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77777777"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r w:rsidR="00BC3D00" w:rsidRPr="001F6849">
        <w:t>¨</w:t>
      </w:r>
    </w:p>
    <w:p w14:paraId="080C8515" w14:textId="1689BD6A" w:rsidR="006C4BF4" w:rsidRPr="001F6849" w:rsidRDefault="006C4BF4" w:rsidP="00BC3D00">
      <w:pPr>
        <w:pStyle w:val="Normlnprvnodsazen"/>
        <w:numPr>
          <w:ilvl w:val="0"/>
          <w:numId w:val="26"/>
        </w:numPr>
      </w:pPr>
      <w:ins w:id="17" w:author="Jan Horák" w:date="2023-06-15T11:15:00Z">
        <w:r w:rsidRPr="001F6849">
          <w:rPr>
            <w:highlight w:val="yellow"/>
          </w:rPr>
          <w:t>Vývoj pilotní aplikace pomocí vybraných technologií.</w:t>
        </w:r>
      </w:ins>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9CA2653"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8812DD">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47cOrFFD/XpXLtbvr","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3C992046" w14:textId="7515273F" w:rsidR="00B70690" w:rsidRDefault="00D36A82" w:rsidP="00B70690">
      <w:pPr>
        <w:pStyle w:val="Normlnprvnodsazen"/>
      </w:pPr>
      <w:r w:rsidRPr="005C35FA">
        <w:rPr>
          <w:highlight w:val="yellow"/>
        </w:rPr>
        <w:t xml:space="preserve">Do termínu virtuální reality </w:t>
      </w:r>
      <w:proofErr w:type="spellStart"/>
      <w:r w:rsidRPr="005C35FA">
        <w:rPr>
          <w:highlight w:val="yellow"/>
        </w:rPr>
        <w:t>LaValle</w:t>
      </w:r>
      <w:proofErr w:type="spellEnd"/>
      <w:r w:rsidRPr="005C35FA">
        <w:rPr>
          <w:highlight w:val="yellow"/>
        </w:rPr>
        <w:t xml:space="preserve"> zahrnuje i termín </w:t>
      </w:r>
      <w:proofErr w:type="spellStart"/>
      <w:r w:rsidRPr="005C35FA">
        <w:rPr>
          <w:i/>
          <w:iCs/>
          <w:highlight w:val="yellow"/>
        </w:rPr>
        <w:t>virtual</w:t>
      </w:r>
      <w:proofErr w:type="spellEnd"/>
      <w:r w:rsidRPr="005C35FA">
        <w:rPr>
          <w:i/>
          <w:iCs/>
          <w:highlight w:val="yellow"/>
        </w:rPr>
        <w:t xml:space="preserve"> </w:t>
      </w:r>
      <w:proofErr w:type="spellStart"/>
      <w:r w:rsidRPr="005C35FA">
        <w:rPr>
          <w:i/>
          <w:iCs/>
          <w:highlight w:val="yellow"/>
        </w:rPr>
        <w:t>environments</w:t>
      </w:r>
      <w:proofErr w:type="spellEnd"/>
      <w:r w:rsidRPr="005C35FA">
        <w:rPr>
          <w:i/>
          <w:iCs/>
          <w:highlight w:val="yellow"/>
        </w:rPr>
        <w:t xml:space="preserve">, </w:t>
      </w:r>
      <w:r w:rsidRPr="005C35FA">
        <w:rPr>
          <w:highlight w:val="yellow"/>
        </w:rPr>
        <w:t>který je preferován v akademickém prostředí</w:t>
      </w:r>
      <w:r w:rsidR="00683A89" w:rsidRPr="005C35FA">
        <w:rPr>
          <w:highlight w:val="yellow"/>
        </w:rPr>
        <w:t xml:space="preserve">, </w:t>
      </w:r>
      <w:r w:rsidRPr="005C35FA">
        <w:rPr>
          <w:highlight w:val="yellow"/>
        </w:rPr>
        <w:t>v</w:t>
      </w:r>
      <w:r w:rsidR="00683A89" w:rsidRPr="005C35FA">
        <w:rPr>
          <w:highlight w:val="yellow"/>
        </w:rPr>
        <w:t> geografii tedy</w:t>
      </w:r>
      <w:r w:rsidRPr="005C35FA">
        <w:rPr>
          <w:highlight w:val="yellow"/>
        </w:rPr>
        <w:t xml:space="preserve"> pak </w:t>
      </w:r>
      <w:proofErr w:type="gramStart"/>
      <w:r w:rsidRPr="005C35FA">
        <w:rPr>
          <w:highlight w:val="yellow"/>
        </w:rPr>
        <w:t>VGE</w:t>
      </w:r>
      <w:r w:rsidR="00B70690" w:rsidRPr="005C35FA">
        <w:rPr>
          <w:highlight w:val="yellow"/>
        </w:rPr>
        <w:t xml:space="preserve"> </w:t>
      </w:r>
      <w:r w:rsidRPr="005C35FA">
        <w:rPr>
          <w:highlight w:val="yellow"/>
        </w:rPr>
        <w:t>.</w:t>
      </w:r>
      <w:proofErr w:type="gramEnd"/>
      <w:r w:rsid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159F13C7"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proofErr w:type="spellStart"/>
      <w:r w:rsidR="00713779">
        <w:t>virutální</w:t>
      </w:r>
      <w:proofErr w:type="spellEnd"/>
      <w:r w:rsidR="00713779">
        <w:t xml:space="preserve"> svět v zobrazovacím zařízení (HMD). V rámci </w:t>
      </w:r>
      <w:proofErr w:type="spellStart"/>
      <w:r w:rsidR="00713779">
        <w:t>imerzivního</w:t>
      </w:r>
      <w:proofErr w:type="spellEnd"/>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 xml:space="preserve">Míra imerze tedy závisí na tom, jaké smysly jsou </w:t>
      </w:r>
      <w:r w:rsidR="00713779" w:rsidRPr="001F6849">
        <w:lastRenderedPageBreak/>
        <w:t xml:space="preserve">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760C4F4"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31A64D8" w:rsidR="00FB677F"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w:t>
      </w:r>
      <w:r w:rsidR="00212457">
        <w:lastRenderedPageBreak/>
        <w:t xml:space="preserve">řízení, vojenské simulace, geologie a geofyzika, meteorologie a teplotní, hlukové, ekologické </w:t>
      </w:r>
      <w:r w:rsidR="003B54F9">
        <w:t>a hlukové</w:t>
      </w:r>
      <w:r w:rsidR="00212457">
        <w:t xml:space="preserve"> studie urbánních prostředí, modelování budov a facility management. </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5CD791E1"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Digitální Země dvě základní aspekty. Zaprvé, Digitální Země představuje rozsáhlý systém dat a informací, který agreguje a prezentuje data a informace týkající se Země. Navíc je Digitální Země 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w:t>
      </w:r>
      <w:r w:rsidRPr="00FC59D6">
        <w:rPr>
          <w:b w:val="0"/>
          <w:bCs/>
        </w:rPr>
        <w:lastRenderedPageBreak/>
        <w:t xml:space="preserve">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F915AC9" w:rsidR="003B54F9" w:rsidRPr="003B54F9" w:rsidRDefault="003B54F9" w:rsidP="003B54F9">
      <w:r>
        <w:t xml:space="preserve">Všechny výše uvedené termíny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3346230B"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proofErr w:type="spellStart"/>
      <w:ins w:id="56" w:author="Jan Horák" w:date="2023-06-15T11:49:00Z">
        <w:r w:rsidR="00BC59E7" w:rsidRPr="001F6849">
          <w:t>Úživatel</w:t>
        </w:r>
      </w:ins>
      <w:proofErr w:type="spellEnd"/>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7" w:author="Jan Horák" w:date="2023-06-15T11:48:00Z">
        <w:r w:rsidR="00BC59E7" w:rsidRPr="001F6849">
          <w:t xml:space="preserve">a </w:t>
        </w:r>
      </w:ins>
      <w:del w:id="58" w:author="Jan Horák" w:date="2023-06-15T11:48:00Z">
        <w:r w:rsidR="003061F0" w:rsidRPr="001F6849" w:rsidDel="00BC59E7">
          <w:delText>a Účastník</w:delText>
        </w:r>
      </w:del>
      <w:ins w:id="59"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8812DD">
        <w:instrText xml:space="preserve"> ADDIN ZOTERO_ITEM CSL_CITATION {"citationID":"3CtlPLsy","properties":{"formattedCitation":"(Coltekin et al. 2020)","plainCitation":"(Coltekin et al. 2020)","noteIndex":0},"citationItems":[{"id":"47cOrFFD/SUfcqaZx","uris":["http://zotero.org/groups/4599106/items/F54Y7ICM"],"itemData":{"id":"9DyV48Zt/oRbg8WmZ","type":"article-journal","abstract":"This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 definuje </w:t>
      </w:r>
      <w:r w:rsidR="00713779">
        <w:t>virtuální</w:t>
      </w:r>
      <w:r w:rsidR="00FA3CC8">
        <w:t xml:space="preserve"> realitu jako systém kombinující počítačově generovaný svět s rozhraním uživatel-počítač.</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60"/>
      <w:commentRangeEnd w:id="60"/>
      <w:r w:rsidR="00FB781A" w:rsidRPr="001F6849">
        <w:rPr>
          <w:rStyle w:val="CommentReference"/>
          <w:lang w:eastAsia="en-US"/>
        </w:rPr>
        <w:commentReference w:id="60"/>
      </w:r>
    </w:p>
    <w:p w14:paraId="4D63C7D5" w14:textId="1407956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3E26CCA" w:rsidR="00BA1BB7" w:rsidRPr="001F6849" w:rsidDel="00BC59E7" w:rsidRDefault="003061F0" w:rsidP="00713779">
      <w:pPr>
        <w:pStyle w:val="Caption"/>
        <w:rPr>
          <w:del w:id="61"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CC6079">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2"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3" w:author="Lukáš Herman" w:date="2023-02-21T16:18:00Z">
        <w:r w:rsidR="00F729B0" w:rsidRPr="001F6849" w:rsidDel="006613F9">
          <w:rPr>
            <w:i/>
            <w:iCs/>
          </w:rPr>
          <w:delText>u</w:delText>
        </w:r>
      </w:del>
      <w:r w:rsidR="00F729B0" w:rsidRPr="001F6849">
        <w:rPr>
          <w:i/>
          <w:iCs/>
        </w:rPr>
        <w:t>t</w:t>
      </w:r>
      <w:ins w:id="64"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73E0D794"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5" w:author="Lukáš Herman" w:date="2023-02-21T16:18:00Z">
        <w:r w:rsidR="00247F6B" w:rsidRPr="001F6849">
          <w:rPr>
            <w:b/>
            <w:bCs/>
          </w:rPr>
          <w:t>z</w:t>
        </w:r>
      </w:ins>
      <w:del w:id="66"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7B6FA820"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 jestli 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50C7E91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je jedním z cílů této práce. </w:t>
      </w:r>
      <w:r w:rsidR="00192B15" w:rsidRPr="001F6849">
        <w:t xml:space="preserve">Více k tomuto tématu viz. </w:t>
      </w:r>
      <w:r w:rsidR="00192B15" w:rsidRPr="001F6849">
        <w:rPr>
          <w:highlight w:val="yellow"/>
        </w:rPr>
        <w:t>(kap. Analýza technologií)</w:t>
      </w:r>
      <w:r w:rsidR="00767E9C">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proofErr w:type="spellStart"/>
      <w:r w:rsidR="00080800">
        <w:t>kontrolery</w:t>
      </w:r>
      <w:proofErr w:type="spellEnd"/>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V případě Imerzní virtuální reality, využívající primárně HMD a kompletně virtuální svět jsou vstupní zařízení </w:t>
      </w:r>
      <w:r w:rsidR="00B4099E">
        <w:t>z Obr. X považovány za hlavní</w:t>
      </w:r>
      <w:r w:rsidR="00080800">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7"/>
      <w:commentRangeStart w:id="68"/>
      <w:commentRangeEnd w:id="67"/>
      <w:r w:rsidR="00FB781A" w:rsidRPr="001F6849">
        <w:rPr>
          <w:rStyle w:val="CommentReference"/>
        </w:rPr>
        <w:commentReference w:id="67"/>
      </w:r>
      <w:commentRangeEnd w:id="68"/>
      <w:r w:rsidR="00080800">
        <w:rPr>
          <w:rStyle w:val="CommentReference"/>
        </w:rPr>
        <w:commentReference w:id="68"/>
      </w:r>
    </w:p>
    <w:p w14:paraId="17C65BD7" w14:textId="2C572E58"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4</w:t>
      </w:r>
      <w:r w:rsidRPr="001F6849">
        <w:fldChar w:fldCharType="end"/>
      </w:r>
      <w:r w:rsidRPr="001F6849">
        <w:t xml:space="preserve"> Interakční diagram systému virtuální reality –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1F6849" w:rsidDel="00BC59E7" w:rsidRDefault="00B725D6">
      <w:pPr>
        <w:rPr>
          <w:moveFrom w:id="69" w:author="Jan Horák" w:date="2023-06-15T11:51:00Z"/>
        </w:rPr>
        <w:pPrChange w:id="70" w:author="Jan Horák" w:date="2023-06-15T11:51:00Z">
          <w:pPr>
            <w:pStyle w:val="Heading3"/>
          </w:pPr>
        </w:pPrChange>
      </w:pPr>
      <w:moveFromRangeStart w:id="71" w:author="Jan Horák" w:date="2023-06-15T11:51:00Z" w:name="move137722320"/>
      <w:moveFrom w:id="72" w:author="Jan Horák" w:date="2023-06-15T11:51:00Z">
        <w:r w:rsidRPr="001F6849" w:rsidDel="00BC59E7">
          <w:t>Účastník – percepce</w:t>
        </w:r>
        <w:r w:rsidR="00921C6E" w:rsidRPr="001F6849" w:rsidDel="00BC59E7">
          <w:t xml:space="preserve"> a </w:t>
        </w:r>
        <w:r w:rsidR="00BA4D29" w:rsidRPr="001F6849" w:rsidDel="00BC59E7">
          <w:t>fyziologie</w:t>
        </w:r>
      </w:moveFrom>
    </w:p>
    <w:p w14:paraId="07179C56" w14:textId="7EEF2CB1" w:rsidR="003F28A1" w:rsidRPr="001F6849" w:rsidDel="00BC59E7" w:rsidRDefault="000B5D5D">
      <w:pPr>
        <w:rPr>
          <w:moveFrom w:id="73" w:author="Jan Horák" w:date="2023-06-15T11:51:00Z"/>
          <w:i/>
          <w:iCs/>
        </w:rPr>
      </w:pPr>
      <w:moveFrom w:id="74" w:author="Jan Horák" w:date="2023-06-15T11:51:00Z">
        <w:r w:rsidRPr="001F6849" w:rsidDel="00BC59E7">
          <w:rPr>
            <w:highlight w:val="yellow"/>
          </w:rPr>
          <w:t>#TODO</w:t>
        </w:r>
        <w:r w:rsidR="00952B19" w:rsidRPr="001F6849" w:rsidDel="00BC59E7">
          <w:rPr>
            <w:highlight w:val="yellow"/>
          </w:rPr>
          <w:t xml:space="preserve"> </w:t>
        </w:r>
        <w:r w:rsidRPr="001F6849" w:rsidDel="00BC59E7">
          <w:rPr>
            <w:highlight w:val="yellow"/>
          </w:rPr>
          <w:t xml:space="preserve">– co vybrat ? visuální percepci, imerze, </w:t>
        </w:r>
        <w:r w:rsidRPr="001F6849" w:rsidDel="00BC59E7">
          <w:rPr>
            <w:i/>
            <w:iCs/>
            <w:highlight w:val="yellow"/>
          </w:rPr>
          <w:t>presence??</w:t>
        </w:r>
      </w:moveFrom>
    </w:p>
    <w:p w14:paraId="3762F649" w14:textId="0DAF13F0" w:rsidR="000B5D5D" w:rsidRPr="001F6849" w:rsidDel="00BC59E7" w:rsidRDefault="000B5D5D">
      <w:pPr>
        <w:rPr>
          <w:moveFrom w:id="75" w:author="Jan Horák" w:date="2023-06-15T11:51:00Z"/>
        </w:rPr>
        <w:pPrChange w:id="76" w:author="Jan Horák" w:date="2023-06-15T11:51:00Z">
          <w:pPr>
            <w:pStyle w:val="Normlnprvnodsazen"/>
            <w:ind w:firstLine="0"/>
          </w:pPr>
        </w:pPrChange>
      </w:pPr>
      <w:moveFrom w:id="77" w:author="Jan Horák" w:date="2023-06-15T11:51:00Z">
        <w:r w:rsidRPr="001F6849" w:rsidDel="00BC59E7">
          <w:t>Nejdůležitějším komponentem v rámci systému zážitku virtuální reality je účastník, proto je nutné rozumět procesu vnímání (percepce)</w:t>
        </w:r>
        <w:r w:rsidRPr="001F6849" w:rsidDel="00BC59E7">
          <w:rPr>
            <w:rFonts w:eastAsiaTheme="majorEastAsia" w:cstheme="majorBidi"/>
            <w:b/>
            <w:color w:val="000000" w:themeColor="text1"/>
            <w:sz w:val="28"/>
            <w:szCs w:val="26"/>
            <w:lang w:eastAsia="cs-CZ"/>
          </w:rPr>
          <w:fldChar w:fldCharType="begin"/>
        </w:r>
        <w:r w:rsidRPr="001F6849"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sidDel="00BC59E7">
          <w:rPr>
            <w:rFonts w:eastAsiaTheme="majorEastAsia" w:cstheme="majorBidi"/>
            <w:b/>
            <w:color w:val="000000" w:themeColor="text1"/>
            <w:sz w:val="28"/>
            <w:szCs w:val="26"/>
            <w:lang w:eastAsia="cs-CZ"/>
          </w:rPr>
          <w:fldChar w:fldCharType="separate"/>
        </w:r>
        <w:r w:rsidRPr="001F6849" w:rsidDel="00BC59E7">
          <w:t>(Sherman, Craig 2019)</w:t>
        </w:r>
        <w:r w:rsidRPr="001F6849" w:rsidDel="00BC59E7">
          <w:rPr>
            <w:rFonts w:eastAsiaTheme="majorEastAsia" w:cstheme="majorBidi"/>
            <w:b/>
            <w:color w:val="000000" w:themeColor="text1"/>
            <w:sz w:val="28"/>
            <w:szCs w:val="26"/>
            <w:lang w:eastAsia="cs-CZ"/>
          </w:rPr>
          <w:fldChar w:fldCharType="end"/>
        </w:r>
        <w:r w:rsidRPr="001F6849" w:rsidDel="00BC59E7">
          <w:t xml:space="preserve">. </w:t>
        </w:r>
      </w:moveFrom>
    </w:p>
    <w:p w14:paraId="1BBDA451" w14:textId="1D5E6087" w:rsidR="00783575" w:rsidRPr="001F6849" w:rsidDel="00BC59E7" w:rsidRDefault="001B7FFC">
      <w:pPr>
        <w:rPr>
          <w:moveFrom w:id="78" w:author="Jan Horák" w:date="2023-06-15T11:51:00Z"/>
        </w:rPr>
      </w:pPr>
      <w:moveFrom w:id="79" w:author="Jan Horák" w:date="2023-06-15T11:51:00Z">
        <w:r w:rsidRPr="001F6849" w:rsidDel="00BC59E7">
          <w:t xml:space="preserve">Percepce se uskutečňuje po převodu podnětů smyslovými orgány (a jejich receptory) na nervové impulzy. </w:t>
        </w:r>
        <w:r w:rsidR="00E3650B" w:rsidRPr="001F6849"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1"/>
    <w:p w14:paraId="424A8332" w14:textId="2D85F9A7" w:rsidR="0069447E" w:rsidRDefault="001D0278" w:rsidP="002656D4">
      <w:pPr>
        <w:pStyle w:val="Heading2"/>
        <w:rPr>
          <w:lang w:val="cs-CZ"/>
        </w:rPr>
      </w:pPr>
      <w:r w:rsidRPr="001F6849">
        <w:rPr>
          <w:lang w:val="cs-CZ"/>
        </w:rPr>
        <w:t xml:space="preserve">Zobrazovací </w:t>
      </w:r>
      <w:r w:rsidR="00FD5A58" w:rsidRPr="001F6849">
        <w:rPr>
          <w:lang w:val="cs-CZ"/>
        </w:rPr>
        <w:t>zařízení</w:t>
      </w:r>
    </w:p>
    <w:p w14:paraId="48DCC65C" w14:textId="06450F29" w:rsidR="000E53C2" w:rsidRPr="000E53C2" w:rsidRDefault="000E53C2" w:rsidP="000E53C2">
      <w:pPr>
        <w:pStyle w:val="Heading3"/>
        <w:rPr>
          <w:lang w:eastAsia="cs-CZ"/>
        </w:rPr>
      </w:pPr>
      <w:r>
        <w:rPr>
          <w:lang w:eastAsia="cs-CZ"/>
        </w:rPr>
        <w:t>Output</w:t>
      </w:r>
    </w:p>
    <w:p w14:paraId="4F77B700" w14:textId="49D0DD69"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8812DD">
        <w:instrText xml:space="preserve"> ADDIN ZOTERO_ITEM CSL_CITATION {"citationID":"1qIlQgrk","properties":{"formattedCitation":"(Coltekin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w:t>
      </w:r>
      <w:proofErr w:type="spellStart"/>
      <w:r w:rsidRPr="001F6849">
        <w:t>imerzivní</w:t>
      </w:r>
      <w:proofErr w:type="spellEnd"/>
      <w:r w:rsidRPr="001F6849">
        <w:t xml:space="preserve"> by neměly být považovány za zobrazovací zařízení pro virtuální realitu. Za </w:t>
      </w:r>
      <w:proofErr w:type="spellStart"/>
      <w:r w:rsidRPr="001F6849">
        <w:t>semi-imrezivní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222E5AB"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5</w:t>
      </w:r>
      <w:r w:rsidRPr="001F6849">
        <w:fldChar w:fldCharType="end"/>
      </w:r>
      <w:r w:rsidRPr="001F6849">
        <w:t xml:space="preserve"> Dělení HMD, zdroj: </w:t>
      </w:r>
      <w:r w:rsidRPr="001F6849">
        <w:fldChar w:fldCharType="begin"/>
      </w:r>
      <w:r w:rsidR="008812DD">
        <w:instrText xml:space="preserve"> ADDIN ZOTERO_ITEM CSL_CITATION {"citationID":"o3pU5io5","properties":{"formattedCitation":"(Coltekin et al. 2020)","plainCitation":"(Coltekin et al. 2020)","noteIndex":0},"citationItems":[{"id":"47cOrFFD/SUfcqaZx","uris":["http://zotero.org/groups/4599106/items/F54Y7ICM"],"itemData":{"id":"9DyV48Zt/oRbg8WmZ","type":"article-journal","abstract":"This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80"/>
      <w:commentRangeStart w:id="81"/>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80"/>
      <w:r w:rsidR="00FB781A" w:rsidRPr="001F6849">
        <w:rPr>
          <w:rStyle w:val="CommentReference"/>
          <w:lang w:eastAsia="en-US"/>
        </w:rPr>
        <w:commentReference w:id="80"/>
      </w:r>
      <w:commentRangeEnd w:id="81"/>
      <w:r w:rsidR="005B68D0">
        <w:rPr>
          <w:rStyle w:val="CommentReference"/>
          <w:lang w:eastAsia="en-US"/>
        </w:rPr>
        <w:commentReference w:id="81"/>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 xml:space="preserve">HMD </w:t>
            </w:r>
            <w:proofErr w:type="spellStart"/>
            <w:r w:rsidRPr="00B972DB">
              <w:rPr>
                <w:rFonts w:eastAsia="Times New Roman" w:cs="Arial"/>
                <w:b/>
                <w:bCs/>
                <w:sz w:val="20"/>
                <w:szCs w:val="20"/>
                <w:lang w:val="en-US"/>
              </w:rPr>
              <w:t>zařízení</w:t>
            </w:r>
            <w:proofErr w:type="spellEnd"/>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proofErr w:type="spellStart"/>
            <w:r w:rsidRPr="00B972DB">
              <w:rPr>
                <w:rFonts w:eastAsia="Times New Roman" w:cs="Arial"/>
                <w:b/>
                <w:bCs/>
                <w:sz w:val="20"/>
                <w:szCs w:val="20"/>
                <w:lang w:val="en-US"/>
              </w:rPr>
              <w:t>Rozlišení</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na</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oko</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px</w:t>
            </w:r>
            <w:proofErr w:type="spellEnd"/>
            <w:r w:rsidRPr="00B972DB">
              <w:rPr>
                <w:rFonts w:eastAsia="Times New Roman" w:cs="Arial"/>
                <w:b/>
                <w:bCs/>
                <w:sz w:val="20"/>
                <w:szCs w:val="20"/>
                <w:lang w:val="en-US"/>
              </w:rPr>
              <w:t>]</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 xml:space="preserve">HTC </w:t>
            </w:r>
            <w:proofErr w:type="spellStart"/>
            <w:r w:rsidRPr="00B972DB">
              <w:rPr>
                <w:rFonts w:eastAsia="Times New Roman" w:cs="Arial"/>
                <w:sz w:val="20"/>
                <w:szCs w:val="20"/>
                <w:lang w:val="en-US"/>
              </w:rPr>
              <w:t>Vive</w:t>
            </w:r>
            <w:proofErr w:type="spellEnd"/>
            <w:r w:rsidRPr="00B972DB">
              <w:rPr>
                <w:rFonts w:eastAsia="Times New Roman" w:cs="Arial"/>
                <w:sz w:val="20"/>
                <w:szCs w:val="20"/>
                <w:lang w:val="en-US"/>
              </w:rPr>
              <w:t xml:space="preser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proofErr w:type="spellStart"/>
            <w:r w:rsidRPr="00B972DB">
              <w:rPr>
                <w:rFonts w:eastAsia="Times New Roman" w:cs="Arial"/>
                <w:sz w:val="20"/>
                <w:szCs w:val="20"/>
                <w:lang w:val="en-US"/>
              </w:rPr>
              <w:t>Pimax</w:t>
            </w:r>
            <w:proofErr w:type="spellEnd"/>
            <w:r w:rsidRPr="00B972DB">
              <w:rPr>
                <w:rFonts w:eastAsia="Times New Roman" w:cs="Arial"/>
                <w:sz w:val="20"/>
                <w:szCs w:val="20"/>
                <w:lang w:val="en-US"/>
              </w:rPr>
              <w:t xml:space="preserve">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77777777" w:rsidR="000E53C2" w:rsidRDefault="000E53C2" w:rsidP="009323BA">
      <w:pPr>
        <w:pStyle w:val="Heading3"/>
      </w:pPr>
      <w:r>
        <w:t xml:space="preserve">Input </w:t>
      </w:r>
    </w:p>
    <w:p w14:paraId="7ADE2B22" w14:textId="5BA8C5D3" w:rsidR="007160C1" w:rsidRPr="001F6849" w:rsidRDefault="005D6E09" w:rsidP="000E53C2">
      <w:commentRangeStart w:id="82"/>
      <w:commentRangeStart w:id="83"/>
      <w:commentRangeEnd w:id="82"/>
      <w:r w:rsidRPr="001F6849">
        <w:rPr>
          <w:rStyle w:val="CommentReference"/>
        </w:rPr>
        <w:commentReference w:id="82"/>
      </w:r>
      <w:commentRangeEnd w:id="83"/>
      <w:r w:rsidR="00E22988" w:rsidRPr="001F6849">
        <w:rPr>
          <w:rStyle w:val="CommentReference"/>
        </w:rPr>
        <w:commentReference w:id="83"/>
      </w:r>
      <w:r w:rsidR="00F11FD9" w:rsidRPr="001F6849">
        <w:t xml:space="preserve">Důležitým aspektem hardware pro VR je </w:t>
      </w:r>
      <w:proofErr w:type="spellStart"/>
      <w:r w:rsidR="00F11FD9" w:rsidRPr="001F6849">
        <w:t>tracking</w:t>
      </w:r>
      <w:proofErr w:type="spellEnd"/>
      <w:r w:rsidR="00E12F85" w:rsidRPr="001F6849">
        <w:t xml:space="preserve"> </w:t>
      </w:r>
      <w:r w:rsidR="00F11FD9" w:rsidRPr="001F6849">
        <w:fldChar w:fldCharType="begin"/>
      </w:r>
      <w:r w:rsidR="008812DD">
        <w:instrText xml:space="preserve"> ADDIN ZOTERO_ITEM CSL_CITATION {"citationID":"Vvs5N4QI","properties":{"formattedCitation":"(Coltekin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6B71AC">
        <w:rPr>
          <w:lang w:eastAsia="en-US"/>
        </w:rPr>
        <w:t>kontrolér</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9CA474E"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E561701" w:rsidR="007C35E4" w:rsidRDefault="007C35E4" w:rsidP="00CC6079">
      <w:pPr>
        <w:pStyle w:val="Normlnprvnodsazen"/>
        <w:rPr>
          <w:lang w:eastAsia="en-US"/>
        </w:rPr>
      </w:pPr>
      <w:r>
        <w:rPr>
          <w:lang w:eastAsia="en-US"/>
        </w:rPr>
        <w:t xml:space="preserve">Ve většině případů při tvorbě VR je </w:t>
      </w:r>
      <w:r w:rsidR="00EA6697">
        <w:rPr>
          <w:lang w:eastAsia="en-US"/>
        </w:rPr>
        <w:t>virtuální</w:t>
      </w:r>
      <w:r>
        <w:rPr>
          <w:lang w:eastAsia="en-US"/>
        </w:rPr>
        <w:t xml:space="preserve"> </w:t>
      </w:r>
      <w:proofErr w:type="gramStart"/>
      <w:r>
        <w:rPr>
          <w:lang w:eastAsia="en-US"/>
        </w:rPr>
        <w:t>svět</w:t>
      </w:r>
      <w:proofErr w:type="gramEnd"/>
      <w:r>
        <w:rPr>
          <w:lang w:eastAsia="en-US"/>
        </w:rPr>
        <w:t xml:space="preserve"> ve kterém má uživatel umožněn pohyb větší než fyzické </w:t>
      </w:r>
      <w:r w:rsidR="009B6571">
        <w:rPr>
          <w:lang w:eastAsia="en-US"/>
        </w:rPr>
        <w:t>prostředí,</w:t>
      </w:r>
      <w:r>
        <w:rPr>
          <w:lang w:eastAsia="en-US"/>
        </w:rPr>
        <w:t xml:space="preserve"> ve kterém se nachází. Z toho důvodů musí dojít při přenosu pohybů (translace a rotace) k </w:t>
      </w:r>
      <w:r w:rsidRPr="00CC6079">
        <w:t>nahrazení</w:t>
      </w:r>
      <w:r>
        <w:rPr>
          <w:lang w:eastAsia="en-US"/>
        </w:rPr>
        <w:t xml:space="preserve"> (</w:t>
      </w:r>
      <w:proofErr w:type="spellStart"/>
      <w:r w:rsidRPr="007C35E4">
        <w:rPr>
          <w:i/>
          <w:iCs/>
          <w:lang w:eastAsia="en-US"/>
        </w:rPr>
        <w:t>remapping</w:t>
      </w:r>
      <w:proofErr w:type="spellEnd"/>
      <w:r>
        <w:rPr>
          <w:lang w:eastAsia="en-US"/>
        </w:rPr>
        <w:t xml:space="preserve">) pohybů z fyzického světa do světa virtuálního pomocí </w:t>
      </w:r>
      <w:r w:rsidR="00EA6697">
        <w:rPr>
          <w:lang w:eastAsia="en-US"/>
        </w:rPr>
        <w:t>náhradních</w:t>
      </w:r>
      <w:r>
        <w:rPr>
          <w:lang w:eastAsia="en-US"/>
        </w:rPr>
        <w:t xml:space="preserve"> vstupů (</w:t>
      </w:r>
      <w:proofErr w:type="spellStart"/>
      <w:r>
        <w:rPr>
          <w:lang w:eastAsia="en-US"/>
        </w:rPr>
        <w:t>kontrolerů</w:t>
      </w:r>
      <w:proofErr w:type="spellEnd"/>
      <w:r>
        <w:rPr>
          <w:lang w:eastAsia="en-US"/>
        </w:rPr>
        <w:t>)</w:t>
      </w:r>
      <w:r w:rsidR="00EA6697">
        <w:rPr>
          <w:lang w:eastAsia="en-US"/>
        </w:rPr>
        <w:t xml:space="preserve"> nežli jen snímání reálné polohy</w:t>
      </w:r>
      <w:r>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vyjadřuje míru </w:t>
      </w:r>
      <w:r w:rsidR="00EA6697">
        <w:rPr>
          <w:lang w:eastAsia="en-US"/>
        </w:rPr>
        <w:t>toho,</w:t>
      </w:r>
      <w:r w:rsidR="00CC6079">
        <w:rPr>
          <w:lang w:eastAsia="en-US"/>
        </w:rPr>
        <w:t xml:space="preserve"> do jaké míry je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Pr>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48803EDB">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365CD18" w14:textId="39D2F7FA" w:rsidR="006B71AC" w:rsidRPr="006B71AC" w:rsidRDefault="00CC6079" w:rsidP="00EA6697">
      <w:pPr>
        <w:pStyle w:val="Caption"/>
      </w:pPr>
      <w:r>
        <w:t xml:space="preserve">Obr. </w:t>
      </w:r>
      <w:r>
        <w:fldChar w:fldCharType="begin"/>
      </w:r>
      <w:r>
        <w:instrText xml:space="preserve"> SEQ Obr. \* ARABIC </w:instrText>
      </w:r>
      <w:r>
        <w:fldChar w:fldCharType="separate"/>
      </w:r>
      <w:r>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p>
    <w:p w14:paraId="5859BDA1" w14:textId="77777777" w:rsidR="002F3AE8" w:rsidRDefault="005F5B27" w:rsidP="005F5B27">
      <w:pPr>
        <w:pStyle w:val="Normlnprvnodsazen"/>
        <w:ind w:firstLine="0"/>
      </w:pPr>
      <w:r>
        <w:t>Stupně volnosti,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0F64A65" w:rsidR="002F3AE8" w:rsidRPr="001F6849" w:rsidRDefault="002F3AE8" w:rsidP="002F3AE8">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w:t>
      </w:r>
      <w:r w:rsidR="00F37510">
        <w:t>, aneb jaké možnosti pohybu uživatel má</w:t>
      </w:r>
      <w:r w:rsidR="00EA6697">
        <w:t>.</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2C4407B8" w14:textId="6E242696" w:rsidR="00342747" w:rsidRDefault="00AB45B4" w:rsidP="00342747">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40CE7E08" w14:textId="77777777" w:rsidR="00342747" w:rsidRDefault="00837E83" w:rsidP="00342747">
      <w:pPr>
        <w:pStyle w:val="Normlnprvnodsazen"/>
        <w:ind w:firstLine="0"/>
      </w:pPr>
      <w:r w:rsidRPr="00342747">
        <w:rPr>
          <w:highlight w:val="yellow"/>
        </w:rPr>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rsidRPr="00342747">
        <w:rPr>
          <w:highlight w:val="yellow"/>
        </w:rPr>
        <w:t xml:space="preserve"> (viz. analýza Prohlížečů)</w:t>
      </w:r>
      <w:r w:rsidRPr="00342747">
        <w:rPr>
          <w:highlight w:val="yellow"/>
        </w:rPr>
        <w:t xml:space="preserve">. Následně je pak toto rozdělení důležité z hlediska výpočetní síly </w:t>
      </w:r>
      <w:r w:rsidRPr="00342747">
        <w:rPr>
          <w:highlight w:val="yellow"/>
        </w:rPr>
        <w:lastRenderedPageBreak/>
        <w:t xml:space="preserve">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w:t>
      </w:r>
      <w:proofErr w:type="spellStart"/>
      <w:r w:rsidRPr="00342747">
        <w:rPr>
          <w:highlight w:val="yellow"/>
        </w:rPr>
        <w:t>DoF</w:t>
      </w:r>
      <w:proofErr w:type="spellEnd"/>
      <w:r w:rsidRPr="00342747">
        <w:rPr>
          <w:highlight w:val="yellow"/>
        </w:rPr>
        <w:t xml:space="preserve"> pro dané vstupní zařízení snímá a zpracovává. </w:t>
      </w:r>
      <w:r w:rsidR="008F297C" w:rsidRPr="00342747">
        <w:rPr>
          <w:highlight w:val="yellow"/>
        </w:rPr>
        <w:t xml:space="preserve">V případě tradičních mobilních zařízení (mobilní telefon + </w:t>
      </w:r>
      <w:proofErr w:type="spellStart"/>
      <w:r w:rsidR="008F297C" w:rsidRPr="00342747">
        <w:rPr>
          <w:highlight w:val="yellow"/>
        </w:rPr>
        <w:t>low</w:t>
      </w:r>
      <w:proofErr w:type="spellEnd"/>
      <w:r w:rsidR="008F297C" w:rsidRPr="00342747">
        <w:rPr>
          <w:highlight w:val="yellow"/>
        </w:rPr>
        <w:t xml:space="preserve"> </w:t>
      </w:r>
      <w:proofErr w:type="spellStart"/>
      <w:r w:rsidR="008F297C" w:rsidRPr="00342747">
        <w:rPr>
          <w:highlight w:val="yellow"/>
        </w:rPr>
        <w:t>cost</w:t>
      </w:r>
      <w:proofErr w:type="spellEnd"/>
      <w:r w:rsidR="008F297C" w:rsidRPr="00342747">
        <w:rPr>
          <w:highlight w:val="yellow"/>
        </w:rPr>
        <w:t xml:space="preserve"> HMD) se jedná pouze o 3DoF tedy rotace na místě. V případě mobilních HMD např. </w:t>
      </w:r>
      <w:proofErr w:type="spellStart"/>
      <w:r w:rsidR="008F297C" w:rsidRPr="00342747">
        <w:rPr>
          <w:highlight w:val="yellow"/>
        </w:rPr>
        <w:t>Oculus</w:t>
      </w:r>
      <w:proofErr w:type="spellEnd"/>
      <w:r w:rsidR="008F297C" w:rsidRPr="00342747">
        <w:rPr>
          <w:highlight w:val="yellow"/>
        </w:rPr>
        <w:t xml:space="preserve"> </w:t>
      </w:r>
      <w:proofErr w:type="spellStart"/>
      <w:r w:rsidR="008F297C" w:rsidRPr="00342747">
        <w:rPr>
          <w:highlight w:val="yellow"/>
        </w:rPr>
        <w:t>Quest</w:t>
      </w:r>
      <w:proofErr w:type="spellEnd"/>
      <w:r w:rsidR="008F297C" w:rsidRPr="00342747">
        <w:rPr>
          <w:highlight w:val="yellow"/>
        </w:rPr>
        <w:t xml:space="preserve"> se pak jedná o 6DoF možnosti, a to jak pro samotný </w:t>
      </w:r>
      <w:r w:rsidR="00EA6697" w:rsidRPr="00342747">
        <w:rPr>
          <w:highlight w:val="yellow"/>
        </w:rPr>
        <w:t>headset,</w:t>
      </w:r>
      <w:r w:rsidR="008F297C" w:rsidRPr="00342747">
        <w:rPr>
          <w:highlight w:val="yellow"/>
        </w:rPr>
        <w:t xml:space="preserve"> tak i pro připojené ovladače.</w:t>
      </w:r>
      <w:r w:rsidR="008F297C">
        <w:t xml:space="preserve"> </w:t>
      </w:r>
      <w:r w:rsidR="00342747">
        <w:t xml:space="preserve"> ¨</w:t>
      </w:r>
    </w:p>
    <w:p w14:paraId="739B8B03" w14:textId="6CF652AC" w:rsidR="0050269A" w:rsidRDefault="00342747" w:rsidP="00342747">
      <w:pPr>
        <w:pStyle w:val="Normlnprvnodsazen"/>
        <w:ind w:firstLine="0"/>
        <w:rPr>
          <w:b/>
          <w:bCs/>
        </w:rPr>
      </w:pPr>
      <w:r w:rsidRPr="00342747">
        <w:rPr>
          <w:b/>
          <w:bCs/>
          <w:highlight w:val="yellow"/>
          <w:lang w:val="en-US"/>
        </w:rPr>
        <w:t>#todo p</w:t>
      </w:r>
      <w:proofErr w:type="spellStart"/>
      <w:r w:rsidRPr="00342747">
        <w:rPr>
          <w:b/>
          <w:bCs/>
          <w:highlight w:val="yellow"/>
        </w:rPr>
        <w:t>říliš</w:t>
      </w:r>
      <w:proofErr w:type="spellEnd"/>
      <w:r w:rsidRPr="00342747">
        <w:rPr>
          <w:b/>
          <w:bCs/>
          <w:highlight w:val="yellow"/>
        </w:rPr>
        <w:t xml:space="preserve"> obecné až budu mít ponětí, </w:t>
      </w:r>
      <w:proofErr w:type="spellStart"/>
      <w:r w:rsidRPr="00342747">
        <w:rPr>
          <w:b/>
          <w:bCs/>
          <w:highlight w:val="yellow"/>
        </w:rPr>
        <w:t>kterej</w:t>
      </w:r>
      <w:proofErr w:type="spellEnd"/>
      <w:r w:rsidRPr="00342747">
        <w:rPr>
          <w:b/>
          <w:bCs/>
          <w:highlight w:val="yellow"/>
        </w:rPr>
        <w:t xml:space="preserve"> typ vstupů budu podporovat tak to sem napsat! – předběžně určitě </w:t>
      </w:r>
      <w:proofErr w:type="spellStart"/>
      <w:r w:rsidRPr="00342747">
        <w:rPr>
          <w:b/>
          <w:bCs/>
          <w:highlight w:val="yellow"/>
        </w:rPr>
        <w:t>standalone</w:t>
      </w:r>
      <w:proofErr w:type="spellEnd"/>
      <w:r w:rsidRPr="00342747">
        <w:rPr>
          <w:b/>
          <w:bCs/>
          <w:highlight w:val="yellow"/>
        </w:rPr>
        <w:t xml:space="preserve"> stacionární HMD s možností se otáčet a pohybovat pomocí </w:t>
      </w:r>
      <w:proofErr w:type="spellStart"/>
      <w:r w:rsidRPr="00342747">
        <w:rPr>
          <w:b/>
          <w:bCs/>
          <w:highlight w:val="yellow"/>
        </w:rPr>
        <w:t>controleru</w:t>
      </w:r>
      <w:proofErr w:type="spellEnd"/>
      <w:r w:rsidRPr="00342747">
        <w:rPr>
          <w:b/>
          <w:bCs/>
          <w:highlight w:val="yellow"/>
        </w:rPr>
        <w:t xml:space="preserve">, jak vyřešit pohyb na mobilních HMD který </w:t>
      </w:r>
      <w:proofErr w:type="spellStart"/>
      <w:r w:rsidRPr="00342747">
        <w:rPr>
          <w:b/>
          <w:bCs/>
          <w:highlight w:val="yellow"/>
        </w:rPr>
        <w:t>nemaj</w:t>
      </w:r>
      <w:proofErr w:type="spellEnd"/>
      <w:r w:rsidRPr="00342747">
        <w:rPr>
          <w:b/>
          <w:bCs/>
          <w:highlight w:val="yellow"/>
        </w:rPr>
        <w:t xml:space="preserve"> </w:t>
      </w:r>
      <w:proofErr w:type="spellStart"/>
      <w:r w:rsidRPr="00342747">
        <w:rPr>
          <w:b/>
          <w:bCs/>
          <w:highlight w:val="yellow"/>
        </w:rPr>
        <w:t>kontroler</w:t>
      </w:r>
      <w:proofErr w:type="spellEnd"/>
      <w:r w:rsidRPr="00342747">
        <w:rPr>
          <w:b/>
          <w:bCs/>
          <w:highlight w:val="yellow"/>
        </w:rPr>
        <w:t>?</w:t>
      </w:r>
    </w:p>
    <w:p w14:paraId="759D345B" w14:textId="78E9B28A" w:rsidR="009B6571" w:rsidRDefault="009B6571" w:rsidP="00342747">
      <w:pPr>
        <w:pStyle w:val="Normlnprvnodsazen"/>
        <w:ind w:firstLine="0"/>
        <w:rPr>
          <w:b/>
          <w:bCs/>
        </w:rPr>
      </w:pPr>
      <w:r w:rsidRPr="009B6571">
        <w:rPr>
          <w:b/>
          <w:bCs/>
          <w:highlight w:val="yellow"/>
          <w:lang w:val="en-US"/>
        </w:rPr>
        <w:t xml:space="preserve">#todo – </w:t>
      </w:r>
      <w:proofErr w:type="spellStart"/>
      <w:r w:rsidRPr="009B6571">
        <w:rPr>
          <w:b/>
          <w:bCs/>
          <w:highlight w:val="yellow"/>
          <w:lang w:val="en-US"/>
        </w:rPr>
        <w:t>dopsat</w:t>
      </w:r>
      <w:proofErr w:type="spellEnd"/>
      <w:r w:rsidRPr="009B6571">
        <w:rPr>
          <w:b/>
          <w:bCs/>
          <w:highlight w:val="yellow"/>
          <w:lang w:val="en-US"/>
        </w:rPr>
        <w:t xml:space="preserve"> </w:t>
      </w:r>
      <w:proofErr w:type="spellStart"/>
      <w:r w:rsidRPr="009B6571">
        <w:rPr>
          <w:b/>
          <w:bCs/>
          <w:highlight w:val="yellow"/>
          <w:lang w:val="en-US"/>
        </w:rPr>
        <w:t>teorii</w:t>
      </w:r>
      <w:proofErr w:type="spellEnd"/>
      <w:r w:rsidRPr="009B6571">
        <w:rPr>
          <w:b/>
          <w:bCs/>
          <w:highlight w:val="yellow"/>
          <w:lang w:val="en-US"/>
        </w:rPr>
        <w:t xml:space="preserve"> </w:t>
      </w:r>
      <w:proofErr w:type="spellStart"/>
      <w:r w:rsidRPr="009B6571">
        <w:rPr>
          <w:b/>
          <w:bCs/>
          <w:highlight w:val="yellow"/>
          <w:lang w:val="en-US"/>
        </w:rPr>
        <w:t>interakce</w:t>
      </w:r>
      <w:proofErr w:type="spellEnd"/>
      <w:r w:rsidRPr="009B6571">
        <w:rPr>
          <w:b/>
          <w:bCs/>
          <w:highlight w:val="yellow"/>
          <w:lang w:val="en-US"/>
        </w:rPr>
        <w:t xml:space="preserve"> – </w:t>
      </w:r>
      <w:proofErr w:type="spellStart"/>
      <w:r w:rsidRPr="009B6571">
        <w:rPr>
          <w:b/>
          <w:bCs/>
          <w:highlight w:val="yellow"/>
          <w:lang w:val="en-US"/>
        </w:rPr>
        <w:t>typy</w:t>
      </w:r>
      <w:proofErr w:type="spellEnd"/>
      <w:r w:rsidRPr="009B6571">
        <w:rPr>
          <w:b/>
          <w:bCs/>
          <w:highlight w:val="yellow"/>
          <w:lang w:val="en-US"/>
        </w:rPr>
        <w:t xml:space="preserve"> </w:t>
      </w:r>
      <w:proofErr w:type="spellStart"/>
      <w:r w:rsidRPr="009B6571">
        <w:rPr>
          <w:b/>
          <w:bCs/>
          <w:highlight w:val="yellow"/>
          <w:lang w:val="en-US"/>
        </w:rPr>
        <w:t>kontroler</w:t>
      </w:r>
      <w:proofErr w:type="spellEnd"/>
      <w:r w:rsidRPr="009B6571">
        <w:rPr>
          <w:b/>
          <w:bCs/>
          <w:highlight w:val="yellow"/>
        </w:rPr>
        <w:t>ů, způsoby (selekce, manipulace, umístění)</w:t>
      </w:r>
    </w:p>
    <w:p w14:paraId="2BEB56F6" w14:textId="59A04531" w:rsidR="009B6571" w:rsidRDefault="009B6571" w:rsidP="00342747">
      <w:pPr>
        <w:pStyle w:val="Normlnprvnodsazen"/>
        <w:ind w:firstLine="0"/>
      </w:pPr>
      <w:r>
        <w:t xml:space="preserve">Typy interakci je možné rozdělit na </w:t>
      </w:r>
      <w:proofErr w:type="spellStart"/>
      <w:r>
        <w:t>činosti</w:t>
      </w:r>
      <w:proofErr w:type="spellEnd"/>
      <w:r>
        <w:t xml:space="preserve"> selekce, manipulace a umístění objektů se kterými se interaguje. V</w:t>
      </w:r>
      <w:r w:rsidRPr="009B6571">
        <w:t xml:space="preserve">stupní zařízení </w:t>
      </w:r>
      <w:r>
        <w:t xml:space="preserve">lze pak dělit </w:t>
      </w:r>
      <w:r w:rsidRPr="009B6571">
        <w:t>na</w:t>
      </w:r>
      <w:r>
        <w:t>:</w:t>
      </w:r>
    </w:p>
    <w:p w14:paraId="13238919" w14:textId="4A148A41" w:rsidR="009B6571" w:rsidRDefault="009B6571" w:rsidP="009B6571">
      <w:pPr>
        <w:pStyle w:val="Normlnprvnodsazen"/>
        <w:numPr>
          <w:ilvl w:val="0"/>
          <w:numId w:val="40"/>
        </w:numPr>
      </w:pPr>
      <w:r>
        <w:t xml:space="preserve">Metrické – pohyby jsou snímány v prostoru (různé úrovně </w:t>
      </w:r>
      <w:proofErr w:type="spellStart"/>
      <w:r>
        <w:t>DoF</w:t>
      </w:r>
      <w:proofErr w:type="spellEnd"/>
      <w:r>
        <w:t xml:space="preserve"> – myš: 2, HMD </w:t>
      </w:r>
      <w:proofErr w:type="spellStart"/>
      <w:r>
        <w:t>kontroler</w:t>
      </w:r>
      <w:proofErr w:type="spellEnd"/>
      <w:r>
        <w:t xml:space="preserve">: 6, snímání rukou: 6 atd.) </w:t>
      </w:r>
    </w:p>
    <w:p w14:paraId="356DB741" w14:textId="6F6E508A" w:rsidR="009B6571" w:rsidRDefault="009B6571" w:rsidP="009B6571">
      <w:pPr>
        <w:pStyle w:val="Normlnprvnodsazen"/>
        <w:numPr>
          <w:ilvl w:val="0"/>
          <w:numId w:val="40"/>
        </w:numPr>
      </w:pPr>
      <w:r>
        <w:t>Binární – pohyby umožněné stlačením tlačítka</w:t>
      </w:r>
    </w:p>
    <w:p w14:paraId="1CB688B1" w14:textId="5C850D73" w:rsidR="009B6571" w:rsidRPr="009B6571" w:rsidRDefault="009B6571" w:rsidP="009B6571">
      <w:pPr>
        <w:pStyle w:val="Normlnprvnodsazen"/>
        <w:ind w:firstLine="0"/>
      </w:pPr>
      <w:r>
        <w:t xml:space="preserve">Řešení selekce v aktuálních virtuálních rozhraních pomocí výběrového paprsku. Umožňuje i </w:t>
      </w:r>
      <w:r w:rsidR="00455C26">
        <w:t xml:space="preserve">nahrazení pohybu pomocí </w:t>
      </w:r>
      <w:r>
        <w:t>selekc</w:t>
      </w:r>
      <w:r w:rsidR="00455C26">
        <w:t xml:space="preserve">e </w:t>
      </w:r>
      <w:r>
        <w:t>místa</w:t>
      </w:r>
      <w:r w:rsidR="00455C26">
        <w:t xml:space="preserve"> kam se přemístit. </w:t>
      </w:r>
    </w:p>
    <w:p w14:paraId="76961227" w14:textId="5E25F962" w:rsidR="00BA4D29" w:rsidRPr="001F6849" w:rsidRDefault="00BA4D29" w:rsidP="002656D4">
      <w:pPr>
        <w:pStyle w:val="Heading2"/>
        <w:rPr>
          <w:ins w:id="84"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5" w:author="Jan Horák" w:date="2023-06-15T11:51:00Z" w:name="move137722320"/>
      <w:moveTo w:id="8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7"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lastRenderedPageBreak/>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2EBEC8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8" w:author="Jan Horák" w:date="2023-06-15T11:53:00Z">
        <w:r w:rsidR="0026039C" w:rsidRPr="001F6849" w:rsidDel="00BC59E7">
          <w:delText>virutální</w:delText>
        </w:r>
      </w:del>
      <w:ins w:id="89"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644735F4"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 xml:space="preserve">viz. </w:t>
      </w:r>
      <w:r w:rsidR="00331DCE" w:rsidRPr="001F6849">
        <w:rPr>
          <w:highlight w:val="yellow"/>
        </w:rPr>
        <w:lastRenderedPageBreak/>
        <w:t>(Obr.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 xml:space="preserve">(#todo </w:t>
      </w:r>
      <w:proofErr w:type="spellStart"/>
      <w:r w:rsidR="00331DCE" w:rsidRPr="001F6849">
        <w:rPr>
          <w:highlight w:val="yellow"/>
        </w:rPr>
        <w:t>vysvetlit</w:t>
      </w:r>
      <w:proofErr w:type="spellEnd"/>
      <w:r w:rsidR="00331DCE" w:rsidRPr="001F6849">
        <w:rPr>
          <w:highlight w:val="yellow"/>
        </w:rPr>
        <w:t xml:space="preserve"> </w:t>
      </w:r>
      <w:proofErr w:type="spellStart"/>
      <w:r w:rsidR="00331DCE" w:rsidRPr="001F6849">
        <w:rPr>
          <w:highlight w:val="yellow"/>
        </w:rPr>
        <w:t>frustrum</w:t>
      </w:r>
      <w:proofErr w:type="spellEnd"/>
      <w:r w:rsidR="00331DCE" w:rsidRPr="001F6849">
        <w:rPr>
          <w:highlight w:val="yellow"/>
        </w:rPr>
        <w:t xml:space="preserve"> </w:t>
      </w:r>
      <w:proofErr w:type="spellStart"/>
      <w:r w:rsidR="00331DCE" w:rsidRPr="001F6849">
        <w:rPr>
          <w:highlight w:val="yellow"/>
        </w:rPr>
        <w:t>culling</w:t>
      </w:r>
      <w:proofErr w:type="spellEnd"/>
      <w:r w:rsidR="00331DCE" w:rsidRPr="001F6849">
        <w:rPr>
          <w:highlight w:val="yellow"/>
        </w:rPr>
        <w:t>)</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AA6B525">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D7B6ED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ACFF39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0B06D3E6" w:rsidR="00AB45B4" w:rsidRDefault="00AB45B4" w:rsidP="00331DCE">
      <w:pPr>
        <w:pStyle w:val="Normlnprvnodsazen"/>
      </w:pPr>
      <w:r w:rsidRPr="001F6849">
        <w:t xml:space="preserve">Jako důležitou problematiku zmiňuje </w:t>
      </w:r>
      <w:r w:rsidRPr="001F6849">
        <w:fldChar w:fldCharType="begin"/>
      </w:r>
      <w:r w:rsidR="008812DD">
        <w:instrText xml:space="preserve"> ADDIN ZOTERO_ITEM CSL_CITATION {"citationID":"pyYXfhhk","properties":{"formattedCitation":"(Coltekin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w:t>
      </w:r>
      <w:r w:rsidR="00A32AF4" w:rsidRPr="001F6849">
        <w:lastRenderedPageBreak/>
        <w:t>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8812DD">
        <w:instrText xml:space="preserve"> ADDIN ZOTERO_ITEM CSL_CITATION {"citationID":"cz6cyLsT","properties":{"formattedCitation":"(Coltekin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1492AF20" w:rsidR="00B2682C" w:rsidRPr="001F6849" w:rsidRDefault="00B2682C" w:rsidP="00B2682C">
      <w:pPr>
        <w:pStyle w:val="Caption"/>
      </w:pPr>
      <w:r>
        <w:t xml:space="preserve">Obr. </w:t>
      </w:r>
      <w:r>
        <w:fldChar w:fldCharType="begin"/>
      </w:r>
      <w:r>
        <w:instrText xml:space="preserve"> SEQ Obr. \* ARABIC </w:instrText>
      </w:r>
      <w:r>
        <w:fldChar w:fldCharType="separate"/>
      </w:r>
      <w:r w:rsidR="00CC6079">
        <w:rPr>
          <w:noProof/>
        </w:rPr>
        <w:t>11</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09A9E73E"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8812DD">
        <w:instrText xml:space="preserve"> ADDIN ZOTERO_ITEM CSL_CITATION {"citationID":"Qk91xJhn","properties":{"formattedCitation":"(Coltekin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 </w:t>
      </w:r>
      <w:r w:rsidR="00153841" w:rsidRPr="00153841">
        <w:rPr>
          <w:highlight w:val="yellow"/>
          <w:lang w:val="en-US"/>
        </w:rPr>
        <w:t xml:space="preserve">#todo </w:t>
      </w:r>
      <w:r w:rsidR="00AC6F9B">
        <w:rPr>
          <w:lang w:val="en-US"/>
        </w:rPr>
        <w:t xml:space="preserve">- </w:t>
      </w:r>
      <w:proofErr w:type="spellStart"/>
      <w:r w:rsidR="00AC6F9B">
        <w:rPr>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Proprietární</w:t>
            </w:r>
            <w:proofErr w:type="spellEnd"/>
            <w:r w:rsidRPr="0087744F">
              <w:rPr>
                <w:rFonts w:eastAsia="Times New Roman" w:cs="Arial"/>
                <w:sz w:val="20"/>
                <w:szCs w:val="20"/>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90" w:author="Lukáš Herman" w:date="2023-02-06T14:25:00Z">
        <w:r w:rsidR="00D727F5" w:rsidRPr="001F6849" w:rsidDel="00227A2E">
          <w:rPr>
            <w:lang w:eastAsia="en-US"/>
          </w:rPr>
          <w:delText>atiributy</w:delText>
        </w:r>
      </w:del>
      <w:ins w:id="91"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proofErr w:type="gramStart"/>
      <w:r w:rsidR="005D5388">
        <w:rPr>
          <w:lang w:eastAsia="en-US"/>
        </w:rPr>
        <w:t>způsob</w:t>
      </w:r>
      <w:proofErr w:type="gramEnd"/>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lastRenderedPageBreak/>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05FD9F86" w:rsidR="005D7C60" w:rsidRPr="005D7C60" w:rsidRDefault="005D7C60" w:rsidP="005D7C60">
      <w:pPr>
        <w:pStyle w:val="Normlnprvnodsazen"/>
        <w:rPr>
          <w:b/>
          <w:bCs/>
          <w:lang w:eastAsia="en-US"/>
        </w:rPr>
      </w:pPr>
      <w:proofErr w:type="spellStart"/>
      <w:r w:rsidRPr="005D7C60">
        <w:rPr>
          <w:b/>
          <w:bCs/>
          <w:lang w:eastAsia="en-US"/>
        </w:rPr>
        <w:t>CityJSON</w:t>
      </w:r>
      <w:proofErr w:type="spellEnd"/>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477C2266" w14:textId="7D76F9F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tyto etapy se </w:t>
      </w:r>
      <w:proofErr w:type="gramStart"/>
      <w:r w:rsidR="0020162A">
        <w:t>liší</w:t>
      </w:r>
      <w:proofErr w:type="gramEnd"/>
      <w:r w:rsidR="0020162A">
        <w:t xml:space="preserve"> napříč implementacemi. Rozdělení etap v případě </w:t>
      </w:r>
      <w:proofErr w:type="spellStart"/>
      <w:r w:rsidR="0020162A">
        <w:t>WebGL</w:t>
      </w:r>
      <w:proofErr w:type="spellEnd"/>
      <w:r w:rsidR="0020162A">
        <w:t xml:space="preserve"> (</w:t>
      </w:r>
      <w:proofErr w:type="gramStart"/>
      <w:r w:rsidR="0020162A">
        <w:t>viz .</w:t>
      </w:r>
      <w:proofErr w:type="gramEnd"/>
      <w:r w:rsidR="0020162A">
        <w:t xml:space="preserve"> … )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w:t>
      </w:r>
      <w:proofErr w:type="spellStart"/>
      <w:r w:rsidR="00BD0F8E" w:rsidRPr="00BD0F8E">
        <w:rPr>
          <w:rFonts w:cs="Times New Roman"/>
          <w:szCs w:val="24"/>
        </w:rPr>
        <w:t>Ghayour</w:t>
      </w:r>
      <w:proofErr w:type="spellEnd"/>
      <w:r w:rsidR="00BD0F8E" w:rsidRPr="00BD0F8E">
        <w:rPr>
          <w:rFonts w:cs="Times New Roman"/>
          <w:szCs w:val="24"/>
        </w:rPr>
        <w:t xml:space="preserve">, </w:t>
      </w:r>
      <w:proofErr w:type="spellStart"/>
      <w:r w:rsidR="00BD0F8E" w:rsidRPr="00BD0F8E">
        <w:rPr>
          <w:rFonts w:cs="Times New Roman"/>
          <w:szCs w:val="24"/>
        </w:rPr>
        <w:t>Cantor</w:t>
      </w:r>
      <w:proofErr w:type="spellEnd"/>
      <w:r w:rsidR="00BD0F8E" w:rsidRPr="00BD0F8E">
        <w:rPr>
          <w:rFonts w:cs="Times New Roman"/>
          <w:szCs w:val="24"/>
        </w:rPr>
        <w:t xml:space="preserve"> 2018; </w:t>
      </w:r>
      <w:proofErr w:type="spellStart"/>
      <w:r w:rsidR="00BD0F8E" w:rsidRPr="00BD0F8E">
        <w:rPr>
          <w:rFonts w:cs="Times New Roman"/>
          <w:szCs w:val="24"/>
        </w:rPr>
        <w:t>Ariën</w:t>
      </w:r>
      <w:proofErr w:type="spellEnd"/>
      <w:r w:rsidR="00BD0F8E" w:rsidRPr="00BD0F8E">
        <w:rPr>
          <w:rFonts w:cs="Times New Roman"/>
          <w:szCs w:val="24"/>
        </w:rPr>
        <w:t xml:space="preserve"> 2017; </w:t>
      </w:r>
      <w:proofErr w:type="spellStart"/>
      <w:r w:rsidR="00BD0F8E" w:rsidRPr="00BD0F8E">
        <w:rPr>
          <w:rFonts w:cs="Times New Roman"/>
          <w:szCs w:val="24"/>
        </w:rPr>
        <w:t>Sherif</w:t>
      </w:r>
      <w:proofErr w:type="spellEnd"/>
      <w:r w:rsidR="00BD0F8E" w:rsidRPr="00BD0F8E">
        <w:rPr>
          <w:rFonts w:cs="Times New Roman"/>
          <w:szCs w:val="24"/>
        </w:rPr>
        <w:t xml:space="preserve">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w:t>
      </w:r>
      <w:r w:rsidRPr="00E17ACB">
        <w:rPr>
          <w:b/>
          <w:bCs/>
          <w:lang w:eastAsia="en-US"/>
        </w:rPr>
        <w:t xml:space="preserve">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51F359F2" w14:textId="6D2B0E7C" w:rsidR="00BA409B" w:rsidRPr="00BD0F8E" w:rsidRDefault="00BA409B" w:rsidP="00301FA1">
      <w:pPr>
        <w:pStyle w:val="Normlnprvnodsazen"/>
        <w:numPr>
          <w:ilvl w:val="0"/>
          <w:numId w:val="44"/>
        </w:numPr>
        <w:rPr>
          <w:b/>
          <w:bCs/>
          <w:lang w:eastAsia="en-US"/>
        </w:rPr>
      </w:pPr>
      <w:proofErr w:type="spellStart"/>
      <w:r>
        <w:rPr>
          <w:b/>
          <w:bCs/>
          <w:lang w:eastAsia="en-US"/>
        </w:rPr>
        <w:t>Rendrování</w:t>
      </w:r>
      <w:proofErr w:type="spellEnd"/>
      <w:r>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3009DB">
        <w:rPr>
          <w:lang w:eastAsia="en-US"/>
        </w:rPr>
        <w:t>blending</w:t>
      </w:r>
      <w:proofErr w:type="spellEnd"/>
      <w:r w:rsidR="003009DB" w:rsidRPr="003009DB">
        <w:rPr>
          <w:lang w:eastAsia="en-US"/>
        </w:rPr>
        <w:t>) a test hloubky (</w:t>
      </w:r>
      <w:proofErr w:type="spellStart"/>
      <w:r w:rsidR="003009DB" w:rsidRPr="003009DB">
        <w:rPr>
          <w:lang w:eastAsia="en-US"/>
        </w:rPr>
        <w:t>depth</w:t>
      </w:r>
      <w:proofErr w:type="spellEnd"/>
      <w:r w:rsidR="003009DB" w:rsidRPr="003009DB">
        <w:rPr>
          <w:lang w:eastAsia="en-US"/>
        </w:rPr>
        <w:t xml:space="preserve"> testing)</w:t>
      </w:r>
    </w:p>
    <w:p w14:paraId="0BA723E7" w14:textId="77777777" w:rsidR="0020162A" w:rsidRPr="0020162A" w:rsidRDefault="0020162A" w:rsidP="0020162A">
      <w:pPr>
        <w:pStyle w:val="Normlnprvnodsazen"/>
        <w:rPr>
          <w:lang w:eastAsia="en-US"/>
        </w:rPr>
      </w:pPr>
    </w:p>
    <w:p w14:paraId="3A5E5613" w14:textId="52E43F18" w:rsidR="008812DD" w:rsidRDefault="00940231" w:rsidP="00940231">
      <w:pPr>
        <w:pStyle w:val="Normlnprvnodsazen"/>
        <w:ind w:firstLine="0"/>
        <w:rPr>
          <w:lang w:eastAsia="en-US"/>
        </w:rPr>
      </w:pPr>
      <w:r>
        <w:rPr>
          <w:lang w:eastAsia="en-US"/>
        </w:rPr>
        <w:t xml:space="preserve"> </w:t>
      </w:r>
    </w:p>
    <w:p w14:paraId="66B907A0" w14:textId="77777777" w:rsidR="008812DD" w:rsidRDefault="008812DD" w:rsidP="008812DD">
      <w:pPr>
        <w:pStyle w:val="Normlnprvnodsazen"/>
        <w:rPr>
          <w:lang w:eastAsia="en-US"/>
        </w:rPr>
      </w:pPr>
    </w:p>
    <w:p w14:paraId="6D890B08" w14:textId="77777777" w:rsidR="008812DD" w:rsidRPr="008812DD" w:rsidRDefault="008812DD" w:rsidP="008812DD">
      <w:pPr>
        <w:pStyle w:val="Normlnprvnodsazen"/>
        <w:rPr>
          <w:lang w:eastAsia="en-US"/>
        </w:rPr>
      </w:pPr>
    </w:p>
    <w:p w14:paraId="29A5FFFB" w14:textId="66E1992B" w:rsidR="00EB1F3E" w:rsidRPr="001F6849" w:rsidRDefault="00EB1F3E" w:rsidP="00EB1F3E">
      <w:pPr>
        <w:pStyle w:val="Heading3"/>
        <w:rPr>
          <w:lang w:eastAsia="cs-CZ"/>
        </w:rPr>
      </w:pPr>
      <w:r w:rsidRPr="001F6849">
        <w:rPr>
          <w:lang w:eastAsia="cs-CZ"/>
        </w:rPr>
        <w:t>Scéna</w:t>
      </w:r>
    </w:p>
    <w:p w14:paraId="4DBA1D29" w14:textId="0ECF72C9" w:rsidR="00EB1F3E" w:rsidRPr="001F6849" w:rsidRDefault="00EB1F3E" w:rsidP="00EB1F3E">
      <w:pPr>
        <w:pStyle w:val="ListParagraph"/>
        <w:numPr>
          <w:ilvl w:val="0"/>
          <w:numId w:val="7"/>
        </w:numPr>
        <w:rPr>
          <w:lang w:eastAsia="cs-CZ"/>
        </w:rPr>
      </w:pPr>
      <w:r w:rsidRPr="001F6849">
        <w:rPr>
          <w:lang w:eastAsia="cs-CZ"/>
        </w:rPr>
        <w:t xml:space="preserve">Graf Scény – viz. Three.js, </w:t>
      </w:r>
      <w:proofErr w:type="spellStart"/>
      <w:r w:rsidRPr="001F6849">
        <w:rPr>
          <w:lang w:eastAsia="cs-CZ"/>
        </w:rPr>
        <w:t>Blender</w:t>
      </w:r>
      <w:proofErr w:type="spellEnd"/>
      <w:r w:rsidRPr="001F6849">
        <w:rPr>
          <w:lang w:eastAsia="cs-CZ"/>
        </w:rPr>
        <w:t xml:space="preserve"> aj.  </w:t>
      </w:r>
    </w:p>
    <w:p w14:paraId="41C9E8AF" w14:textId="690D5F07" w:rsidR="00EB1F3E" w:rsidRPr="001F6849" w:rsidRDefault="00EB1F3E" w:rsidP="00EB1F3E">
      <w:pPr>
        <w:pStyle w:val="ListParagraph"/>
        <w:numPr>
          <w:ilvl w:val="1"/>
          <w:numId w:val="7"/>
        </w:numPr>
        <w:rPr>
          <w:lang w:eastAsia="cs-CZ"/>
        </w:rPr>
      </w:pPr>
      <w:proofErr w:type="spellStart"/>
      <w:r w:rsidRPr="001F6849">
        <w:rPr>
          <w:lang w:eastAsia="cs-CZ"/>
        </w:rPr>
        <w:t>Renderer</w:t>
      </w:r>
      <w:proofErr w:type="spellEnd"/>
      <w:r w:rsidRPr="001F6849">
        <w:rPr>
          <w:lang w:eastAsia="cs-CZ"/>
        </w:rPr>
        <w:t xml:space="preserve">, scéna, Kamera, </w:t>
      </w:r>
      <w:proofErr w:type="spellStart"/>
      <w:r w:rsidRPr="001F6849">
        <w:rPr>
          <w:lang w:eastAsia="cs-CZ"/>
        </w:rPr>
        <w:t>Mesh</w:t>
      </w:r>
      <w:proofErr w:type="spellEnd"/>
      <w:r w:rsidRPr="001F6849">
        <w:rPr>
          <w:lang w:eastAsia="cs-CZ"/>
        </w:rPr>
        <w:t xml:space="preserve">, </w:t>
      </w:r>
      <w:proofErr w:type="spellStart"/>
      <w:r w:rsidRPr="001F6849">
        <w:rPr>
          <w:lang w:eastAsia="cs-CZ"/>
        </w:rPr>
        <w:t>Materál</w:t>
      </w:r>
      <w:proofErr w:type="spellEnd"/>
      <w:r w:rsidRPr="001F6849">
        <w:rPr>
          <w:lang w:eastAsia="cs-CZ"/>
        </w:rPr>
        <w:t xml:space="preserve"> (textura), Osvětlení</w:t>
      </w:r>
    </w:p>
    <w:p w14:paraId="68D9B289" w14:textId="77777777" w:rsidR="009B7F1D" w:rsidRPr="001F6849" w:rsidRDefault="009B7F1D" w:rsidP="009B7F1D">
      <w:pPr>
        <w:pStyle w:val="Heading3"/>
        <w:rPr>
          <w:lang w:eastAsia="cs-CZ"/>
        </w:rPr>
      </w:pPr>
      <w:r w:rsidRPr="001F6849">
        <w:rPr>
          <w:lang w:eastAsia="cs-CZ"/>
        </w:rPr>
        <w:t>Zobrazení</w:t>
      </w:r>
    </w:p>
    <w:p w14:paraId="02A31820" w14:textId="77777777" w:rsidR="009B7F1D" w:rsidRPr="001F6849" w:rsidRDefault="009B7F1D" w:rsidP="009B7F1D">
      <w:pPr>
        <w:pStyle w:val="ListParagraph"/>
        <w:numPr>
          <w:ilvl w:val="0"/>
          <w:numId w:val="7"/>
        </w:numPr>
        <w:rPr>
          <w:lang w:eastAsia="cs-CZ"/>
        </w:rPr>
      </w:pPr>
      <w:proofErr w:type="spellStart"/>
      <w:r w:rsidRPr="001F6849">
        <w:rPr>
          <w:lang w:eastAsia="cs-CZ"/>
        </w:rPr>
        <w:t>Virutální</w:t>
      </w:r>
      <w:proofErr w:type="spellEnd"/>
      <w:r w:rsidRPr="001F6849">
        <w:rPr>
          <w:lang w:eastAsia="cs-CZ"/>
        </w:rPr>
        <w:t xml:space="preserve"> kamera</w:t>
      </w:r>
    </w:p>
    <w:p w14:paraId="45E13BBF" w14:textId="77777777" w:rsidR="009B7F1D" w:rsidRPr="001F6849" w:rsidRDefault="009B7F1D" w:rsidP="009B7F1D">
      <w:pPr>
        <w:pStyle w:val="ListParagraph"/>
        <w:numPr>
          <w:ilvl w:val="0"/>
          <w:numId w:val="7"/>
        </w:numPr>
        <w:rPr>
          <w:lang w:eastAsia="cs-CZ"/>
        </w:rPr>
      </w:pPr>
      <w:r w:rsidRPr="001F6849">
        <w:rPr>
          <w:lang w:eastAsia="cs-CZ"/>
        </w:rPr>
        <w:t>Způsob promítání scény</w:t>
      </w:r>
    </w:p>
    <w:p w14:paraId="6CBDEA19" w14:textId="77777777" w:rsidR="009B7F1D" w:rsidRPr="001F6849" w:rsidRDefault="009B7F1D" w:rsidP="009B7F1D">
      <w:pPr>
        <w:pStyle w:val="ListParagraph"/>
        <w:numPr>
          <w:ilvl w:val="0"/>
          <w:numId w:val="7"/>
        </w:numPr>
        <w:rPr>
          <w:lang w:eastAsia="cs-CZ"/>
        </w:rPr>
      </w:pPr>
      <w:proofErr w:type="spellStart"/>
      <w:r w:rsidRPr="001F6849">
        <w:rPr>
          <w:lang w:eastAsia="cs-CZ"/>
        </w:rPr>
        <w:t>Furstrum</w:t>
      </w:r>
      <w:proofErr w:type="spellEnd"/>
    </w:p>
    <w:p w14:paraId="4CCABE83" w14:textId="77777777" w:rsidR="009B7F1D" w:rsidRPr="001F6849" w:rsidRDefault="009B7F1D" w:rsidP="009B7F1D">
      <w:pPr>
        <w:pStyle w:val="ListParagraph"/>
        <w:numPr>
          <w:ilvl w:val="0"/>
          <w:numId w:val="7"/>
        </w:numPr>
        <w:rPr>
          <w:lang w:eastAsia="cs-CZ"/>
        </w:rPr>
      </w:pPr>
      <w:proofErr w:type="spellStart"/>
      <w:r w:rsidRPr="001F6849">
        <w:rPr>
          <w:lang w:eastAsia="cs-CZ"/>
        </w:rPr>
        <w:t>Culling</w:t>
      </w:r>
      <w:proofErr w:type="spellEnd"/>
    </w:p>
    <w:p w14:paraId="18FB8421" w14:textId="77777777" w:rsidR="009B7F1D" w:rsidRPr="001F6849" w:rsidRDefault="009B7F1D" w:rsidP="009B7F1D">
      <w:pPr>
        <w:pStyle w:val="ListParagraph"/>
        <w:numPr>
          <w:ilvl w:val="0"/>
          <w:numId w:val="7"/>
        </w:numPr>
        <w:rPr>
          <w:lang w:eastAsia="cs-CZ"/>
        </w:rPr>
      </w:pPr>
      <w:proofErr w:type="spellStart"/>
      <w:r w:rsidRPr="001F6849">
        <w:rPr>
          <w:lang w:eastAsia="cs-CZ"/>
        </w:rPr>
        <w:t>Rendering</w:t>
      </w:r>
      <w:proofErr w:type="spellEnd"/>
      <w:r w:rsidRPr="001F6849">
        <w:rPr>
          <w:lang w:eastAsia="cs-CZ"/>
        </w:rPr>
        <w:t xml:space="preserve"> </w:t>
      </w:r>
      <w:proofErr w:type="spellStart"/>
      <w:r w:rsidRPr="001F6849">
        <w:rPr>
          <w:lang w:eastAsia="cs-CZ"/>
        </w:rPr>
        <w:t>pipeline</w:t>
      </w:r>
      <w:proofErr w:type="spellEnd"/>
    </w:p>
    <w:p w14:paraId="7D60F0E4" w14:textId="3CCD87D8" w:rsidR="00EB1F3E" w:rsidRPr="001F6849" w:rsidRDefault="00EB1F3E" w:rsidP="00EB1F3E">
      <w:pPr>
        <w:pStyle w:val="Heading3"/>
        <w:rPr>
          <w:lang w:eastAsia="cs-CZ"/>
        </w:rPr>
      </w:pPr>
      <w:r w:rsidRPr="001F6849">
        <w:rPr>
          <w:lang w:eastAsia="cs-CZ"/>
        </w:rPr>
        <w:t>Pohyb</w:t>
      </w:r>
    </w:p>
    <w:p w14:paraId="33E14DCC" w14:textId="495B67A3" w:rsidR="00EB1F3E" w:rsidRPr="001F6849" w:rsidRDefault="00EB1F3E" w:rsidP="00EB1F3E">
      <w:pPr>
        <w:pStyle w:val="ListParagraph"/>
        <w:numPr>
          <w:ilvl w:val="0"/>
          <w:numId w:val="7"/>
        </w:numPr>
        <w:rPr>
          <w:lang w:eastAsia="cs-CZ"/>
        </w:rPr>
      </w:pPr>
      <w:proofErr w:type="spellStart"/>
      <w:r w:rsidRPr="001F6849">
        <w:rPr>
          <w:lang w:eastAsia="cs-CZ"/>
        </w:rPr>
        <w:t>DoF</w:t>
      </w:r>
      <w:r w:rsidR="006B5504" w:rsidRPr="001F6849">
        <w:rPr>
          <w:lang w:eastAsia="cs-CZ"/>
        </w:rPr>
        <w:t>s</w:t>
      </w:r>
      <w:proofErr w:type="spellEnd"/>
    </w:p>
    <w:p w14:paraId="52A3BE57" w14:textId="282165FE" w:rsidR="000B66BE" w:rsidRPr="001F6849" w:rsidRDefault="000B66BE" w:rsidP="00EB1F3E">
      <w:pPr>
        <w:pStyle w:val="ListParagraph"/>
        <w:numPr>
          <w:ilvl w:val="0"/>
          <w:numId w:val="7"/>
        </w:numPr>
        <w:rPr>
          <w:lang w:eastAsia="cs-CZ"/>
        </w:rPr>
      </w:pPr>
      <w:r w:rsidRPr="001F6849">
        <w:rPr>
          <w:lang w:eastAsia="cs-CZ"/>
        </w:rPr>
        <w:t xml:space="preserve">Transformace </w:t>
      </w:r>
    </w:p>
    <w:p w14:paraId="401D6D14" w14:textId="162FC523" w:rsidR="00EB1F3E" w:rsidRPr="001F6849" w:rsidRDefault="00EB1F3E" w:rsidP="00EB1F3E">
      <w:pPr>
        <w:pStyle w:val="ListParagraph"/>
        <w:numPr>
          <w:ilvl w:val="0"/>
          <w:numId w:val="7"/>
        </w:numPr>
        <w:rPr>
          <w:lang w:eastAsia="cs-CZ"/>
        </w:rPr>
      </w:pPr>
      <w:r w:rsidRPr="001F6849">
        <w:rPr>
          <w:lang w:eastAsia="cs-CZ"/>
        </w:rPr>
        <w:t>Kamery</w:t>
      </w:r>
    </w:p>
    <w:p w14:paraId="659CBF15" w14:textId="0A18B378" w:rsidR="000B66BE" w:rsidRPr="001F6849" w:rsidRDefault="00EB1F3E" w:rsidP="000B66BE">
      <w:pPr>
        <w:pStyle w:val="ListParagraph"/>
        <w:numPr>
          <w:ilvl w:val="0"/>
          <w:numId w:val="7"/>
        </w:numPr>
        <w:rPr>
          <w:lang w:eastAsia="cs-CZ"/>
        </w:rPr>
      </w:pPr>
      <w:proofErr w:type="spellStart"/>
      <w:r w:rsidRPr="001F6849">
        <w:rPr>
          <w:lang w:eastAsia="cs-CZ"/>
        </w:rPr>
        <w:t>Controlery</w:t>
      </w:r>
      <w:proofErr w:type="spellEnd"/>
    </w:p>
    <w:p w14:paraId="032A2CFF" w14:textId="41037E10" w:rsidR="00EB1F3E" w:rsidRPr="001F6849" w:rsidRDefault="00EB1F3E" w:rsidP="00EB1F3E">
      <w:pPr>
        <w:pStyle w:val="Heading3"/>
        <w:rPr>
          <w:lang w:eastAsia="cs-CZ"/>
        </w:rPr>
      </w:pPr>
      <w:r w:rsidRPr="001F6849">
        <w:rPr>
          <w:lang w:eastAsia="cs-CZ"/>
        </w:rPr>
        <w:t>Osvětlení</w:t>
      </w:r>
    </w:p>
    <w:p w14:paraId="758FBFD6" w14:textId="44888B05" w:rsidR="00931B57" w:rsidRPr="001F6849" w:rsidRDefault="00EB1F3E" w:rsidP="00253E9C">
      <w:pPr>
        <w:pStyle w:val="ListParagraph"/>
        <w:numPr>
          <w:ilvl w:val="0"/>
          <w:numId w:val="7"/>
        </w:numPr>
        <w:rPr>
          <w:lang w:eastAsia="cs-CZ"/>
        </w:rPr>
      </w:pPr>
      <w:r w:rsidRPr="001F6849">
        <w:rPr>
          <w:lang w:eastAsia="cs-CZ"/>
        </w:rPr>
        <w:t xml:space="preserve">Spot, </w:t>
      </w:r>
      <w:proofErr w:type="spellStart"/>
      <w:r w:rsidRPr="001F6849">
        <w:rPr>
          <w:lang w:eastAsia="cs-CZ"/>
        </w:rPr>
        <w:t>Directional</w:t>
      </w:r>
      <w:proofErr w:type="spellEnd"/>
      <w:r w:rsidRPr="001F6849">
        <w:rPr>
          <w:lang w:eastAsia="cs-CZ"/>
        </w:rPr>
        <w:t>, Ambient</w:t>
      </w:r>
    </w:p>
    <w:p w14:paraId="1C2B8EC3" w14:textId="77777777" w:rsidR="00931B57" w:rsidRPr="001F6849" w:rsidRDefault="00931B57" w:rsidP="00931B57"/>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pPr>
        <w:rPr>
          <w:lang w:eastAsia="cs-CZ"/>
        </w:rPr>
      </w:pPr>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1F6849">
        <w:rPr>
          <w:lang w:eastAsia="cs-CZ"/>
        </w:rPr>
        <w:t>enginů</w:t>
      </w:r>
      <w:proofErr w:type="spellEnd"/>
      <w:r w:rsidRPr="001F6849">
        <w:rPr>
          <w:lang w:eastAsia="cs-CZ"/>
        </w:rPr>
        <w:t xml:space="preserve">), následně pak webová řešení tedy zpravidla </w:t>
      </w:r>
      <w:ins w:id="92" w:author="Lukáš Herman" w:date="2023-02-21T16:21:00Z">
        <w:r w:rsidR="00247F6B" w:rsidRPr="001F6849">
          <w:rPr>
            <w:lang w:eastAsia="cs-CZ"/>
          </w:rPr>
          <w:t>J</w:t>
        </w:r>
      </w:ins>
      <w:del w:id="93" w:author="Lukáš Herman" w:date="2023-02-21T16:21:00Z">
        <w:r w:rsidRPr="001F6849" w:rsidDel="00247F6B">
          <w:rPr>
            <w:lang w:eastAsia="cs-CZ"/>
          </w:rPr>
          <w:delText>j</w:delText>
        </w:r>
      </w:del>
      <w:r w:rsidRPr="001F6849">
        <w:rPr>
          <w:lang w:eastAsia="cs-CZ"/>
        </w:rPr>
        <w:t>ava</w:t>
      </w:r>
      <w:ins w:id="94" w:author="Lukáš Herman" w:date="2023-02-21T16:21:00Z">
        <w:r w:rsidR="00247F6B" w:rsidRPr="001F6849">
          <w:rPr>
            <w:lang w:eastAsia="cs-CZ"/>
          </w:rPr>
          <w:t>S</w:t>
        </w:r>
      </w:ins>
      <w:del w:id="95" w:author="Lukáš Herman" w:date="2023-02-21T16:21:00Z">
        <w:r w:rsidRPr="001F6849" w:rsidDel="00247F6B">
          <w:rPr>
            <w:lang w:eastAsia="cs-CZ"/>
          </w:rPr>
          <w:delText>sr</w:delText>
        </w:r>
      </w:del>
      <w:r w:rsidRPr="001F6849">
        <w:rPr>
          <w:lang w:eastAsia="cs-CZ"/>
        </w:rPr>
        <w:t>c</w:t>
      </w:r>
      <w:ins w:id="96" w:author="Lukáš Herman" w:date="2023-02-21T16:21:00Z">
        <w:r w:rsidR="00247F6B" w:rsidRPr="001F6849">
          <w:rPr>
            <w:lang w:eastAsia="cs-CZ"/>
          </w:rPr>
          <w:t>r</w:t>
        </w:r>
      </w:ins>
      <w:r w:rsidRPr="001F6849">
        <w:rPr>
          <w:lang w:eastAsia="cs-CZ"/>
        </w:rPr>
        <w:t>ipt</w:t>
      </w:r>
      <w:del w:id="97" w:author="Lukáš Herman" w:date="2023-02-21T16:21:00Z">
        <w:r w:rsidRPr="001F6849" w:rsidDel="00247F6B">
          <w:rPr>
            <w:lang w:eastAsia="cs-CZ"/>
          </w:rPr>
          <w:delText>ové</w:delText>
        </w:r>
      </w:del>
      <w:r w:rsidRPr="001F6849">
        <w:rPr>
          <w:lang w:eastAsia="cs-CZ"/>
        </w:rPr>
        <w:t xml:space="preserve"> knihovny nad </w:t>
      </w:r>
      <w:proofErr w:type="spellStart"/>
      <w:r w:rsidRPr="001F6849">
        <w:rPr>
          <w:lang w:eastAsia="cs-CZ"/>
        </w:rPr>
        <w:t>WebGL</w:t>
      </w:r>
      <w:proofErr w:type="spellEnd"/>
      <w:r w:rsidRPr="001F6849">
        <w:rPr>
          <w:lang w:eastAsia="cs-CZ"/>
        </w:rPr>
        <w:t xml:space="preserve">.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 xml:space="preserve">tech </w:t>
      </w:r>
      <w:proofErr w:type="spellStart"/>
      <w:r w:rsidR="00260F6F" w:rsidRPr="001F6849">
        <w:rPr>
          <w:i/>
          <w:iCs/>
        </w:rPr>
        <w:t>stack</w:t>
      </w:r>
      <w:proofErr w:type="spellEnd"/>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 xml:space="preserve">tech </w:t>
      </w:r>
      <w:proofErr w:type="spellStart"/>
      <w:r w:rsidR="00260F6F" w:rsidRPr="00695EF6">
        <w:rPr>
          <w:i/>
          <w:iCs/>
          <w:highlight w:val="yellow"/>
        </w:rPr>
        <w:t>stacku</w:t>
      </w:r>
      <w:proofErr w:type="spellEnd"/>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proofErr w:type="spellStart"/>
      <w:r w:rsidRPr="00D7572C">
        <w:rPr>
          <w:highlight w:val="yellow"/>
          <w:lang w:eastAsia="cs-CZ"/>
        </w:rPr>
        <w:t>át</w:t>
      </w:r>
      <w:proofErr w:type="spellEnd"/>
      <w:r w:rsidRPr="00D7572C">
        <w:rPr>
          <w:highlight w:val="yellow"/>
          <w:lang w:eastAsia="cs-CZ"/>
        </w:rPr>
        <w:t xml:space="preserve">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proofErr w:type="spellStart"/>
      <w:r w:rsidRPr="00D7572C">
        <w:rPr>
          <w:highlight w:val="yellow"/>
        </w:rPr>
        <w:t>Bostock</w:t>
      </w:r>
      <w:proofErr w:type="spellEnd"/>
      <w:r w:rsidRPr="00D7572C">
        <w:rPr>
          <w:highlight w:val="yellow"/>
        </w:rPr>
        <w:t xml:space="preserve"> a </w:t>
      </w:r>
      <w:proofErr w:type="spellStart"/>
      <w:r w:rsidRPr="00D7572C">
        <w:rPr>
          <w:highlight w:val="yellow"/>
        </w:rPr>
        <w:t>Heer</w:t>
      </w:r>
      <w:proofErr w:type="spellEnd"/>
      <w:r w:rsidRPr="00D7572C">
        <w:rPr>
          <w:highlight w:val="yellow"/>
        </w:rPr>
        <w:t xml:space="preserve">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 xml:space="preserve">game / </w:t>
      </w:r>
      <w:proofErr w:type="spellStart"/>
      <w:r w:rsidR="00847162" w:rsidRPr="001F6849">
        <w:rPr>
          <w:i/>
          <w:iCs/>
        </w:rPr>
        <w:t>virutal</w:t>
      </w:r>
      <w:proofErr w:type="spellEnd"/>
      <w:r w:rsidR="00847162" w:rsidRPr="001F6849">
        <w:rPr>
          <w:i/>
          <w:iCs/>
        </w:rPr>
        <w:t xml:space="preserve"> </w:t>
      </w:r>
      <w:proofErr w:type="spellStart"/>
      <w:r w:rsidR="00847162" w:rsidRPr="001F6849">
        <w:rPr>
          <w:i/>
          <w:iCs/>
        </w:rPr>
        <w:t>engine</w:t>
      </w:r>
      <w:proofErr w:type="spellEnd"/>
      <w:r w:rsidR="00847162" w:rsidRPr="001F6849">
        <w:t xml:space="preserve">, </w:t>
      </w:r>
      <w:r w:rsidR="00897330" w:rsidRPr="001F6849">
        <w:t>které ve většině případech umožnují tvorbu virtuálních interaktivních prostředí prostřednictvím GUI (</w:t>
      </w:r>
      <w:proofErr w:type="spellStart"/>
      <w:r w:rsidR="00897330" w:rsidRPr="001F6849">
        <w:rPr>
          <w:i/>
          <w:iCs/>
        </w:rPr>
        <w:t>graphical</w:t>
      </w:r>
      <w:proofErr w:type="spellEnd"/>
      <w:r w:rsidR="00897330" w:rsidRPr="001F6849">
        <w:rPr>
          <w:i/>
          <w:iCs/>
        </w:rPr>
        <w:t xml:space="preserve"> user interface</w:t>
      </w:r>
      <w:r w:rsidR="00897330" w:rsidRPr="001F6849">
        <w:t>)</w:t>
      </w:r>
      <w:r w:rsidR="00642A9C">
        <w:t xml:space="preserve"> a představují komplexní řešení</w:t>
      </w:r>
      <w:r w:rsidR="00897330" w:rsidRPr="001F6849">
        <w:t>.</w:t>
      </w:r>
      <w:r w:rsidR="00642A9C">
        <w:t xml:space="preserve"> Aktuálně herní </w:t>
      </w:r>
      <w:proofErr w:type="spellStart"/>
      <w:r w:rsidR="00642A9C">
        <w:t>enginy</w:t>
      </w:r>
      <w:proofErr w:type="spellEnd"/>
      <w:r w:rsidR="00642A9C">
        <w:t xml:space="preserve">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w:t>
      </w:r>
      <w:proofErr w:type="spellStart"/>
      <w:r w:rsidR="00897330" w:rsidRPr="001F6849">
        <w:t>ArcGIS</w:t>
      </w:r>
      <w:proofErr w:type="spellEnd"/>
      <w:r w:rsidR="00897330" w:rsidRPr="001F6849">
        <w:t>, GRASS aj.</w:t>
      </w:r>
      <w:del w:id="98" w:author="Lukáš Herman" w:date="2023-02-21T16:22:00Z">
        <w:r w:rsidR="00897330" w:rsidRPr="001F6849" w:rsidDel="00247F6B">
          <w:delText xml:space="preserve"> </w:delText>
        </w:r>
      </w:del>
      <w:r w:rsidR="00897330" w:rsidRPr="001F6849">
        <w:t>)</w:t>
      </w:r>
      <w:r w:rsidR="00C13CAC" w:rsidRPr="001F6849">
        <w:t>, aplikace pro tvorbu 3D grafiky (</w:t>
      </w:r>
      <w:proofErr w:type="spellStart"/>
      <w:r w:rsidR="00C13CAC" w:rsidRPr="001F6849">
        <w:t>Blender</w:t>
      </w:r>
      <w:proofErr w:type="spellEnd"/>
      <w:r w:rsidR="00C13CAC" w:rsidRPr="001F6849">
        <w:t xml:space="preserve">, </w:t>
      </w:r>
      <w:proofErr w:type="spellStart"/>
      <w:r w:rsidR="00C13CAC" w:rsidRPr="001F6849">
        <w:t>SketchUP</w:t>
      </w:r>
      <w:proofErr w:type="spellEnd"/>
      <w:r w:rsidR="00C13CAC" w:rsidRPr="001F6849">
        <w:t xml:space="preserve">, </w:t>
      </w:r>
      <w:proofErr w:type="spellStart"/>
      <w:r w:rsidR="00C13CAC" w:rsidRPr="001F6849">
        <w:t>Microstation</w:t>
      </w:r>
      <w:proofErr w:type="spellEnd"/>
      <w:r w:rsidR="00C13CAC" w:rsidRPr="001F6849">
        <w:t xml:space="preserve">) a </w:t>
      </w:r>
      <w:r w:rsidR="00897330" w:rsidRPr="001F6849">
        <w:t xml:space="preserve">herní </w:t>
      </w:r>
      <w:proofErr w:type="spellStart"/>
      <w:r w:rsidR="00897330" w:rsidRPr="001F6849">
        <w:t>enginy</w:t>
      </w:r>
      <w:proofErr w:type="spellEnd"/>
      <w:r w:rsidR="00897330" w:rsidRPr="001F6849">
        <w:t xml:space="preserve"> (Unity, </w:t>
      </w:r>
      <w:proofErr w:type="spellStart"/>
      <w:r w:rsidR="00897330" w:rsidRPr="001F6849">
        <w:t>Unreal</w:t>
      </w:r>
      <w:proofErr w:type="spellEnd"/>
      <w:r w:rsidR="00897330" w:rsidRPr="001F6849">
        <w:t xml:space="preserve"> </w:t>
      </w:r>
      <w:proofErr w:type="spellStart"/>
      <w:r w:rsidR="00897330" w:rsidRPr="001F6849">
        <w:t>Engine</w:t>
      </w:r>
      <w:proofErr w:type="spellEnd"/>
      <w:r w:rsidR="00897330" w:rsidRPr="001F6849">
        <w:t>, Godot</w:t>
      </w:r>
      <w:r w:rsidR="00847162" w:rsidRPr="001F6849">
        <w:t xml:space="preserve">, </w:t>
      </w:r>
      <w:proofErr w:type="spellStart"/>
      <w:r w:rsidR="00847162" w:rsidRPr="001F6849">
        <w:t>Wonderland</w:t>
      </w:r>
      <w:proofErr w:type="spellEnd"/>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62A9AB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CC6079">
        <w:rPr>
          <w:noProof/>
        </w:rPr>
        <w:t>12</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16CF39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13</w:t>
      </w:r>
      <w:r w:rsidRPr="001F6849">
        <w:fldChar w:fldCharType="end"/>
      </w:r>
      <w:r w:rsidRPr="001F6849">
        <w:t xml:space="preserve"> Taxonomie </w:t>
      </w:r>
      <w:del w:id="99" w:author="Lukáš Herman" w:date="2023-02-06T14:26:00Z">
        <w:r w:rsidRPr="001F6849" w:rsidDel="00227A2E">
          <w:delText>weobvých</w:delText>
        </w:r>
      </w:del>
      <w:ins w:id="100" w:author="Lukáš Herman" w:date="2023-02-06T14:26:00Z">
        <w:r w:rsidR="00227A2E" w:rsidRPr="001F6849">
          <w:t>webových</w:t>
        </w:r>
      </w:ins>
      <w:r w:rsidRPr="001F6849">
        <w:t xml:space="preserve"> technologií umožňujících tvorbu </w:t>
      </w:r>
      <w:del w:id="101" w:author="Lukáš Herman" w:date="2023-02-06T14:26:00Z">
        <w:r w:rsidRPr="001F6849" w:rsidDel="00227A2E">
          <w:delText>virutálních</w:delText>
        </w:r>
      </w:del>
      <w:ins w:id="102"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C5D8A5B" w:rsidR="00637A27" w:rsidRPr="00637A27" w:rsidRDefault="00637A27" w:rsidP="00637A27">
      <w:pPr>
        <w:pStyle w:val="Caption"/>
      </w:pPr>
      <w:r>
        <w:t xml:space="preserve">Obr. </w:t>
      </w:r>
      <w:r>
        <w:fldChar w:fldCharType="begin"/>
      </w:r>
      <w:r>
        <w:instrText xml:space="preserve"> SEQ Obr. \* ARABIC </w:instrText>
      </w:r>
      <w:r>
        <w:fldChar w:fldCharType="separate"/>
      </w:r>
      <w:r w:rsidR="00CC6079">
        <w:rPr>
          <w:noProof/>
        </w:rPr>
        <w:t>14</w:t>
      </w:r>
      <w:r>
        <w:fldChar w:fldCharType="end"/>
      </w:r>
      <w:r>
        <w:t xml:space="preserve"> </w:t>
      </w:r>
      <w:r w:rsidRPr="001F6849">
        <w:t xml:space="preserve">Taxonomie </w:t>
      </w:r>
      <w:del w:id="103" w:author="Lukáš Herman" w:date="2023-02-06T14:26:00Z">
        <w:r w:rsidRPr="001F6849" w:rsidDel="00227A2E">
          <w:delText>weobvých</w:delText>
        </w:r>
      </w:del>
      <w:ins w:id="104" w:author="Lukáš Herman" w:date="2023-02-06T14:26:00Z">
        <w:r w:rsidRPr="001F6849">
          <w:t>webových</w:t>
        </w:r>
      </w:ins>
      <w:r w:rsidRPr="001F6849">
        <w:t xml:space="preserve"> technologií umožňujících tvorbu </w:t>
      </w:r>
      <w:del w:id="105" w:author="Lukáš Herman" w:date="2023-02-06T14:26:00Z">
        <w:r w:rsidRPr="001F6849" w:rsidDel="00227A2E">
          <w:delText>virutálních</w:delText>
        </w:r>
      </w:del>
      <w:ins w:id="106"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7E7099C3" w14:textId="06624D20" w:rsidR="001937BB" w:rsidRPr="001937BB" w:rsidRDefault="001937BB" w:rsidP="001937BB">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36D8D536" w14:textId="77777777" w:rsidR="001937BB" w:rsidRDefault="001937BB" w:rsidP="001937BB">
      <w:pPr>
        <w:pStyle w:val="Normlnprvnodsazen"/>
        <w:rPr>
          <w:lang w:eastAsia="en-US"/>
        </w:rPr>
      </w:pPr>
    </w:p>
    <w:p w14:paraId="1A628DD2" w14:textId="77777777" w:rsidR="001937BB" w:rsidRPr="001937BB" w:rsidRDefault="001937BB" w:rsidP="001937BB">
      <w:pPr>
        <w:pStyle w:val="Normlnprvnodsazen"/>
        <w:rPr>
          <w:lang w:eastAsia="en-US"/>
        </w:rPr>
      </w:pP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7"/>
      <w:commentRangeStart w:id="108"/>
      <w:r w:rsidRPr="001F6849">
        <w:rPr>
          <w:lang w:eastAsia="en-US"/>
        </w:rPr>
        <w:t>2</w:t>
      </w:r>
      <w:del w:id="109" w:author="Lukáš Herman" w:date="2023-02-10T18:48:00Z">
        <w:r w:rsidRPr="001F6849" w:rsidDel="0045773E">
          <w:rPr>
            <w:lang w:eastAsia="en-US"/>
          </w:rPr>
          <w:delText xml:space="preserve"> </w:delText>
        </w:r>
      </w:del>
      <w:r w:rsidRPr="001F6849">
        <w:rPr>
          <w:lang w:eastAsia="en-US"/>
        </w:rPr>
        <w:t>D</w:t>
      </w:r>
      <w:commentRangeEnd w:id="107"/>
      <w:r w:rsidR="0045773E" w:rsidRPr="001F6849">
        <w:rPr>
          <w:rStyle w:val="CommentReference"/>
          <w:lang w:eastAsia="en-US"/>
        </w:rPr>
        <w:commentReference w:id="107"/>
      </w:r>
      <w:commentRangeEnd w:id="108"/>
      <w:r w:rsidR="009C30BB" w:rsidRPr="001F6849">
        <w:rPr>
          <w:rStyle w:val="CommentReference"/>
          <w:lang w:eastAsia="en-US"/>
        </w:rPr>
        <w:commentReference w:id="108"/>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B6464DB"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C6079">
        <w:rPr>
          <w:noProof/>
        </w:rPr>
        <w:t>15</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22D1A748"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14392A" w:rsidRPr="001F6849">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5B388F" w:rsidRPr="001F6849">
        <w:rPr>
          <w:bCs/>
        </w:rPr>
        <w:t>(Khronos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Pr="001975DE" w:rsidRDefault="00FC6242" w:rsidP="001975DE">
      <w:pPr>
        <w:pStyle w:val="Normlnprvnodsazen"/>
        <w:numPr>
          <w:ilvl w:val="0"/>
          <w:numId w:val="37"/>
        </w:numPr>
        <w:rPr>
          <w:ins w:id="110" w:author="Jan Horák" w:date="2023-06-15T11:57:00Z"/>
          <w:bCs/>
        </w:rPr>
      </w:pPr>
      <w:r>
        <w:rPr>
          <w:bCs/>
        </w:rPr>
        <w:t>Ukončení XR relace.</w:t>
      </w:r>
    </w:p>
    <w:p w14:paraId="12BAB988" w14:textId="0ACBD3F3" w:rsidR="00571A2A" w:rsidRPr="001F6849" w:rsidRDefault="00571A2A" w:rsidP="00571A2A">
      <w:pPr>
        <w:pStyle w:val="Malnadpis"/>
        <w:rPr>
          <w:ins w:id="111" w:author="Jan Horák" w:date="2023-06-15T11:58:00Z"/>
        </w:rPr>
      </w:pPr>
      <w:proofErr w:type="spellStart"/>
      <w:ins w:id="112"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3"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4"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lastRenderedPageBreak/>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812934" w:rsidRDefault="00142D08" w:rsidP="00142D08">
      <w:pPr>
        <w:pStyle w:val="Normlnprvnodsazen"/>
        <w:ind w:firstLine="0"/>
        <w:rPr>
          <w:lang w:eastAsia="en-US"/>
        </w:rPr>
      </w:pPr>
      <w:r>
        <w:rPr>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t xml:space="preserve">Metodika specifikace požadavků byla převzata z práce </w:t>
      </w:r>
      <w:r>
        <w:fldChar w:fldCharType="begin"/>
      </w:r>
      <w: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812934">
        <w:t>(Herman 2014)</w:t>
      </w:r>
      <w:r>
        <w:fldChar w:fldCharType="end"/>
      </w:r>
      <w:r>
        <w:t xml:space="preserve"> a modifikována pro účel hodnocení aplikací umožňující tvorbu virtuální reality. </w:t>
      </w:r>
    </w:p>
    <w:p w14:paraId="52283C08" w14:textId="77777777" w:rsidR="00142D08" w:rsidRPr="001F6849" w:rsidRDefault="00142D08" w:rsidP="00142D08">
      <w:pPr>
        <w:pStyle w:val="Heading3"/>
      </w:pPr>
      <w:r w:rsidRPr="001F6849">
        <w:t>Funkční požadavky</w:t>
      </w:r>
    </w:p>
    <w:p w14:paraId="6C93D406" w14:textId="77777777" w:rsidR="00142D08" w:rsidRDefault="00142D08" w:rsidP="00142D08">
      <w:r w:rsidRPr="001F6849">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1F6849">
        <w:fldChar w:fldCharType="begin"/>
      </w:r>
      <w:r w:rsidRPr="001F6849">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fldChar w:fldCharType="separate"/>
      </w:r>
      <w:r w:rsidRPr="001F6849">
        <w:t>(Sommerville 2016)</w:t>
      </w:r>
      <w:r w:rsidRPr="001F6849">
        <w:fldChar w:fldCharType="end"/>
      </w:r>
    </w:p>
    <w:p w14:paraId="7E39D134" w14:textId="77777777" w:rsidR="00142D08" w:rsidRPr="00BB39E4" w:rsidRDefault="00142D08" w:rsidP="00142D08">
      <w:pPr>
        <w:pStyle w:val="Normlnprvnodsazen"/>
        <w:ind w:firstLine="0"/>
        <w:rPr>
          <w:b/>
          <w:bCs/>
          <w:lang w:eastAsia="en-US"/>
        </w:rPr>
      </w:pPr>
      <w:r>
        <w:rPr>
          <w:b/>
          <w:bCs/>
          <w:lang w:eastAsia="en-US"/>
        </w:rPr>
        <w:t>Orientace ve scéně</w:t>
      </w:r>
    </w:p>
    <w:p w14:paraId="0B1BAECE" w14:textId="77777777" w:rsidR="00142D08" w:rsidRDefault="00142D08" w:rsidP="00142D08">
      <w:pPr>
        <w:pStyle w:val="Normlnprvnodsazen"/>
        <w:ind w:firstLine="0"/>
        <w:rPr>
          <w:lang w:eastAsia="en-US"/>
        </w:rPr>
      </w:pPr>
      <w:r>
        <w:rPr>
          <w:lang w:eastAsia="en-US"/>
        </w:rPr>
        <w:t xml:space="preserve">Pro úspěšnou tvorbu VR aplikace je nutné, aby technologie podporovala především způsob pohybu a orientace na základě </w:t>
      </w:r>
      <w:proofErr w:type="spellStart"/>
      <w:r>
        <w:rPr>
          <w:lang w:eastAsia="en-US"/>
        </w:rPr>
        <w:t>trackingu</w:t>
      </w:r>
      <w:proofErr w:type="spellEnd"/>
      <w:r>
        <w:rPr>
          <w:lang w:eastAsia="en-US"/>
        </w:rPr>
        <w:t xml:space="preserve"> polohy a orientace zobrazovacího, popř. vstupního zařízení. </w:t>
      </w:r>
    </w:p>
    <w:p w14:paraId="400DD281" w14:textId="77777777" w:rsidR="00142D08" w:rsidRPr="00983940" w:rsidRDefault="00142D08" w:rsidP="00142D08">
      <w:pPr>
        <w:pStyle w:val="Normlnprvnodsazen"/>
        <w:ind w:firstLine="0"/>
        <w:rPr>
          <w:b/>
          <w:bCs/>
          <w:lang w:eastAsia="en-US"/>
        </w:rPr>
      </w:pPr>
      <w:r>
        <w:rPr>
          <w:b/>
          <w:bCs/>
          <w:lang w:eastAsia="en-US"/>
        </w:rPr>
        <w:t>Pohyb scénou</w:t>
      </w:r>
    </w:p>
    <w:p w14:paraId="6D516525" w14:textId="77777777" w:rsidR="00142D08" w:rsidRDefault="00142D08" w:rsidP="00142D08">
      <w:pPr>
        <w:pStyle w:val="Normlnprvnodsazen"/>
        <w:ind w:firstLine="0"/>
        <w:rPr>
          <w:lang w:eastAsia="en-US"/>
        </w:rPr>
      </w:pPr>
      <w:r>
        <w:rPr>
          <w:lang w:eastAsia="en-US"/>
        </w:rPr>
        <w:t xml:space="preserve">Technologie by měla podporovat různé možnosti pohybu </w:t>
      </w:r>
      <w:proofErr w:type="gramStart"/>
      <w:r>
        <w:rPr>
          <w:lang w:eastAsia="en-US"/>
        </w:rPr>
        <w:t>3D</w:t>
      </w:r>
      <w:proofErr w:type="gramEnd"/>
      <w:r>
        <w:rPr>
          <w:lang w:eastAsia="en-US"/>
        </w:rPr>
        <w:t xml:space="preserve"> scénou. Měla by podporovat poziční </w:t>
      </w:r>
      <w:proofErr w:type="spellStart"/>
      <w:r w:rsidRPr="00983940">
        <w:rPr>
          <w:i/>
          <w:iCs/>
          <w:lang w:eastAsia="en-US"/>
        </w:rPr>
        <w:t>tracking</w:t>
      </w:r>
      <w:proofErr w:type="spellEnd"/>
      <w:r>
        <w:rPr>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Pr>
          <w:lang w:eastAsia="en-US"/>
        </w:rPr>
        <w:t>kontrolery</w:t>
      </w:r>
      <w:proofErr w:type="spellEnd"/>
      <w:r>
        <w:rPr>
          <w:lang w:eastAsia="en-US"/>
        </w:rPr>
        <w:t>, aj.)</w:t>
      </w:r>
    </w:p>
    <w:p w14:paraId="756B40D0" w14:textId="23DACEED" w:rsidR="00142D08" w:rsidRPr="00142D08" w:rsidRDefault="00142D08" w:rsidP="00142D08">
      <w:pPr>
        <w:pStyle w:val="Normlnprvnodsazen"/>
        <w:ind w:firstLine="0"/>
        <w:rPr>
          <w:b/>
          <w:bCs/>
          <w:lang w:eastAsia="en-US"/>
        </w:rPr>
      </w:pPr>
      <w:r w:rsidRPr="00DB6799">
        <w:rPr>
          <w:b/>
          <w:bCs/>
          <w:lang w:eastAsia="en-US"/>
        </w:rPr>
        <w:t>Zobrazení</w:t>
      </w:r>
    </w:p>
    <w:p w14:paraId="2EA25211" w14:textId="77777777" w:rsidR="00142D08" w:rsidRDefault="00142D08" w:rsidP="00142D08">
      <w:pPr>
        <w:pStyle w:val="Normlnprvnodsazen"/>
        <w:ind w:firstLine="0"/>
        <w:rPr>
          <w:lang w:eastAsia="en-US"/>
        </w:rPr>
      </w:pPr>
      <w:r w:rsidRPr="00DB6799">
        <w:rPr>
          <w:lang w:eastAsia="en-US"/>
        </w:rPr>
        <w:lastRenderedPageBreak/>
        <w:t xml:space="preserve">Technologie by měla umožňovat zobrazení na úrovni imerze jak Desktop </w:t>
      </w:r>
      <w:proofErr w:type="gramStart"/>
      <w:r w:rsidRPr="00DB6799">
        <w:rPr>
          <w:lang w:eastAsia="en-US"/>
        </w:rPr>
        <w:t>VR</w:t>
      </w:r>
      <w:proofErr w:type="gramEnd"/>
      <w:r w:rsidRPr="00DB6799">
        <w:rPr>
          <w:lang w:eastAsia="en-US"/>
        </w:rPr>
        <w:t xml:space="preserve"> tak </w:t>
      </w:r>
      <w:proofErr w:type="spellStart"/>
      <w:r w:rsidRPr="00DB6799">
        <w:rPr>
          <w:lang w:eastAsia="en-US"/>
        </w:rPr>
        <w:t>Immersive</w:t>
      </w:r>
      <w:proofErr w:type="spellEnd"/>
      <w:r w:rsidRPr="00DB6799">
        <w:rPr>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Default="00142D08" w:rsidP="00142D08">
      <w:pPr>
        <w:pStyle w:val="Malnadpis"/>
      </w:pPr>
      <w:r>
        <w:t>Geoprostorová data</w:t>
      </w:r>
    </w:p>
    <w:p w14:paraId="57CEFD44" w14:textId="77777777" w:rsidR="00142D08" w:rsidRPr="005308D9" w:rsidRDefault="00142D08" w:rsidP="00142D08">
      <w:pPr>
        <w:pStyle w:val="Malnadpis"/>
        <w:rPr>
          <w:b w:val="0"/>
          <w:bCs/>
        </w:rPr>
      </w:pPr>
      <w:r>
        <w:rPr>
          <w:b w:val="0"/>
          <w:bCs/>
        </w:rPr>
        <w:t xml:space="preserve">Technologie by v ideálním případě měla nativně podporovat geoprostorová data. Měla by mít možnost prostorové </w:t>
      </w:r>
      <w:proofErr w:type="spellStart"/>
      <w:r>
        <w:rPr>
          <w:b w:val="0"/>
          <w:bCs/>
        </w:rPr>
        <w:t>geolokalizace</w:t>
      </w:r>
      <w:proofErr w:type="spellEnd"/>
      <w:r>
        <w:rPr>
          <w:b w:val="0"/>
          <w:bCs/>
        </w:rPr>
        <w:t xml:space="preserve">.  </w:t>
      </w:r>
    </w:p>
    <w:p w14:paraId="65499625" w14:textId="77777777" w:rsidR="00142D08" w:rsidRPr="001F6849" w:rsidRDefault="00142D08" w:rsidP="00142D08">
      <w:pPr>
        <w:pStyle w:val="Heading3"/>
        <w:rPr>
          <w:lang w:eastAsia="cs-CZ"/>
        </w:rPr>
      </w:pPr>
      <w:r w:rsidRPr="001F6849">
        <w:rPr>
          <w:lang w:eastAsia="cs-CZ"/>
        </w:rPr>
        <w:t>Mimo-funkční</w:t>
      </w:r>
      <w:r>
        <w:rPr>
          <w:lang w:eastAsia="cs-CZ"/>
        </w:rPr>
        <w:t xml:space="preserve"> požadavky</w:t>
      </w:r>
    </w:p>
    <w:p w14:paraId="5312048C" w14:textId="77777777" w:rsidR="00142D08" w:rsidRPr="00B0497E" w:rsidRDefault="00142D08" w:rsidP="00142D08">
      <w:pPr>
        <w:rPr>
          <w:lang w:eastAsia="cs-CZ"/>
        </w:rPr>
      </w:pPr>
      <w:r w:rsidRPr="001F6849">
        <w:rPr>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1F6849">
        <w:rPr>
          <w:lang w:eastAsia="cs-CZ"/>
        </w:rPr>
        <w:fldChar w:fldCharType="begin"/>
      </w:r>
      <w:r w:rsidRPr="001F6849">
        <w:rPr>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1F6849">
        <w:rPr>
          <w:lang w:eastAsia="cs-CZ"/>
        </w:rPr>
        <w:fldChar w:fldCharType="separate"/>
      </w:r>
      <w:r w:rsidRPr="001F6849">
        <w:t>(Sommerville 2016)</w:t>
      </w:r>
      <w:r w:rsidRPr="001F6849">
        <w:rPr>
          <w:lang w:eastAsia="cs-CZ"/>
        </w:rPr>
        <w:fldChar w:fldCharType="end"/>
      </w:r>
    </w:p>
    <w:p w14:paraId="75455968" w14:textId="77777777" w:rsidR="00142D08" w:rsidRPr="008405EF" w:rsidRDefault="00142D08" w:rsidP="00142D08">
      <w:pPr>
        <w:pStyle w:val="Normlnprvnodsazen"/>
        <w:ind w:firstLine="0"/>
        <w:rPr>
          <w:b/>
          <w:bCs/>
        </w:rPr>
      </w:pPr>
      <w:r w:rsidRPr="008405EF">
        <w:rPr>
          <w:b/>
          <w:bCs/>
        </w:rPr>
        <w:t>Cena</w:t>
      </w:r>
    </w:p>
    <w:p w14:paraId="0083CFDD" w14:textId="77777777" w:rsidR="00142D08" w:rsidRPr="001F6849" w:rsidRDefault="00142D08" w:rsidP="00142D08">
      <w:pPr>
        <w:pStyle w:val="Normlnprvnodsazen"/>
        <w:ind w:firstLine="0"/>
      </w:pPr>
      <w:r w:rsidRPr="001F6849">
        <w:t xml:space="preserve">Cenu vývoje je možné definovat pomocí nákladů časových, finančních. Pomocí nich lze následně hodnotit jednotlivé technologie, a to skrze finančních nákladů na použitý software (desktopová řešení) a data. </w:t>
      </w:r>
      <w:r w:rsidRPr="001F6849">
        <w:fldChar w:fldCharType="begin"/>
      </w:r>
      <w:r w:rsidRPr="001F6849">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r w:rsidRPr="001F6849">
        <w:t xml:space="preserve"> Ačkoliv je v poslední době i v ČR sentiment zpřístupňování dat bez poplatků, 3D data jsou v mnohých případech stále proprietární záležitostí. </w:t>
      </w:r>
      <w:r w:rsidRPr="001F6849">
        <w:fldChar w:fldCharType="begin"/>
      </w:r>
      <w:r w:rsidRPr="001F6849">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1F6849">
        <w:fldChar w:fldCharType="separate"/>
      </w:r>
      <w:r w:rsidRPr="001F6849">
        <w:rPr>
          <w:rFonts w:cs="Times New Roman"/>
          <w:szCs w:val="24"/>
        </w:rPr>
        <w:t>(ČÚZK 2023)</w:t>
      </w:r>
      <w:r w:rsidRPr="001F6849">
        <w:fldChar w:fldCharType="end"/>
      </w:r>
      <w:r w:rsidRPr="001F6849">
        <w:t xml:space="preserve"> Časové náklady je primárně pracnost vývoje aplikace pomocí dané technologie. </w:t>
      </w:r>
      <w:r w:rsidRPr="001F6849">
        <w:fldChar w:fldCharType="begin"/>
      </w:r>
      <w:r w:rsidRPr="001F6849">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1F6849">
        <w:fldChar w:fldCharType="separate"/>
      </w:r>
      <w:r w:rsidRPr="001F6849">
        <w:t>(Herman 2014)</w:t>
      </w:r>
      <w:r w:rsidRPr="001F6849">
        <w:fldChar w:fldCharType="end"/>
      </w:r>
    </w:p>
    <w:p w14:paraId="5BCA061C" w14:textId="77777777" w:rsidR="00142D08" w:rsidRPr="008405EF" w:rsidRDefault="00142D08" w:rsidP="00142D08">
      <w:pPr>
        <w:pStyle w:val="Normlnprvnodsazen"/>
        <w:ind w:firstLine="0"/>
        <w:rPr>
          <w:b/>
          <w:bCs/>
        </w:rPr>
      </w:pPr>
      <w:r w:rsidRPr="008405EF">
        <w:rPr>
          <w:b/>
          <w:bCs/>
        </w:rPr>
        <w:t>Dokumentace</w:t>
      </w:r>
    </w:p>
    <w:p w14:paraId="70593C2F" w14:textId="77777777" w:rsidR="00142D08" w:rsidRDefault="00142D08" w:rsidP="00142D08">
      <w:pPr>
        <w:pStyle w:val="Normlnprvnodsazen"/>
        <w:ind w:firstLine="0"/>
      </w:pPr>
      <w:r w:rsidRPr="001F6849">
        <w:t>Technologie by měla mít extenzivní a srozumitelnou dokumentaci za účelem snadného vývoje.</w:t>
      </w:r>
    </w:p>
    <w:p w14:paraId="2A66BE7A" w14:textId="77777777" w:rsidR="00142D08" w:rsidRPr="008405EF" w:rsidRDefault="00142D08" w:rsidP="00142D08">
      <w:pPr>
        <w:pStyle w:val="Normlnprvnodsazen"/>
        <w:ind w:firstLine="0"/>
        <w:rPr>
          <w:b/>
          <w:bCs/>
        </w:rPr>
      </w:pPr>
      <w:r w:rsidRPr="008405EF">
        <w:rPr>
          <w:b/>
          <w:bCs/>
        </w:rPr>
        <w:t xml:space="preserve">Výkonnost </w:t>
      </w:r>
    </w:p>
    <w:p w14:paraId="42A61B46" w14:textId="19DC6A65" w:rsidR="00142D08" w:rsidRDefault="00142D08" w:rsidP="00142D08">
      <w:pPr>
        <w:pStyle w:val="Normlnprvnodsazen"/>
        <w:ind w:firstLine="0"/>
      </w:pPr>
      <w: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t>WebGL</w:t>
      </w:r>
      <w:proofErr w:type="spellEnd"/>
      <w:r>
        <w:t>.</w:t>
      </w:r>
    </w:p>
    <w:p w14:paraId="797114CF" w14:textId="77777777" w:rsidR="00142D08" w:rsidRDefault="00142D08" w:rsidP="00142D08">
      <w:pPr>
        <w:pStyle w:val="Normlnprvnodsazen"/>
        <w:ind w:firstLine="0"/>
      </w:pPr>
      <w:r w:rsidRPr="00812934">
        <w:rPr>
          <w:highlight w:val="yellow"/>
          <w:lang w:val="en-US"/>
        </w:rPr>
        <w:t xml:space="preserve">#todo – jak </w:t>
      </w:r>
      <w:proofErr w:type="spellStart"/>
      <w:r w:rsidRPr="00812934">
        <w:rPr>
          <w:highlight w:val="yellow"/>
          <w:lang w:val="en-US"/>
        </w:rPr>
        <w:t>budu</w:t>
      </w:r>
      <w:proofErr w:type="spellEnd"/>
      <w:r w:rsidRPr="00812934">
        <w:rPr>
          <w:highlight w:val="yellow"/>
          <w:lang w:val="en-US"/>
        </w:rPr>
        <w:t xml:space="preserve"> m</w:t>
      </w:r>
      <w:proofErr w:type="spellStart"/>
      <w:r w:rsidRPr="00812934">
        <w:rPr>
          <w:highlight w:val="yellow"/>
        </w:rPr>
        <w:t>ěřit</w:t>
      </w:r>
      <w:proofErr w:type="spellEnd"/>
      <w:r>
        <w:rPr>
          <w:highlight w:val="yellow"/>
        </w:rPr>
        <w:t>, standardní scéna s povrchem budovou a nějakým objemem tematickým</w:t>
      </w:r>
      <w:r w:rsidRPr="00812934">
        <w:rPr>
          <w:highlight w:val="yellow"/>
        </w:rPr>
        <w:t>?</w:t>
      </w:r>
      <w:r w:rsidRPr="001F6849">
        <w:t xml:space="preserve"> </w:t>
      </w:r>
    </w:p>
    <w:p w14:paraId="023834E0" w14:textId="77777777" w:rsidR="00142D08" w:rsidRDefault="00142D08" w:rsidP="00142D08">
      <w:pPr>
        <w:pStyle w:val="Normlnprvnodsazen"/>
        <w:ind w:firstLine="0"/>
        <w:rPr>
          <w:b/>
          <w:bCs/>
        </w:rPr>
      </w:pPr>
      <w:r>
        <w:rPr>
          <w:b/>
          <w:bCs/>
        </w:rPr>
        <w:t>Přístupnost</w:t>
      </w:r>
    </w:p>
    <w:p w14:paraId="4151299A" w14:textId="77777777" w:rsidR="00142D08" w:rsidRDefault="00142D08" w:rsidP="00142D08">
      <w:pPr>
        <w:pStyle w:val="Normlnprvnodsazen"/>
        <w:ind w:firstLine="0"/>
      </w:pPr>
      <w:r w:rsidRPr="008405EF">
        <w:t>Technol</w:t>
      </w:r>
      <w:r>
        <w:t xml:space="preserve">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BB39E4" w:rsidRDefault="00142D08" w:rsidP="00142D08">
      <w:pPr>
        <w:pStyle w:val="Normlnprvnodsazen"/>
        <w:ind w:firstLine="0"/>
        <w:rPr>
          <w:b/>
          <w:bCs/>
        </w:rPr>
      </w:pPr>
      <w:r w:rsidRPr="00BB39E4">
        <w:rPr>
          <w:b/>
          <w:bCs/>
        </w:rPr>
        <w:t>Kompatibilita</w:t>
      </w:r>
    </w:p>
    <w:p w14:paraId="151CCBF3" w14:textId="77777777" w:rsidR="00142D08" w:rsidRPr="00BB39E4" w:rsidRDefault="00142D08" w:rsidP="00142D08">
      <w:pPr>
        <w:pStyle w:val="Normlnprvnodsazen"/>
        <w:ind w:firstLine="0"/>
        <w:rPr>
          <w:lang w:val="en-US"/>
        </w:rPr>
      </w:pPr>
      <w:r>
        <w:t>Kompatibilita je v tomto případě úzce spjata s přístupností. Jedná se o množství podporovaných (kompatibilních) vstupních zařízení. Technologie by teda měla podporovat běžná vstupní zařízení`</w:t>
      </w:r>
      <w:r w:rsidRPr="00BB39E4">
        <w:rPr>
          <w:highlight w:val="yellow"/>
        </w:rPr>
        <w:t xml:space="preserve">.  </w:t>
      </w:r>
      <w:r w:rsidRPr="00BB39E4">
        <w:rPr>
          <w:highlight w:val="yellow"/>
          <w:lang w:val="en-US"/>
        </w:rPr>
        <w:t xml:space="preserve">#todo - </w:t>
      </w:r>
      <w:proofErr w:type="spellStart"/>
      <w:r w:rsidRPr="00BB39E4">
        <w:rPr>
          <w:highlight w:val="yellow"/>
          <w:lang w:val="en-US"/>
        </w:rPr>
        <w:t>specifikovat</w:t>
      </w:r>
      <w:proofErr w:type="spellEnd"/>
    </w:p>
    <w:p w14:paraId="0CC8F230" w14:textId="77777777" w:rsidR="00142D08" w:rsidRPr="008405EF" w:rsidRDefault="00142D08" w:rsidP="00142D08">
      <w:pPr>
        <w:pStyle w:val="Normlnprvnodsazen"/>
        <w:ind w:firstLine="0"/>
        <w:rPr>
          <w:b/>
          <w:bCs/>
        </w:rPr>
      </w:pPr>
      <w:r w:rsidRPr="008405EF">
        <w:rPr>
          <w:b/>
          <w:bCs/>
        </w:rPr>
        <w:t>Interoperabilita</w:t>
      </w:r>
    </w:p>
    <w:p w14:paraId="13FFC4CD" w14:textId="77777777" w:rsidR="00142D08" w:rsidRDefault="00142D08" w:rsidP="00142D08">
      <w:pPr>
        <w:pStyle w:val="Normlnprvnodsazen"/>
        <w:ind w:firstLine="0"/>
      </w:pPr>
      <w: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142D08" w:rsidRDefault="00142D08" w:rsidP="00142D08">
      <w:pPr>
        <w:pStyle w:val="Normlnprvnodsazen"/>
        <w:ind w:firstLine="0"/>
        <w:rPr>
          <w:b/>
          <w:bCs/>
        </w:rPr>
      </w:pPr>
      <w:r w:rsidRPr="00F84601">
        <w:rPr>
          <w:b/>
          <w:bCs/>
        </w:rPr>
        <w:t>Imerze</w:t>
      </w:r>
    </w:p>
    <w:p w14:paraId="5972CACC" w14:textId="67DDA0DC" w:rsidR="00142D08" w:rsidRDefault="00142D08" w:rsidP="00142D08">
      <w:pPr>
        <w:pStyle w:val="Normlnprvnodsazen"/>
        <w:ind w:firstLine="0"/>
      </w:pPr>
      <w:r>
        <w:lastRenderedPageBreak/>
        <w:t xml:space="preserve">Technologie by měla podporovat Imerzní VR, tedy možnost vizualizace skrze HMD zařízení. Technologie by měla podporovat </w:t>
      </w:r>
      <w:proofErr w:type="spellStart"/>
      <w:r>
        <w:t>WebXR</w:t>
      </w:r>
      <w:proofErr w:type="spellEnd"/>
      <w:r>
        <w:t>.</w:t>
      </w:r>
    </w:p>
    <w:p w14:paraId="3411C646" w14:textId="3287BECE" w:rsidR="001937BB" w:rsidRPr="001937BB" w:rsidRDefault="00142D08" w:rsidP="001937BB">
      <w:pPr>
        <w:pStyle w:val="Heading2"/>
      </w:pPr>
      <w:proofErr w:type="spellStart"/>
      <w:r>
        <w:t>Popis</w:t>
      </w:r>
      <w:proofErr w:type="spellEnd"/>
      <w:r>
        <w:t xml:space="preserve"> </w:t>
      </w:r>
      <w:proofErr w:type="spellStart"/>
      <w:r>
        <w:t>technologií</w:t>
      </w:r>
      <w:proofErr w:type="spellEnd"/>
    </w:p>
    <w:p w14:paraId="674A4E37" w14:textId="69E51C9D" w:rsidR="008A417D" w:rsidRDefault="008A417D" w:rsidP="008A417D">
      <w:pPr>
        <w:pStyle w:val="Heading3"/>
      </w:pPr>
      <w:r w:rsidRPr="001F6849">
        <w:t xml:space="preserve">GIS </w:t>
      </w:r>
      <w:r w:rsidR="00142D08">
        <w:t>v kontextu webového vývoje</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3CC7C4F5" w14:textId="3B1AC9FF" w:rsidR="008A417D" w:rsidRDefault="008A417D" w:rsidP="00AB24ED">
      <w:r>
        <w:t xml:space="preserve">Z proprietárních řešení je vhodné zmínit ESRI řešení, jakožto největšího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2F31F8C6" w:rsidR="008A417D" w:rsidRDefault="008A417D" w:rsidP="008A417D">
      <w:pPr>
        <w:pStyle w:val="Normlnprvnodsazen"/>
        <w:rPr>
          <w:lang w:eastAsia="en-US"/>
        </w:rPr>
      </w:pPr>
      <w:r>
        <w:rPr>
          <w:lang w:eastAsia="en-US"/>
        </w:rPr>
        <w:t>Mezi Open Source GIS řešení je nejvíce prominentní QGIS. Podpora pro práci s </w:t>
      </w:r>
      <w:proofErr w:type="gramStart"/>
      <w:r>
        <w:rPr>
          <w:lang w:eastAsia="en-US"/>
        </w:rPr>
        <w:t>3D</w:t>
      </w:r>
      <w:proofErr w:type="gramEnd"/>
      <w:r>
        <w:rPr>
          <w:lang w:eastAsia="en-US"/>
        </w:rPr>
        <w:t xml:space="preserve"> daty je v QGIS základní</w:t>
      </w:r>
      <w:r>
        <w:rPr>
          <w:lang w:val="en-US" w:eastAsia="en-US"/>
        </w:rPr>
        <w:t xml:space="preserve">, </w:t>
      </w:r>
      <w:r w:rsidRPr="00425088">
        <w:rPr>
          <w:lang w:eastAsia="en-US"/>
        </w:rPr>
        <w:t xml:space="preserve">Samotný QGIS přímo nepodporuje publikaci do webového prostředí jako </w:t>
      </w:r>
      <w:proofErr w:type="spellStart"/>
      <w:r w:rsidRPr="00425088">
        <w:rPr>
          <w:lang w:eastAsia="en-US"/>
        </w:rPr>
        <w:t>ArcGIS</w:t>
      </w:r>
      <w:proofErr w:type="spellEnd"/>
      <w:r w:rsidRPr="00425088">
        <w:rPr>
          <w:lang w:eastAsia="en-US"/>
        </w:rPr>
        <w:t>. Této funkcionality lze však dosáhnout pomocí</w:t>
      </w:r>
      <w:r>
        <w:rPr>
          <w:lang w:val="en-US" w:eastAsia="en-US"/>
        </w:rPr>
        <w:t xml:space="preserve"> </w:t>
      </w:r>
      <w:r>
        <w:rPr>
          <w:lang w:eastAsia="en-US"/>
        </w:rPr>
        <w:t xml:space="preserve">zásuvného modulu </w:t>
      </w:r>
      <w:r w:rsidR="00B40019">
        <w:rPr>
          <w:b/>
          <w:bCs/>
          <w:lang w:eastAsia="en-US"/>
        </w:rPr>
        <w:t>qgis</w:t>
      </w:r>
      <w:r w:rsidRPr="00B40019">
        <w:rPr>
          <w:b/>
          <w:bCs/>
          <w:lang w:eastAsia="en-US"/>
        </w:rPr>
        <w:t>to</w:t>
      </w:r>
      <w:r w:rsidR="00B40019">
        <w:rPr>
          <w:b/>
          <w:bCs/>
          <w:lang w:eastAsia="en-US"/>
        </w:rPr>
        <w:t>t</w:t>
      </w:r>
      <w:r w:rsidRPr="00B40019">
        <w:rPr>
          <w:b/>
          <w:bCs/>
          <w:lang w:eastAsia="en-US"/>
        </w:rPr>
        <w:t>hree.js</w:t>
      </w:r>
      <w:r>
        <w:rPr>
          <w:lang w:eastAsia="en-US"/>
        </w:rPr>
        <w:t xml:space="preserve">, který jak jméno napovídá umožňuje vytvořit kompletní three.js scénu publikovatelnou jakožto webovou stránku přímo z QGIS GUI. </w:t>
      </w:r>
      <w:r w:rsidR="001121D3">
        <w:rPr>
          <w:lang w:eastAsia="en-US"/>
        </w:rPr>
        <w:t xml:space="preserve">Jedná se o velice hodnotný nástroj pro konvertování GIS dat do webového prostředí. </w:t>
      </w:r>
      <w:r>
        <w:rPr>
          <w:lang w:eastAsia="en-US"/>
        </w:rP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rPr>
          <w:lang w:eastAsia="en-US"/>
        </w:rPr>
        <w:t>WebXR</w:t>
      </w:r>
      <w:proofErr w:type="spellEnd"/>
      <w:r>
        <w:rPr>
          <w:lang w:eastAsia="en-US"/>
        </w:rPr>
        <w:t xml:space="preserve"> API, tudíž</w:t>
      </w:r>
      <w:r w:rsidR="00AB24ED">
        <w:rPr>
          <w:lang w:eastAsia="en-US"/>
        </w:rPr>
        <w:t xml:space="preserve"> teoreticky umožňuje dosažení imerzní VR úrovně.</w:t>
      </w:r>
      <w:r>
        <w:rPr>
          <w:lang w:eastAsia="en-US"/>
        </w:rPr>
        <w:t xml:space="preserve"> </w:t>
      </w:r>
    </w:p>
    <w:p w14:paraId="27011EE4" w14:textId="6614CF97" w:rsidR="00AB24ED" w:rsidRDefault="00AB24ED" w:rsidP="00AB24ED">
      <w:pPr>
        <w:pStyle w:val="Heading3"/>
      </w:pPr>
      <w:r>
        <w:t>Geoprostorové knihovny</w:t>
      </w:r>
      <w:r w:rsidR="007A1CC2">
        <w:t xml:space="preserve"> a frameworky</w:t>
      </w:r>
    </w:p>
    <w:p w14:paraId="4FBD26A2" w14:textId="2904AE2C" w:rsidR="00AC6351" w:rsidRPr="007A1CC2" w:rsidRDefault="008A417D" w:rsidP="00AC6351">
      <w:pPr>
        <w:pStyle w:val="Normlnprvnodsazen"/>
        <w:ind w:firstLine="0"/>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Pr>
          <w:lang w:eastAsia="en-US"/>
        </w:rPr>
        <w:t xml:space="preserve">, </w:t>
      </w:r>
      <w:proofErr w:type="spellStart"/>
      <w:r w:rsidRPr="00AC6351">
        <w:rPr>
          <w:b/>
          <w:bCs/>
        </w:rPr>
        <w:t>CesiumJS</w:t>
      </w:r>
      <w:proofErr w:type="spellEnd"/>
      <w:r>
        <w:t xml:space="preserve"> je knihovna umožňující tvorbu interaktivních 3D aplikací založených na geoprostorových datech. </w:t>
      </w:r>
      <w:r>
        <w:lastRenderedPageBreak/>
        <w:t xml:space="preserve">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Klient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rsidR="00AC6351">
        <w:t xml:space="preserve"> porovnávali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rsidR="00C155A9" w:rsidRPr="00C155A9">
        <w:rPr>
          <w:highlight w:val="yellow"/>
        </w:rPr>
        <w:t xml:space="preserve">3dbag-viewer sám o sobě nepodporuje </w:t>
      </w:r>
      <w:proofErr w:type="spellStart"/>
      <w:r w:rsidR="00C155A9" w:rsidRPr="00C155A9">
        <w:rPr>
          <w:highlight w:val="yellow"/>
        </w:rPr>
        <w:t>imerzivní</w:t>
      </w:r>
      <w:proofErr w:type="spellEnd"/>
      <w:r w:rsidR="00C155A9" w:rsidRPr="00C155A9">
        <w:rPr>
          <w:highlight w:val="yellow"/>
        </w:rPr>
        <w:t xml:space="preserve"> VR, ale je založen na three.js tudíž </w:t>
      </w:r>
      <w:proofErr w:type="spellStart"/>
      <w:r w:rsidR="00C155A9" w:rsidRPr="00C155A9">
        <w:rPr>
          <w:highlight w:val="yellow"/>
        </w:rPr>
        <w:t>jse</w:t>
      </w:r>
      <w:proofErr w:type="spellEnd"/>
      <w:r w:rsidR="00C155A9" w:rsidRPr="00C155A9">
        <w:rPr>
          <w:highlight w:val="yellow"/>
        </w:rPr>
        <w:t xml:space="preserve"> zde potenciál.</w:t>
      </w:r>
      <w:r w:rsidR="00E55AA3">
        <w:t xml:space="preserve"> </w:t>
      </w:r>
      <w:proofErr w:type="spellStart"/>
      <w:r w:rsidR="007A1CC2" w:rsidRPr="007A1CC2">
        <w:rPr>
          <w:b/>
          <w:bCs/>
        </w:rPr>
        <w:t>ITowns</w:t>
      </w:r>
      <w:proofErr w:type="spellEnd"/>
      <w:r w:rsidR="007A1CC2">
        <w:rPr>
          <w:b/>
          <w:bCs/>
        </w:rPr>
        <w:t xml:space="preserve"> </w:t>
      </w:r>
      <w:r w:rsidR="007A1CC2">
        <w:t xml:space="preserve">je framework založen na three.js, umožňuje </w:t>
      </w:r>
      <w:r w:rsidR="00C155A9">
        <w:t xml:space="preserve">vizualizaci geografických dat ve 3D prostředí </w:t>
      </w:r>
      <w:r w:rsidR="007A1CC2">
        <w:t>podporu</w:t>
      </w:r>
      <w:r w:rsidR="00C155A9">
        <w:t xml:space="preserve">je </w:t>
      </w:r>
      <w:r w:rsidR="007A1CC2">
        <w:t xml:space="preserve">geoprostorových služeb WMS, WMTS aj. a dat </w:t>
      </w:r>
      <w:proofErr w:type="gramStart"/>
      <w:r w:rsidR="007A1CC2">
        <w:t>3D</w:t>
      </w:r>
      <w:proofErr w:type="gramEnd"/>
      <w:r w:rsidR="007A1CC2">
        <w:t xml:space="preserve"> </w:t>
      </w:r>
      <w:proofErr w:type="spellStart"/>
      <w:r w:rsidR="007A1CC2">
        <w:t>Tiles</w:t>
      </w:r>
      <w:proofErr w:type="spellEnd"/>
      <w:r w:rsidR="007A1CC2">
        <w:t xml:space="preserve">, </w:t>
      </w:r>
      <w:proofErr w:type="spellStart"/>
      <w:r w:rsidR="007A1CC2">
        <w:t>GeoJSON</w:t>
      </w:r>
      <w:proofErr w:type="spellEnd"/>
      <w:r w:rsidR="007A1CC2">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proofErr w:type="gramStart"/>
      <w:r w:rsidR="003635FB">
        <w:t>obdobný</w:t>
      </w:r>
      <w:proofErr w:type="gramEnd"/>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4"/>
                    <a:stretch>
                      <a:fillRect/>
                    </a:stretch>
                  </pic:blipFill>
                  <pic:spPr>
                    <a:xfrm>
                      <a:off x="0" y="0"/>
                      <a:ext cx="5579745" cy="2852420"/>
                    </a:xfrm>
                    <a:prstGeom prst="rect">
                      <a:avLst/>
                    </a:prstGeom>
                  </pic:spPr>
                </pic:pic>
              </a:graphicData>
            </a:graphic>
          </wp:inline>
        </w:drawing>
      </w:r>
    </w:p>
    <w:p w14:paraId="6E019035" w14:textId="66439997" w:rsidR="00B40019" w:rsidRDefault="00B40019" w:rsidP="00B40019">
      <w:pPr>
        <w:pStyle w:val="Caption"/>
      </w:pPr>
      <w:r>
        <w:t xml:space="preserve">Obr. </w:t>
      </w:r>
      <w:r>
        <w:fldChar w:fldCharType="begin"/>
      </w:r>
      <w:r>
        <w:instrText xml:space="preserve"> SEQ Obr. \* ARABIC </w:instrText>
      </w:r>
      <w:r>
        <w:fldChar w:fldCharType="separate"/>
      </w:r>
      <w:r w:rsidR="00CC6079">
        <w:rPr>
          <w:noProof/>
        </w:rPr>
        <w:t>16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35"/>
                    <a:stretch>
                      <a:fillRect/>
                    </a:stretch>
                  </pic:blipFill>
                  <pic:spPr>
                    <a:xfrm>
                      <a:off x="0" y="0"/>
                      <a:ext cx="5579745" cy="2602865"/>
                    </a:xfrm>
                    <a:prstGeom prst="rect">
                      <a:avLst/>
                    </a:prstGeom>
                  </pic:spPr>
                </pic:pic>
              </a:graphicData>
            </a:graphic>
          </wp:inline>
        </w:drawing>
      </w:r>
    </w:p>
    <w:p w14:paraId="4AFAB6CE" w14:textId="10E7BCF0" w:rsidR="003635FB" w:rsidRPr="003635FB" w:rsidRDefault="003635FB" w:rsidP="003635FB">
      <w:pPr>
        <w:pStyle w:val="Caption"/>
      </w:pPr>
      <w:r>
        <w:t xml:space="preserve">Obr. </w:t>
      </w:r>
      <w:r>
        <w:fldChar w:fldCharType="begin"/>
      </w:r>
      <w:r>
        <w:instrText xml:space="preserve"> SEQ Obr. \* ARABIC </w:instrText>
      </w:r>
      <w:r>
        <w:fldChar w:fldCharType="separate"/>
      </w:r>
      <w:r w:rsidR="00CC6079">
        <w:rPr>
          <w:noProof/>
        </w:rPr>
        <w:t>17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1B0DECBC" w:rsidR="00B40019" w:rsidRPr="00E21604" w:rsidRDefault="00B40019" w:rsidP="00AC6351">
      <w:pPr>
        <w:pStyle w:val="Normlnprvnodsazen"/>
        <w:ind w:firstLine="0"/>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kdy three.js je možné považovat za </w:t>
      </w:r>
      <w:proofErr w:type="spellStart"/>
      <w:r>
        <w:t>generla</w:t>
      </w:r>
      <w:proofErr w:type="spellEnd"/>
      <w:r>
        <w:t xml:space="preserve"> </w:t>
      </w:r>
      <w:proofErr w:type="spellStart"/>
      <w:r>
        <w:t>purpouse</w:t>
      </w:r>
      <w:proofErr w:type="spellEnd"/>
      <w:r>
        <w:t xml:space="preserve"> </w:t>
      </w:r>
      <w:proofErr w:type="spellStart"/>
      <w:r>
        <w:t>renderer</w:t>
      </w:r>
      <w:proofErr w:type="spellEnd"/>
      <w:r>
        <w:t xml:space="preserve">…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Tech stack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1479E06" w14:textId="2FD1C9A7"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4156990" w14:textId="77777777" w:rsidR="00884FFF" w:rsidRPr="00884FFF" w:rsidRDefault="00884FFF" w:rsidP="00884FFF"/>
    <w:p w14:paraId="23776ECA" w14:textId="77777777" w:rsidR="00884FFF" w:rsidRDefault="00884FFF" w:rsidP="00884FFF"/>
    <w:p w14:paraId="755B1423" w14:textId="77777777" w:rsidR="00884FFF" w:rsidRDefault="00884FFF" w:rsidP="00884FFF">
      <w:pPr>
        <w:pStyle w:val="Normlnprvnodsazen"/>
        <w:rPr>
          <w:lang w:eastAsia="en-US"/>
        </w:rPr>
      </w:pPr>
    </w:p>
    <w:p w14:paraId="73B00A19" w14:textId="77777777" w:rsidR="00884FFF" w:rsidRPr="00884FFF" w:rsidRDefault="00884FFF" w:rsidP="00884FFF">
      <w:pPr>
        <w:pStyle w:val="Normlnprvnodsazen"/>
        <w:rPr>
          <w:lang w:eastAsia="en-US"/>
        </w:rPr>
      </w:pPr>
    </w:p>
    <w:p w14:paraId="647875C1" w14:textId="77777777" w:rsidR="004C6D06" w:rsidRPr="001F6849" w:rsidRDefault="00652F04" w:rsidP="00652F04">
      <w:r w:rsidRPr="001F6849">
        <w:rPr>
          <w:highlight w:val="yellow"/>
        </w:rPr>
        <w:t>Technologií umožňující tvorbu virtuálních prostředí pro web je mnoho</w:t>
      </w:r>
      <w:r w:rsidR="005B7B8D" w:rsidRPr="001F6849">
        <w:rPr>
          <w:highlight w:val="yellow"/>
        </w:rPr>
        <w:t xml:space="preserve"> z hlediska vývojáře je možné tyto technologie rozdělit na technologie orientované na UI (Unity, </w:t>
      </w:r>
      <w:proofErr w:type="spellStart"/>
      <w:r w:rsidR="005B7B8D" w:rsidRPr="001F6849">
        <w:rPr>
          <w:highlight w:val="yellow"/>
        </w:rPr>
        <w:t>PlayCanvas</w:t>
      </w:r>
      <w:proofErr w:type="spellEnd"/>
      <w:r w:rsidR="005B7B8D" w:rsidRPr="001F6849">
        <w:rPr>
          <w:highlight w:val="yellow"/>
        </w:rPr>
        <w:t>, three.js) a na technologie orientované na kód (A-</w:t>
      </w:r>
      <w:proofErr w:type="spellStart"/>
      <w:r w:rsidR="005B7B8D" w:rsidRPr="001F6849">
        <w:rPr>
          <w:highlight w:val="yellow"/>
        </w:rPr>
        <w:t>Frame</w:t>
      </w:r>
      <w:proofErr w:type="spellEnd"/>
      <w:r w:rsidR="005B7B8D" w:rsidRPr="001F6849">
        <w:rPr>
          <w:highlight w:val="yellow"/>
        </w:rPr>
        <w:t xml:space="preserve">, Godot aj.) </w:t>
      </w:r>
      <w:r w:rsidR="005B7B8D" w:rsidRPr="001F6849">
        <w:rPr>
          <w:highlight w:val="yellow"/>
        </w:rPr>
        <w:fldChar w:fldCharType="begin"/>
      </w:r>
      <w:r w:rsidR="005B7B8D" w:rsidRPr="001F6849">
        <w:rPr>
          <w:highlight w:val="yellow"/>
        </w:rPr>
        <w:instrText xml:space="preserve"> ADDIN ZOTERO_ITEM CSL_CITATION {"citationID":"umDLYEkV","properties":{"formattedCitation":"(needle-tools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5B7B8D" w:rsidRPr="001F6849">
        <w:rPr>
          <w:highlight w:val="yellow"/>
        </w:rPr>
        <w:fldChar w:fldCharType="separate"/>
      </w:r>
      <w:r w:rsidR="005B7B8D" w:rsidRPr="001F6849">
        <w:rPr>
          <w:highlight w:val="yellow"/>
        </w:rPr>
        <w:t>(needle-tools 2023)</w:t>
      </w:r>
      <w:r w:rsidR="005B7B8D" w:rsidRPr="001F6849">
        <w:rPr>
          <w:highlight w:val="yellow"/>
        </w:rPr>
        <w:fldChar w:fldCharType="end"/>
      </w:r>
    </w:p>
    <w:p w14:paraId="64DC409C" w14:textId="78DF8242" w:rsidR="004C6D06" w:rsidRPr="001F6849" w:rsidRDefault="004C6D06" w:rsidP="00652F04">
      <w:pPr>
        <w:rPr>
          <w:b/>
          <w:bCs/>
        </w:rPr>
      </w:pPr>
      <w:r w:rsidRPr="001F6849">
        <w:rPr>
          <w:b/>
          <w:bCs/>
        </w:rPr>
        <w:lastRenderedPageBreak/>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proofErr w:type="spellStart"/>
      <w:r w:rsidRPr="001F6849">
        <w:rPr>
          <w:i/>
          <w:iCs/>
          <w:lang w:eastAsia="en-US"/>
        </w:rPr>
        <w:t>middle</w:t>
      </w:r>
      <w:proofErr w:type="spellEnd"/>
      <w:r w:rsidRPr="001F6849">
        <w:rPr>
          <w:i/>
          <w:iCs/>
          <w:lang w:eastAsia="en-US"/>
        </w:rPr>
        <w:t>-level</w:t>
      </w:r>
      <w:r w:rsidRPr="001F6849">
        <w:rPr>
          <w:lang w:eastAsia="en-US"/>
        </w:rPr>
        <w:t xml:space="preserve"> knihovnu vystavěnou nad </w:t>
      </w:r>
      <w:proofErr w:type="spellStart"/>
      <w:r w:rsidRPr="001F6849">
        <w:rPr>
          <w:lang w:eastAsia="en-US"/>
        </w:rPr>
        <w:t>WebGL</w:t>
      </w:r>
      <w:proofErr w:type="spellEnd"/>
      <w:r w:rsidRPr="001F6849">
        <w:rPr>
          <w:lang w:eastAsia="en-US"/>
        </w:rPr>
        <w:t xml:space="preserve">.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00B015AD" w:rsidRPr="001F6849">
        <w:rPr>
          <w:b/>
          <w:bCs/>
          <w:lang w:eastAsia="en-US"/>
        </w:rPr>
        <w:t xml:space="preserve"> </w:t>
      </w:r>
      <w:r w:rsidR="00B015AD" w:rsidRPr="001F6849">
        <w:rPr>
          <w:b/>
          <w:bCs/>
          <w:highlight w:val="yellow"/>
          <w:lang w:eastAsia="en-US"/>
        </w:rPr>
        <w:t xml:space="preserve">(Unity, Three.js, </w:t>
      </w:r>
      <w:proofErr w:type="spellStart"/>
      <w:r w:rsidR="00B015AD" w:rsidRPr="001F6849">
        <w:rPr>
          <w:b/>
          <w:bCs/>
          <w:highlight w:val="yellow"/>
          <w:lang w:eastAsia="en-US"/>
        </w:rPr>
        <w:t>WebXR</w:t>
      </w:r>
      <w:proofErr w:type="spellEnd"/>
      <w:r w:rsidR="00B015AD" w:rsidRPr="001F6849">
        <w:rPr>
          <w:b/>
          <w:bCs/>
          <w:highlight w:val="yellow"/>
          <w:lang w:eastAsia="en-US"/>
        </w:rPr>
        <w:t>)</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5"/>
      <w:r>
        <w:t xml:space="preserve">Viz: </w:t>
      </w:r>
      <w:hyperlink r:id="rId38" w:history="1">
        <w:r w:rsidRPr="000D3D05">
          <w:rPr>
            <w:rStyle w:val="Hyperlink"/>
          </w:rPr>
          <w:t>https://interesting-parallel-bit.glitch.me</w:t>
        </w:r>
      </w:hyperlink>
    </w:p>
    <w:p w14:paraId="1EE5E71D" w14:textId="4FDCE3C3" w:rsidR="007373F8" w:rsidRPr="007373F8" w:rsidRDefault="007373F8" w:rsidP="007373F8">
      <w:proofErr w:type="spellStart"/>
      <w:r>
        <w:t>kod</w:t>
      </w:r>
      <w:proofErr w:type="spellEnd"/>
      <w:r>
        <w:t xml:space="preserve">: </w:t>
      </w:r>
      <w:hyperlink r:id="rId39" w:anchor="!/interesting-parallel-bit" w:history="1">
        <w:r w:rsidRPr="000D3D05">
          <w:rPr>
            <w:rStyle w:val="Hyperlink"/>
          </w:rPr>
          <w:t>https://glitch.com/edit/#!/interesting-parallel-bit</w:t>
        </w:r>
      </w:hyperlink>
      <w:commentRangeEnd w:id="115"/>
      <w:r w:rsidR="0063295F">
        <w:rPr>
          <w:rStyle w:val="CommentReference"/>
        </w:rPr>
        <w:commentReference w:id="115"/>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t>
      </w:r>
      <w:proofErr w:type="spellStart"/>
      <w:r w:rsidR="008922B5" w:rsidRPr="001F6849">
        <w:t>Web</w:t>
      </w:r>
      <w:r w:rsidRPr="001F6849">
        <w:t>XR</w:t>
      </w:r>
      <w:proofErr w:type="spellEnd"/>
      <w:r w:rsidR="008922B5" w:rsidRPr="001F6849">
        <w:t xml:space="preserve"> rozhraní</w:t>
      </w:r>
      <w:r w:rsidRPr="001F6849">
        <w:t xml:space="preserve">. </w:t>
      </w:r>
      <w:proofErr w:type="spellStart"/>
      <w:r w:rsidR="008922B5" w:rsidRPr="001F6849">
        <w:t>Needle</w:t>
      </w:r>
      <w:proofErr w:type="spellEnd"/>
      <w:r w:rsidR="008922B5" w:rsidRPr="001F6849">
        <w:t xml:space="preserve"> </w:t>
      </w:r>
      <w:proofErr w:type="spellStart"/>
      <w:r w:rsidR="008922B5" w:rsidRPr="001F6849">
        <w:t>Exporter</w:t>
      </w:r>
      <w:proofErr w:type="spellEnd"/>
      <w:r w:rsidR="008922B5" w:rsidRPr="001F6849">
        <w:t xml:space="preserve"> umožňuje propojení mezi Unity Editorem a webovým runtime rozhraním, tím že podporuje export scén, animací, </w:t>
      </w:r>
      <w:proofErr w:type="spellStart"/>
      <w:r w:rsidR="008922B5" w:rsidRPr="001F6849">
        <w:t>lightmap</w:t>
      </w:r>
      <w:proofErr w:type="spellEnd"/>
      <w:r w:rsidR="008922B5" w:rsidRPr="001F6849">
        <w:t xml:space="preserve"> aj. skrze </w:t>
      </w:r>
      <w:proofErr w:type="spellStart"/>
      <w:r w:rsidR="008922B5" w:rsidRPr="001F6849">
        <w:t>glTF</w:t>
      </w:r>
      <w:proofErr w:type="spellEnd"/>
      <w:r w:rsidR="008922B5" w:rsidRPr="001F6849">
        <w:t xml:space="preserve"> standard. </w:t>
      </w:r>
      <w:proofErr w:type="spellStart"/>
      <w:r w:rsidR="005B7B8D" w:rsidRPr="001F6849">
        <w:t>Needle</w:t>
      </w:r>
      <w:proofErr w:type="spellEnd"/>
      <w:r w:rsidR="005B7B8D" w:rsidRPr="001F6849">
        <w:t xml:space="preserve"> </w:t>
      </w:r>
      <w:proofErr w:type="spellStart"/>
      <w:r w:rsidR="005B7B8D" w:rsidRPr="001F6849">
        <w:t>engine</w:t>
      </w:r>
      <w:proofErr w:type="spellEnd"/>
      <w:r w:rsidR="005B7B8D" w:rsidRPr="001F6849">
        <w:t xml:space="preserve"> je </w:t>
      </w:r>
      <w:r w:rsidR="00AB176A" w:rsidRPr="001F6849">
        <w:t xml:space="preserve">možné nazvat </w:t>
      </w:r>
      <w:proofErr w:type="spellStart"/>
      <w:r w:rsidR="00AB176A" w:rsidRPr="001F6849">
        <w:rPr>
          <w:i/>
          <w:iCs/>
        </w:rPr>
        <w:t>workflow</w:t>
      </w:r>
      <w:proofErr w:type="spellEnd"/>
      <w:r w:rsidR="00AB176A" w:rsidRPr="001F6849">
        <w:rPr>
          <w:i/>
          <w:iCs/>
        </w:rPr>
        <w:t xml:space="preserve"> managerem</w:t>
      </w:r>
      <w:r w:rsidR="00FC0B25" w:rsidRPr="001F6849">
        <w:t xml:space="preserve"> umožňující propojení </w:t>
      </w:r>
      <w:r w:rsidR="00AB176A" w:rsidRPr="001F6849">
        <w:t xml:space="preserve">mezi interaktivními technologiemi jako je </w:t>
      </w:r>
      <w:proofErr w:type="gramStart"/>
      <w:r w:rsidR="00AB176A" w:rsidRPr="001F6849">
        <w:t>Unity</w:t>
      </w:r>
      <w:proofErr w:type="gramEnd"/>
      <w:r w:rsidR="00AB176A" w:rsidRPr="001F6849">
        <w:t xml:space="preserve"> popř. </w:t>
      </w:r>
      <w:proofErr w:type="spellStart"/>
      <w:r w:rsidR="00AB176A" w:rsidRPr="001F6849">
        <w:t>Blender</w:t>
      </w:r>
      <w:proofErr w:type="spellEnd"/>
      <w:r w:rsidR="00AB176A" w:rsidRPr="001F6849">
        <w:t xml:space="preserve"> a webovým prostředím. </w:t>
      </w:r>
      <w:proofErr w:type="spellStart"/>
      <w:r w:rsidR="00AB176A" w:rsidRPr="001F6849">
        <w:t>Needle</w:t>
      </w:r>
      <w:proofErr w:type="spellEnd"/>
      <w:r w:rsidR="00AB176A" w:rsidRPr="001F6849">
        <w:t xml:space="preserve"> primárně podporuje otevřený </w:t>
      </w:r>
      <w:proofErr w:type="spellStart"/>
      <w:r w:rsidR="00AB176A" w:rsidRPr="001F6849">
        <w:t>glTF</w:t>
      </w:r>
      <w:proofErr w:type="spellEnd"/>
      <w:r w:rsidR="00AB176A" w:rsidRPr="001F6849">
        <w:t xml:space="preserve"> standard a </w:t>
      </w:r>
      <w:r w:rsidR="009C30BB" w:rsidRPr="001F6849">
        <w:t xml:space="preserve">vyžívá postupu, </w:t>
      </w:r>
      <w:r w:rsidR="00AB176A" w:rsidRPr="001F6849">
        <w:t>kdy je možné v binární formě (.</w:t>
      </w:r>
      <w:proofErr w:type="spellStart"/>
      <w:r w:rsidR="00AB176A" w:rsidRPr="001F6849">
        <w:t>glb</w:t>
      </w:r>
      <w:proofErr w:type="spellEnd"/>
      <w:r w:rsidR="00AB176A" w:rsidRPr="001F6849">
        <w:t>) obsáhnout celou aplikaci</w:t>
      </w:r>
      <w:r w:rsidR="009C30BB" w:rsidRPr="001F6849">
        <w:t xml:space="preserve"> nejen scénu</w:t>
      </w:r>
      <w:r w:rsidR="00AB176A" w:rsidRPr="001F6849">
        <w:t xml:space="preserve">. Primárním cílem </w:t>
      </w:r>
      <w:proofErr w:type="spellStart"/>
      <w:r w:rsidR="00AB176A" w:rsidRPr="001F6849">
        <w:t>Needle</w:t>
      </w:r>
      <w:proofErr w:type="spellEnd"/>
      <w:r w:rsidR="00AB176A" w:rsidRPr="001F6849">
        <w:t xml:space="preserve"> </w:t>
      </w:r>
      <w:proofErr w:type="spellStart"/>
      <w:r w:rsidR="00AB176A" w:rsidRPr="001F6849">
        <w:t>enginu</w:t>
      </w:r>
      <w:proofErr w:type="spellEnd"/>
      <w:r w:rsidR="00AB176A" w:rsidRPr="001F6849">
        <w:t xml:space="preserve"> je rychlá iterace při vývoji, </w:t>
      </w:r>
      <w:r w:rsidR="00FC0B25" w:rsidRPr="001F6849">
        <w:t>responzivní</w:t>
      </w:r>
      <w:r w:rsidR="00AB176A" w:rsidRPr="001F6849">
        <w:t xml:space="preserve"> design pro VR a AR, využití otevřených standardů pro </w:t>
      </w:r>
      <w:proofErr w:type="gramStart"/>
      <w:r w:rsidR="0083134F" w:rsidRPr="001F6849">
        <w:t>3D</w:t>
      </w:r>
      <w:proofErr w:type="gramEnd"/>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w:t>
      </w:r>
      <w:r w:rsidR="00F46799" w:rsidRPr="001F6849">
        <w:lastRenderedPageBreak/>
        <w:t>mohou být definovány pomocí .</w:t>
      </w:r>
      <w:proofErr w:type="spellStart"/>
      <w:r w:rsidR="00F46799" w:rsidRPr="001F6849">
        <w:t>ts</w:t>
      </w:r>
      <w:proofErr w:type="spellEnd"/>
      <w:r w:rsidR="00F46799" w:rsidRPr="001F6849">
        <w:t xml:space="preserve"> nebo .</w:t>
      </w:r>
      <w:proofErr w:type="spellStart"/>
      <w:r w:rsidR="00F46799" w:rsidRPr="001F6849">
        <w:t>js</w:t>
      </w:r>
      <w:proofErr w:type="spellEnd"/>
      <w:r w:rsidR="00F46799" w:rsidRPr="001F6849">
        <w:t xml:space="preserve"> a </w:t>
      </w:r>
      <w:proofErr w:type="spellStart"/>
      <w:r w:rsidR="00F46799" w:rsidRPr="001F6849">
        <w:t>Needle</w:t>
      </w:r>
      <w:proofErr w:type="spellEnd"/>
      <w:r w:rsidR="00F46799" w:rsidRPr="001F6849">
        <w:t xml:space="preserve"> </w:t>
      </w:r>
      <w:proofErr w:type="spellStart"/>
      <w:r w:rsidR="00F46799" w:rsidRPr="001F6849">
        <w:t>Enigne</w:t>
      </w:r>
      <w:proofErr w:type="spellEnd"/>
      <w:r w:rsidR="00F46799" w:rsidRPr="001F6849">
        <w:t xml:space="preserve"> je následně automaticky </w:t>
      </w:r>
      <w:proofErr w:type="gramStart"/>
      <w:r w:rsidR="00F46799" w:rsidRPr="001F6849">
        <w:t>přeloží</w:t>
      </w:r>
      <w:proofErr w:type="gramEnd"/>
      <w:r w:rsidR="00F46799" w:rsidRPr="001F6849">
        <w:t xml:space="preserve"> do C# ekvivalentu, tudíž je možné s nimi automaticky pracovat v Unity. </w:t>
      </w:r>
      <w:proofErr w:type="spellStart"/>
      <w:r w:rsidR="0083134F" w:rsidRPr="001F6849">
        <w:t>Needle</w:t>
      </w:r>
      <w:proofErr w:type="spellEnd"/>
      <w:r w:rsidR="0083134F" w:rsidRPr="001F6849">
        <w:t xml:space="preserve"> </w:t>
      </w:r>
      <w:proofErr w:type="spellStart"/>
      <w:r w:rsidR="0083134F" w:rsidRPr="001F6849">
        <w:t>Engine</w:t>
      </w:r>
      <w:proofErr w:type="spellEnd"/>
      <w:r w:rsidR="0083134F" w:rsidRPr="001F6849">
        <w:t xml:space="preserv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1E44756C" w14:textId="598D3ADD" w:rsidR="008922B5" w:rsidRPr="001F6849" w:rsidRDefault="0083134F" w:rsidP="00083268">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0"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1"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2"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3"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proofErr w:type="spellStart"/>
      <w:r w:rsidRPr="00161E40">
        <w:rPr>
          <w:b/>
          <w:bCs/>
          <w:lang w:eastAsia="en-US"/>
        </w:rPr>
        <w:t>Ethereal</w:t>
      </w:r>
      <w:proofErr w:type="spellEnd"/>
      <w:r w:rsidRPr="00161E40">
        <w:rPr>
          <w:b/>
          <w:bCs/>
          <w:lang w:eastAsia="en-US"/>
        </w:rPr>
        <w:t xml:space="preserve"> </w:t>
      </w:r>
      <w:proofErr w:type="spellStart"/>
      <w:r w:rsidRPr="00161E40">
        <w:rPr>
          <w:b/>
          <w:bCs/>
          <w:lang w:eastAsia="en-US"/>
        </w:rPr>
        <w:t>Engine</w:t>
      </w:r>
      <w:proofErr w:type="spellEnd"/>
      <w:r w:rsidRPr="00161E40">
        <w:rPr>
          <w:b/>
          <w:bCs/>
          <w:lang w:eastAsia="en-US"/>
        </w:rPr>
        <w:t xml:space="preserve"> </w:t>
      </w:r>
    </w:p>
    <w:p w14:paraId="49A5AB06" w14:textId="4C553E11" w:rsidR="00161E40" w:rsidRPr="00161E40" w:rsidRDefault="00161E40" w:rsidP="007F7BCF">
      <w:pPr>
        <w:pStyle w:val="Normlnprvnodsazen"/>
        <w:ind w:firstLine="0"/>
        <w:rPr>
          <w:lang w:eastAsia="en-US"/>
        </w:rPr>
      </w:pPr>
      <w:r>
        <w:rPr>
          <w:lang w:eastAsia="en-US"/>
        </w:rPr>
        <w:t xml:space="preserve">Jedná se web XR </w:t>
      </w:r>
      <w:proofErr w:type="spellStart"/>
      <w:r>
        <w:rPr>
          <w:lang w:eastAsia="en-US"/>
        </w:rPr>
        <w:t>engine</w:t>
      </w:r>
      <w:proofErr w:type="spellEnd"/>
      <w:r>
        <w:rPr>
          <w:lang w:eastAsia="en-US"/>
        </w:rPr>
        <w:t xml:space="preserve"> určený pro hosting v rámci </w:t>
      </w:r>
      <w:proofErr w:type="spellStart"/>
      <w:r>
        <w:rPr>
          <w:lang w:eastAsia="en-US"/>
        </w:rPr>
        <w:t>Metaverse</w:t>
      </w:r>
      <w:proofErr w:type="spellEnd"/>
      <w:r>
        <w:rPr>
          <w:lang w:eastAsia="en-US"/>
        </w:rPr>
        <w:t xml:space="preserve">. Obdobně </w:t>
      </w:r>
      <w:proofErr w:type="gramStart"/>
      <w:r>
        <w:rPr>
          <w:lang w:eastAsia="en-US"/>
        </w:rPr>
        <w:t>jako  je</w:t>
      </w:r>
      <w:proofErr w:type="gramEnd"/>
      <w:r>
        <w:rPr>
          <w:lang w:eastAsia="en-US"/>
        </w:rPr>
        <w:t xml:space="preserve"> např. </w:t>
      </w:r>
      <w:proofErr w:type="spellStart"/>
      <w:r>
        <w:rPr>
          <w:lang w:eastAsia="en-US"/>
        </w:rPr>
        <w:t>WordPress</w:t>
      </w:r>
      <w:proofErr w:type="spellEnd"/>
      <w:r>
        <w:rPr>
          <w:lang w:eastAsia="en-US"/>
        </w:rPr>
        <w:t xml:space="preserve">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 xml:space="preserve">Model </w:t>
      </w:r>
      <w:proofErr w:type="spellStart"/>
      <w:r w:rsidRPr="001F6849">
        <w:rPr>
          <w:b/>
          <w:bCs/>
          <w:lang w:eastAsia="en-US"/>
        </w:rPr>
        <w:t>viewer</w:t>
      </w:r>
      <w:proofErr w:type="spellEnd"/>
    </w:p>
    <w:p w14:paraId="5B9D94F9" w14:textId="0F71253A" w:rsidR="007F7BCF" w:rsidRPr="001F6849" w:rsidRDefault="00000000" w:rsidP="007F7BCF">
      <w:pPr>
        <w:pStyle w:val="Normlnprvnodsazen"/>
        <w:ind w:firstLine="0"/>
        <w:rPr>
          <w:lang w:eastAsia="en-US"/>
        </w:rPr>
      </w:pPr>
      <w:hyperlink r:id="rId44"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5"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proofErr w:type="spellStart"/>
      <w:r w:rsidRPr="001F6849">
        <w:rPr>
          <w:b/>
          <w:bCs/>
          <w:lang w:eastAsia="en-US"/>
        </w:rPr>
        <w:t>playcanvas</w:t>
      </w:r>
      <w:proofErr w:type="spellEnd"/>
    </w:p>
    <w:p w14:paraId="6C6B0C58" w14:textId="7AAE458E" w:rsidR="005C57E5" w:rsidRPr="001F6849" w:rsidRDefault="00000000" w:rsidP="007F7BCF">
      <w:pPr>
        <w:pStyle w:val="Normlnprvnodsazen"/>
        <w:ind w:firstLine="0"/>
        <w:rPr>
          <w:lang w:eastAsia="en-US"/>
        </w:rPr>
      </w:pPr>
      <w:hyperlink r:id="rId46"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proofErr w:type="spellStart"/>
      <w:r w:rsidRPr="001F6849">
        <w:rPr>
          <w:b/>
          <w:bCs/>
          <w:lang w:eastAsia="en-US"/>
        </w:rPr>
        <w:t>ReactXR</w:t>
      </w:r>
      <w:proofErr w:type="spellEnd"/>
    </w:p>
    <w:p w14:paraId="73499110" w14:textId="36604625" w:rsidR="005C57E5" w:rsidRPr="001F6849" w:rsidRDefault="005C57E5" w:rsidP="007F7BCF">
      <w:pPr>
        <w:pStyle w:val="Normlnprvnodsazen"/>
        <w:ind w:firstLine="0"/>
        <w:rPr>
          <w:b/>
          <w:bCs/>
          <w:lang w:eastAsia="en-US"/>
        </w:rPr>
      </w:pPr>
      <w:proofErr w:type="spellStart"/>
      <w:r w:rsidRPr="001F6849">
        <w:rPr>
          <w:b/>
          <w:bCs/>
          <w:lang w:eastAsia="en-US"/>
        </w:rPr>
        <w:t>Sumerian</w:t>
      </w:r>
      <w:proofErr w:type="spellEnd"/>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proofErr w:type="spellStart"/>
      <w:r w:rsidRPr="001F6849">
        <w:rPr>
          <w:b/>
          <w:bCs/>
          <w:lang w:eastAsia="en-US"/>
        </w:rPr>
        <w:t>WonderlandEngine</w:t>
      </w:r>
      <w:proofErr w:type="spellEnd"/>
    </w:p>
    <w:p w14:paraId="77CFF2A8" w14:textId="7345051A" w:rsidR="00A923EB" w:rsidRPr="001F6849" w:rsidRDefault="00A923EB" w:rsidP="007F7BCF">
      <w:pPr>
        <w:pStyle w:val="Normlnprvnodsazen"/>
        <w:ind w:firstLine="0"/>
        <w:rPr>
          <w:b/>
          <w:bCs/>
          <w:lang w:eastAsia="en-US"/>
        </w:rPr>
      </w:pPr>
      <w:proofErr w:type="spellStart"/>
      <w:r w:rsidRPr="001F6849">
        <w:rPr>
          <w:b/>
          <w:bCs/>
          <w:lang w:eastAsia="en-US"/>
        </w:rPr>
        <w:t>DeckGL</w:t>
      </w:r>
      <w:proofErr w:type="spellEnd"/>
    </w:p>
    <w:p w14:paraId="4B02F61C" w14:textId="53766EAA" w:rsidR="004C6D06" w:rsidRPr="001F6849" w:rsidRDefault="00A923EB" w:rsidP="007F7BCF">
      <w:pPr>
        <w:pStyle w:val="Normlnprvnodsazen"/>
        <w:ind w:firstLine="0"/>
        <w:rPr>
          <w:b/>
          <w:bCs/>
          <w:lang w:eastAsia="en-US"/>
        </w:rPr>
      </w:pPr>
      <w:proofErr w:type="spellStart"/>
      <w:r w:rsidRPr="001F6849">
        <w:rPr>
          <w:b/>
          <w:bCs/>
          <w:lang w:eastAsia="en-US"/>
        </w:rPr>
        <w:t>KeplerGL</w:t>
      </w:r>
      <w:proofErr w:type="spellEnd"/>
    </w:p>
    <w:p w14:paraId="2D4E2565" w14:textId="63672089" w:rsidR="00BC3D00" w:rsidRDefault="004C6D06" w:rsidP="007F7BCF">
      <w:pPr>
        <w:pStyle w:val="Normlnprvnodsazen"/>
        <w:ind w:firstLine="0"/>
        <w:rPr>
          <w:b/>
          <w:bCs/>
          <w:lang w:eastAsia="en-US"/>
        </w:rPr>
      </w:pPr>
      <w:proofErr w:type="spellStart"/>
      <w:r w:rsidRPr="001F6849">
        <w:rPr>
          <w:b/>
          <w:bCs/>
          <w:lang w:eastAsia="en-US"/>
        </w:rPr>
        <w:t>Spoke</w:t>
      </w:r>
      <w:proofErr w:type="spellEnd"/>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5A5C5CB7" w:rsidR="00054069" w:rsidRPr="001F6849" w:rsidRDefault="00054069" w:rsidP="00054069">
      <w:pPr>
        <w:pStyle w:val="Normlnprvnodsazen"/>
        <w:ind w:firstLine="0"/>
      </w:pPr>
      <w:r w:rsidRPr="001F6849">
        <w:fldChar w:fldCharType="begin"/>
      </w:r>
      <w:r w:rsidR="008812DD">
        <w:instrText xml:space="preserve"> ADDIN ZOTERO_ITEM CSL_CITATION {"citationID":"cYRPxs8U","properties":{"formattedCitation":"(Coltekin et al. 2020)","plainCitation":"(Coltekin et al. 2020)","noteIndex":0},"citationItems":[{"id":"47cOrFFD/SUfcqaZx","uris":["http://zotero.org/groups/4599106/items/F54Y7ICM"],"itemData":{"id":1274,"type":"article-journal","abstract":"This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proofErr w:type="gramStart"/>
      <w:r w:rsidRPr="001F6849">
        <w:rPr>
          <w:lang w:val="cs-CZ"/>
        </w:rPr>
        <w:lastRenderedPageBreak/>
        <w:t>DISKUZE</w:t>
      </w:r>
      <w:proofErr w:type="gramEnd"/>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47"/>
          <w:footerReference w:type="default" r:id="rId4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4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0"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7"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8"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80"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1"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2"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3"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7"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8"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5"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A5BBC" w14:textId="77777777" w:rsidR="00497CF3" w:rsidRDefault="00497CF3" w:rsidP="0057088F">
      <w:pPr>
        <w:spacing w:after="0" w:line="240" w:lineRule="auto"/>
      </w:pPr>
      <w:r>
        <w:separator/>
      </w:r>
    </w:p>
  </w:endnote>
  <w:endnote w:type="continuationSeparator" w:id="0">
    <w:p w14:paraId="01FF6297" w14:textId="77777777" w:rsidR="00497CF3" w:rsidRDefault="00497CF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87229" w14:textId="77777777" w:rsidR="00497CF3" w:rsidRDefault="00497CF3" w:rsidP="0057088F">
      <w:pPr>
        <w:spacing w:after="0" w:line="240" w:lineRule="auto"/>
      </w:pPr>
      <w:r>
        <w:separator/>
      </w:r>
    </w:p>
  </w:footnote>
  <w:footnote w:type="continuationSeparator" w:id="0">
    <w:p w14:paraId="7A2DCD35" w14:textId="77777777" w:rsidR="00497CF3" w:rsidRDefault="00497CF3"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2">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0"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7"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6"/>
  </w:num>
  <w:num w:numId="3" w16cid:durableId="1170680267">
    <w:abstractNumId w:val="12"/>
  </w:num>
  <w:num w:numId="4" w16cid:durableId="1796368114">
    <w:abstractNumId w:val="19"/>
  </w:num>
  <w:num w:numId="5" w16cid:durableId="300885919">
    <w:abstractNumId w:val="27"/>
  </w:num>
  <w:num w:numId="6" w16cid:durableId="521938209">
    <w:abstractNumId w:val="40"/>
  </w:num>
  <w:num w:numId="7" w16cid:durableId="619992562">
    <w:abstractNumId w:val="21"/>
  </w:num>
  <w:num w:numId="8" w16cid:durableId="208229350">
    <w:abstractNumId w:val="7"/>
  </w:num>
  <w:num w:numId="9" w16cid:durableId="2076317703">
    <w:abstractNumId w:val="14"/>
  </w:num>
  <w:num w:numId="10" w16cid:durableId="802234337">
    <w:abstractNumId w:val="25"/>
  </w:num>
  <w:num w:numId="11" w16cid:durableId="385684583">
    <w:abstractNumId w:val="18"/>
  </w:num>
  <w:num w:numId="12" w16cid:durableId="65956355">
    <w:abstractNumId w:val="36"/>
  </w:num>
  <w:num w:numId="13" w16cid:durableId="354035738">
    <w:abstractNumId w:val="42"/>
  </w:num>
  <w:num w:numId="14" w16cid:durableId="395475347">
    <w:abstractNumId w:val="1"/>
  </w:num>
  <w:num w:numId="15" w16cid:durableId="1336884254">
    <w:abstractNumId w:val="24"/>
  </w:num>
  <w:num w:numId="16" w16cid:durableId="757364363">
    <w:abstractNumId w:val="31"/>
  </w:num>
  <w:num w:numId="17" w16cid:durableId="2033720445">
    <w:abstractNumId w:val="43"/>
  </w:num>
  <w:num w:numId="18" w16cid:durableId="837696955">
    <w:abstractNumId w:val="38"/>
  </w:num>
  <w:num w:numId="19" w16cid:durableId="414474922">
    <w:abstractNumId w:val="23"/>
  </w:num>
  <w:num w:numId="20" w16cid:durableId="2059282820">
    <w:abstractNumId w:val="10"/>
  </w:num>
  <w:num w:numId="21" w16cid:durableId="1490631062">
    <w:abstractNumId w:val="22"/>
  </w:num>
  <w:num w:numId="22" w16cid:durableId="1901403376">
    <w:abstractNumId w:val="2"/>
  </w:num>
  <w:num w:numId="23" w16cid:durableId="901527545">
    <w:abstractNumId w:val="34"/>
  </w:num>
  <w:num w:numId="24" w16cid:durableId="13649980">
    <w:abstractNumId w:val="6"/>
  </w:num>
  <w:num w:numId="25" w16cid:durableId="1364744581">
    <w:abstractNumId w:val="11"/>
  </w:num>
  <w:num w:numId="26" w16cid:durableId="1671255231">
    <w:abstractNumId w:val="29"/>
  </w:num>
  <w:num w:numId="27" w16cid:durableId="1198667109">
    <w:abstractNumId w:val="39"/>
  </w:num>
  <w:num w:numId="28" w16cid:durableId="619802950">
    <w:abstractNumId w:val="4"/>
  </w:num>
  <w:num w:numId="29" w16cid:durableId="367877274">
    <w:abstractNumId w:val="28"/>
  </w:num>
  <w:num w:numId="30" w16cid:durableId="802776096">
    <w:abstractNumId w:val="5"/>
  </w:num>
  <w:num w:numId="31" w16cid:durableId="742023868">
    <w:abstractNumId w:val="17"/>
  </w:num>
  <w:num w:numId="32" w16cid:durableId="404689245">
    <w:abstractNumId w:val="33"/>
  </w:num>
  <w:num w:numId="33" w16cid:durableId="1361203164">
    <w:abstractNumId w:val="35"/>
  </w:num>
  <w:num w:numId="34" w16cid:durableId="2136636456">
    <w:abstractNumId w:val="26"/>
  </w:num>
  <w:num w:numId="35" w16cid:durableId="882057253">
    <w:abstractNumId w:val="9"/>
  </w:num>
  <w:num w:numId="36" w16cid:durableId="2002463788">
    <w:abstractNumId w:val="41"/>
  </w:num>
  <w:num w:numId="37" w16cid:durableId="1464738753">
    <w:abstractNumId w:val="15"/>
  </w:num>
  <w:num w:numId="38" w16cid:durableId="1462070677">
    <w:abstractNumId w:val="3"/>
  </w:num>
  <w:num w:numId="39" w16cid:durableId="1886866115">
    <w:abstractNumId w:val="30"/>
  </w:num>
  <w:num w:numId="40" w16cid:durableId="965311621">
    <w:abstractNumId w:val="32"/>
  </w:num>
  <w:num w:numId="41" w16cid:durableId="818768559">
    <w:abstractNumId w:val="37"/>
  </w:num>
  <w:num w:numId="42" w16cid:durableId="1967276253">
    <w:abstractNumId w:val="13"/>
  </w:num>
  <w:num w:numId="43" w16cid:durableId="1442647274">
    <w:abstractNumId w:val="8"/>
  </w:num>
  <w:num w:numId="44" w16cid:durableId="1146313284">
    <w:abstractNumId w:val="2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A2C"/>
    <w:rsid w:val="00603FB8"/>
    <w:rsid w:val="006044D2"/>
    <w:rsid w:val="00604834"/>
    <w:rsid w:val="006057F0"/>
    <w:rsid w:val="00606D42"/>
    <w:rsid w:val="006106BC"/>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670D"/>
    <w:rsid w:val="008F7185"/>
    <w:rsid w:val="009015EB"/>
    <w:rsid w:val="00901C02"/>
    <w:rsid w:val="00901ECF"/>
    <w:rsid w:val="00902298"/>
    <w:rsid w:val="0090285C"/>
    <w:rsid w:val="009037AC"/>
    <w:rsid w:val="00905E6A"/>
    <w:rsid w:val="00906328"/>
    <w:rsid w:val="009076BA"/>
    <w:rsid w:val="00911D2A"/>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glitch.com/edit/"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hubs.mozilla.com/jkemrr4"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hyperlink" Target="https://foam-jumpy-dianella.glitch.me" TargetMode="External"/><Relationship Id="rId45" Type="http://schemas.openxmlformats.org/officeDocument/2006/relationships/hyperlink" Target="https://p5xr.org"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modelviewer.dev/"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c.babylonjs.com/" TargetMode="External"/><Relationship Id="rId48" Type="http://schemas.openxmlformats.org/officeDocument/2006/relationships/footer" Target="footer2.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interesting-parallel-bit.glitch.me" TargetMode="External"/><Relationship Id="rId46" Type="http://schemas.openxmlformats.org/officeDocument/2006/relationships/hyperlink" Target="https://playcanvas.com/" TargetMode="External"/><Relationship Id="rId20" Type="http://schemas.openxmlformats.org/officeDocument/2006/relationships/image" Target="media/image5.png"/><Relationship Id="rId41" Type="http://schemas.openxmlformats.org/officeDocument/2006/relationships/hyperlink" Target="https://hubs.mozilla.com/bBJ9sxc?hub_invite_id=Lr9efka"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4757</TotalTime>
  <Pages>57</Pages>
  <Words>54774</Words>
  <Characters>312212</Characters>
  <Application>Microsoft Office Word</Application>
  <DocSecurity>0</DocSecurity>
  <Lines>2601</Lines>
  <Paragraphs>732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366254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44</cp:revision>
  <cp:lastPrinted>2021-05-23T17:03:00Z</cp:lastPrinted>
  <dcterms:created xsi:type="dcterms:W3CDTF">2023-08-27T13:40:00Z</dcterms:created>
  <dcterms:modified xsi:type="dcterms:W3CDTF">2023-09-17T15:00:00Z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id="47cOrFFD"/&gt;&lt;style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