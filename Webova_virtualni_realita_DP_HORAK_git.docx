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snaží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2EADB28B" w14:textId="77777777" w:rsidR="00584638" w:rsidRDefault="00584638" w:rsidP="00584638">
      <w:pPr>
        <w:pStyle w:val="Normlnprvnodsazen"/>
        <w:rPr>
          <w:highlight w:val="yellow"/>
        </w:rPr>
      </w:pPr>
    </w:p>
    <w:p w14:paraId="2400AEEE" w14:textId="3BA1095F" w:rsidR="00584638" w:rsidRPr="00584638" w:rsidRDefault="00584638" w:rsidP="00584638">
      <w:pPr>
        <w:pStyle w:val="Malnadpis"/>
      </w:pPr>
      <w:r w:rsidRPr="00584638">
        <w:t>Definice problému</w:t>
      </w:r>
    </w:p>
    <w:p w14:paraId="11970B10" w14:textId="0D7D0B92" w:rsidR="00A46F0E" w:rsidRPr="00A46F0E" w:rsidRDefault="00584638" w:rsidP="00584638">
      <w:pPr>
        <w:pStyle w:val="Malnadpis"/>
        <w:rPr>
          <w:lang w:val="en-US"/>
        </w:rPr>
      </w:pPr>
      <w:r w:rsidRPr="00A46F0E">
        <w:rPr>
          <w:lang w:val="en-US"/>
        </w:rPr>
        <w:t xml:space="preserve">“Jak </w:t>
      </w:r>
      <w:proofErr w:type="spellStart"/>
      <w:r w:rsidRPr="00A46F0E">
        <w:rPr>
          <w:lang w:val="en-US"/>
        </w:rPr>
        <w:t>dostat</w:t>
      </w:r>
      <w:proofErr w:type="spellEnd"/>
      <w:r w:rsidRPr="00A46F0E">
        <w:rPr>
          <w:lang w:val="en-US"/>
        </w:rPr>
        <w:t xml:space="preserve"> </w:t>
      </w:r>
      <w:proofErr w:type="spellStart"/>
      <w:r w:rsidRPr="00A46F0E">
        <w:rPr>
          <w:lang w:val="en-US"/>
        </w:rPr>
        <w:t>geografická</w:t>
      </w:r>
      <w:proofErr w:type="spellEnd"/>
      <w:r w:rsidRPr="00A46F0E">
        <w:rPr>
          <w:lang w:val="en-US"/>
        </w:rPr>
        <w:t xml:space="preserve"> data </w:t>
      </w:r>
      <w:proofErr w:type="spellStart"/>
      <w:r w:rsidRPr="00A46F0E">
        <w:rPr>
          <w:lang w:val="en-US"/>
        </w:rPr>
        <w:t>na</w:t>
      </w:r>
      <w:proofErr w:type="spellEnd"/>
      <w:r w:rsidRPr="00A46F0E">
        <w:rPr>
          <w:lang w:val="en-US"/>
        </w:rPr>
        <w:t xml:space="preserve"> web </w:t>
      </w:r>
      <w:proofErr w:type="spellStart"/>
      <w:r w:rsidRPr="00A46F0E">
        <w:rPr>
          <w:lang w:val="en-US"/>
        </w:rPr>
        <w:t>ve</w:t>
      </w:r>
      <w:proofErr w:type="spellEnd"/>
      <w:r w:rsidRPr="00A46F0E">
        <w:rPr>
          <w:lang w:val="en-US"/>
        </w:rPr>
        <w:t xml:space="preserve"> VR.” </w:t>
      </w:r>
    </w:p>
    <w:p w14:paraId="548D283A" w14:textId="10F7CCEB" w:rsidR="00584638" w:rsidRPr="00F66363" w:rsidRDefault="00A46F0E" w:rsidP="00F66363">
      <w:pPr>
        <w:pStyle w:val="Malnadpis"/>
        <w:rPr>
          <w:lang w:val="en-US"/>
        </w:rPr>
      </w:pPr>
      <w:r w:rsidRPr="00A46F0E">
        <w:rPr>
          <w:lang w:val="en-US"/>
        </w:rPr>
        <w:t>Pipelines</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067F675"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C7A8B">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DddkAsF4/MUyRxEUG","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3D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tom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474C13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64D8EE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C7A8B">
        <w:instrText xml:space="preserve"> ADDIN ZOTERO_ITEM CSL_CITATION {"citationID":"3CtlPLsy","properties":{"formattedCitation":"(Coltekin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25D92A1"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35287FD"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746A41">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7C9E3FF"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557AB46"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C7A8B">
        <w:instrText xml:space="preserve"> ADDIN ZOTERO_ITEM CSL_CITATION {"citationID":"1qIlQgrk","properties":{"formattedCitation":"(Coltekin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7CFF13D"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5</w:t>
      </w:r>
      <w:r w:rsidRPr="001F6849">
        <w:fldChar w:fldCharType="end"/>
      </w:r>
      <w:r w:rsidRPr="001F6849">
        <w:t xml:space="preserve"> Dělení HMD, zdroj: </w:t>
      </w:r>
      <w:r w:rsidRPr="001F6849">
        <w:fldChar w:fldCharType="begin"/>
      </w:r>
      <w:r w:rsidR="00BC7A8B">
        <w:instrText xml:space="preserve"> ADDIN ZOTERO_ITEM CSL_CITATION {"citationID":"o3pU5io5","properties":{"formattedCitation":"(Coltekin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B653051" w:rsidR="00863307" w:rsidRPr="001D0D02" w:rsidRDefault="00863307" w:rsidP="00863307">
      <w:pPr>
        <w:pStyle w:val="Caption"/>
        <w:rPr>
          <w:lang w:val="en-US"/>
        </w:rPr>
      </w:pPr>
      <w:r>
        <w:t xml:space="preserve">Obr. </w:t>
      </w:r>
      <w:r>
        <w:fldChar w:fldCharType="begin"/>
      </w:r>
      <w:r>
        <w:instrText xml:space="preserve"> SEQ Obr. \* ARABIC </w:instrText>
      </w:r>
      <w:r>
        <w:fldChar w:fldCharType="separate"/>
      </w:r>
      <w:r w:rsidR="00746A41">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kritériem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F09E144"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C7A8B">
        <w:instrText xml:space="preserve"> ADDIN ZOTERO_ITEM CSL_CITATION {"citationID":"Vvs5N4QI","properties":{"formattedCitation":"(Coltekin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B7CC465"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611EA5C7">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26A408C"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746A41">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C2D4ED7" w:rsidR="001100A3" w:rsidRDefault="001100A3" w:rsidP="001100A3">
      <w:pPr>
        <w:pStyle w:val="Caption"/>
      </w:pPr>
      <w:r>
        <w:t xml:space="preserve">Obr. </w:t>
      </w:r>
      <w:r>
        <w:fldChar w:fldCharType="begin"/>
      </w:r>
      <w:r>
        <w:instrText xml:space="preserve"> SEQ Obr. \* ARABIC </w:instrText>
      </w:r>
      <w:r>
        <w:fldChar w:fldCharType="separate"/>
      </w:r>
      <w:r w:rsidR="00746A41">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9"/>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85E4CD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31CB58E9">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684C4B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621853F"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71057B8A"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2D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9276C4">
        <w:rPr>
          <w:highlight w:val="yellow"/>
        </w:rPr>
        <w:t>Náročnost tvorby těchto dat je vysoká, tudíž i jejich dostupnost pro běžného uživatele a podpora napříč softwarovými řešeními je nízká</w:t>
      </w:r>
      <w:r>
        <w:t xml:space="preserve">.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3" w:history="1">
        <w:r w:rsidR="00AB173B" w:rsidRPr="008F59DC">
          <w:rPr>
            <w:rStyle w:val="Hyperlink"/>
            <w:lang w:val="en-US"/>
          </w:rPr>
          <w:t>https://github.com/pka/awesome-3d-tiles</w:t>
        </w:r>
      </w:hyperlink>
    </w:p>
    <w:p w14:paraId="00CB6616" w14:textId="00DBECC6"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pohne </w:t>
      </w:r>
      <w:proofErr w:type="spellStart"/>
      <w:r w:rsidR="00D83A28" w:rsidRPr="00D83A28">
        <w:rPr>
          <w:highlight w:val="yellow"/>
        </w:rPr>
        <w:t>hýblátkem</w:t>
      </w:r>
      <w:proofErr w:type="spellEnd"/>
      <w:r w:rsidR="00D83A28" w:rsidRPr="00D83A28">
        <w:rPr>
          <w:highlight w:val="yellow"/>
        </w:rPr>
        <w:t xml:space="preserve"> a reliéf se zvětší 2x – 3x atd.</w:t>
      </w:r>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r>
        <w:t>dlaždicovaných</w:t>
      </w:r>
      <w:proofErr w:type="spell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B41874">
      <w:pPr>
        <w:pStyle w:val="Normlnprvnodsazen"/>
      </w:pPr>
      <w:r w:rsidRPr="009276C4">
        <w:rPr>
          <w:b/>
          <w:bCs/>
        </w:rPr>
        <w:t>Topografické mapy:</w:t>
      </w:r>
      <w:r>
        <w:rPr>
          <w:b/>
          <w:bCs/>
        </w:rP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77777777"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měřítko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w:t>
      </w:r>
      <w:r>
        <w:rPr>
          <w:lang w:eastAsia="en-US"/>
        </w:rPr>
        <w:lastRenderedPageBreak/>
        <w:t>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50E42F2"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(1 000 000 :</w:t>
      </w:r>
      <w:r>
        <w:rPr>
          <w:b/>
          <w:bCs/>
          <w:lang w:eastAsia="en-US"/>
        </w:rPr>
        <w:t xml:space="preserve">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4">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A598C31" w14:textId="77777777" w:rsidR="00B41874" w:rsidRDefault="00B41874" w:rsidP="00B41874">
      <w:pPr>
        <w:pStyle w:val="Caption"/>
      </w:pPr>
      <w:r>
        <w:t xml:space="preserve">Obr. </w:t>
      </w:r>
      <w:r>
        <w:fldChar w:fldCharType="begin"/>
      </w:r>
      <w:r>
        <w:instrText xml:space="preserve"> SEQ Obr. \* ARABIC </w:instrText>
      </w:r>
      <w:r>
        <w:fldChar w:fldCharType="separate"/>
      </w:r>
      <w:r>
        <w:rPr>
          <w:noProof/>
        </w:rPr>
        <w:t>27</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08642B04" w14:textId="77777777" w:rsidR="00B41874" w:rsidRDefault="00B41874" w:rsidP="00B41874">
      <w:pPr>
        <w:pStyle w:val="Normlnprvnodsazen"/>
        <w:ind w:firstLine="0"/>
        <w:rPr>
          <w:lang w:eastAsia="en-US"/>
        </w:rPr>
      </w:pPr>
    </w:p>
    <w:p w14:paraId="697F4B12" w14:textId="77777777" w:rsidR="00B41874" w:rsidRDefault="00B41874" w:rsidP="00B41874">
      <w:pPr>
        <w:pStyle w:val="Normlnprvnodsazen"/>
        <w:ind w:firstLine="0"/>
      </w:pPr>
    </w:p>
    <w:p w14:paraId="4674482E" w14:textId="65F0FF4E" w:rsidR="00AB45B4" w:rsidRDefault="00AB45B4" w:rsidP="00331DCE">
      <w:pPr>
        <w:pStyle w:val="Normlnprvnodsazen"/>
      </w:pPr>
      <w:r w:rsidRPr="001F6849">
        <w:t xml:space="preserve">Jako důležitou problematiku zmiňuje </w:t>
      </w:r>
      <w:r w:rsidRPr="001F6849">
        <w:fldChar w:fldCharType="begin"/>
      </w:r>
      <w:r w:rsidR="00BC7A8B">
        <w:instrText xml:space="preserve"> ADDIN ZOTERO_ITEM CSL_CITATION {"citationID":"pyYXfhhk","properties":{"formattedCitation":"(Coltekin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w:t>
      </w:r>
      <w:r w:rsidR="00A32AF4" w:rsidRPr="001F6849">
        <w:lastRenderedPageBreak/>
        <w:t>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C7A8B">
        <w:instrText xml:space="preserve"> ADDIN ZOTERO_ITEM CSL_CITATION {"citationID":"cz6cyLsT","properties":{"formattedCitation":"(Coltekin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5"/>
                    <a:stretch>
                      <a:fillRect/>
                    </a:stretch>
                  </pic:blipFill>
                  <pic:spPr>
                    <a:xfrm>
                      <a:off x="0" y="0"/>
                      <a:ext cx="5579745" cy="3993515"/>
                    </a:xfrm>
                    <a:prstGeom prst="rect">
                      <a:avLst/>
                    </a:prstGeom>
                  </pic:spPr>
                </pic:pic>
              </a:graphicData>
            </a:graphic>
          </wp:inline>
        </w:drawing>
      </w:r>
    </w:p>
    <w:p w14:paraId="00AB9F73" w14:textId="086AA2C6" w:rsidR="00B2682C" w:rsidRPr="001F6849" w:rsidRDefault="00B2682C" w:rsidP="00B2682C">
      <w:pPr>
        <w:pStyle w:val="Caption"/>
      </w:pPr>
      <w:r>
        <w:t xml:space="preserve">Obr. </w:t>
      </w:r>
      <w:r>
        <w:fldChar w:fldCharType="begin"/>
      </w:r>
      <w:r>
        <w:instrText xml:space="preserve"> SEQ Obr. \* ARABIC </w:instrText>
      </w:r>
      <w:r>
        <w:fldChar w:fldCharType="separate"/>
      </w:r>
      <w:r w:rsidR="00746A41">
        <w:rPr>
          <w:noProof/>
        </w:rPr>
        <w:t>13</w:t>
      </w:r>
      <w:r>
        <w:fldChar w:fldCharType="end"/>
      </w:r>
      <w:r>
        <w:t xml:space="preserve"> </w:t>
      </w:r>
      <w:r w:rsidR="00B71937">
        <w:t xml:space="preserve">Klasifikace 3D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AD4FEF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BC7A8B">
        <w:instrText xml:space="preserve"> ADDIN ZOTERO_ITEM CSL_CITATION {"citationID":"Qk91xJhn","properties":{"formattedCitation":"(Coltekin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lastRenderedPageBreak/>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3D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3D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w:t>
      </w:r>
      <w:proofErr w:type="spellStart"/>
      <w:r>
        <w:rPr>
          <w:lang w:eastAsia="en-US"/>
        </w:rPr>
        <w:t>basis</w:t>
      </w:r>
      <w:proofErr w:type="spellEnd"/>
      <w:r>
        <w:rPr>
          <w:lang w:eastAsia="en-US"/>
        </w:rPr>
        <w:t>, KTX2</w:t>
      </w:r>
    </w:p>
    <w:p w14:paraId="0B6E3FB8" w14:textId="6DCB910B"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w:t>
      </w:r>
      <w:r>
        <w:rPr>
          <w:lang w:eastAsia="en-US"/>
        </w:rPr>
        <w:lastRenderedPageBreak/>
        <w:t>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C773C">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10C4F004" w14:textId="1650E391"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FA9180D"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BC7A8B">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E704D79" w:rsidR="00B1180A" w:rsidRPr="00B1180A" w:rsidRDefault="00EE12F5" w:rsidP="003A5BDB">
      <w:pPr>
        <w:pStyle w:val="Caption"/>
      </w:pPr>
      <w:r>
        <w:t xml:space="preserve">Obr. </w:t>
      </w:r>
      <w:r>
        <w:fldChar w:fldCharType="begin"/>
      </w:r>
      <w:r>
        <w:instrText xml:space="preserve"> SEQ Obr. \* ARABIC </w:instrText>
      </w:r>
      <w:r>
        <w:fldChar w:fldCharType="separate"/>
      </w:r>
      <w:r w:rsidR="00746A41">
        <w:rPr>
          <w:noProof/>
        </w:rPr>
        <w:t>14</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9"/>
                    <a:stretch>
                      <a:fillRect/>
                    </a:stretch>
                  </pic:blipFill>
                  <pic:spPr>
                    <a:xfrm>
                      <a:off x="0" y="0"/>
                      <a:ext cx="2671063" cy="1939387"/>
                    </a:xfrm>
                    <a:prstGeom prst="rect">
                      <a:avLst/>
                    </a:prstGeom>
                  </pic:spPr>
                </pic:pic>
              </a:graphicData>
            </a:graphic>
          </wp:inline>
        </w:drawing>
      </w:r>
    </w:p>
    <w:p w14:paraId="62B42586" w14:textId="6D1D1D0A"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46A41">
        <w:rPr>
          <w:noProof/>
          <w:highlight w:val="yellow"/>
        </w:rPr>
        <w:t>15</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6CDB559B"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746A41">
        <w:rPr>
          <w:noProof/>
        </w:rPr>
        <w:t>16</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25C019F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746A41">
        <w:rPr>
          <w:noProof/>
        </w:rPr>
        <w:t>17</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oko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r w:rsidR="00441CF7">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170B9121">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D5C0F9F" w:rsidR="008A7EFA" w:rsidRDefault="008A7EFA" w:rsidP="008A7EFA">
      <w:pPr>
        <w:pStyle w:val="Caption"/>
      </w:pPr>
      <w:r>
        <w:t xml:space="preserve">Obr. </w:t>
      </w:r>
      <w:r>
        <w:fldChar w:fldCharType="begin"/>
      </w:r>
      <w:r>
        <w:instrText xml:space="preserve"> SEQ Obr. \* ARABIC </w:instrText>
      </w:r>
      <w:r>
        <w:fldChar w:fldCharType="separate"/>
      </w:r>
      <w:r w:rsidR="00746A41">
        <w:rPr>
          <w:noProof/>
        </w:rPr>
        <w:t>18</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optimalizovat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w:t>
      </w:r>
      <w:r w:rsidR="002F5A56" w:rsidRPr="00BE6F26">
        <w:rPr>
          <w:highlight w:val="yellow"/>
        </w:rPr>
        <w:t xml:space="preserve">jedná se však o nový produkt stále ve vývoji, jelikož samotné </w:t>
      </w:r>
      <w:proofErr w:type="spellStart"/>
      <w:r w:rsidR="002F5A56" w:rsidRPr="00BE6F26">
        <w:rPr>
          <w:highlight w:val="yellow"/>
        </w:rPr>
        <w:t>WebXR</w:t>
      </w:r>
      <w:proofErr w:type="spellEnd"/>
      <w:r w:rsidR="002F5A56" w:rsidRPr="00BE6F26">
        <w:rPr>
          <w:highlight w:val="yellow"/>
        </w:rPr>
        <w:t xml:space="preserve"> API je stále novou specifikací.</w:t>
      </w:r>
      <w:r w:rsidR="002F5A56">
        <w:t xml:space="preserve"> </w:t>
      </w:r>
    </w:p>
    <w:p w14:paraId="3AF052DC" w14:textId="42FA3B53" w:rsidR="004D6387" w:rsidRPr="00F66363"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pohled !!!!!!!!!!!!!!!!!!!!</w:t>
      </w:r>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3D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0A6E824"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46A41">
        <w:rPr>
          <w:noProof/>
        </w:rPr>
        <w:t>19</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EF5FF4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20</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1F082B" w:rsidR="00637A27" w:rsidRPr="00637A27" w:rsidRDefault="00637A27" w:rsidP="00637A27">
      <w:pPr>
        <w:pStyle w:val="Caption"/>
      </w:pPr>
      <w:r>
        <w:t xml:space="preserve">Obr. </w:t>
      </w:r>
      <w:r>
        <w:fldChar w:fldCharType="begin"/>
      </w:r>
      <w:r>
        <w:instrText xml:space="preserve"> SEQ Obr. \* ARABIC </w:instrText>
      </w:r>
      <w:r>
        <w:fldChar w:fldCharType="separate"/>
      </w:r>
      <w:r w:rsidR="00746A41">
        <w:rPr>
          <w:noProof/>
        </w:rPr>
        <w:t>21</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45661E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22</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 xml:space="preserve">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49C95192" w:rsidR="0021568E" w:rsidRPr="0021568E" w:rsidRDefault="00D926B2" w:rsidP="00D926B2">
      <w:pPr>
        <w:pStyle w:val="Caption"/>
      </w:pPr>
      <w:r>
        <w:t xml:space="preserve">Obr. </w:t>
      </w:r>
      <w:r>
        <w:fldChar w:fldCharType="begin"/>
      </w:r>
      <w:r>
        <w:instrText xml:space="preserve"> SEQ Obr. \* ARABIC </w:instrText>
      </w:r>
      <w:r>
        <w:fldChar w:fldCharType="separate"/>
      </w:r>
      <w:r w:rsidR="00746A41">
        <w:rPr>
          <w:noProof/>
        </w:rPr>
        <w:t>23</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 HOW</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lastRenderedPageBreak/>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0FC31E20" w14:textId="5B2F5668" w:rsidR="00BE7E16" w:rsidRDefault="00BE7E16" w:rsidP="00BE7E16">
      <w:pPr>
        <w:pStyle w:val="Normlnprvnodsazen"/>
        <w:ind w:firstLine="0"/>
        <w:rPr>
          <w:lang w:eastAsia="en-US"/>
        </w:rPr>
      </w:pPr>
      <w:r>
        <w:rPr>
          <w:lang w:eastAsia="en-US"/>
        </w:rPr>
        <w:t xml:space="preserve">Demo VR 3D </w:t>
      </w:r>
      <w:proofErr w:type="spellStart"/>
      <w:r>
        <w:rPr>
          <w:lang w:eastAsia="en-US"/>
        </w:rPr>
        <w:t>Tiles</w:t>
      </w:r>
      <w:proofErr w:type="spellEnd"/>
      <w:r>
        <w:rPr>
          <w:lang w:eastAsia="en-US"/>
        </w:rPr>
        <w:t xml:space="preserve"> </w:t>
      </w:r>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3D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3D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3D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w:t>
      </w:r>
      <w:r>
        <w:lastRenderedPageBreak/>
        <w:t xml:space="preserve">hlavní zástupci této kategorie. Výběr byl vytvořen na základě popularity řešení a poslední aktualizace projektu. Projekty s poslední aktualizací starší než 3 měsíce nebyly brány v potaz. </w:t>
      </w: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393A19DC" w14:textId="77777777" w:rsidR="00EF7E0B" w:rsidRPr="009D3674" w:rsidRDefault="00EF7E0B" w:rsidP="00EF7E0B">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r w:rsidRPr="009520E3">
        <w:rPr>
          <w:b/>
          <w:bCs/>
          <w:highlight w:val="yellow"/>
        </w:rPr>
        <w:t>ITowns</w:t>
      </w:r>
      <w:proofErr w:type="spell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xml:space="preserve">) </w:t>
      </w:r>
      <w:r>
        <w:lastRenderedPageBreak/>
        <w:t>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037693" cy="2287936"/>
                    </a:xfrm>
                    <a:prstGeom prst="rect">
                      <a:avLst/>
                    </a:prstGeom>
                  </pic:spPr>
                </pic:pic>
              </a:graphicData>
            </a:graphic>
          </wp:inline>
        </w:drawing>
      </w:r>
    </w:p>
    <w:p w14:paraId="112B699F" w14:textId="7597FB95"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746A41">
        <w:rPr>
          <w:noProof/>
        </w:rPr>
        <w:t>24</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3D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B66645E" w14:textId="022C60FF" w:rsidR="00EF7E0B" w:rsidRPr="002555DB" w:rsidRDefault="00EF7E0B" w:rsidP="00EF7E0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7225323A" w14:textId="77777777" w:rsidR="00EF7E0B" w:rsidRDefault="00EF7E0B" w:rsidP="00EF7E0B">
      <w:r w:rsidRPr="002413F8">
        <w:rPr>
          <w:highlight w:val="yellow"/>
        </w:rPr>
        <w:t xml:space="preserve"> </w:t>
      </w:r>
      <w:proofErr w:type="spellStart"/>
      <w:r w:rsidRPr="002413F8">
        <w:rPr>
          <w:highlight w:val="yellow"/>
        </w:rPr>
        <w:t>PlayCanvas</w:t>
      </w:r>
      <w:proofErr w:type="spellEnd"/>
      <w:r w:rsidRPr="002413F8">
        <w:rPr>
          <w:highlight w:val="yellow"/>
        </w:rPr>
        <w:t>, Babylon.js,</w:t>
      </w:r>
      <w:r>
        <w:t xml:space="preserve"> </w:t>
      </w:r>
    </w:p>
    <w:p w14:paraId="248DE709" w14:textId="72E51869" w:rsidR="00DC2D7C" w:rsidRPr="00DC2D7C" w:rsidRDefault="00EF7E0B" w:rsidP="00DC2D7C">
      <w:pPr>
        <w:rPr>
          <w:b/>
          <w:bCs/>
        </w:rPr>
      </w:pPr>
      <w:r w:rsidRPr="00467A7E">
        <w:rPr>
          <w:b/>
          <w:bCs/>
        </w:rPr>
        <w:t xml:space="preserve">Babylon.js </w:t>
      </w:r>
    </w:p>
    <w:p w14:paraId="360CAA13" w14:textId="055D004B" w:rsidR="00EF7E0B" w:rsidRPr="00EF7E0B" w:rsidRDefault="00EF7E0B" w:rsidP="00EF7E0B">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2438B77" w14:textId="77777777" w:rsidR="005B6BC8" w:rsidRDefault="005B6BC8" w:rsidP="005B6BC8">
      <w:pPr>
        <w:pStyle w:val="Heading3"/>
      </w:pPr>
      <w:r>
        <w:lastRenderedPageBreak/>
        <w:t xml:space="preserve">Herní </w:t>
      </w:r>
      <w:proofErr w:type="spellStart"/>
      <w:r>
        <w:t>enginy</w:t>
      </w:r>
      <w:proofErr w:type="spellEnd"/>
    </w:p>
    <w:p w14:paraId="144A10C7" w14:textId="77777777" w:rsidR="005B6BC8"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213F1ADE" w14:textId="011163CB" w:rsidR="00EF7E0B" w:rsidRDefault="00EF7E0B" w:rsidP="00EF7E0B">
      <w:r w:rsidRPr="00EF7E0B">
        <w:rPr>
          <w:highlight w:val="yellow"/>
        </w:rPr>
        <w:t xml:space="preserve"># </w:t>
      </w:r>
      <w:proofErr w:type="spellStart"/>
      <w:r w:rsidRPr="00EF7E0B">
        <w:rPr>
          <w:highlight w:val="yellow"/>
        </w:rPr>
        <w:t>todo</w:t>
      </w:r>
      <w:proofErr w:type="spellEnd"/>
      <w:r w:rsidRPr="00EF7E0B">
        <w:rPr>
          <w:highlight w:val="yellow"/>
        </w:rPr>
        <w:t xml:space="preserve"> dopsat </w:t>
      </w:r>
      <w:proofErr w:type="spellStart"/>
      <w:r w:rsidRPr="00EF7E0B">
        <w:rPr>
          <w:highlight w:val="yellow"/>
        </w:rPr>
        <w:t>vysvěltení</w:t>
      </w:r>
      <w:proofErr w:type="spellEnd"/>
      <w:r w:rsidRPr="00EF7E0B">
        <w:rPr>
          <w:highlight w:val="yellow"/>
        </w:rPr>
        <w:t xml:space="preserve"> že se jedná o editory – přeházet kapitoly, dát </w:t>
      </w:r>
      <w:proofErr w:type="spellStart"/>
      <w:r w:rsidRPr="00EF7E0B">
        <w:rPr>
          <w:highlight w:val="yellow"/>
        </w:rPr>
        <w:t>rendering</w:t>
      </w:r>
      <w:proofErr w:type="spellEnd"/>
      <w:r w:rsidRPr="00EF7E0B">
        <w:rPr>
          <w:highlight w:val="yellow"/>
        </w:rPr>
        <w:t xml:space="preserve"> </w:t>
      </w:r>
      <w:proofErr w:type="spellStart"/>
      <w:r w:rsidRPr="00EF7E0B">
        <w:rPr>
          <w:highlight w:val="yellow"/>
        </w:rPr>
        <w:t>enginy</w:t>
      </w:r>
      <w:proofErr w:type="spellEnd"/>
      <w:r w:rsidRPr="00EF7E0B">
        <w:rPr>
          <w:highlight w:val="yellow"/>
        </w:rPr>
        <w:t xml:space="preserve"> navrch</w:t>
      </w:r>
    </w:p>
    <w:p w14:paraId="688F8E0C" w14:textId="66494B1B" w:rsidR="00173EE3" w:rsidRPr="00173EE3" w:rsidRDefault="00173EE3" w:rsidP="00173EE3">
      <w:pPr>
        <w:spacing w:after="160"/>
        <w:jc w:val="left"/>
      </w:pPr>
      <w:r>
        <w:br w:type="page"/>
      </w:r>
    </w:p>
    <w:p w14:paraId="106C0D34" w14:textId="5D8C5524"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 xml:space="preserve">#todo - jak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3D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importovaný .</w:t>
      </w:r>
      <w:proofErr w:type="spellStart"/>
      <w:r w:rsidR="004C4076">
        <w:t>glb</w:t>
      </w:r>
      <w:proofErr w:type="spell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4E58FBBA" w14:textId="132E231D" w:rsidR="004C4076" w:rsidRDefault="00203FA6" w:rsidP="00AC4DE3">
      <w:pPr>
        <w:pStyle w:val="Normlnprvnodsazen"/>
        <w:ind w:firstLine="0"/>
      </w:pPr>
      <w:r>
        <w:br/>
      </w:r>
      <w:r w:rsidRPr="004C4076">
        <w:rPr>
          <w:highlight w:val="yellow"/>
          <w:lang w:val="en-US"/>
        </w:rPr>
        <w:t># TODO – p</w:t>
      </w:r>
      <w:proofErr w:type="spellStart"/>
      <w:r w:rsidRPr="004C4076">
        <w:rPr>
          <w:highlight w:val="yellow"/>
        </w:rPr>
        <w:t>řidat</w:t>
      </w:r>
      <w:proofErr w:type="spellEnd"/>
      <w:r w:rsidRPr="004C4076">
        <w:rPr>
          <w:highlight w:val="yellow"/>
        </w:rPr>
        <w:t xml:space="preserve"> </w:t>
      </w:r>
      <w:proofErr w:type="spellStart"/>
      <w:r w:rsidRPr="004C4076">
        <w:rPr>
          <w:highlight w:val="yellow"/>
        </w:rPr>
        <w:t>Wonderland</w:t>
      </w:r>
      <w:proofErr w:type="spellEnd"/>
      <w:r w:rsidRPr="004C4076">
        <w:rPr>
          <w:highlight w:val="yellow"/>
        </w:rPr>
        <w:t xml:space="preserve"> </w:t>
      </w:r>
      <w:proofErr w:type="spellStart"/>
      <w:r w:rsidRPr="004C4076">
        <w:rPr>
          <w:highlight w:val="yellow"/>
        </w:rPr>
        <w:t>engine</w:t>
      </w:r>
      <w:proofErr w:type="spellEnd"/>
      <w:r w:rsidRPr="004C4076">
        <w:rPr>
          <w:highlight w:val="yellow"/>
        </w:rPr>
        <w:t xml:space="preserve">, play </w:t>
      </w:r>
      <w:proofErr w:type="spellStart"/>
      <w:r w:rsidRPr="004C4076">
        <w:rPr>
          <w:highlight w:val="yellow"/>
        </w:rPr>
        <w:t>canvas</w:t>
      </w:r>
      <w:proofErr w:type="spellEnd"/>
      <w:r w:rsidRPr="004C4076">
        <w:rPr>
          <w:highlight w:val="yellow"/>
        </w:rPr>
        <w:t xml:space="preserve"> a </w:t>
      </w:r>
      <w:proofErr w:type="spellStart"/>
      <w:r w:rsidRPr="004C4076">
        <w:rPr>
          <w:highlight w:val="yellow"/>
        </w:rPr>
        <w:t>summerian</w:t>
      </w:r>
      <w:proofErr w:type="spellEnd"/>
      <w:r w:rsidRPr="004C4076">
        <w:rPr>
          <w:highlight w:val="yellow"/>
        </w:rPr>
        <w:t xml:space="preserve"> do tabulky</w:t>
      </w:r>
    </w:p>
    <w:p w14:paraId="06F5A841" w14:textId="77777777" w:rsidR="004C4076" w:rsidRDefault="004C4076" w:rsidP="004C4076">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7E225A78" w14:textId="74E5E201" w:rsidR="004C4076" w:rsidRPr="00203FA6" w:rsidRDefault="004C4076" w:rsidP="00AC4DE3">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 xml:space="preserve">#TODO- </w:t>
      </w:r>
      <w:proofErr w:type="spellStart"/>
      <w:r w:rsidR="00CB5279" w:rsidRPr="00CB5279">
        <w:rPr>
          <w:highlight w:val="yellow"/>
        </w:rPr>
        <w:t>iTowns</w:t>
      </w:r>
      <w:proofErr w:type="spell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046053">
      <w:pPr>
        <w:pStyle w:val="Normlnprvnodsazen"/>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3"/>
                    <a:stretch>
                      <a:fillRect/>
                    </a:stretch>
                  </pic:blipFill>
                  <pic:spPr>
                    <a:xfrm>
                      <a:off x="0" y="0"/>
                      <a:ext cx="5579745" cy="2852420"/>
                    </a:xfrm>
                    <a:prstGeom prst="rect">
                      <a:avLst/>
                    </a:prstGeom>
                  </pic:spPr>
                </pic:pic>
              </a:graphicData>
            </a:graphic>
          </wp:inline>
        </w:drawing>
      </w:r>
    </w:p>
    <w:p w14:paraId="6E019035" w14:textId="5787F599" w:rsidR="00B40019" w:rsidRDefault="00B40019" w:rsidP="00B40019">
      <w:pPr>
        <w:pStyle w:val="Caption"/>
      </w:pPr>
      <w:r>
        <w:t xml:space="preserve">Obr. </w:t>
      </w:r>
      <w:r>
        <w:fldChar w:fldCharType="begin"/>
      </w:r>
      <w:r>
        <w:instrText xml:space="preserve"> SEQ Obr. \* ARABIC </w:instrText>
      </w:r>
      <w:r>
        <w:fldChar w:fldCharType="separate"/>
      </w:r>
      <w:r w:rsidR="00746A41">
        <w:rPr>
          <w:noProof/>
        </w:rPr>
        <w:t>25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4"/>
                    <a:stretch>
                      <a:fillRect/>
                    </a:stretch>
                  </pic:blipFill>
                  <pic:spPr>
                    <a:xfrm>
                      <a:off x="0" y="0"/>
                      <a:ext cx="5579745" cy="2602865"/>
                    </a:xfrm>
                    <a:prstGeom prst="rect">
                      <a:avLst/>
                    </a:prstGeom>
                  </pic:spPr>
                </pic:pic>
              </a:graphicData>
            </a:graphic>
          </wp:inline>
        </w:drawing>
      </w:r>
    </w:p>
    <w:p w14:paraId="4AFAB6CE" w14:textId="0FADB818" w:rsidR="003635FB" w:rsidRPr="003635FB" w:rsidRDefault="003635FB" w:rsidP="003635FB">
      <w:pPr>
        <w:pStyle w:val="Caption"/>
      </w:pPr>
      <w:r>
        <w:t xml:space="preserve">Obr. </w:t>
      </w:r>
      <w:r>
        <w:fldChar w:fldCharType="begin"/>
      </w:r>
      <w:r>
        <w:instrText xml:space="preserve"> SEQ Obr. \* ARABIC </w:instrText>
      </w:r>
      <w:r>
        <w:fldChar w:fldCharType="separate"/>
      </w:r>
      <w:r w:rsidR="00746A41">
        <w:rPr>
          <w:noProof/>
        </w:rPr>
        <w:t>26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A9D595B" w14:textId="637404F9" w:rsidR="00400092" w:rsidRDefault="00400092" w:rsidP="003D34B4">
      <w:pPr>
        <w:spacing w:after="160"/>
        <w:jc w:val="left"/>
      </w:pPr>
      <w:r>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5"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framework,  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vývojáři aby tyto techniky implementoval. </w:t>
      </w:r>
    </w:p>
    <w:p w14:paraId="3646732C" w14:textId="5CDF1473"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r w:rsidR="00125106">
        <w:rPr>
          <w:b/>
          <w:bCs/>
        </w:rPr>
        <w:t xml:space="preserve"> +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DC2D7C">
        <w:rPr>
          <w:b/>
          <w:bCs/>
          <w:highlight w:val="yellow"/>
        </w:rPr>
        <w:t xml:space="preserve"> / </w:t>
      </w:r>
      <w:proofErr w:type="spellStart"/>
      <w:r w:rsidR="00DC2D7C">
        <w:rPr>
          <w:b/>
          <w:bCs/>
          <w:highlight w:val="yellow"/>
        </w:rPr>
        <w:t>bitECS</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6"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7"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3D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lastRenderedPageBreak/>
        <w:t>Prototyp Petrov:</w:t>
      </w:r>
    </w:p>
    <w:p w14:paraId="72A846D3" w14:textId="77777777" w:rsidR="00125106" w:rsidRPr="007373F8" w:rsidRDefault="00125106" w:rsidP="00125106">
      <w:commentRangeStart w:id="108"/>
      <w:r>
        <w:t xml:space="preserve">Viz: </w:t>
      </w:r>
      <w:hyperlink r:id="rId58"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056C2AC4" w:rsidR="00A46F0E" w:rsidRDefault="00A46F0E" w:rsidP="00A46F0E">
      <w:pPr>
        <w:pStyle w:val="Normlnprvnodsazen"/>
        <w:ind w:firstLine="0"/>
      </w:pPr>
      <w:r w:rsidRPr="00A46F0E">
        <w:rPr>
          <w:noProof/>
        </w:rPr>
        <w:drawing>
          <wp:inline distT="0" distB="0" distL="0" distR="0" wp14:anchorId="7BBDB864" wp14:editId="6A293B13">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60"/>
                    <a:stretch>
                      <a:fillRect/>
                    </a:stretch>
                  </pic:blipFill>
                  <pic:spPr>
                    <a:xfrm>
                      <a:off x="0" y="0"/>
                      <a:ext cx="5579745" cy="2312035"/>
                    </a:xfrm>
                    <a:prstGeom prst="rect">
                      <a:avLst/>
                    </a:prstGeom>
                  </pic:spPr>
                </pic:pic>
              </a:graphicData>
            </a:graphic>
          </wp:inline>
        </w:drawing>
      </w:r>
    </w:p>
    <w:p w14:paraId="2CEA7349" w14:textId="01458DA2" w:rsidR="00A46F0E" w:rsidRPr="00A46F0E" w:rsidRDefault="00A46F0E" w:rsidP="00A46F0E">
      <w:pPr>
        <w:pStyle w:val="Normlnprvnodsazen"/>
        <w:ind w:firstLine="0"/>
      </w:pPr>
      <w:r>
        <w:lastRenderedPageBreak/>
        <w:t xml:space="preserve">Konfigurační instrukce pro </w:t>
      </w:r>
      <w:proofErr w:type="spellStart"/>
      <w:r>
        <w:t>gltf</w:t>
      </w:r>
      <w:proofErr w:type="spellEnd"/>
      <w:r>
        <w:t xml:space="preserve">. Jaké komprese udělat atd, co se bude dít s 3D modelem na webu. </w:t>
      </w:r>
    </w:p>
    <w:p w14:paraId="2C2E1757" w14:textId="1B7A0934" w:rsidR="00884FFF" w:rsidRDefault="00A46F0E" w:rsidP="007F7BCF">
      <w:pPr>
        <w:pStyle w:val="Normlnprvnodsazen"/>
        <w:ind w:firstLine="0"/>
        <w:rPr>
          <w:b/>
          <w:bCs/>
          <w:lang w:eastAsia="en-US"/>
        </w:rPr>
      </w:pPr>
      <w:r w:rsidRPr="00A46F0E">
        <w:rPr>
          <w:b/>
          <w:bCs/>
          <w:noProof/>
          <w:lang w:eastAsia="en-US"/>
        </w:rPr>
        <w:drawing>
          <wp:inline distT="0" distB="0" distL="0" distR="0" wp14:anchorId="33BFBFD9" wp14:editId="3AB61619">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61"/>
                    <a:stretch>
                      <a:fillRect/>
                    </a:stretch>
                  </pic:blipFill>
                  <pic:spPr>
                    <a:xfrm>
                      <a:off x="0" y="0"/>
                      <a:ext cx="5579745" cy="1722755"/>
                    </a:xfrm>
                    <a:prstGeom prst="rect">
                      <a:avLst/>
                    </a:prstGeom>
                  </pic:spPr>
                </pic:pic>
              </a:graphicData>
            </a:graphic>
          </wp:inline>
        </w:drawing>
      </w: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 .</w:t>
      </w:r>
      <w:proofErr w:type="spellStart"/>
      <w:r>
        <w:t>basis</w:t>
      </w:r>
      <w:proofErr w:type="spell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r>
        <w:rPr>
          <w:lang w:val="en-US"/>
        </w:rPr>
        <w:t>&gt; .</w:t>
      </w:r>
      <w:proofErr w:type="spellStart"/>
      <w:r>
        <w:rPr>
          <w:lang w:val="en-US"/>
        </w:rPr>
        <w:t>glb</w:t>
      </w:r>
      <w:proofErr w:type="spell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0A57EED8" w:rsidR="00173EE3" w:rsidRDefault="00742FD9" w:rsidP="00173EE3">
      <w:proofErr w:type="spellStart"/>
      <w:r>
        <w:t>ZenCompress</w:t>
      </w:r>
      <w:proofErr w:type="spellEnd"/>
      <w:r>
        <w:t xml:space="preserve">, </w:t>
      </w:r>
      <w:proofErr w:type="spellStart"/>
      <w:r>
        <w:t>gltf-pack</w:t>
      </w:r>
      <w:proofErr w:type="spellEnd"/>
      <w:r>
        <w:t xml:space="preserve">, </w:t>
      </w:r>
      <w:proofErr w:type="spellStart"/>
      <w:r>
        <w:t>gltf-transform</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r>
        <w:rPr>
          <w:lang w:eastAsia="cs-CZ"/>
        </w:rPr>
        <w:t>Výběr  technologie</w:t>
      </w:r>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2151E95" w14:textId="71246518" w:rsidR="00606C54" w:rsidRDefault="00606C54" w:rsidP="00877A92">
      <w:pPr>
        <w:pStyle w:val="Normlnprvnodsazen"/>
        <w:ind w:firstLine="0"/>
      </w:pPr>
      <w:r>
        <w:t>Interakce</w:t>
      </w:r>
      <w:r w:rsidR="00877A92">
        <w:t xml:space="preserve"> –</w:t>
      </w:r>
    </w:p>
    <w:p w14:paraId="752568DE" w14:textId="1867E942" w:rsidR="00877A92" w:rsidRDefault="00877A92" w:rsidP="00877A92">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048E9D5C" w14:textId="285F67D1" w:rsidR="00877A92" w:rsidRPr="00606C54" w:rsidRDefault="002C7D72" w:rsidP="00877A92">
      <w:pPr>
        <w:pStyle w:val="Normlnprvnodsazen"/>
        <w:numPr>
          <w:ilvl w:val="0"/>
          <w:numId w:val="26"/>
        </w:numPr>
      </w:pPr>
      <w:r>
        <w:t xml:space="preserve">Ostatní – pohyb, manipulace </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3828CE4E" w:rsidR="00C37F6B"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p>
    <w:p w14:paraId="7E047945" w14:textId="178E72F8" w:rsidR="00F617A7" w:rsidRPr="00F617A7" w:rsidRDefault="00F617A7" w:rsidP="00C37F6B">
      <w:pPr>
        <w:pStyle w:val="Normlnprvnodsazen"/>
        <w:ind w:firstLine="0"/>
        <w:rPr>
          <w:lang w:val="en-US"/>
        </w:rPr>
      </w:pP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3d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r>
        <w:t>gltf</w:t>
      </w:r>
      <w:proofErr w:type="spellEnd"/>
      <w:r>
        <w:t xml:space="preserve"> - nemůže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vidí - cesium,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3D </w:t>
      </w:r>
      <w:proofErr w:type="spellStart"/>
      <w:r>
        <w:t>mesh</w:t>
      </w:r>
      <w:proofErr w:type="spellEnd"/>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r>
        <w:t>rastr - bitmapa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r>
        <w:t xml:space="preserve">3d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1E7C0AC2" w14:textId="70CB5BF5" w:rsidR="00F617A7" w:rsidRDefault="0063295F" w:rsidP="00B825BE">
      <w:pPr>
        <w:pStyle w:val="Normlnprvnodsazen"/>
        <w:numPr>
          <w:ilvl w:val="1"/>
          <w:numId w:val="7"/>
        </w:numPr>
      </w:pPr>
      <w:r w:rsidRPr="0063295F">
        <w:t>https://developers.google.com/maps/documentation/tile/use-renderer</w:t>
      </w:r>
    </w:p>
    <w:p w14:paraId="29332158" w14:textId="77777777" w:rsidR="00F617A7" w:rsidRDefault="00F617A7" w:rsidP="00F617A7">
      <w:pPr>
        <w:pStyle w:val="Normlnprvnodsazen"/>
        <w:ind w:firstLine="0"/>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w:t>
      </w:r>
      <w:r w:rsidR="009F02D5" w:rsidRPr="00B825BE">
        <w:rPr>
          <w:highlight w:val="yellow"/>
        </w:rPr>
        <w:t>Aplikace by měla jasně sdělovat geografickou polohu</w:t>
      </w:r>
      <w:r w:rsidR="00EE71C8" w:rsidRPr="00B825BE">
        <w:rPr>
          <w:highlight w:val="yellow"/>
        </w:rPr>
        <w:t xml:space="preserve"> dat v geoprostorovém kontextu</w:t>
      </w:r>
      <w:r w:rsidR="009F02D5" w:rsidRPr="00B825BE">
        <w:rPr>
          <w:highlight w:val="yellow"/>
        </w:rPr>
        <w:t>.</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4CC56F41" w14:textId="71B443C2" w:rsidR="006242FC" w:rsidRPr="006242FC" w:rsidRDefault="00B91039" w:rsidP="00B825BE">
      <w: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lastRenderedPageBreak/>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Střední – Google Pixel 6a</w:t>
      </w:r>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2ACC3D9" w:rsidR="00054069" w:rsidRDefault="00054069" w:rsidP="00054069">
      <w:pPr>
        <w:pStyle w:val="Normlnprvnodsazen"/>
        <w:ind w:firstLine="0"/>
      </w:pPr>
      <w:r w:rsidRPr="001F6849">
        <w:fldChar w:fldCharType="begin"/>
      </w:r>
      <w:r w:rsidR="00BC7A8B">
        <w:instrText xml:space="preserve"> ADDIN ZOTERO_ITEM CSL_CITATION {"citationID":"cYRPxs8U","properties":{"formattedCitation":"(Coltekin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401882E9" w:rsidR="001D0D02" w:rsidRDefault="00DC2D7C" w:rsidP="00B825BE">
      <w:pPr>
        <w:pStyle w:val="Normlnprvnodsazen"/>
        <w:ind w:firstLine="0"/>
      </w:pPr>
      <w:r>
        <w:lastRenderedPageBreak/>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Pokud jsou cílovým zařízením 3DOF i 6DOF možnosti, je nutné prostředí navrhnout tak, aby všichni měli přístup k </w:t>
      </w:r>
      <w:r w:rsidR="00B825BE">
        <w:t>úplnému</w:t>
      </w:r>
      <w:r>
        <w:t xml:space="preserve"> obsahu. Je tedy nutné implementovat způsob pohybu a interakce pro 3DOF zařízení. </w:t>
      </w:r>
    </w:p>
    <w:p w14:paraId="6E12C76E" w14:textId="550B8007" w:rsidR="00DC2D7C" w:rsidRDefault="00DC2D7C" w:rsidP="00DC2D7C">
      <w:pPr>
        <w:pStyle w:val="Malnadpis"/>
      </w:pPr>
      <w:r>
        <w:t>Co zobrazit</w:t>
      </w:r>
    </w:p>
    <w:p w14:paraId="42101811" w14:textId="221A9529" w:rsidR="00DC2D7C" w:rsidRDefault="00DC2D7C" w:rsidP="00DC2D7C">
      <w:pPr>
        <w:pStyle w:val="Malnadpis"/>
      </w:pPr>
      <w:r>
        <w:t>Topografické mapy</w:t>
      </w:r>
    </w:p>
    <w:p w14:paraId="52B4D736" w14:textId="21134D54" w:rsidR="00DC2D7C" w:rsidRPr="00DC2D7C" w:rsidRDefault="00DC2D7C" w:rsidP="00DC2D7C">
      <w:pPr>
        <w:pStyle w:val="Malnadpis"/>
      </w:pPr>
      <w:r>
        <w:t>Tematické mapy</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P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r w:rsidRPr="001F6849">
        <w:rPr>
          <w:lang w:val="cs-CZ"/>
        </w:rPr>
        <w:lastRenderedPageBreak/>
        <w:t>DISKUZE</w:t>
      </w:r>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63"/>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r w:rsidRPr="00466AC8">
        <w:rPr>
          <w:highlight w:val="yellow"/>
        </w:rPr>
        <w:t>Stacky</w:t>
      </w:r>
      <w:proofErr w:type="spellEnd"/>
      <w:r w:rsidRPr="00466AC8">
        <w:rPr>
          <w:highlight w:val="yellow"/>
        </w:rPr>
        <w:t xml:space="preserve">  se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64"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5"/>
          <w:footerReference w:type="default" r:id="rId66"/>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DCF3C" w14:textId="77777777" w:rsidR="001346E0" w:rsidRDefault="001346E0" w:rsidP="0057088F">
      <w:pPr>
        <w:spacing w:after="0" w:line="240" w:lineRule="auto"/>
      </w:pPr>
      <w:r>
        <w:separator/>
      </w:r>
    </w:p>
  </w:endnote>
  <w:endnote w:type="continuationSeparator" w:id="0">
    <w:p w14:paraId="183B149F" w14:textId="77777777" w:rsidR="001346E0" w:rsidRDefault="001346E0"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B0EA1" w14:textId="77777777" w:rsidR="001346E0" w:rsidRDefault="001346E0" w:rsidP="0057088F">
      <w:pPr>
        <w:spacing w:after="0" w:line="240" w:lineRule="auto"/>
      </w:pPr>
      <w:r>
        <w:separator/>
      </w:r>
    </w:p>
  </w:footnote>
  <w:footnote w:type="continuationSeparator" w:id="0">
    <w:p w14:paraId="4A5ECB54" w14:textId="77777777" w:rsidR="001346E0" w:rsidRDefault="001346E0"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E0C"/>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hubs.mozilla.com/bBJ9sxc?hub_invite_id=Lr9efka" TargetMode="External"/><Relationship Id="rId64" Type="http://schemas.openxmlformats.org/officeDocument/2006/relationships/hyperlink" Target="https://developer.oculus.com/documentation/web/webxr-perf/?intern_source=devblog&amp;intern_content=project-flowerbed-a-webxr-case-study" TargetMode="External"/><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hyperlink" Target="https://github.com/pka/awesome-3d-tiles" TargetMode="External"/><Relationship Id="rId38" Type="http://schemas.openxmlformats.org/officeDocument/2006/relationships/image" Target="media/image22.sv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hubs.mozilla.com/jkemrr4"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svg"/><Relationship Id="rId60" Type="http://schemas.openxmlformats.org/officeDocument/2006/relationships/image" Target="media/image38.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foam-jumpy-dianella.glitch.me"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14104</TotalTime>
  <Pages>75</Pages>
  <Words>69706</Words>
  <Characters>397329</Characters>
  <Application>Microsoft Office Word</Application>
  <DocSecurity>0</DocSecurity>
  <Lines>3311</Lines>
  <Paragraphs>932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466103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148</cp:revision>
  <cp:lastPrinted>2023-11-02T09:14:00Z</cp:lastPrinted>
  <dcterms:created xsi:type="dcterms:W3CDTF">2023-08-27T13:40:00Z</dcterms:created>
  <dcterms:modified xsi:type="dcterms:W3CDTF">2023-11-12T14:53:00Z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id="DddkAsF4"/&gt;&lt;style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