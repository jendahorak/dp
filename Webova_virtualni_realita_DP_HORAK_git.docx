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Zpracovat metodiku VR, 3D modelovani</w:t>
      </w:r>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Popsat základní technologie umožňující VR na webu – SW – základní API WebGL,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appku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16E062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017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Z4C6156/IBgTuu7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#TODO Mozila Hubs aj.</w:t>
      </w:r>
      <w:r w:rsidR="004278FB" w:rsidRPr="001F6849">
        <w:t xml:space="preserve"> </w:t>
      </w:r>
      <w:r w:rsidR="00370404" w:rsidRPr="002B3EE7">
        <w:rPr>
          <w:highlight w:val="yellow"/>
        </w:rPr>
        <w:t xml:space="preserve">Vizualizaci velkého množství 3D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 xml:space="preserve">Unity, Unreal).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techologií, které jej umožňují.  </w:t>
      </w:r>
      <w:r w:rsidRPr="001F6849">
        <w:rPr>
          <w:highlight w:val="yellow"/>
        </w:rPr>
        <w:t>#todo – Obecne info o tom jak funguje web (scope zjistit ze studentskych praci)</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#todo - vypsat</w:t>
      </w:r>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E7237C">
      <w:pPr>
        <w:pStyle w:val="Quote"/>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3061F0">
      <w:pPr>
        <w:pStyle w:val="Quote"/>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E39A05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(vyu</w:t>
      </w:r>
      <w:r>
        <w:t xml:space="preserve">žívá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Virtuální prostředí v kartografii a geoinformatice jsou často spojovány s termíny VGE, Digital Earth a Metaverse.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64552959"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Metaverse)</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CE4B70F"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0170">
        <w:instrText xml:space="preserve"> ADDIN ZOTERO_ITEM CSL_CITATION {"citationID":"3CtlPLsy","properties":{"formattedCitation":"(Coltekin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71E6B6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5398C5F"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926B2">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67D78A"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40C6804"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C0170">
        <w:instrText xml:space="preserve"> ADDIN ZOTERO_ITEM CSL_CITATION {"citationID":"1qIlQgrk","properties":{"formattedCitation":"(Coltekin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považovány za zobrazovací zařízení pro virtuální realitu. Za semi-imrezní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131C53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5</w:t>
      </w:r>
      <w:r w:rsidRPr="001F6849">
        <w:fldChar w:fldCharType="end"/>
      </w:r>
      <w:r w:rsidRPr="001F6849">
        <w:t xml:space="preserve"> Dělení HMD, zdroj: </w:t>
      </w:r>
      <w:r w:rsidRPr="001F6849">
        <w:fldChar w:fldCharType="begin"/>
      </w:r>
      <w:r w:rsidR="00AC0170">
        <w:instrText xml:space="preserve"> ADDIN ZOTERO_ITEM CSL_CITATION {"citationID":"o3pU5io5","properties":{"formattedCitation":"(Coltekin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r w:rsidR="00D26A67">
        <w:rPr>
          <w:i/>
          <w:iCs/>
        </w:rPr>
        <w:t>tracking)</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Google Carboard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332885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AC0170">
        <w:instrText xml:space="preserve"> ADDIN ZOTERO_ITEM CSL_CITATION {"citationID":"Vvs5N4QI","properties":{"formattedCitation":"(Coltekin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F92A78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6</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342747" w:rsidRPr="00733285">
        <w:rPr>
          <w:b/>
          <w:bCs/>
          <w:lang w:eastAsia="en-US"/>
        </w:rPr>
        <w:t>vekci</w:t>
      </w:r>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9BA88F4">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695256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926B2">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DoF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r w:rsidRPr="00724435">
        <w:rPr>
          <w:b/>
          <w:bCs/>
          <w:i/>
          <w:iCs/>
          <w:color w:val="000000" w:themeColor="text1"/>
        </w:rPr>
        <w:t>targeting</w:t>
      </w:r>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r w:rsidRPr="00724435">
        <w:rPr>
          <w:b/>
          <w:bCs/>
          <w:i/>
          <w:iCs/>
          <w:color w:val="000000" w:themeColor="text1"/>
        </w:rPr>
        <w:t>action</w:t>
      </w:r>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37E1B76" w:rsidR="001100A3" w:rsidRDefault="001100A3" w:rsidP="001100A3">
      <w:pPr>
        <w:pStyle w:val="Caption"/>
      </w:pPr>
      <w:r>
        <w:t xml:space="preserve">Obr. </w:t>
      </w:r>
      <w:r>
        <w:fldChar w:fldCharType="begin"/>
      </w:r>
      <w:r>
        <w:instrText xml:space="preserve"> SEQ Obr. \* ARABIC </w:instrText>
      </w:r>
      <w:r>
        <w:fldChar w:fldCharType="separate"/>
      </w:r>
      <w:r w:rsidR="00D926B2">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Typ itnerakce s apliakcí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 xml:space="preserve">(teleporatace)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6989D4A"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iluze vlastního pohybu z důvodu vnímání pohybu vizuálně. Jedná se tedy o konflikt visuálního </w:t>
      </w:r>
      <w:r w:rsidR="00506131" w:rsidRPr="001F6849">
        <w:lastRenderedPageBreak/>
        <w:t>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Level of Detail, Level of Realism, Level of Abstraction</w:t>
      </w:r>
    </w:p>
    <w:p w14:paraId="0C0827B2" w14:textId="39199A25"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09FBBE2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3061844"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3115FA7"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5E1659A" w:rsidR="00AB45B4" w:rsidRDefault="00AB45B4" w:rsidP="00331DCE">
      <w:pPr>
        <w:pStyle w:val="Normlnprvnodsazen"/>
      </w:pPr>
      <w:r w:rsidRPr="001F6849">
        <w:t xml:space="preserve">Jako důležitou problematiku zmiňuje </w:t>
      </w:r>
      <w:r w:rsidRPr="001F6849">
        <w:fldChar w:fldCharType="begin"/>
      </w:r>
      <w:r w:rsidR="00AC0170">
        <w:instrText xml:space="preserve"> ADDIN ZOTERO_ITEM CSL_CITATION {"citationID":"pyYXfhhk","properties":{"formattedCitation":"(Coltekin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0170">
        <w:instrText xml:space="preserve"> ADDIN ZOTERO_ITEM CSL_CITATION {"citationID":"cz6cyLsT","properties":{"formattedCitation":"(Coltekin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6C659F2F" w:rsidR="00B2682C" w:rsidRPr="001F6849" w:rsidRDefault="00B2682C" w:rsidP="00B2682C">
      <w:pPr>
        <w:pStyle w:val="Caption"/>
      </w:pPr>
      <w:r>
        <w:t xml:space="preserve">Obr. </w:t>
      </w:r>
      <w:r>
        <w:fldChar w:fldCharType="begin"/>
      </w:r>
      <w:r>
        <w:instrText xml:space="preserve"> SEQ Obr. \* ARABIC </w:instrText>
      </w:r>
      <w:r>
        <w:fldChar w:fldCharType="separate"/>
      </w:r>
      <w:r w:rsidR="00D926B2">
        <w:rPr>
          <w:noProof/>
        </w:rPr>
        <w:t>12</w:t>
      </w:r>
      <w:r>
        <w:fldChar w:fldCharType="end"/>
      </w:r>
      <w:r>
        <w:t xml:space="preserve"> </w:t>
      </w:r>
      <w:r w:rsidR="00B71937">
        <w:t>Klasifikace 3D vizualizací, na zaákldě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74EC38D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0170">
        <w:instrText xml:space="preserve"> ADDIN ZOTERO_ITEM CSL_CITATION {"citationID":"Qk91xJhn","properties":{"formattedCitation":"(Coltekin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(LiDAR, tomografie, sterofotogrametrie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možnosti uchovat informaci o geolokalizaci</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#TODO – zminit geoformaty, ale nejit moc podrobn</w:t>
      </w:r>
      <w:r w:rsidR="00CB71DF" w:rsidRPr="00CB71DF">
        <w:rPr>
          <w:highlight w:val="yellow"/>
        </w:rPr>
        <w:t>ě, hlavně gltf</w:t>
      </w:r>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Khronos. Jedná se o formát určený pro sdílení 3D scén. Může být ve dvou formách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gltf obsahuje tzv. geoprostorový profil. Jedná se o standardizovaný způsob, jak umožnit glTF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Pr="00615C3B">
        <w:rPr>
          <w:highlight w:val="yellow"/>
          <w:lang w:eastAsia="en-US"/>
        </w:rPr>
        <w:t>dětských nódů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neumoňuje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gltf.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Základním nastavením je definování kamery, tedy bodu, ze kterého bude scéna renderována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3D scény (viz. xx)</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4E6E4D52" w:rsidR="008812DD" w:rsidRDefault="00EE12F5" w:rsidP="00EE12F5">
      <w:pPr>
        <w:pStyle w:val="Caption"/>
      </w:pPr>
      <w:r>
        <w:t xml:space="preserve">Obr. </w:t>
      </w:r>
      <w:r>
        <w:fldChar w:fldCharType="begin"/>
      </w:r>
      <w:r>
        <w:instrText xml:space="preserve"> SEQ Obr. \* ARABIC </w:instrText>
      </w:r>
      <w:r>
        <w:fldChar w:fldCharType="separate"/>
      </w:r>
      <w:r w:rsidR="00D926B2">
        <w:rPr>
          <w:noProof/>
        </w:rPr>
        <w:t>13</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Systémy umožňující 3D vizualizaci popř. virutální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3D softwarem</w:t>
      </w:r>
      <w:r w:rsidR="00DA6E08">
        <w:t xml:space="preserve"> např. formát gltf, Blender nebo three.js. </w:t>
      </w:r>
      <w:r w:rsidR="00C41253">
        <w:t xml:space="preserve">Scéna zpravidla obsahuje druhy objektů, které jsou Světla, Objekty, Meshe. </w:t>
      </w:r>
      <w:r w:rsidR="00C41253">
        <w:rPr>
          <w:b/>
          <w:bCs/>
        </w:rPr>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19F18D54"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926B2">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7C3EEE" w:rsidRPr="007C3EEE">
        <w:rPr>
          <w:i/>
          <w:iCs/>
        </w:rPr>
        <w:t>furstrum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6CD8B9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926B2">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Labertův, Phongův, Blinn-Phongův a 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Lambertův model – simuluje jakým způsobem světlo interaguje s hrubými matnými povrchy, </w:t>
      </w:r>
      <w:r w:rsidR="000E25E3">
        <w:t>Phongův – jakým</w:t>
      </w:r>
      <w:r w:rsidR="0078088F">
        <w:t xml:space="preserve"> způsobem se světlo odráží od lesklých povrchů a PBR model simuluje fyzikální chování světla.</w:t>
      </w:r>
      <w:r w:rsidR="000E25E3">
        <w:t xml:space="preserve"> Tato simulace je provedena na základě parametrů: Base Color (základní barv</w:t>
      </w:r>
      <w:r w:rsidR="00BD3EFA">
        <w:t>a</w:t>
      </w:r>
      <w:r w:rsidR="000E25E3">
        <w:t xml:space="preserve">), Rougness (hrubost), Metalness (do jaké míry se povrch chová jako kov), Specular (Odrazivost). </w:t>
      </w:r>
      <w:r w:rsidR="00BD3EFA">
        <w:t xml:space="preserve">Zárověň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53DF0BC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926B2">
        <w:rPr>
          <w:noProof/>
        </w:rPr>
        <w:t>16</w:t>
      </w:r>
      <w:r>
        <w:fldChar w:fldCharType="end"/>
      </w:r>
      <w:r>
        <w:t xml:space="preserve"> PBR Metalic a Roughness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textura modifikuje normálový vektor povrchu na úrovni jednolitvých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rederovacích enginech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Point Light</w:t>
      </w:r>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r w:rsidR="00BC581D">
        <w:t>stínovacího</w:t>
      </w:r>
      <w:r>
        <w:t xml:space="preserve"> mapování (shadow maps), kdy pro každý zdroj světa, který vytváří stíny jsou všechny objekty schopné vytvářet stíny vykreslovány z pohledu daného světla. Tento způsob vede k opakovaní vykreslení celé scény (</w:t>
      </w:r>
      <w:r w:rsidRPr="00B358A5">
        <w:rPr>
          <w:i/>
          <w:iCs/>
          <w:u w:val="single"/>
        </w:rPr>
        <w:t>draw calls</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p>
    <w:p w14:paraId="5CCD1977" w14:textId="1827CF59" w:rsidR="00713631" w:rsidRDefault="00713631" w:rsidP="00D72ECF">
      <w:pPr>
        <w:pStyle w:val="Normlnprvnodsazen"/>
        <w:ind w:firstLine="0"/>
      </w:pPr>
    </w:p>
    <w:p w14:paraId="7430C6C0" w14:textId="2093A91B" w:rsidR="00713631" w:rsidRDefault="009F4413" w:rsidP="00713631">
      <w:pPr>
        <w:pStyle w:val="Heading3"/>
      </w:pPr>
      <w:r>
        <w:t>Vývoj</w:t>
      </w:r>
    </w:p>
    <w:p w14:paraId="4F4F52F8" w14:textId="58633CB1" w:rsidR="009F4413" w:rsidRPr="009F4413" w:rsidRDefault="009F4413" w:rsidP="00AC4DE3">
      <w:r>
        <w:t xml:space="preserve">Vývoj pro </w:t>
      </w:r>
      <w:r>
        <w:t>virtuální</w:t>
      </w:r>
      <w:r>
        <w:t xml:space="preserve"> realitu má řadu omezujících požadavků a to především ze strany optimalizace výkonu</w:t>
      </w:r>
      <w:r>
        <w:t>, interakce a specifických pracovních postupů (iterace testování aplikací napříč zařízeními).</w:t>
      </w:r>
      <w:r w:rsidR="00AC4DE3">
        <w:t xml:space="preserve"> V případě vývoje pro web přibývají další požadavky ve formě optimalizace doby načítání (přenos dat po síti), limitace grafických API 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Tento přístup využívá řada herních enginů (Unreal Engine, Unity, Godot) a také webové řešení jako Babylon.js a A-Frame</w:t>
      </w:r>
      <w:r w:rsidR="008A7EFA">
        <w:t xml:space="preserve"> popř. řešení jako Mozzila Hubs, Third Room a Ethereal Engine (</w:t>
      </w:r>
      <w:r w:rsidR="008A7EFA" w:rsidRPr="008A7EFA">
        <w:rPr>
          <w:highlight w:val="yellow"/>
        </w:rPr>
        <w:t>podrobný rozbor technologiíí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42F73AD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E296AB6" w:rsidR="008A7EFA" w:rsidRDefault="008A7EFA" w:rsidP="008A7EFA">
      <w:pPr>
        <w:pStyle w:val="Caption"/>
      </w:pPr>
      <w:r>
        <w:t xml:space="preserve">Obr. </w:t>
      </w:r>
      <w:r>
        <w:fldChar w:fldCharType="begin"/>
      </w:r>
      <w:r>
        <w:instrText xml:space="preserve"> SEQ Obr. \* ARABIC </w:instrText>
      </w:r>
      <w:r>
        <w:fldChar w:fldCharType="separate"/>
      </w:r>
      <w:r w:rsidR="00D926B2">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77777777" w:rsidR="009F4413" w:rsidRDefault="009F4413" w:rsidP="00AC4DE3">
      <w:r>
        <w:t>Při vývoji VR aplikace pro web. Je nutné mít na paměti parametry ovlivňující virtuální zážitek. Jedná se primárně o přenosovou náročnost tedy velikost dané scény (bajty) a následně výpočetní, popř. vykreslovací náročnost. Velikost scény přímo ovlivňuje čas jaký je potřeba pro její stažení. V případě webového prostředí nelze počítat s tím, že každé zařízení má rychlé připojení k internetu. Výkon se většinou měří pomocí velikosti využité RAM, počtu vykreslovacích příkazů (draw calls), a s</w:t>
      </w:r>
      <w:r w:rsidRPr="00BF699A">
        <w:t>nímková frekvence aplikace</w:t>
      </w:r>
      <w:r>
        <w:rPr>
          <w:lang w:val="en-US"/>
        </w:rPr>
        <w:t xml:space="preserve">; </w:t>
      </w:r>
      <w:r>
        <w:t xml:space="preserve">FPS (frames per second),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rendering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tech stack</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(mesh),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Zobrazení dat pomocí vybraného vykreslovacího enginu,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Zvěřejnění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snaží tento problém řešit propojení postupu 2 a 3 (viz. Needle engine). Postup č. 4 je uživatelsky nejpřívětivější </w:t>
      </w:r>
      <w:r w:rsidR="00FA6C16">
        <w:t>cestou,</w:t>
      </w:r>
      <w:r w:rsidR="002F5A56">
        <w:t xml:space="preserve"> jelikož umožňuje tvorbu VP v rámci GUI a přímou kompatibilitu s WebXR API, jedná se však o nový produkt stále ve vývoji, jelikož samotné WebXR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309AD91"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926B2">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BABAB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68F8679" w:rsidR="00637A27" w:rsidRPr="00637A27" w:rsidRDefault="00637A27" w:rsidP="00637A27">
      <w:pPr>
        <w:pStyle w:val="Caption"/>
      </w:pPr>
      <w:r>
        <w:t xml:space="preserve">Obr. </w:t>
      </w:r>
      <w:r>
        <w:fldChar w:fldCharType="begin"/>
      </w:r>
      <w:r>
        <w:instrText xml:space="preserve"> SEQ Obr. \* ARABIC </w:instrText>
      </w:r>
      <w:r>
        <w:fldChar w:fldCharType="separate"/>
      </w:r>
      <w:r w:rsidR="00D926B2">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B718017"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 xml:space="preserve">OpenGL for Embedded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3"/>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WebXR je standardizace práce se vstupními zařízeními. WebXR definuje </w:t>
      </w:r>
      <w:r w:rsidRPr="00672AF9">
        <w:rPr>
          <w:bCs/>
          <w:i/>
          <w:iCs/>
          <w:highlight w:val="yellow"/>
        </w:rPr>
        <w:t>XRInputSource</w:t>
      </w:r>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ins w:id="105" w:author="Jan Horák" w:date="2023-06-15T11:57:00Z">
        <w:r w:rsidRPr="007B3717">
          <w:t>WebGPU</w:t>
        </w:r>
      </w:ins>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r>
        <w:rPr>
          <w:lang w:val="en-US"/>
        </w:rPr>
        <w:t>ývojářské nástroje</w:t>
      </w:r>
    </w:p>
    <w:p w14:paraId="0E63AD04" w14:textId="20F120FC" w:rsidR="0021568E" w:rsidRDefault="007E3F0A" w:rsidP="0021568E">
      <w:r w:rsidRPr="007E3F0A">
        <w:rPr>
          <w:highlight w:val="yellow"/>
          <w:lang w:val="en-US"/>
        </w:rPr>
        <w:t>#todo – p</w:t>
      </w:r>
      <w:r w:rsidRPr="007E3F0A">
        <w:rPr>
          <w:highlight w:val="yellow"/>
        </w:rPr>
        <w:t>ředstavit emulátory HMD vstupů – WebXR rošíření pro Firefox, Oculus emulator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r>
        <w:rPr>
          <w:b/>
          <w:bCs/>
          <w:lang w:eastAsia="en-US"/>
        </w:rPr>
        <w:t xml:space="preserve">Immersive web emmulator </w:t>
      </w:r>
      <w:r>
        <w:rPr>
          <w:lang w:eastAsia="en-US"/>
        </w:rPr>
        <w:t>(Chrome, Edge)</w:t>
      </w:r>
      <w:r>
        <w:rPr>
          <w:b/>
          <w:bCs/>
          <w:lang w:eastAsia="en-US"/>
        </w:rPr>
        <w:t xml:space="preserve"> </w:t>
      </w:r>
      <w:r>
        <w:rPr>
          <w:lang w:eastAsia="en-US"/>
        </w:rPr>
        <w:t xml:space="preserve">a </w:t>
      </w:r>
      <w:r>
        <w:rPr>
          <w:b/>
          <w:bCs/>
          <w:lang w:eastAsia="en-US"/>
        </w:rPr>
        <w:t xml:space="preserve">WebXR API emulator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(Meta Quest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zařízení je možné propojit mobilní zařízení s počítačem skrze USB kabel a pomocí vývojářských nástrojů prohlížeče Chrome streamovat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69A5047E" w:rsidR="0021568E" w:rsidRPr="0021568E" w:rsidRDefault="00D926B2" w:rsidP="00D926B2">
      <w:pPr>
        <w:pStyle w:val="Caption"/>
      </w:pPr>
      <w:r>
        <w:t xml:space="preserve">Obr. </w:t>
      </w:r>
      <w:r>
        <w:fldChar w:fldCharType="begin"/>
      </w:r>
      <w:r>
        <w:instrText xml:space="preserve"> SEQ Obr. \* ARABIC </w:instrText>
      </w:r>
      <w:r>
        <w:fldChar w:fldCharType="separate"/>
      </w:r>
      <w:r>
        <w:rPr>
          <w:noProof/>
        </w:rPr>
        <w:t>22</w:t>
      </w:r>
      <w:r>
        <w:fldChar w:fldCharType="end"/>
      </w:r>
      <w:r>
        <w:t xml:space="preserve"> Emulátory HMD zařízení v prohlížeči. nahoře – Immersive web emmulator, dole – WebXR API emmulator.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TODO – jak tohle v</w:t>
      </w:r>
      <w:r w:rsidRPr="00884108">
        <w:rPr>
          <w:highlight w:val="yellow"/>
          <w:lang w:eastAsia="cs-CZ"/>
        </w:rPr>
        <w:t>ůbec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r w:rsidRPr="00464C35">
        <w:rPr>
          <w:i/>
          <w:iCs/>
          <w:highlight w:val="yellow"/>
          <w:lang w:eastAsia="en-US"/>
        </w:rPr>
        <w:t>tracking</w:t>
      </w:r>
      <w:r w:rsidRPr="00464C35">
        <w:rPr>
          <w:highlight w:val="yellow"/>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geolokalizace.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Pr="00464C35" w:rsidRDefault="00142D08" w:rsidP="00142D08">
      <w:pPr>
        <w:pStyle w:val="Normlnprvnodsazen"/>
        <w:ind w:firstLine="0"/>
        <w:rPr>
          <w:highlight w:val="yellow"/>
        </w:rPr>
      </w:pPr>
      <w:r w:rsidRPr="00464C35">
        <w:rPr>
          <w:highlight w:val="yellow"/>
          <w:lang w:val="en-US"/>
        </w:rPr>
        <w:t>#todo – jak budu m</w:t>
      </w:r>
      <w:r w:rsidRPr="00464C35">
        <w:rPr>
          <w:highlight w:val="yellow"/>
        </w:rPr>
        <w:t xml:space="preserve">ěřit,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#todo - specifikovat</w:t>
      </w:r>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Technologie by měla podporovat Imerzní VR, tedy možnost vizualizace skrze HMD zařízení. Technologie by měla podporovat WebXR.</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řeší vlastním kódem. Pro 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r w:rsidRPr="009520E3">
        <w:rPr>
          <w:i/>
          <w:iCs/>
          <w:highlight w:val="yellow"/>
          <w:lang w:eastAsia="en-US"/>
        </w:rPr>
        <w:t xml:space="preserve">Blender – scripting – level editor – custom properties to individual meshes and attach json data as attributes directly to the nodes in GLTF format – read those properties in engine to attach gameplay behaviours </w:t>
      </w:r>
      <w:r w:rsidRPr="009520E3">
        <w:rPr>
          <w:i/>
          <w:iCs/>
          <w:highlight w:val="yellow"/>
          <w:lang w:val="en-US" w:eastAsia="en-US"/>
        </w:rPr>
        <w:t>?? HOW</w:t>
      </w:r>
    </w:p>
    <w:p w14:paraId="5CC139F4" w14:textId="29DFCFD1" w:rsidR="00300A59" w:rsidRDefault="00300A59" w:rsidP="002C1FE1">
      <w:pPr>
        <w:pStyle w:val="Normlnprvnodsazen"/>
        <w:ind w:firstLine="0"/>
        <w:rPr>
          <w:b/>
          <w:bCs/>
          <w:lang w:val="en-US" w:eastAsia="en-US"/>
        </w:rPr>
      </w:pPr>
      <w:r w:rsidRPr="00300A59">
        <w:rPr>
          <w:b/>
          <w:bCs/>
          <w:lang w:val="en-US" w:eastAsia="en-US"/>
        </w:rPr>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simulaci řeší skrze </w:t>
      </w:r>
      <w:r w:rsidRPr="00FD158C">
        <w:rPr>
          <w:i/>
          <w:iCs/>
          <w:lang w:eastAsia="en-US"/>
        </w:rPr>
        <w:t>NVIDIA PhysX</w:t>
      </w:r>
      <w:r>
        <w:rPr>
          <w:lang w:eastAsia="en-US"/>
        </w:rPr>
        <w:t xml:space="preserve"> systém. Tvorbu assetů řeší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32B20C4E" w14:textId="77777777" w:rsidR="009F4413" w:rsidRDefault="009F4413" w:rsidP="009F4413">
      <w:pPr>
        <w:pStyle w:val="Malnadpis"/>
        <w:rPr>
          <w:rFonts w:ascii="Times New Roman" w:hAnsi="Times New Roman"/>
          <w:lang w:val="en-US"/>
        </w:rPr>
      </w:pPr>
      <w:r>
        <w:t>Ski Fit 365</w:t>
      </w:r>
    </w:p>
    <w:p w14:paraId="56732F0B" w14:textId="254B6A05" w:rsidR="009F4413" w:rsidRPr="009F4413" w:rsidRDefault="009F4413" w:rsidP="009F4413">
      <w:r>
        <w:rPr>
          <w:lang w:val="en-US"/>
        </w:rPr>
        <w:t>WebXR aplikace imituj</w:t>
      </w:r>
      <w:r>
        <w:t xml:space="preserve">ící sjezdy na lyžích. Vytvořené pomocí programu Wonderland </w:t>
      </w:r>
    </w:p>
    <w:p w14:paraId="0C501F81" w14:textId="77777777" w:rsidR="009F4413" w:rsidRPr="009F4413" w:rsidRDefault="009F4413" w:rsidP="002C1FE1">
      <w:pPr>
        <w:pStyle w:val="Normlnprvnodsazen"/>
        <w:ind w:firstLine="0"/>
        <w:rPr>
          <w:lang w:eastAsia="en-US"/>
        </w:rPr>
      </w:pPr>
    </w:p>
    <w:p w14:paraId="3411C646" w14:textId="78AB62DA" w:rsidR="001937BB" w:rsidRDefault="006108EA" w:rsidP="001937BB">
      <w:pPr>
        <w:pStyle w:val="Heading2"/>
      </w:pPr>
      <w:r>
        <w:t>Analýza technologií</w:t>
      </w:r>
    </w:p>
    <w:p w14:paraId="45E7CF5F" w14:textId="6E01DBDE" w:rsidR="00884108" w:rsidRDefault="00D560AD" w:rsidP="00884108">
      <w:pPr>
        <w:rPr>
          <w:lang w:eastAsia="cs-CZ"/>
        </w:rPr>
      </w:pPr>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22438B77" w14:textId="77777777" w:rsidR="005B6BC8" w:rsidRDefault="005B6BC8" w:rsidP="005B6BC8">
      <w:pPr>
        <w:pStyle w:val="Heading3"/>
      </w:pPr>
      <w:r>
        <w:t>Herní enginy</w:t>
      </w:r>
    </w:p>
    <w:p w14:paraId="144A10C7" w14:textId="77777777" w:rsidR="005B6BC8" w:rsidRPr="00CC22A1" w:rsidRDefault="005B6BC8" w:rsidP="005B6BC8">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CC22A1">
        <w:rPr>
          <w:rStyle w:val="FootnoteReference"/>
        </w:rPr>
        <w:footnoteReference w:id="4"/>
      </w:r>
      <w:r w:rsidRPr="00CC22A1">
        <w:t>, který pak interaguje s DOM a WebGL API, tedy umožnění spuštění scén ve webovém prostředí. Mezi populární řešení je možné řadit Unity, Unreal Engine a Godot. Další enginy jako CryEngine popř. Source engine nejsou kompatibliní s WebGL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enginy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WebGL</w:t>
            </w:r>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WebXR</w:t>
            </w:r>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FBX, OBJ, DAE, glTF,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Proprietary</w:t>
            </w:r>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Unreal Engine</w:t>
            </w:r>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FBX, OBJ, MAX, BLEND, glTF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Proprietary</w:t>
            </w:r>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GDScript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DAE, glTF,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 DAE, glTF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6574441A" w14:textId="77777777" w:rsidR="00AC4DE3" w:rsidRDefault="005B6BC8" w:rsidP="00AC4DE3">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snaží řešit software </w:t>
      </w:r>
      <w:r>
        <w:rPr>
          <w:i/>
          <w:iCs/>
        </w:rPr>
        <w:t>Needle Tools</w:t>
      </w:r>
      <w:r>
        <w:t>, (</w:t>
      </w:r>
      <w:r w:rsidRPr="00467A7E">
        <w:rPr>
          <w:highlight w:val="yellow"/>
        </w:rPr>
        <w:t>viz. kap</w:t>
      </w:r>
      <w:r>
        <w:t>), který poskytuje propojení práce v Unity Editoru se virutálním prostředím na webu, skrze trasformace Unity scén do renderovacího enginu three.js s využitím jazyka TypeScript pro tvorbu komponent. Tyto herní enigny jsou optimalizovány pro tvorbu tradiční Desktop 3D imerzních prostředí a zážitků.</w:t>
      </w:r>
      <w:r w:rsidR="00AC4DE3">
        <w:t xml:space="preserve"> </w:t>
      </w:r>
      <w:r>
        <w:t xml:space="preserve">Wonderland Engine je </w:t>
      </w:r>
      <w:r w:rsidR="00AC4DE3">
        <w:t xml:space="preserve">softwarové platforma </w:t>
      </w:r>
      <w:r>
        <w:t>optimalizován</w:t>
      </w:r>
      <w:r w:rsidR="00AC4DE3">
        <w:t>a</w:t>
      </w:r>
      <w:r>
        <w:t xml:space="preserve"> pro tvorbu virtuálních zážitků. </w:t>
      </w:r>
    </w:p>
    <w:p w14:paraId="29AAEAAC" w14:textId="77777777" w:rsidR="00AC4DE3" w:rsidRDefault="00AC4DE3" w:rsidP="00AC4DE3">
      <w:pPr>
        <w:pStyle w:val="Normlnprvnodsazen"/>
      </w:pPr>
    </w:p>
    <w:p w14:paraId="2DBE73E1" w14:textId="36D4F982" w:rsidR="00AC4DE3" w:rsidRPr="00AC4DE3" w:rsidRDefault="00AC4DE3" w:rsidP="00AC4DE3">
      <w:pPr>
        <w:pStyle w:val="Normlnprvnodsazen"/>
        <w:ind w:firstLine="0"/>
        <w:rPr>
          <w:b/>
          <w:bCs/>
        </w:rPr>
      </w:pPr>
      <w:r w:rsidRPr="00AC4DE3">
        <w:rPr>
          <w:b/>
          <w:bCs/>
        </w:rPr>
        <w:lastRenderedPageBreak/>
        <w:t>Wonderland Engine</w:t>
      </w:r>
    </w:p>
    <w:p w14:paraId="7041AC0D" w14:textId="2EB2B269" w:rsidR="000333F9" w:rsidRPr="00BA1E69" w:rsidRDefault="00AC4DE3" w:rsidP="00AC4DE3">
      <w:pPr>
        <w:pStyle w:val="Normlnprvnodsazen"/>
        <w:ind w:firstLine="0"/>
      </w:pPr>
      <w:r>
        <w:t>Wonderland engine je platforma pro tvorbu virtuální a rozšířené reality na webu.</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webassembly exportu. V porovnání s WebAssembly exportem z Unity je však iterační doba ve Wonderlandu mnohem rychlejší, u jednodušších projektů takřka instantní.</w:t>
      </w:r>
      <w:r>
        <w:t xml:space="preserve"> Primárním zaměřením enginu je odstarnění manuální optimalizace assetů a aplikační logiky za účelem dosažení vhodného výkonu. </w:t>
      </w:r>
    </w:p>
    <w:p w14:paraId="6395AB55" w14:textId="6C23066F" w:rsidR="000D323F" w:rsidRDefault="000D323F" w:rsidP="000D323F">
      <w:pPr>
        <w:pStyle w:val="Heading3"/>
      </w:pPr>
      <w:r>
        <w:t>Rendering enginy</w:t>
      </w:r>
    </w:p>
    <w:p w14:paraId="20FE181D" w14:textId="6477D86E" w:rsidR="000333F9" w:rsidRDefault="000333F9" w:rsidP="000333F9">
      <w:r>
        <w:t xml:space="preserve">Jak již bylo zmíňeno v předešlé kapitlo (Webový vývoj) drtivá většina 3D grafiky na webu je realizována skrze nízkoúrovňovou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 xml:space="preserve">Jedná se o Javascript knihovnu, tvořící abstrakci pro práci s WebGL. Knihovna byla vytvořena Ricardem Cabellem (Mr. Doob) a je publikována pod MIT Licencí. Jedná </w:t>
      </w:r>
      <w:r w:rsidR="006D4E47" w:rsidRPr="008F062B">
        <w:t xml:space="preserve">se o </w:t>
      </w:r>
      <w:r w:rsidR="00897D31" w:rsidRPr="008F062B">
        <w:t xml:space="preserve">velice populární knihovnu (více nežli 1.1 mil. instalací skrze npm),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xml:space="preserve"> tohoto důvodu je three.js de-facto standard pro renderování 3D </w:t>
      </w:r>
      <w:r w:rsidR="00897D31" w:rsidRPr="008F062B">
        <w:lastRenderedPageBreak/>
        <w:t>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vytváří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(React Three Fiber)</w:t>
      </w:r>
      <w:r w:rsidRPr="008F062B">
        <w:t xml:space="preserve"> –</w:t>
      </w:r>
      <w:r w:rsidR="00CA4B60">
        <w:t xml:space="preserve"> Knihovna pro tvorbu interaktivních 3D uživatelských rozhraní pomocí frameworku React JS. </w:t>
      </w:r>
    </w:p>
    <w:p w14:paraId="5403EACD" w14:textId="4E99E97B" w:rsidR="00CA4B60" w:rsidRDefault="00CA4B60" w:rsidP="00CA4B60">
      <w:pPr>
        <w:pStyle w:val="ListParagraph"/>
        <w:numPr>
          <w:ilvl w:val="0"/>
          <w:numId w:val="55"/>
        </w:numPr>
      </w:pPr>
      <w:r>
        <w:rPr>
          <w:b/>
          <w:bCs/>
        </w:rPr>
        <w:t>A-frame</w:t>
      </w:r>
      <w:r w:rsidR="00897D31" w:rsidRPr="008F062B">
        <w:t xml:space="preserve"> – </w:t>
      </w:r>
      <w:r>
        <w:t xml:space="preserve">Deklarativní systém pro tvorbu virtuálních prostředí a integraci s WebXR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r>
        <w:rPr>
          <w:b/>
          <w:bCs/>
        </w:rPr>
        <w:t xml:space="preserve">Needle engine </w:t>
      </w:r>
      <w:r>
        <w:t xml:space="preserve">– integrace desktopových aplikací Unity, Blender aj. </w:t>
      </w:r>
      <w:r w:rsidRPr="00DA7E52">
        <w:rPr>
          <w:highlight w:val="yellow"/>
        </w:rPr>
        <w:t>(viz. X)</w:t>
      </w:r>
    </w:p>
    <w:p w14:paraId="20C15225" w14:textId="494449D3" w:rsidR="009D3674" w:rsidRPr="009520E3" w:rsidRDefault="00DA7E52" w:rsidP="00CA4B60">
      <w:pPr>
        <w:pStyle w:val="ListParagraph"/>
        <w:numPr>
          <w:ilvl w:val="0"/>
          <w:numId w:val="55"/>
        </w:numPr>
        <w:rPr>
          <w:highlight w:val="yellow"/>
        </w:rPr>
      </w:pPr>
      <w:r w:rsidRPr="009520E3">
        <w:rPr>
          <w:highlight w:val="yellow"/>
        </w:rPr>
        <w:t>Geoprostorové informace -</w:t>
      </w:r>
      <w:r w:rsidRPr="009520E3">
        <w:rPr>
          <w:b/>
          <w:bCs/>
          <w:highlight w:val="yellow"/>
        </w:rPr>
        <w:t xml:space="preserve"> </w:t>
      </w:r>
      <w:r w:rsidR="00B75120" w:rsidRPr="009520E3">
        <w:rPr>
          <w:b/>
          <w:bCs/>
          <w:highlight w:val="yellow"/>
        </w:rPr>
        <w:t>qgis2three.js</w:t>
      </w:r>
      <w:r w:rsidR="00B75120" w:rsidRPr="009520E3">
        <w:rPr>
          <w:highlight w:val="yellow"/>
        </w:rPr>
        <w:t xml:space="preserve"> plugin</w:t>
      </w:r>
      <w:r w:rsidR="00B75120" w:rsidRPr="009520E3">
        <w:rPr>
          <w:b/>
          <w:bCs/>
          <w:highlight w:val="yellow"/>
        </w:rPr>
        <w:t xml:space="preserve">, </w:t>
      </w:r>
      <w:r w:rsidR="00897D31" w:rsidRPr="009520E3">
        <w:rPr>
          <w:b/>
          <w:bCs/>
          <w:highlight w:val="yellow"/>
        </w:rPr>
        <w:t>ITowns</w:t>
      </w:r>
      <w:r w:rsidR="00897D31" w:rsidRPr="009520E3">
        <w:rPr>
          <w:highlight w:val="yellow"/>
        </w:rPr>
        <w:t xml:space="preserve"> popř. </w:t>
      </w:r>
      <w:r w:rsidR="00897D31" w:rsidRPr="009520E3">
        <w:rPr>
          <w:b/>
          <w:bCs/>
          <w:highlight w:val="yellow"/>
        </w:rPr>
        <w:t>3dbag-viewer</w:t>
      </w:r>
      <w:r w:rsidR="00897D31" w:rsidRPr="009520E3">
        <w:rPr>
          <w:highlight w:val="yellow"/>
        </w:rPr>
        <w:t xml:space="preserve"> aj</w:t>
      </w:r>
      <w:r w:rsidR="00397AC6" w:rsidRPr="009520E3">
        <w:rPr>
          <w:highlight w:val="yellow"/>
        </w:rPr>
        <w:t xml:space="preserve"> (</w:t>
      </w:r>
      <w:r w:rsidR="00397AC6" w:rsidRPr="009520E3">
        <w:rPr>
          <w:highlight w:val="yellow"/>
          <w:lang w:val="en-US"/>
        </w:rPr>
        <w:t>#TODO – projít github stars a vypsat relevantní geo projekty – GeoThree aj.</w:t>
      </w:r>
      <w:r w:rsidR="00606C54" w:rsidRPr="009520E3">
        <w:rPr>
          <w:highlight w:val="yellow"/>
          <w:lang w:val="en-US"/>
        </w:rPr>
        <w:t>, 3DMover aj</w:t>
      </w:r>
      <w:r w:rsidR="00397AC6" w:rsidRPr="009520E3">
        <w:rPr>
          <w:highlight w:val="yellow"/>
          <w:lang w:val="en-US"/>
        </w:rPr>
        <w:t>)</w:t>
      </w:r>
      <w:r w:rsidR="00897D31" w:rsidRPr="009520E3">
        <w:rPr>
          <w:highlight w:val="yellow"/>
        </w:rPr>
        <w:t>.</w:t>
      </w:r>
    </w:p>
    <w:p w14:paraId="58199BCF" w14:textId="6E4B0440" w:rsidR="009D3674" w:rsidRPr="009D3674" w:rsidRDefault="009D3674" w:rsidP="009D3674">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Renderer, který při poskytnutí Scény a Kamery umožní skrze WebGL vykreslit část 3D prostředí, které je v záběru kamery jakožto 2D obraz v rámci </w:t>
      </w:r>
      <w:r w:rsidRPr="009D3674">
        <w:rPr>
          <w:lang w:val="en-US"/>
        </w:rPr>
        <w:t>&lt;</w:t>
      </w:r>
      <w:r w:rsidRPr="009D3674">
        <w:t>canvas&gt; HTML elementu.</w:t>
      </w:r>
      <w:r w:rsidR="00D643C8">
        <w:t xml:space="preserve"> Hlavní strukturou v three.js je implementovaný graf scény (Obr.X)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037693" cy="2287936"/>
                    </a:xfrm>
                    <a:prstGeom prst="rect">
                      <a:avLst/>
                    </a:prstGeom>
                  </pic:spPr>
                </pic:pic>
              </a:graphicData>
            </a:graphic>
          </wp:inline>
        </w:drawing>
      </w:r>
    </w:p>
    <w:p w14:paraId="0D301E3F" w14:textId="2BBCF06C"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sidR="00D926B2">
        <w:rPr>
          <w:noProof/>
        </w:rPr>
        <w:t>23</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(three.js Contributors 2023c; Discover three.js Contributors 2023)</w:t>
      </w:r>
      <w:r>
        <w:fldChar w:fldCharType="end"/>
      </w:r>
    </w:p>
    <w:p w14:paraId="3F1C19C2" w14:textId="77777777" w:rsidR="000750E1" w:rsidRDefault="005B6BC8" w:rsidP="00397AC6">
      <w:pPr>
        <w:pStyle w:val="Normlnprvnodsazen"/>
        <w:rPr>
          <w:lang w:eastAsia="en-US"/>
        </w:rPr>
      </w:pPr>
      <w:r>
        <w:rPr>
          <w:lang w:eastAsia="en-US"/>
        </w:rPr>
        <w:t xml:space="preserve">Geolokace v three.js není </w:t>
      </w:r>
      <w:r w:rsidRPr="00D643C8">
        <w:t>inherentně</w:t>
      </w:r>
      <w:r>
        <w:rPr>
          <w:lang w:eastAsia="en-US"/>
        </w:rPr>
        <w:t xml:space="preserve"> implementována. Využívá </w:t>
      </w:r>
      <w:r w:rsidR="00CC1D3E">
        <w:rPr>
          <w:lang w:eastAsia="en-US"/>
        </w:rPr>
        <w:t>3</w:t>
      </w:r>
      <w:r w:rsidR="00D643C8">
        <w:rPr>
          <w:lang w:eastAsia="en-US"/>
        </w:rPr>
        <w:t>D</w:t>
      </w:r>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Jedná se o standard pro vykreslovací enginy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scaling) je definována v souřadnicovém </w:t>
      </w:r>
      <w:r w:rsidR="00413CFF">
        <w:rPr>
          <w:lang w:eastAsia="en-US"/>
        </w:rPr>
        <w:t>systému</w:t>
      </w:r>
      <w:r w:rsidR="00C83F90">
        <w:rPr>
          <w:lang w:eastAsia="en-US"/>
        </w:rPr>
        <w:t xml:space="preserve"> otcovského nódu v rámci grafu scény. </w:t>
      </w:r>
    </w:p>
    <w:p w14:paraId="6C41B4DE" w14:textId="5A2456A0" w:rsidR="00311D3F" w:rsidRDefault="00C74EEE" w:rsidP="00397AC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w:t>
      </w:r>
      <w:r>
        <w:rPr>
          <w:lang w:eastAsia="en-US"/>
        </w:rPr>
        <w:lastRenderedPageBreak/>
        <w:t xml:space="preserve">animací, 4) Vykreslení snímku. V případě vývoje aplikace pro </w:t>
      </w:r>
      <w:r w:rsidR="00BA1E69">
        <w:rPr>
          <w:lang w:eastAsia="en-US"/>
        </w:rPr>
        <w:t>virtuální</w:t>
      </w:r>
      <w:r>
        <w:rPr>
          <w:lang w:eastAsia="en-US"/>
        </w:rPr>
        <w:t xml:space="preserve">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1AB843AD" w14:textId="39582283" w:rsidR="00C74EEE" w:rsidRPr="002555DB" w:rsidRDefault="00311D3F" w:rsidP="002555DB">
      <w:pPr>
        <w:pStyle w:val="Normlnprvnodsazen"/>
        <w:rPr>
          <w:lang w:eastAsia="en-US"/>
        </w:rPr>
      </w:pPr>
      <w:r>
        <w:rPr>
          <w:lang w:eastAsia="en-US"/>
        </w:rPr>
        <w:t xml:space="preserve">Propojení s WebXR životním cyklem je v three.js implementováno skrze třídu VRButton. Návratovou hodnotou třídy VRButton je html button element, který umožní spuštění VR </w:t>
      </w:r>
      <w:r w:rsidR="000750E1">
        <w:rPr>
          <w:lang w:eastAsia="en-US"/>
        </w:rPr>
        <w:t>relace</w:t>
      </w:r>
      <w:r>
        <w:rPr>
          <w:lang w:eastAsia="en-US"/>
        </w:rPr>
        <w:t xml:space="preserve">. Třída dále zajišťuje korektní dotaz na typ virtuální relace. </w:t>
      </w:r>
      <w:r w:rsidR="002555DB">
        <w:rPr>
          <w:lang w:eastAsia="en-US"/>
        </w:rPr>
        <w:t xml:space="preserve">Při úspěšném dotazu na VR relaci, třída automaticky propojí vykreslovací smyčku three.js rendereru s výstupním zařízením. Three.js dále poskytuje předpřipravené 3D modely ovladačů populárních HMD zařízení. Podpora interakce tedy pohybu a manipulace s objekty je v three.js minimální pouze ve formě příkladů možné implementace </w:t>
      </w:r>
      <w:r w:rsidR="002555DB" w:rsidRPr="000750E1">
        <w:rPr>
          <w:highlight w:val="yellow"/>
          <w:lang w:eastAsia="en-US"/>
        </w:rPr>
        <w:t>(</w:t>
      </w:r>
      <w:r w:rsidR="002555DB" w:rsidRPr="000750E1">
        <w:rPr>
          <w:highlight w:val="yellow"/>
          <w:lang w:val="en-US" w:eastAsia="en-US"/>
        </w:rPr>
        <w:t xml:space="preserve">#todo – citace </w:t>
      </w:r>
      <w:r w:rsidR="000750E1" w:rsidRPr="000750E1">
        <w:rPr>
          <w:highlight w:val="yellow"/>
          <w:lang w:val="en-US" w:eastAsia="en-US"/>
        </w:rPr>
        <w:t>teleport prikladu)</w:t>
      </w:r>
      <w:r w:rsidR="002555DB">
        <w:rPr>
          <w:lang w:eastAsia="en-US"/>
        </w:rPr>
        <w:t xml:space="preserve">. </w:t>
      </w:r>
    </w:p>
    <w:p w14:paraId="40F4EA4D" w14:textId="0C141A07" w:rsidR="000D323F" w:rsidRDefault="000D323F" w:rsidP="000D323F">
      <w:r w:rsidRPr="002413F8">
        <w:rPr>
          <w:highlight w:val="yellow"/>
        </w:rPr>
        <w:t xml:space="preserve"> PlayCanvas,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r>
        <w:rPr>
          <w:lang w:eastAsia="en-US"/>
        </w:rPr>
        <w:t>Typescript based engine similar to three.js.</w:t>
      </w:r>
    </w:p>
    <w:p w14:paraId="5AC85C1C" w14:textId="250237D6" w:rsidR="008F062B" w:rsidRDefault="008F062B" w:rsidP="00467A7E">
      <w:pPr>
        <w:pStyle w:val="Normlnprvnodsazen"/>
        <w:ind w:firstLine="0"/>
        <w:rPr>
          <w:b/>
          <w:bCs/>
          <w:lang w:eastAsia="en-US"/>
        </w:rPr>
      </w:pPr>
      <w:r>
        <w:rPr>
          <w:b/>
          <w:bCs/>
          <w:lang w:eastAsia="en-US"/>
        </w:rPr>
        <w:t xml:space="preserve">PlayCanvas </w:t>
      </w:r>
    </w:p>
    <w:p w14:paraId="145FF3E8" w14:textId="5E071C61" w:rsidR="008F062B" w:rsidRDefault="008F062B" w:rsidP="00467A7E">
      <w:pPr>
        <w:pStyle w:val="Normlnprvnodsazen"/>
        <w:ind w:firstLine="0"/>
        <w:rPr>
          <w:lang w:eastAsia="en-US"/>
        </w:rPr>
      </w:pPr>
      <w:r>
        <w:rPr>
          <w:lang w:eastAsia="en-US"/>
        </w:rPr>
        <w:t>editor based rendering engine with similar workflow as desktop game egnines</w:t>
      </w:r>
    </w:p>
    <w:p w14:paraId="292551C8" w14:textId="06EFA3AC" w:rsidR="008F062B" w:rsidRDefault="008F062B" w:rsidP="00467A7E">
      <w:pPr>
        <w:pStyle w:val="Normlnprvnodsazen"/>
        <w:ind w:firstLine="0"/>
        <w:rPr>
          <w:b/>
          <w:bCs/>
          <w:lang w:eastAsia="en-US"/>
        </w:rPr>
      </w:pPr>
      <w:r>
        <w:rPr>
          <w:b/>
          <w:bCs/>
          <w:lang w:eastAsia="en-US"/>
        </w:rPr>
        <w:t>Wonderland engine</w:t>
      </w:r>
    </w:p>
    <w:p w14:paraId="0B5E4C0A" w14:textId="5BFA4B8B" w:rsidR="00493B41" w:rsidRDefault="008F062B" w:rsidP="00BA1E69">
      <w:pPr>
        <w:pStyle w:val="Normlnprvnodsazen"/>
        <w:ind w:firstLine="0"/>
        <w:rPr>
          <w:lang w:eastAsia="en-US"/>
        </w:rPr>
      </w:pPr>
      <w:r>
        <w:rPr>
          <w:lang w:eastAsia="en-US"/>
        </w:rPr>
        <w:t>Editor based engine with inbuilt compatiblity with WebXR</w:t>
      </w:r>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lastRenderedPageBreak/>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w:t>
      </w:r>
      <w:r w:rsidR="00B037DC">
        <w:lastRenderedPageBreak/>
        <w:t xml:space="preserve">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9"/>
                    <a:stretch>
                      <a:fillRect/>
                    </a:stretch>
                  </pic:blipFill>
                  <pic:spPr>
                    <a:xfrm>
                      <a:off x="0" y="0"/>
                      <a:ext cx="5579745" cy="2852420"/>
                    </a:xfrm>
                    <a:prstGeom prst="rect">
                      <a:avLst/>
                    </a:prstGeom>
                  </pic:spPr>
                </pic:pic>
              </a:graphicData>
            </a:graphic>
          </wp:inline>
        </w:drawing>
      </w:r>
    </w:p>
    <w:p w14:paraId="6E019035" w14:textId="09AB3F89" w:rsidR="00B40019" w:rsidRDefault="00B40019" w:rsidP="00B40019">
      <w:pPr>
        <w:pStyle w:val="Caption"/>
      </w:pPr>
      <w:r>
        <w:t xml:space="preserve">Obr. </w:t>
      </w:r>
      <w:r>
        <w:fldChar w:fldCharType="begin"/>
      </w:r>
      <w:r>
        <w:instrText xml:space="preserve"> SEQ Obr. \* ARABIC </w:instrText>
      </w:r>
      <w:r>
        <w:fldChar w:fldCharType="separate"/>
      </w:r>
      <w:r w:rsidR="00D926B2">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0"/>
                    <a:stretch>
                      <a:fillRect/>
                    </a:stretch>
                  </pic:blipFill>
                  <pic:spPr>
                    <a:xfrm>
                      <a:off x="0" y="0"/>
                      <a:ext cx="5579745" cy="2602865"/>
                    </a:xfrm>
                    <a:prstGeom prst="rect">
                      <a:avLst/>
                    </a:prstGeom>
                  </pic:spPr>
                </pic:pic>
              </a:graphicData>
            </a:graphic>
          </wp:inline>
        </w:drawing>
      </w:r>
    </w:p>
    <w:p w14:paraId="4AFAB6CE" w14:textId="4946420F" w:rsidR="003635FB" w:rsidRPr="003635FB" w:rsidRDefault="003635FB" w:rsidP="003635FB">
      <w:pPr>
        <w:pStyle w:val="Caption"/>
      </w:pPr>
      <w:r>
        <w:t xml:space="preserve">Obr. </w:t>
      </w:r>
      <w:r>
        <w:fldChar w:fldCharType="begin"/>
      </w:r>
      <w:r>
        <w:instrText xml:space="preserve"> SEQ Obr. \* ARABIC </w:instrText>
      </w:r>
      <w:r>
        <w:fldChar w:fldCharType="separate"/>
      </w:r>
      <w:r w:rsidR="00D926B2">
        <w:rPr>
          <w:noProof/>
        </w:rPr>
        <w:t>25</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Tiles formát a následně 3D renderery cesium.js a three.js. V případě technologií zabývajících se zobrazením 3D scén na webu je možné tvrdit, že mají buďto minimální popř. žádnou podporu pro tvorbu virtuálních zážitků. Z této analýzy je možné vyvodit, že většina technologií je přímou implementací nad WebGL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A – Frame</w:t>
      </w:r>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1"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A-Frame využívá three.js pro manipulaci WebGL primitiv.</w:t>
      </w:r>
      <w:r w:rsidR="001F2C8F" w:rsidRPr="001F6849">
        <w:rPr>
          <w:lang w:eastAsia="en-US"/>
        </w:rPr>
        <w:t xml:space="preserve"> </w:t>
      </w:r>
      <w:r w:rsidR="001F2C8F" w:rsidRPr="001F6849">
        <w:rPr>
          <w:i/>
          <w:iCs/>
          <w:lang w:eastAsia="en-US"/>
        </w:rPr>
        <w:t>Entity – Component</w:t>
      </w:r>
      <w:r w:rsidR="001F2C8F" w:rsidRPr="001F6849">
        <w:rPr>
          <w:lang w:eastAsia="en-US"/>
        </w:rPr>
        <w:t xml:space="preserve"> přístup umožňuje definování entit jakožto elementů přímo v HTML kódu a následně definování komponent v rámci JavaScriptu. </w:t>
      </w:r>
      <w:r w:rsidR="007F7BCF" w:rsidRPr="001F6849">
        <w:t>Při renderování scény A-Frame knihovna vytváří hierarchii DOM prvků</w:t>
      </w:r>
      <w:r w:rsidR="001F2C8F" w:rsidRPr="001F6849">
        <w:t xml:space="preserve"> z HTML elementů</w:t>
      </w:r>
      <w:r w:rsidR="007F7BCF" w:rsidRPr="001F6849">
        <w:t>, které představují různé objekty ve scéně. Tyto prvky mohou být vybírány a manipulovány pomocí JavaScriptu, stejně jako jakékoliv jiné HTML prvky. Například lze pomocí JavaScriptu měnit pozici, rotaci nebo vzhled objektu ve scéně.</w:t>
      </w:r>
      <w:r w:rsidR="001F2C8F" w:rsidRPr="001F6849">
        <w:t xml:space="preserve"> </w:t>
      </w:r>
      <w:r w:rsidR="007F7BCF" w:rsidRPr="001F6849">
        <w:t>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A-Frame využívá DOM jako základ pro vytváření a manipulaci s prvky VR na webové stránce</w:t>
      </w:r>
      <w:r w:rsidR="009C30BB" w:rsidRPr="001F6849">
        <w:t>.</w:t>
      </w:r>
      <w:r w:rsidR="00ED106D">
        <w:t xml:space="preserve"> Jednoduše A-Frame vytváří framework,  ve kterém je možné o 3D prostředích přemýšlet jako HTML dokumentech. </w:t>
      </w:r>
    </w:p>
    <w:p w14:paraId="5B270F9F" w14:textId="7D3E7E84" w:rsidR="00382976" w:rsidRDefault="00382976" w:rsidP="001F2C8F">
      <w:pPr>
        <w:pStyle w:val="Normlnprvnodsazen"/>
        <w:ind w:firstLine="0"/>
      </w:pPr>
      <w:r>
        <w:t>Podpora pro 3D Tiles není dokonalá, pouze základní podpora pro three.js.</w:t>
      </w:r>
    </w:p>
    <w:p w14:paraId="3646732C" w14:textId="75133DB8" w:rsidR="00CD3330" w:rsidRPr="001F6849" w:rsidRDefault="00CD3330" w:rsidP="00BA2735">
      <w:pPr>
        <w:pStyle w:val="Normlnprvnodsazen"/>
        <w:ind w:firstLine="0"/>
        <w:rPr>
          <w:b/>
          <w:bCs/>
        </w:rPr>
      </w:pPr>
      <w:r w:rsidRPr="001F6849">
        <w:rPr>
          <w:b/>
          <w:bCs/>
        </w:rPr>
        <w:lastRenderedPageBreak/>
        <w:t>Mozila Hubs</w:t>
      </w:r>
      <w:r w:rsidR="004D37EB" w:rsidRPr="001F6849">
        <w:rPr>
          <w:b/>
          <w:bCs/>
        </w:rPr>
        <w:t xml:space="preserve"> </w:t>
      </w:r>
      <w:r w:rsidR="00125106">
        <w:rPr>
          <w:b/>
          <w:bCs/>
        </w:rPr>
        <w:t xml:space="preserve"> + Spoke editor </w:t>
      </w:r>
      <w:r w:rsidR="00125106" w:rsidRPr="00125106">
        <w:rPr>
          <w:b/>
          <w:bCs/>
          <w:highlight w:val="yellow"/>
        </w:rPr>
        <w:t>(Three, Aframe, WebRTC aj.)</w:t>
      </w:r>
    </w:p>
    <w:p w14:paraId="29365173" w14:textId="3DA8D611" w:rsidR="004C6D06" w:rsidRPr="001F6849" w:rsidRDefault="004C6D06" w:rsidP="00BA2735">
      <w:pPr>
        <w:pStyle w:val="Normlnprvnodsazen"/>
        <w:ind w:firstLine="0"/>
      </w:pPr>
      <w:r w:rsidRPr="001F6849">
        <w:t xml:space="preserve">Prototyp UrbanGrid: </w:t>
      </w:r>
      <w:hyperlink r:id="rId52"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3"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Mozzila. Umožňuje tvorbu kolaborativních virtuálních prostředí v rámci webového prohlížeče. </w:t>
      </w:r>
      <w:r w:rsidR="008C6AAE" w:rsidRPr="001F6849">
        <w:t xml:space="preserve">Mozzila Hubs je vystavěna na základech WebRTC pro komunikaci a A-Frame, Three.js a WebGL pro tvorbu, vykreslení a interakci 3D scén. Součástí Mozzila Hubs je i </w:t>
      </w:r>
      <w:r w:rsidR="008C6AAE" w:rsidRPr="001F6849">
        <w:rPr>
          <w:i/>
          <w:iCs/>
        </w:rPr>
        <w:t>Spoke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r>
        <w:rPr>
          <w:b/>
          <w:bCs/>
          <w:lang w:eastAsia="en-US"/>
        </w:rPr>
        <w:t>React Three Fiber (Three.js + ReactJS)</w:t>
      </w:r>
    </w:p>
    <w:p w14:paraId="77E33A2D" w14:textId="4293A78C" w:rsidR="00125106" w:rsidRPr="00125106" w:rsidRDefault="00125106" w:rsidP="00125106">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4" w:history="1">
        <w:r w:rsidRPr="000D3D05">
          <w:rPr>
            <w:rStyle w:val="Hyperlink"/>
          </w:rPr>
          <w:t>https://interesting-parallel-bit.glitch.me</w:t>
        </w:r>
      </w:hyperlink>
    </w:p>
    <w:p w14:paraId="3CB2048A" w14:textId="77777777" w:rsidR="00125106" w:rsidRPr="007373F8" w:rsidRDefault="00125106" w:rsidP="00125106">
      <w:r>
        <w:t xml:space="preserve">kod: </w:t>
      </w:r>
      <w:hyperlink r:id="rId55"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snaží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přeloží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Export vytvořené scény do glTF formátu</w:t>
      </w:r>
    </w:p>
    <w:p w14:paraId="0B8B659C" w14:textId="6FB1B979" w:rsidR="00A065B5" w:rsidRPr="00A065B5" w:rsidRDefault="00125106" w:rsidP="00A065B5">
      <w:pPr>
        <w:pStyle w:val="Normlnprvnodsazen"/>
        <w:numPr>
          <w:ilvl w:val="0"/>
          <w:numId w:val="25"/>
        </w:numPr>
      </w:pPr>
      <w:r w:rsidRPr="001F6849">
        <w:t>Webové runtime prostředí, které načítá glTF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26F05492" w14:textId="3539E493" w:rsidR="00770B9C" w:rsidRDefault="00EC1201" w:rsidP="00770B9C">
      <w:pPr>
        <w:pStyle w:val="Normlnprvnodsazen"/>
        <w:ind w:firstLine="0"/>
        <w:rPr>
          <w:lang w:eastAsia="en-US"/>
        </w:rPr>
      </w:pPr>
      <w:r>
        <w:rPr>
          <w:lang w:eastAsia="en-US"/>
        </w:rPr>
        <w:t>Ethereal Engine</w:t>
      </w:r>
    </w:p>
    <w:p w14:paraId="1C4D02DE" w14:textId="77777777" w:rsidR="00770B9C" w:rsidRPr="00770B9C" w:rsidRDefault="00770B9C" w:rsidP="00770B9C">
      <w:pPr>
        <w:pStyle w:val="Normlnprvnodsazen"/>
        <w:rPr>
          <w:lang w:eastAsia="en-US"/>
        </w:rPr>
      </w:pP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V HMD – Oculus Quest</w:t>
      </w:r>
    </w:p>
    <w:p w14:paraId="1CF3875E" w14:textId="44528E4E" w:rsidR="001937BB" w:rsidRDefault="001937BB" w:rsidP="001937BB">
      <w:pPr>
        <w:pStyle w:val="Heading3"/>
        <w:rPr>
          <w:lang w:eastAsia="cs-CZ"/>
        </w:rPr>
      </w:pPr>
      <w:r>
        <w:rPr>
          <w:lang w:eastAsia="cs-CZ"/>
        </w:rPr>
        <w:t>Výběr  technologie</w:t>
      </w:r>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tématicky.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r>
        <w:rPr>
          <w:lang w:val="en-US"/>
        </w:rPr>
        <w:t>Tematick</w:t>
      </w:r>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lastRenderedPageBreak/>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(brainstroming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(jpg)</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features (GeoJSON,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r>
        <w:t>Mesh: - tin (gltf, 3d tiles,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lokálně – gltf - nemůže být velké území – moc dat, popř. nějaký on demand loading –</w:t>
      </w:r>
      <w:r w:rsidR="000A08D9">
        <w:t xml:space="preserve"> spatial subdivistion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 xml:space="preserve">Z height rastru </w:t>
      </w:r>
    </w:p>
    <w:p w14:paraId="0CF50C63" w14:textId="3C70575E" w:rsidR="001D1870" w:rsidRDefault="00A065B5" w:rsidP="00A065B5">
      <w:pPr>
        <w:pStyle w:val="Normlnprvnodsazen"/>
        <w:numPr>
          <w:ilvl w:val="8"/>
          <w:numId w:val="7"/>
        </w:numPr>
      </w:pPr>
      <w:r>
        <w:t>Subdivision surface v blenderu</w:t>
      </w:r>
    </w:p>
    <w:p w14:paraId="50DDD95C" w14:textId="4CE1EDD3" w:rsidR="00A065B5" w:rsidRDefault="00A065B5" w:rsidP="00A065B5">
      <w:pPr>
        <w:pStyle w:val="Normlnprvnodsazen"/>
        <w:numPr>
          <w:ilvl w:val="8"/>
          <w:numId w:val="7"/>
        </w:numPr>
      </w:pPr>
      <w:r>
        <w:t>Qgis to three.js stejný postup ale automaticky</w:t>
      </w:r>
    </w:p>
    <w:p w14:paraId="2B13561A" w14:textId="00811C11" w:rsidR="000A08D9" w:rsidRDefault="001D1870" w:rsidP="000A08D9">
      <w:pPr>
        <w:pStyle w:val="Normlnprvnodsazen"/>
        <w:numPr>
          <w:ilvl w:val="5"/>
          <w:numId w:val="7"/>
        </w:numPr>
      </w:pPr>
      <w:r>
        <w:t xml:space="preserve">služba – 3Dtiles? - loaduje se jen to co se vidí - cesium, vts-geospatial, </w:t>
      </w:r>
    </w:p>
    <w:p w14:paraId="2001C7CD" w14:textId="00AE140A" w:rsidR="00695B27" w:rsidRDefault="00695B27" w:rsidP="00695B27">
      <w:pPr>
        <w:pStyle w:val="Normlnprvnodsazen"/>
        <w:numPr>
          <w:ilvl w:val="6"/>
          <w:numId w:val="7"/>
        </w:numPr>
      </w:pPr>
      <w:r>
        <w:t>Google Maps 3DTiles API</w:t>
      </w:r>
      <w:r w:rsidR="00A065B5">
        <w:t xml:space="preserve"> – jak získat data od Google Maps API lokálne</w:t>
      </w:r>
      <w:r w:rsidR="00A065B5">
        <w:rPr>
          <w:lang w:val="en-US"/>
        </w:rPr>
        <w:t>??</w:t>
      </w:r>
    </w:p>
    <w:p w14:paraId="1EE05EDB" w14:textId="2EC99BDA" w:rsidR="00695B27" w:rsidRDefault="00695B27" w:rsidP="00695B27">
      <w:pPr>
        <w:pStyle w:val="Normlnprvnodsazen"/>
        <w:numPr>
          <w:ilvl w:val="7"/>
          <w:numId w:val="7"/>
        </w:numPr>
      </w:pPr>
      <w:r>
        <w:t>Textured 3D mesh</w:t>
      </w:r>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(jpg)</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lokálně – tif, jpg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features (GeoJSON,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GeoJSON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r>
        <w:t xml:space="preserve">3d – instancované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r>
        <w:t>Mesh: – 3d modely – tin – (gltf, cityjson, cityGML, obj, collada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Lokálně – data naloadovaná do klienta při otevření aplikace</w:t>
      </w:r>
    </w:p>
    <w:p w14:paraId="021C4099" w14:textId="074147C8" w:rsidR="004B00F7" w:rsidRDefault="004B00F7" w:rsidP="004B00F7">
      <w:pPr>
        <w:pStyle w:val="Normlnprvnodsazen"/>
        <w:numPr>
          <w:ilvl w:val="5"/>
          <w:numId w:val="7"/>
        </w:numPr>
      </w:pPr>
      <w:r>
        <w:t>Služby - ?? – cdn? – sketchfab – vlastní server serving?</w:t>
      </w:r>
    </w:p>
    <w:p w14:paraId="7C2B5CCD" w14:textId="76B9411F" w:rsidR="004B00F7" w:rsidRDefault="004B00F7" w:rsidP="004B00F7">
      <w:pPr>
        <w:pStyle w:val="Normlnprvnodsazen"/>
        <w:numPr>
          <w:ilvl w:val="3"/>
          <w:numId w:val="7"/>
        </w:numPr>
      </w:pPr>
      <w:r>
        <w:t>Mesh – jednoduchý – plocha s texturou co se otáčí – symbol (format???)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Tematická data – statistika, agreagace,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(jpg)</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lokálně – tif,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features (GeoJSON,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GeoJSON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r>
        <w:t xml:space="preserve">Mesh: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r>
        <w:t>Voxely</w:t>
      </w:r>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dmr, dmp,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Švýcarsko – swiss topo</w:t>
      </w:r>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t xml:space="preserve">MoSCoW.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r w:rsidRPr="001F6849">
        <w:rPr>
          <w:i/>
          <w:iCs/>
        </w:rPr>
        <w:t>Must have</w:t>
      </w:r>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r w:rsidRPr="001F6849">
        <w:rPr>
          <w:i/>
          <w:iCs/>
        </w:rPr>
        <w:t>Should have</w:t>
      </w:r>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r w:rsidRPr="001F6849">
        <w:rPr>
          <w:i/>
          <w:iCs/>
        </w:rPr>
        <w:t>Could have</w:t>
      </w:r>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r w:rsidRPr="001F6849">
        <w:rPr>
          <w:i/>
          <w:iCs/>
        </w:rPr>
        <w:t>Won´t have</w:t>
      </w:r>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r>
        <w:rPr>
          <w:lang w:eastAsia="en-US"/>
        </w:rPr>
        <w:t xml:space="preserve">World is flat </w:t>
      </w:r>
    </w:p>
    <w:p w14:paraId="362C44ED" w14:textId="54D63402" w:rsidR="006242FC" w:rsidRDefault="006242FC" w:rsidP="006242FC">
      <w:pPr>
        <w:pStyle w:val="Normlnprvnodsazen"/>
        <w:numPr>
          <w:ilvl w:val="1"/>
          <w:numId w:val="7"/>
        </w:numPr>
        <w:rPr>
          <w:lang w:eastAsia="en-US"/>
        </w:rPr>
      </w:pPr>
      <w:r>
        <w:rPr>
          <w:lang w:eastAsia="en-US"/>
        </w:rPr>
        <w:t>No curvature</w:t>
      </w:r>
    </w:p>
    <w:p w14:paraId="3C717EF2" w14:textId="2156D8F4" w:rsidR="006242FC" w:rsidRDefault="006242FC" w:rsidP="006242FC">
      <w:pPr>
        <w:pStyle w:val="Normlnprvnodsazen"/>
        <w:numPr>
          <w:ilvl w:val="1"/>
          <w:numId w:val="7"/>
        </w:numPr>
        <w:rPr>
          <w:lang w:eastAsia="en-US"/>
        </w:rPr>
      </w:pPr>
      <w:r>
        <w:rPr>
          <w:lang w:eastAsia="en-US"/>
        </w:rPr>
        <w:t>No terrain</w:t>
      </w:r>
    </w:p>
    <w:p w14:paraId="41AD7A6E" w14:textId="2DD9E0E4" w:rsidR="006242FC" w:rsidRDefault="006242FC" w:rsidP="006242FC">
      <w:pPr>
        <w:pStyle w:val="Normlnprvnodsazen"/>
        <w:numPr>
          <w:ilvl w:val="1"/>
          <w:numId w:val="7"/>
        </w:numPr>
        <w:rPr>
          <w:lang w:eastAsia="en-US"/>
        </w:rPr>
      </w:pPr>
      <w:r>
        <w:rPr>
          <w:lang w:eastAsia="en-US"/>
        </w:rPr>
        <w:lastRenderedPageBreak/>
        <w:t>Ground tiles change size based on lon lat, in AFRAME coord sys je v metrech – tiles z vlastního cache serveru</w:t>
      </w:r>
    </w:p>
    <w:p w14:paraId="6B83DC7F" w14:textId="7F595297" w:rsidR="006242FC" w:rsidRDefault="006242FC" w:rsidP="006242FC">
      <w:pPr>
        <w:pStyle w:val="Normlnprvnodsazen"/>
        <w:numPr>
          <w:ilvl w:val="0"/>
          <w:numId w:val="7"/>
        </w:numPr>
        <w:rPr>
          <w:lang w:eastAsia="en-US"/>
        </w:rPr>
      </w:pPr>
      <w:r>
        <w:rPr>
          <w:lang w:eastAsia="en-US"/>
        </w:rPr>
        <w:t>Budovy a stromy z Overpass API</w:t>
      </w:r>
    </w:p>
    <w:p w14:paraId="2BF6F790" w14:textId="5B9DFAC2" w:rsidR="006242FC" w:rsidRDefault="006242FC" w:rsidP="006242FC">
      <w:pPr>
        <w:pStyle w:val="Normlnprvnodsazen"/>
        <w:numPr>
          <w:ilvl w:val="0"/>
          <w:numId w:val="7"/>
        </w:numPr>
        <w:rPr>
          <w:lang w:eastAsia="en-US"/>
        </w:rPr>
      </w:pPr>
      <w:r>
        <w:rPr>
          <w:lang w:eastAsia="en-US"/>
        </w:rPr>
        <w:t>Kamera  a Kontroler setup – vlastní modifikace (létaní atd)</w:t>
      </w:r>
    </w:p>
    <w:p w14:paraId="3FAD3E10" w14:textId="77777777" w:rsidR="006242FC" w:rsidRDefault="006242FC" w:rsidP="006242FC">
      <w:pPr>
        <w:pStyle w:val="Normlnprvnodsazen"/>
        <w:numPr>
          <w:ilvl w:val="0"/>
          <w:numId w:val="7"/>
        </w:numPr>
        <w:rPr>
          <w:lang w:eastAsia="en-US"/>
        </w:rPr>
      </w:pPr>
      <w:r>
        <w:rPr>
          <w:lang w:eastAsia="en-US"/>
        </w:rPr>
        <w:t>Code</w:t>
      </w:r>
    </w:p>
    <w:p w14:paraId="38AEE966" w14:textId="27FD5D85" w:rsidR="006242FC" w:rsidRDefault="006242FC" w:rsidP="006242FC">
      <w:pPr>
        <w:pStyle w:val="Normlnprvnodsazen"/>
        <w:numPr>
          <w:ilvl w:val="1"/>
          <w:numId w:val="7"/>
        </w:numPr>
        <w:rPr>
          <w:lang w:eastAsia="en-US"/>
        </w:rPr>
      </w:pPr>
      <w:r>
        <w:rPr>
          <w:lang w:eastAsia="en-US"/>
        </w:rPr>
        <w:t>Html - Start dialog popup, scene, camera, controlers</w:t>
      </w:r>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r w:rsidR="00B715BF">
        <w:rPr>
          <w:lang w:eastAsia="en-US"/>
        </w:rPr>
        <w:t xml:space="preserve">load, handlers, fetch from Overpass API </w:t>
      </w:r>
    </w:p>
    <w:p w14:paraId="2E741CAC" w14:textId="218C76CA" w:rsidR="00B715BF" w:rsidRDefault="00B715BF" w:rsidP="006242FC">
      <w:pPr>
        <w:pStyle w:val="Normlnprvnodsazen"/>
        <w:numPr>
          <w:ilvl w:val="1"/>
          <w:numId w:val="7"/>
        </w:numPr>
        <w:rPr>
          <w:lang w:eastAsia="en-US"/>
        </w:rPr>
      </w:pPr>
      <w:r>
        <w:rPr>
          <w:lang w:eastAsia="en-US"/>
        </w:rPr>
        <w:t>Conversions – coordinate conversions</w:t>
      </w:r>
    </w:p>
    <w:p w14:paraId="72CC1BE1" w14:textId="0D771E81" w:rsidR="00B715BF" w:rsidRDefault="00B715BF" w:rsidP="006242FC">
      <w:pPr>
        <w:pStyle w:val="Normlnprvnodsazen"/>
        <w:numPr>
          <w:ilvl w:val="1"/>
          <w:numId w:val="7"/>
        </w:numPr>
        <w:rPr>
          <w:lang w:eastAsia="en-US"/>
        </w:rPr>
      </w:pPr>
      <w:r>
        <w:rPr>
          <w:lang w:eastAsia="en-US"/>
        </w:rPr>
        <w:t>Position-limit.js – aframe component to keep position above ground</w:t>
      </w:r>
    </w:p>
    <w:p w14:paraId="1E653C96" w14:textId="027B72E7" w:rsidR="00B715BF" w:rsidRDefault="00B715BF" w:rsidP="006242FC">
      <w:pPr>
        <w:pStyle w:val="Normlnprvnodsazen"/>
        <w:numPr>
          <w:ilvl w:val="1"/>
          <w:numId w:val="7"/>
        </w:numPr>
        <w:rPr>
          <w:lang w:eastAsia="en-US"/>
        </w:rPr>
      </w:pPr>
      <w:r>
        <w:rPr>
          <w:lang w:eastAsia="en-US"/>
        </w:rPr>
        <w:t>Tiles, trees.js, buildings.js – draw objects to the screen</w:t>
      </w:r>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Střední – Oculus Quest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r w:rsidRPr="001F6849">
        <w:rPr>
          <w:lang w:eastAsia="cs-CZ"/>
        </w:rPr>
        <w:lastRenderedPageBreak/>
        <w:t>Hight end – HTC Vive</w:t>
      </w:r>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progresive loading – compresion</w:t>
      </w:r>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D33C4D5" w:rsidR="00054069" w:rsidRPr="001F6849" w:rsidRDefault="00054069" w:rsidP="00054069">
      <w:pPr>
        <w:pStyle w:val="Normlnprvnodsazen"/>
        <w:ind w:firstLine="0"/>
      </w:pPr>
      <w:r w:rsidRPr="001F6849">
        <w:fldChar w:fldCharType="begin"/>
      </w:r>
      <w:r w:rsidR="00AC0170">
        <w:instrText xml:space="preserve"> ADDIN ZOTERO_ITEM CSL_CITATION {"citationID":"cYRPxs8U","properties":{"formattedCitation":"(Coltekin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hostnutý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7"/>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Tech Stacky  se mění ale koncepty a technologické přistupy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1174E" w:rsidP="00466AC8">
      <w:pPr>
        <w:pStyle w:val="Normlnprvnodsazen"/>
        <w:ind w:firstLine="0"/>
      </w:pPr>
      <w:hyperlink r:id="rId58" w:history="1">
        <w:r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r>
        <w:rPr>
          <w:b/>
          <w:bCs/>
        </w:rPr>
        <w:t>Mixed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9"/>
          <w:footerReference w:type="default" r:id="rId60"/>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10CBE" w14:textId="77777777" w:rsidR="00F172BA" w:rsidRDefault="00F172BA" w:rsidP="0057088F">
      <w:pPr>
        <w:spacing w:after="0" w:line="240" w:lineRule="auto"/>
      </w:pPr>
      <w:r>
        <w:separator/>
      </w:r>
    </w:p>
  </w:endnote>
  <w:endnote w:type="continuationSeparator" w:id="0">
    <w:p w14:paraId="4AC3AA9D" w14:textId="77777777" w:rsidR="00F172BA" w:rsidRDefault="00F172B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E523C" w14:textId="77777777" w:rsidR="00F172BA" w:rsidRDefault="00F172BA" w:rsidP="0057088F">
      <w:pPr>
        <w:spacing w:after="0" w:line="240" w:lineRule="auto"/>
      </w:pPr>
      <w:r>
        <w:separator/>
      </w:r>
    </w:p>
  </w:footnote>
  <w:footnote w:type="continuationSeparator" w:id="0">
    <w:p w14:paraId="64DBD9E3" w14:textId="77777777" w:rsidR="00F172BA" w:rsidRDefault="00F172B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litch.com/edit/"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jkemrr4" TargetMode="External"/><Relationship Id="rId58" Type="http://schemas.openxmlformats.org/officeDocument/2006/relationships/hyperlink" Target="https://developer.oculus.com/documentation/web/webxr-perf/?intern_source=devblog&amp;intern_content=project-flowerbed-a-webxr-case-study"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foam-jumpy-dianella.glitch.m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interesting-parallel-bit.glitch.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bBJ9sxc?hub_invite_id=Lr9efka"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13520</TotalTime>
  <Pages>70</Pages>
  <Words>67784</Words>
  <Characters>386374</Characters>
  <Application>Microsoft Office Word</Application>
  <DocSecurity>0</DocSecurity>
  <Lines>3219</Lines>
  <Paragraphs>906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123</cp:revision>
  <cp:lastPrinted>2023-11-02T09:14:00Z</cp:lastPrinted>
  <dcterms:created xsi:type="dcterms:W3CDTF">2023-08-27T13:40:00Z</dcterms:created>
  <dcterms:modified xsi:type="dcterms:W3CDTF">2023-11-06T19:55:00Z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id="SZ4C6156"/&gt;&lt;style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