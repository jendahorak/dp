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66E8CDC"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733285">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sR27vrB/8fQ3iIN6","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0A01217"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571418D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733285">
        <w:instrText xml:space="preserve"> ADDIN ZOTERO_ITEM CSL_CITATION {"citationID":"3CtlPLsy","properties":{"formattedCitation":"(Coltekin et al. 2020)","plainCitation":"(Coltekin et al. 2020)","noteIndex":0},"citationItems":[{"id":"AsR27vrB/AS9pu7vt","uris":["http://zotero.org/groups/4599106/items/F54Y7ICM"],"itemData":{"id":"9DyV48Zt/oRbg8WmZ","type":"article-journal","abstract":"This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2BAADA9"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43D0935"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1100A3">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8459277"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5C270E3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733285">
        <w:instrText xml:space="preserve"> ADDIN ZOTERO_ITEM CSL_CITATION {"citationID":"1qIlQgrk","properties":{"formattedCitation":"(Coltekin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D11B470"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5</w:t>
      </w:r>
      <w:r w:rsidRPr="001F6849">
        <w:fldChar w:fldCharType="end"/>
      </w:r>
      <w:r w:rsidRPr="001F6849">
        <w:t xml:space="preserve"> Dělení HMD, zdroj: </w:t>
      </w:r>
      <w:r w:rsidRPr="001F6849">
        <w:fldChar w:fldCharType="begin"/>
      </w:r>
      <w:r w:rsidR="00733285">
        <w:instrText xml:space="preserve"> ADDIN ZOTERO_ITEM CSL_CITATION {"citationID":"o3pU5io5","properties":{"formattedCitation":"(Coltekin et al. 2020)","plainCitation":"(Coltekin et al. 2020)","noteIndex":0},"citationItems":[{"id":"AsR27vrB/AS9pu7vt","uris":["http://zotero.org/groups/4599106/items/F54Y7ICM"],"itemData":{"id":"9DyV48Zt/oRbg8WmZ","type":"article-journal","abstract":"This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2855C9E"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733285">
        <w:instrText xml:space="preserve"> ADDIN ZOTERO_ITEM CSL_CITATION {"citationID":"Vvs5N4QI","properties":{"formattedCitation":"(Coltekin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E450F6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3FF23CE">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668640"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1100A3">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53FF6476"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proofErr w:type="gramStart"/>
      <w:r w:rsidR="00B442EC" w:rsidRPr="00B442EC">
        <w:t>tlačítek</w:t>
      </w:r>
      <w:proofErr w:type="gramEnd"/>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5185719C" w14:textId="43E20434" w:rsidR="00733285" w:rsidRPr="0093570D" w:rsidRDefault="00DA2CF1" w:rsidP="0093570D">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p>
    <w:p w14:paraId="4C3C04AD" w14:textId="16962303"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 Interakce 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např. klávesnice do virtuálního prostředí,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 xml:space="preserve">. </w:t>
      </w:r>
    </w:p>
    <w:p w14:paraId="77586B9E" w14:textId="77777777" w:rsidR="001100A3" w:rsidRDefault="001100A3" w:rsidP="001100A3">
      <w:r>
        <w:rPr>
          <w:noProof/>
        </w:rPr>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A7A58F4" w:rsidR="001100A3" w:rsidRPr="00647ED4" w:rsidRDefault="001100A3" w:rsidP="001100A3">
      <w:pPr>
        <w:pStyle w:val="Caption"/>
        <w:rPr>
          <w:color w:val="auto"/>
        </w:rPr>
      </w:pPr>
      <w:r>
        <w:t xml:space="preserve">Obr. </w:t>
      </w:r>
      <w:r>
        <w:fldChar w:fldCharType="begin"/>
      </w:r>
      <w:r>
        <w:instrText xml:space="preserve"> SEQ Obr. \* ARABIC </w:instrText>
      </w:r>
      <w:r>
        <w:fldChar w:fldCharType="separate"/>
      </w:r>
      <w:r>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lastRenderedPageBreak/>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290194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lastRenderedPageBreak/>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w:t>
      </w:r>
      <w:r w:rsidRPr="001F6849">
        <w:lastRenderedPageBreak/>
        <w:t xml:space="preserve">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7B7D60FF">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4C8C15F5"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AFB513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0FDFDD8" w:rsidR="00AB45B4" w:rsidRDefault="00AB45B4" w:rsidP="00331DCE">
      <w:pPr>
        <w:pStyle w:val="Normlnprvnodsazen"/>
      </w:pPr>
      <w:r w:rsidRPr="001F6849">
        <w:t xml:space="preserve">Jako důležitou problematiku zmiňuje </w:t>
      </w:r>
      <w:r w:rsidRPr="001F6849">
        <w:fldChar w:fldCharType="begin"/>
      </w:r>
      <w:r w:rsidR="00733285">
        <w:instrText xml:space="preserve"> ADDIN ZOTERO_ITEM CSL_CITATION {"citationID":"pyYXfhhk","properties":{"formattedCitation":"(Coltekin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733285">
        <w:instrText xml:space="preserve"> ADDIN ZOTERO_ITEM CSL_CITATION {"citationID":"cz6cyLsT","properties":{"formattedCitation":"(Coltekin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560AA119" w:rsidR="00B2682C" w:rsidRPr="001F6849" w:rsidRDefault="00B2682C" w:rsidP="00B2682C">
      <w:pPr>
        <w:pStyle w:val="Caption"/>
      </w:pPr>
      <w:r>
        <w:t xml:space="preserve">Obr. </w:t>
      </w:r>
      <w:r>
        <w:fldChar w:fldCharType="begin"/>
      </w:r>
      <w:r>
        <w:instrText xml:space="preserve"> SEQ Obr. \* ARABIC </w:instrText>
      </w:r>
      <w:r>
        <w:fldChar w:fldCharType="separate"/>
      </w:r>
      <w:r w:rsidR="001100A3">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6D6668D8"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733285">
        <w:instrText xml:space="preserve"> ADDIN ZOTERO_ITEM CSL_CITATION {"citationID":"Qk91xJhn","properties":{"formattedCitation":"(Coltekin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3F758FD3"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p>
    <w:p w14:paraId="7854364E" w14:textId="0EAFE2DD" w:rsidR="005C35FA" w:rsidRDefault="005C35FA" w:rsidP="005D7C60">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4970D65F" w14:textId="1DC7ED9C" w:rsidR="005D7C60" w:rsidRPr="005D7C60"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 xml:space="preserve">to transformace obvykle </w:t>
      </w:r>
      <w:r w:rsidRPr="00301FA1">
        <w:rPr>
          <w:lang w:eastAsia="en-US"/>
        </w:rPr>
        <w:lastRenderedPageBreak/>
        <w:t>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16A95838" w:rsidR="008812DD" w:rsidRDefault="00EE12F5" w:rsidP="00EE12F5">
      <w:pPr>
        <w:pStyle w:val="Caption"/>
      </w:pPr>
      <w:r>
        <w:t xml:space="preserve">Obr. </w:t>
      </w:r>
      <w:r>
        <w:fldChar w:fldCharType="begin"/>
      </w:r>
      <w:r>
        <w:instrText xml:space="preserve"> SEQ Obr. \* ARABIC </w:instrText>
      </w:r>
      <w:r>
        <w:fldChar w:fldCharType="separate"/>
      </w:r>
      <w:r w:rsidR="001100A3">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14824978"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p>
    <w:p w14:paraId="33DF4246" w14:textId="429C267D" w:rsidR="00D81069" w:rsidRPr="00C41253" w:rsidRDefault="00D81069" w:rsidP="00D81069">
      <w:pPr>
        <w:pStyle w:val="Normlnprvnodsazen"/>
        <w:ind w:firstLine="0"/>
      </w:pPr>
      <w:r w:rsidRPr="00D81069">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lastRenderedPageBreak/>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proofErr w:type="gramStart"/>
      <w:r w:rsidR="00C41253">
        <w:t>pravidel</w:t>
      </w:r>
      <w:proofErr w:type="gramEnd"/>
      <w:r w:rsidR="00C41253">
        <w:t xml:space="preserve"> jak má vypadat).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0019DB0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1100A3">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73CB5BDF" w14:textId="435B6C6E" w:rsidR="00D81069" w:rsidRPr="007E3F0A" w:rsidRDefault="007E3F0A" w:rsidP="007E3F0A">
      <w:pPr>
        <w:rPr>
          <w:b/>
          <w:bCs/>
          <w:lang w:val="en-US"/>
        </w:rPr>
      </w:pPr>
      <w:proofErr w:type="spellStart"/>
      <w:r w:rsidRPr="007E3F0A">
        <w:rPr>
          <w:b/>
          <w:bCs/>
          <w:highlight w:val="yellow"/>
        </w:rPr>
        <w:t>Mesh</w:t>
      </w:r>
      <w:proofErr w:type="spellEnd"/>
      <w:r w:rsidRPr="007E3F0A">
        <w:rPr>
          <w:b/>
          <w:bCs/>
          <w:highlight w:val="yellow"/>
        </w:rPr>
        <w:t xml:space="preserve"> – Object3D - </w:t>
      </w:r>
      <w:r w:rsidRPr="007E3F0A">
        <w:rPr>
          <w:b/>
          <w:bCs/>
          <w:highlight w:val="yellow"/>
          <w:lang w:val="en-US"/>
        </w:rPr>
        <w:t>#todo</w:t>
      </w:r>
    </w:p>
    <w:p w14:paraId="450503B2" w14:textId="3BBE71D0"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79621B"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65322983" w:rsidR="007C3EEE" w:rsidRDefault="007C3EEE" w:rsidP="007C3EEE">
      <w:pPr>
        <w:pStyle w:val="Caption"/>
      </w:pPr>
      <w:r>
        <w:t xml:space="preserve">Obr. </w:t>
      </w:r>
      <w:r>
        <w:fldChar w:fldCharType="begin"/>
      </w:r>
      <w:r>
        <w:instrText xml:space="preserve"> SEQ Obr. \* ARABIC </w:instrText>
      </w:r>
      <w:r>
        <w:fldChar w:fldCharType="separate"/>
      </w:r>
      <w:r w:rsidR="001100A3">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charakteristik, které definují, jak objekt interaguje </w:t>
      </w:r>
      <w:proofErr w:type="gramStart"/>
      <w:r w:rsidR="002C3253" w:rsidRPr="002C3253">
        <w:t>s</w:t>
      </w:r>
      <w:proofErr w:type="gramEnd"/>
      <w:r w:rsidR="002C3253" w:rsidRPr="002C3253">
        <w:t xml:space="preserve"> světlem a jak se jeví pozorovateli.</w:t>
      </w:r>
      <w:r>
        <w:t xml:space="preserve"> Zahrnují textury, barvy, lesk a další optické vlastnosti, které dávají objektům jejich vizuální charakter.</w:t>
      </w:r>
      <w:r w:rsidR="00052F8C">
        <w:t xml:space="preserve"> </w:t>
      </w:r>
    </w:p>
    <w:p w14:paraId="4F592C3D" w14:textId="782AD845" w:rsidR="007E3F0A" w:rsidRDefault="00603358" w:rsidP="007E3F0A">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r w:rsidR="007E3F0A">
        <w:t xml:space="preserve"> </w:t>
      </w:r>
      <w:r w:rsidR="007E3F0A" w:rsidRPr="007E3F0A">
        <w:rPr>
          <w:highlight w:val="yellow"/>
        </w:rPr>
        <w:t>KTX</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EB970A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1100A3">
        <w:rPr>
          <w:noProof/>
        </w:rPr>
        <w:t>16</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FA29188"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17</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08E912A" w:rsidR="00637A27" w:rsidRPr="00637A27" w:rsidRDefault="00637A27" w:rsidP="00637A27">
      <w:pPr>
        <w:pStyle w:val="Caption"/>
      </w:pPr>
      <w:r>
        <w:t xml:space="preserve">Obr. </w:t>
      </w:r>
      <w:r>
        <w:fldChar w:fldCharType="begin"/>
      </w:r>
      <w:r>
        <w:instrText xml:space="preserve"> SEQ Obr. \* ARABIC </w:instrText>
      </w:r>
      <w:r>
        <w:fldChar w:fldCharType="separate"/>
      </w:r>
      <w:r w:rsidR="001100A3">
        <w:rPr>
          <w:noProof/>
        </w:rPr>
        <w:t>18</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6F69ED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19</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Pr="001975DE" w:rsidRDefault="001A2401" w:rsidP="001A2401">
      <w:pPr>
        <w:pStyle w:val="Normlnprvnodsazen"/>
        <w:ind w:firstLine="0"/>
        <w:rPr>
          <w:ins w:id="109"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w:t>
      </w:r>
      <w:r w:rsidRPr="00DA3AC7">
        <w:rPr>
          <w:bCs/>
        </w:rPr>
        <w:lastRenderedPageBreak/>
        <w:t>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lastRenderedPageBreak/>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lastRenderedPageBreak/>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Pr="002413F8" w:rsidRDefault="00386DB5" w:rsidP="00386DB5">
      <w:pPr>
        <w:rPr>
          <w:b/>
          <w:bCs/>
          <w:highlight w:val="yellow"/>
        </w:rPr>
      </w:pPr>
      <w:r w:rsidRPr="002413F8">
        <w:rPr>
          <w:b/>
          <w:bCs/>
          <w:highlight w:val="yellow"/>
        </w:rPr>
        <w:t>Three.js</w:t>
      </w:r>
    </w:p>
    <w:p w14:paraId="2E823DDD" w14:textId="3751581D" w:rsidR="00386DB5" w:rsidRPr="002413F8" w:rsidRDefault="00386DB5" w:rsidP="00386DB5">
      <w:pPr>
        <w:pStyle w:val="Normlnprvnodsazen"/>
        <w:ind w:firstLine="0"/>
        <w:rPr>
          <w:highlight w:val="yellow"/>
          <w:lang w:eastAsia="en-US"/>
        </w:rPr>
      </w:pPr>
      <w:r w:rsidRPr="002413F8">
        <w:rPr>
          <w:highlight w:val="yellow"/>
          <w:lang w:eastAsia="en-US"/>
        </w:rPr>
        <w:t xml:space="preserve">Three.js je lehká knihovna napsaná v </w:t>
      </w:r>
      <w:proofErr w:type="spellStart"/>
      <w:r w:rsidRPr="002413F8">
        <w:rPr>
          <w:highlight w:val="yellow"/>
          <w:lang w:eastAsia="en-US"/>
        </w:rPr>
        <w:t>JavaScriptu</w:t>
      </w:r>
      <w:proofErr w:type="spellEnd"/>
      <w:r w:rsidRPr="002413F8">
        <w:rPr>
          <w:highlight w:val="yellow"/>
          <w:lang w:eastAsia="en-US"/>
        </w:rPr>
        <w:t xml:space="preserve"> pro tvorbu a zobrazení </w:t>
      </w:r>
      <w:proofErr w:type="gramStart"/>
      <w:r w:rsidRPr="002413F8">
        <w:rPr>
          <w:highlight w:val="yellow"/>
          <w:lang w:eastAsia="en-US"/>
        </w:rPr>
        <w:t>3D</w:t>
      </w:r>
      <w:proofErr w:type="gramEnd"/>
      <w:r w:rsidRPr="002413F8">
        <w:rPr>
          <w:highlight w:val="yellow"/>
          <w:lang w:eastAsia="en-US"/>
        </w:rPr>
        <w:t xml:space="preserve"> animované počítačové grafiky v webovém prohlížeči. Staví nad základy HTML5, SVG a hlavně </w:t>
      </w:r>
      <w:proofErr w:type="spellStart"/>
      <w:r w:rsidRPr="002413F8">
        <w:rPr>
          <w:highlight w:val="yellow"/>
          <w:lang w:eastAsia="en-US"/>
        </w:rPr>
        <w:t>WebGL</w:t>
      </w:r>
      <w:proofErr w:type="spellEnd"/>
      <w:r w:rsidRPr="002413F8">
        <w:rPr>
          <w:highlight w:val="yellow"/>
          <w:lang w:eastAsia="en-US"/>
        </w:rPr>
        <w:t>. Jedná se o jednu z nejpopulárnějších vykreslovacích knihoven pro web (</w:t>
      </w:r>
      <w:r w:rsidRPr="002413F8">
        <w:rPr>
          <w:highlight w:val="yellow"/>
          <w:lang w:val="en-US" w:eastAsia="en-US"/>
        </w:rPr>
        <w:t xml:space="preserve">#todo – </w:t>
      </w:r>
      <w:r w:rsidRPr="002413F8">
        <w:rPr>
          <w:highlight w:val="yellow"/>
          <w:lang w:eastAsia="en-US"/>
        </w:rPr>
        <w:t xml:space="preserve">CITACE). Byla </w:t>
      </w:r>
      <w:r w:rsidRPr="002413F8">
        <w:rPr>
          <w:highlight w:val="yellow"/>
          <w:lang w:eastAsia="en-US"/>
        </w:rPr>
        <w:lastRenderedPageBreak/>
        <w:t xml:space="preserve">vytvořena a zveřejněna na GitHubu Španělem Ricardem </w:t>
      </w:r>
      <w:proofErr w:type="spellStart"/>
      <w:r w:rsidRPr="002413F8">
        <w:rPr>
          <w:highlight w:val="yellow"/>
          <w:lang w:eastAsia="en-US"/>
        </w:rPr>
        <w:t>Cabellem</w:t>
      </w:r>
      <w:proofErr w:type="spellEnd"/>
      <w:r w:rsidRPr="002413F8">
        <w:rPr>
          <w:highlight w:val="yellow"/>
          <w:lang w:eastAsia="en-US"/>
        </w:rPr>
        <w:t xml:space="preserve"> v dubnu 2010, známým pod pseudonymem </w:t>
      </w:r>
      <w:proofErr w:type="spellStart"/>
      <w:proofErr w:type="gramStart"/>
      <w:r w:rsidRPr="002413F8">
        <w:rPr>
          <w:highlight w:val="yellow"/>
          <w:lang w:eastAsia="en-US"/>
        </w:rPr>
        <w:t>Mr.doob</w:t>
      </w:r>
      <w:proofErr w:type="spellEnd"/>
      <w:proofErr w:type="gramEnd"/>
      <w:r w:rsidRPr="002413F8">
        <w:rPr>
          <w:highlight w:val="yellow"/>
          <w:lang w:eastAsia="en-US"/>
        </w:rPr>
        <w:t>. V současnosti se na projektu podílí více než 90 programátorů.</w:t>
      </w:r>
    </w:p>
    <w:p w14:paraId="40F4EA4D" w14:textId="52BA34AE"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w:t>
      </w:r>
      <w:r w:rsidR="00246197">
        <w:lastRenderedPageBreak/>
        <w:t xml:space="preserve">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2"/>
                    <a:stretch>
                      <a:fillRect/>
                    </a:stretch>
                  </pic:blipFill>
                  <pic:spPr>
                    <a:xfrm>
                      <a:off x="0" y="0"/>
                      <a:ext cx="5579745" cy="2852420"/>
                    </a:xfrm>
                    <a:prstGeom prst="rect">
                      <a:avLst/>
                    </a:prstGeom>
                  </pic:spPr>
                </pic:pic>
              </a:graphicData>
            </a:graphic>
          </wp:inline>
        </w:drawing>
      </w:r>
    </w:p>
    <w:p w14:paraId="6E019035" w14:textId="0E081A4D" w:rsidR="00B40019" w:rsidRDefault="00B40019" w:rsidP="00B40019">
      <w:pPr>
        <w:pStyle w:val="Caption"/>
      </w:pPr>
      <w:r>
        <w:t xml:space="preserve">Obr. </w:t>
      </w:r>
      <w:r>
        <w:fldChar w:fldCharType="begin"/>
      </w:r>
      <w:r>
        <w:instrText xml:space="preserve"> SEQ Obr. \* ARABIC </w:instrText>
      </w:r>
      <w:r>
        <w:fldChar w:fldCharType="separate"/>
      </w:r>
      <w:r w:rsidR="001100A3">
        <w:rPr>
          <w:noProof/>
        </w:rPr>
        <w:t>20</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3"/>
                    <a:stretch>
                      <a:fillRect/>
                    </a:stretch>
                  </pic:blipFill>
                  <pic:spPr>
                    <a:xfrm>
                      <a:off x="0" y="0"/>
                      <a:ext cx="5579745" cy="2602865"/>
                    </a:xfrm>
                    <a:prstGeom prst="rect">
                      <a:avLst/>
                    </a:prstGeom>
                  </pic:spPr>
                </pic:pic>
              </a:graphicData>
            </a:graphic>
          </wp:inline>
        </w:drawing>
      </w:r>
    </w:p>
    <w:p w14:paraId="4AFAB6CE" w14:textId="5F77112E" w:rsidR="003635FB" w:rsidRPr="003635FB" w:rsidRDefault="003635FB" w:rsidP="003635FB">
      <w:pPr>
        <w:pStyle w:val="Caption"/>
      </w:pPr>
      <w:r>
        <w:t xml:space="preserve">Obr. </w:t>
      </w:r>
      <w:r>
        <w:fldChar w:fldCharType="begin"/>
      </w:r>
      <w:r>
        <w:instrText xml:space="preserve"> SEQ Obr. \* ARABIC </w:instrText>
      </w:r>
      <w:r>
        <w:fldChar w:fldCharType="separate"/>
      </w:r>
      <w:r w:rsidR="001100A3">
        <w:rPr>
          <w:noProof/>
        </w:rPr>
        <w:t>21</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4"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5"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6"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7"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8"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84773C7" w:rsidR="00054069" w:rsidRPr="001F6849" w:rsidRDefault="00054069" w:rsidP="00054069">
      <w:pPr>
        <w:pStyle w:val="Normlnprvnodsazen"/>
        <w:ind w:firstLine="0"/>
      </w:pPr>
      <w:r w:rsidRPr="001F6849">
        <w:fldChar w:fldCharType="begin"/>
      </w:r>
      <w:r w:rsidR="00733285">
        <w:instrText xml:space="preserve"> ADDIN ZOTERO_ITEM CSL_CITATION {"citationID":"cYRPxs8U","properties":{"formattedCitation":"(Coltekin et al. 2020)","plainCitation":"(Coltekin et al. 2020)","noteIndex":0},"citationItems":[{"id":"AsR27vrB/AS9pu7vt","uris":["http://zotero.org/groups/4599106/items/F54Y7ICM"],"itemData":{"id":1274,"type":"article-journal","abstract":"This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49"/>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1"/>
          <w:footerReference w:type="default" r:id="rId52"/>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92CDF" w14:textId="77777777" w:rsidR="00327D2E" w:rsidRDefault="00327D2E" w:rsidP="0057088F">
      <w:pPr>
        <w:spacing w:after="0" w:line="240" w:lineRule="auto"/>
      </w:pPr>
      <w:r>
        <w:separator/>
      </w:r>
    </w:p>
  </w:endnote>
  <w:endnote w:type="continuationSeparator" w:id="0">
    <w:p w14:paraId="670584C5" w14:textId="77777777" w:rsidR="00327D2E" w:rsidRDefault="00327D2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28B18" w14:textId="77777777" w:rsidR="00327D2E" w:rsidRDefault="00327D2E" w:rsidP="0057088F">
      <w:pPr>
        <w:spacing w:after="0" w:line="240" w:lineRule="auto"/>
      </w:pPr>
      <w:r>
        <w:separator/>
      </w:r>
    </w:p>
  </w:footnote>
  <w:footnote w:type="continuationSeparator" w:id="0">
    <w:p w14:paraId="56D41D52" w14:textId="77777777" w:rsidR="00327D2E" w:rsidRDefault="00327D2E"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4"/>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0"/>
  </w:num>
  <w:num w:numId="13" w16cid:durableId="354035738">
    <w:abstractNumId w:val="47"/>
  </w:num>
  <w:num w:numId="14" w16cid:durableId="395475347">
    <w:abstractNumId w:val="1"/>
  </w:num>
  <w:num w:numId="15" w16cid:durableId="1336884254">
    <w:abstractNumId w:val="26"/>
  </w:num>
  <w:num w:numId="16" w16cid:durableId="757364363">
    <w:abstractNumId w:val="34"/>
  </w:num>
  <w:num w:numId="17" w16cid:durableId="2033720445">
    <w:abstractNumId w:val="48"/>
  </w:num>
  <w:num w:numId="18" w16cid:durableId="837696955">
    <w:abstractNumId w:val="42"/>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8"/>
  </w:num>
  <w:num w:numId="24" w16cid:durableId="13649980">
    <w:abstractNumId w:val="6"/>
  </w:num>
  <w:num w:numId="25" w16cid:durableId="1364744581">
    <w:abstractNumId w:val="12"/>
  </w:num>
  <w:num w:numId="26" w16cid:durableId="1671255231">
    <w:abstractNumId w:val="32"/>
  </w:num>
  <w:num w:numId="27" w16cid:durableId="1198667109">
    <w:abstractNumId w:val="43"/>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7"/>
  </w:num>
  <w:num w:numId="33" w16cid:durableId="1361203164">
    <w:abstractNumId w:val="39"/>
  </w:num>
  <w:num w:numId="34" w16cid:durableId="2136636456">
    <w:abstractNumId w:val="29"/>
  </w:num>
  <w:num w:numId="35" w16cid:durableId="882057253">
    <w:abstractNumId w:val="10"/>
  </w:num>
  <w:num w:numId="36" w16cid:durableId="2002463788">
    <w:abstractNumId w:val="45"/>
  </w:num>
  <w:num w:numId="37" w16cid:durableId="1464738753">
    <w:abstractNumId w:val="16"/>
  </w:num>
  <w:num w:numId="38" w16cid:durableId="1462070677">
    <w:abstractNumId w:val="3"/>
  </w:num>
  <w:num w:numId="39" w16cid:durableId="1886866115">
    <w:abstractNumId w:val="33"/>
  </w:num>
  <w:num w:numId="40" w16cid:durableId="965311621">
    <w:abstractNumId w:val="36"/>
  </w:num>
  <w:num w:numId="41" w16cid:durableId="818768559">
    <w:abstractNumId w:val="41"/>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6"/>
  </w:num>
  <w:num w:numId="49" w16cid:durableId="344286222">
    <w:abstractNumId w:val="3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474"/>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6B2"/>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303"/>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408"/>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interesting-parallel-bit.glitch.me" TargetMode="External"/><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bBJ9sxc?hub_invite_id=Lr9efka"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foam-jumpy-dianella.glitch.me"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litch.com/edit/"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jkemrr4"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61</Pages>
  <Words>57762</Words>
  <Characters>329246</Characters>
  <Application>Microsoft Office Word</Application>
  <DocSecurity>0</DocSecurity>
  <Lines>2743</Lines>
  <Paragraphs>772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386236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62</cp:revision>
  <cp:lastPrinted>2021-05-23T17:03:00Z</cp:lastPrinted>
  <dcterms:created xsi:type="dcterms:W3CDTF">2023-08-27T13:40:00Z</dcterms:created>
  <dcterms:modified xsi:type="dcterms:W3CDTF">2023-10-11T17:38:00Z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id="AsR27vrB"/&gt;&lt;style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