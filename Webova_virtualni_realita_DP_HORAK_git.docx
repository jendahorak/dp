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E62D7"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 xml:space="preserve">“Jak </w:t>
      </w:r>
      <w:proofErr w:type="spellStart"/>
      <w:r w:rsidRPr="00736AD5">
        <w:rPr>
          <w:highlight w:val="yellow"/>
          <w:lang w:val="en-US"/>
        </w:rPr>
        <w:t>dostat</w:t>
      </w:r>
      <w:proofErr w:type="spellEnd"/>
      <w:r w:rsidRPr="00736AD5">
        <w:rPr>
          <w:highlight w:val="yellow"/>
          <w:lang w:val="en-US"/>
        </w:rPr>
        <w:t xml:space="preserve"> </w:t>
      </w:r>
      <w:proofErr w:type="spellStart"/>
      <w:r w:rsidRPr="00736AD5">
        <w:rPr>
          <w:highlight w:val="yellow"/>
          <w:lang w:val="en-US"/>
        </w:rPr>
        <w:t>geografická</w:t>
      </w:r>
      <w:proofErr w:type="spellEnd"/>
      <w:r w:rsidRPr="00736AD5">
        <w:rPr>
          <w:highlight w:val="yellow"/>
          <w:lang w:val="en-US"/>
        </w:rPr>
        <w:t xml:space="preserve"> data </w:t>
      </w:r>
      <w:proofErr w:type="spellStart"/>
      <w:r w:rsidRPr="00736AD5">
        <w:rPr>
          <w:highlight w:val="yellow"/>
          <w:lang w:val="en-US"/>
        </w:rPr>
        <w:t>na</w:t>
      </w:r>
      <w:proofErr w:type="spellEnd"/>
      <w:r w:rsidRPr="00736AD5">
        <w:rPr>
          <w:highlight w:val="yellow"/>
          <w:lang w:val="en-US"/>
        </w:rPr>
        <w:t xml:space="preserve"> web </w:t>
      </w:r>
      <w:proofErr w:type="spellStart"/>
      <w:r w:rsidRPr="00736AD5">
        <w:rPr>
          <w:highlight w:val="yellow"/>
          <w:lang w:val="en-US"/>
        </w:rPr>
        <w:t>ve</w:t>
      </w:r>
      <w:proofErr w:type="spellEnd"/>
      <w:r w:rsidRPr="00736AD5">
        <w:rPr>
          <w:highlight w:val="yellow"/>
          <w:lang w:val="en-US"/>
        </w:rPr>
        <w:t xml:space="preser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6EDE337A" w14:textId="2CC5687A" w:rsidR="001078D6" w:rsidRDefault="001078D6" w:rsidP="00190CD2">
      <w:pPr>
        <w:pStyle w:val="Normlnprvnodsazen"/>
        <w:ind w:firstLine="0"/>
        <w:rPr>
          <w:lang w:eastAsia="en-US"/>
        </w:rPr>
      </w:pPr>
      <w:proofErr w:type="spellStart"/>
      <w:r>
        <w:rPr>
          <w:lang w:eastAsia="en-US"/>
        </w:rPr>
        <w:t>Navrh</w:t>
      </w:r>
      <w:proofErr w:type="spellEnd"/>
      <w:r>
        <w:rPr>
          <w:lang w:eastAsia="en-US"/>
        </w:rPr>
        <w:t>:</w:t>
      </w:r>
    </w:p>
    <w:p w14:paraId="7064EDEE" w14:textId="5A3A2AC7" w:rsidR="001078D6" w:rsidRDefault="001078D6" w:rsidP="00190CD2">
      <w:pPr>
        <w:pStyle w:val="Normlnprvnodsazen"/>
        <w:ind w:firstLine="0"/>
        <w:rPr>
          <w:lang w:eastAsia="en-US"/>
        </w:rPr>
      </w:pPr>
      <w:r w:rsidRPr="001078D6">
        <w:rPr>
          <w:lang w:eastAsia="en-US"/>
        </w:rPr>
        <w:t>Jak dostat geografická data do VR pomocí webových technologií?</w:t>
      </w:r>
    </w:p>
    <w:p w14:paraId="0D49C5B4" w14:textId="0FA62B7D" w:rsidR="001078D6" w:rsidRDefault="001078D6" w:rsidP="00190CD2">
      <w:pPr>
        <w:pStyle w:val="Normlnprvnodsazen"/>
        <w:ind w:firstLine="0"/>
        <w:rPr>
          <w:lang w:eastAsia="en-US"/>
        </w:rPr>
      </w:pPr>
      <w:r w:rsidRPr="001078D6">
        <w:rPr>
          <w:lang w:eastAsia="en-US"/>
        </w:rPr>
        <w:t>Jaké v jsou v současnosti dostupné webové technologie podporující tvorbu VR?</w:t>
      </w:r>
    </w:p>
    <w:p w14:paraId="49B5F913" w14:textId="77777777" w:rsidR="001078D6" w:rsidRDefault="001078D6" w:rsidP="00190CD2">
      <w:pPr>
        <w:pStyle w:val="Normlnprvnodsazen"/>
        <w:ind w:firstLine="0"/>
        <w:rPr>
          <w:lang w:eastAsia="en-US"/>
        </w:rPr>
      </w:pP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62D918E9"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FE5E44">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wUJ3dlIS/3iIHuTXp","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p>
    <w:p w14:paraId="4C7139A4" w14:textId="2BBC70DF"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w:t>
      </w:r>
      <w:r w:rsidR="00736AD5">
        <w:t xml:space="preserve"> </w:t>
      </w:r>
      <w:r w:rsidR="009F7D92" w:rsidRPr="001F6849">
        <w:t xml:space="preserve">Důležitým aspektem vývoje pro webové prostředí je porozumění ekosystému </w:t>
      </w:r>
      <w:proofErr w:type="spellStart"/>
      <w:r w:rsidR="009F7D92" w:rsidRPr="001F6849">
        <w:t>techologií</w:t>
      </w:r>
      <w:proofErr w:type="spellEnd"/>
      <w:r w:rsidR="009F7D92" w:rsidRPr="001F6849">
        <w:t xml:space="preserve">,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736AD5">
        <w:t xml:space="preserve"> … </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1078D6">
      <w:pPr>
        <w:pStyle w:val="Quote"/>
        <w:jc w:val="both"/>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1078D6">
      <w:pPr>
        <w:pStyle w:val="Quote"/>
        <w:jc w:val="both"/>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virtuální reality. V případě, že virtuální svět je vytvořen na základě reálného / geografického, je možné mluvit o virtuálním 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w:t>
      </w:r>
      <w:r w:rsidR="00D36A82" w:rsidRPr="001F6849">
        <w:lastRenderedPageBreak/>
        <w:t>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3C1DF79F"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B4226C">
        <w:instrText xml:space="preserve"> ADDIN ZOTERO_ITEM CSL_CITATION {"citationID":"VMSlwatI","properties":{"formattedCitation":"(vytvo\\uc0\\u345{}eno podle: Sherman, Craig 2019)","plainCitation":"(vytvořeno podle: Sherman, Craig 2019)","dontUpdate":true,"noteIndex":0},"citationItems":[{"id":804,"uris":["http://zotero.org/groups/4599106/items/N9AEVJFD"],"itemData":{"id":804,"type":"book","abstract":"Addresses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w:t>
      </w:r>
      <w:r w:rsidR="001078D6">
        <w:rPr>
          <w:rFonts w:cs="Times New Roman"/>
          <w:szCs w:val="24"/>
        </w:rPr>
        <w:t>upraveno</w:t>
      </w:r>
      <w:r w:rsidRPr="001F6849">
        <w:rPr>
          <w:rFonts w:cs="Times New Roman"/>
          <w:szCs w:val="24"/>
        </w:rPr>
        <w:t xml:space="preserve">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1078D6">
      <w:pPr>
        <w:pStyle w:val="Quote"/>
        <w:jc w:val="both"/>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w:t>
      </w:r>
      <w:r w:rsidRPr="00573340">
        <w:rPr>
          <w:lang w:eastAsia="en-US"/>
        </w:rPr>
        <w:lastRenderedPageBreak/>
        <w:t xml:space="preserve">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1078D6">
      <w:pPr>
        <w:pStyle w:val="Quote"/>
        <w:jc w:val="both"/>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7DDD90C0"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FE5E44">
        <w:instrText xml:space="preserve"> ADDIN ZOTERO_ITEM CSL_CITATION {"citationID":"3CtlPLsy","properties":{"formattedCitation":"(Coltekin et al. 2020)","plainCitation":"(Coltekin et al. 2020)","noteIndex":0},"citationItems":[{"id":"wUJ3dlIS/Sl3ToWUd","uris":["http://zotero.org/groups/4599106/items/F54Y7ICM"],"itemData":{"id":"9DyV48Zt/oRbg8WmZ","type":"article-journal","abstract":"This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008A7157"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34E58441" w:rsidR="00BA1BB7" w:rsidRPr="001F6849" w:rsidDel="00BC59E7" w:rsidRDefault="003061F0" w:rsidP="00713779">
      <w:pPr>
        <w:pStyle w:val="Caption"/>
        <w:rPr>
          <w:del w:id="60"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2165DC">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0F09FA0C"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7D1BB991"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FE5E44">
        <w:instrText xml:space="preserve"> ADDIN ZOTERO_ITEM CSL_CITATION {"citationID":"1qIlQgrk","properties":{"formattedCitation":"(Coltekin et al. 2020)","plainCitation":"(Coltekin et al. 2020)","noteIndex":0},"citationItems":[{"id":"wUJ3dlIS/Sl3ToWUd","uris":["http://zotero.org/groups/4599106/items/F54Y7ICM"],"itemData":{"id":1274,"type":"article-journal","abstract":"This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736BD395"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5</w:t>
      </w:r>
      <w:r w:rsidRPr="001F6849">
        <w:fldChar w:fldCharType="end"/>
      </w:r>
      <w:r w:rsidRPr="001F6849">
        <w:t xml:space="preserve"> Dělení HMD, zdroj: </w:t>
      </w:r>
      <w:r w:rsidRPr="001F6849">
        <w:fldChar w:fldCharType="begin"/>
      </w:r>
      <w:r w:rsidR="00FE5E44">
        <w:instrText xml:space="preserve"> ADDIN ZOTERO_ITEM CSL_CITATION {"citationID":"o3pU5io5","properties":{"formattedCitation":"(Coltekin et al. 2020)","plainCitation":"(Coltekin et al. 2020)","noteIndex":0},"citationItems":[{"id":"wUJ3dlIS/Sl3ToWUd","uris":["http://zotero.org/groups/4599106/items/F54Y7ICM"],"itemData":{"id":"9DyV48Zt/oRbg8WmZ","type":"article-journal","abstract":"This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r w:rsidR="001078D6">
        <w:rPr>
          <w:highlight w:val="yellow"/>
        </w:rPr>
        <w:t xml:space="preserve"> – Vzít z PPT</w:t>
      </w:r>
      <w:r w:rsidR="003B1D9A" w:rsidRPr="003B1D9A">
        <w:rPr>
          <w:highlight w:val="yellow"/>
        </w:rPr>
        <w:t>?</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5432B4F9" w:rsidR="00863307" w:rsidRPr="00736AD5" w:rsidRDefault="00863307" w:rsidP="00863307">
      <w:pPr>
        <w:pStyle w:val="Caption"/>
      </w:pPr>
      <w:r>
        <w:t xml:space="preserve">Obr. </w:t>
      </w:r>
      <w:r>
        <w:fldChar w:fldCharType="begin"/>
      </w:r>
      <w:r>
        <w:instrText xml:space="preserve"> SEQ Obr. \* ARABIC </w:instrText>
      </w:r>
      <w:r>
        <w:fldChar w:fldCharType="separate"/>
      </w:r>
      <w:r w:rsidR="002165DC">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r w:rsidR="00736AD5">
        <w:t xml:space="preserve"> </w:t>
      </w:r>
      <w:r w:rsidR="00736AD5" w:rsidRPr="00736AD5">
        <w:rPr>
          <w:highlight w:val="yellow"/>
          <w:lang w:val="en-US"/>
        </w:rPr>
        <w:t>#</w:t>
      </w:r>
      <w:r w:rsidR="00736AD5">
        <w:rPr>
          <w:highlight w:val="yellow"/>
          <w:lang w:val="en-US"/>
        </w:rPr>
        <w:t xml:space="preserve"> </w:t>
      </w:r>
      <w:proofErr w:type="gramStart"/>
      <w:r w:rsidR="00736AD5">
        <w:rPr>
          <w:highlight w:val="yellow"/>
          <w:lang w:val="en-US"/>
        </w:rPr>
        <w:t xml:space="preserve">TODO - </w:t>
      </w:r>
      <w:r w:rsidR="00736AD5" w:rsidRPr="00736AD5">
        <w:rPr>
          <w:highlight w:val="yellow"/>
        </w:rPr>
        <w:t>čeština</w:t>
      </w:r>
      <w:proofErr w:type="gramEnd"/>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w:t>
      </w:r>
      <w:proofErr w:type="gramStart"/>
      <w:r w:rsidR="00D26A67">
        <w:t>snímání</w:t>
      </w:r>
      <w:proofErr w:type="gramEnd"/>
      <w:r w:rsidR="00D26A67">
        <w:t xml:space="preserve">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5BD0DB6C"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7B5CF8">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6F4B7F1B" w:rsidR="00AF234A" w:rsidRDefault="001078D6" w:rsidP="00AF234A">
      <w:r w:rsidRPr="001078D6">
        <w:rPr>
          <w:noProof/>
        </w:rPr>
        <w:drawing>
          <wp:inline distT="0" distB="0" distL="0" distR="0" wp14:anchorId="43AECD3C" wp14:editId="647A44F1">
            <wp:extent cx="5579745" cy="4424680"/>
            <wp:effectExtent l="0" t="0" r="1905" b="0"/>
            <wp:docPr id="155626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4680"/>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37F0DCD6"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FE5E44">
        <w:instrText xml:space="preserve"> ADDIN ZOTERO_ITEM CSL_CITATION {"citationID":"Vvs5N4QI","properties":{"formattedCitation":"(Coltekin et al. 2020)","plainCitation":"(Coltekin et al. 2020)","noteIndex":0},"citationItems":[{"id":"wUJ3dlIS/Sl3ToWUd","uris":["http://zotero.org/groups/4599106/items/F54Y7ICM"],"itemData":{"id":1274,"type":"article-journal","abstract":"This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5A0F5D80"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4303FBD9">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50A3849F"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2165DC">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2DDC4DCD"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xml:space="preserve">, v případě většího VP </w:t>
      </w:r>
      <w:r w:rsidR="001078D6" w:rsidRPr="001078D6">
        <w:rPr>
          <w:highlight w:val="yellow"/>
          <w:lang w:val="en-US"/>
        </w:rPr>
        <w:t xml:space="preserve">(#TODO – </w:t>
      </w:r>
      <w:proofErr w:type="spellStart"/>
      <w:r w:rsidR="001078D6" w:rsidRPr="001078D6">
        <w:rPr>
          <w:highlight w:val="yellow"/>
          <w:lang w:val="en-US"/>
        </w:rPr>
        <w:t>vysv</w:t>
      </w:r>
      <w:r w:rsidR="001078D6" w:rsidRPr="001078D6">
        <w:rPr>
          <w:highlight w:val="yellow"/>
        </w:rPr>
        <w:t>ětlit</w:t>
      </w:r>
      <w:proofErr w:type="spellEnd"/>
      <w:r w:rsidR="001078D6" w:rsidRPr="001078D6">
        <w:rPr>
          <w:highlight w:val="yellow"/>
        </w:rPr>
        <w:t xml:space="preserve"> zkratku, udělat seznam zkratek</w:t>
      </w:r>
      <w:r w:rsidR="001078D6" w:rsidRPr="001078D6">
        <w:rPr>
          <w:highlight w:val="yellow"/>
          <w:lang w:val="en-US"/>
        </w:rPr>
        <w:t>)</w:t>
      </w:r>
      <w:r w:rsidR="001078D6">
        <w:rPr>
          <w:lang w:val="en-US"/>
        </w:rPr>
        <w:t xml:space="preserve"> </w:t>
      </w:r>
      <w:r w:rsidRPr="00B442EC">
        <w:t>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4A0E48C5" w:rsidR="001100A3" w:rsidRDefault="001100A3" w:rsidP="001100A3">
      <w:pPr>
        <w:pStyle w:val="Caption"/>
      </w:pPr>
      <w:r>
        <w:t xml:space="preserve">Obr. </w:t>
      </w:r>
      <w:r>
        <w:fldChar w:fldCharType="begin"/>
      </w:r>
      <w:r>
        <w:instrText xml:space="preserve"> SEQ Obr. \* ARABIC </w:instrText>
      </w:r>
      <w:r>
        <w:fldChar w:fldCharType="separate"/>
      </w:r>
      <w:r w:rsidR="002165DC">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5E75CFF3" w:rsidR="00DD2072" w:rsidRDefault="00DD2072" w:rsidP="00DD2072">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w:t>
      </w:r>
      <w:r w:rsidR="000D4A30">
        <w:rPr>
          <w:lang w:eastAsia="en-US"/>
        </w:rPr>
        <w:lastRenderedPageBreak/>
        <w:t>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73BA0C68"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4AAED879" w:rsid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3B28827" w14:textId="46B69FB1" w:rsidR="00F01A0F" w:rsidRDefault="00F01A0F" w:rsidP="00E64528">
      <w:pPr>
        <w:pStyle w:val="Normlnprvnodsazen"/>
        <w:rPr>
          <w:lang w:eastAsia="en-US"/>
        </w:rPr>
      </w:pPr>
      <w:r>
        <w:rPr>
          <w:lang w:eastAsia="en-US"/>
        </w:rPr>
        <w:t>Binokulární disparita a konvergence jsou základ</w:t>
      </w:r>
      <w:r w:rsidR="00353B15">
        <w:rPr>
          <w:lang w:eastAsia="en-US"/>
        </w:rPr>
        <w:t>ní procesem při vnímání VP skrze HMD.</w:t>
      </w:r>
      <w:r>
        <w:rPr>
          <w:lang w:eastAsia="en-US"/>
        </w:rPr>
        <w:t xml:space="preserve"> </w:t>
      </w:r>
      <w:r w:rsidR="00353B15">
        <w:rPr>
          <w:lang w:eastAsia="en-US"/>
        </w:rPr>
        <w:t xml:space="preserve">HMD </w:t>
      </w:r>
      <w:r>
        <w:rPr>
          <w:lang w:eastAsia="en-US"/>
        </w:rPr>
        <w:t>imituj</w:t>
      </w:r>
      <w:r w:rsidR="00353B15">
        <w:rPr>
          <w:lang w:eastAsia="en-US"/>
        </w:rPr>
        <w:t xml:space="preserve">e stereoskopické vidění </w:t>
      </w:r>
      <w:r>
        <w:rPr>
          <w:lang w:eastAsia="en-US"/>
        </w:rPr>
        <w:t xml:space="preserve">pomocí dvou nezávislých </w:t>
      </w:r>
      <w:r w:rsidR="00353B15">
        <w:rPr>
          <w:lang w:eastAsia="en-US"/>
        </w:rPr>
        <w:t xml:space="preserve">displejů, na nichž zobrazovaný obraz je mírně posunut, za účelem vytvoření iluze hloubky. </w:t>
      </w:r>
    </w:p>
    <w:p w14:paraId="1D8108EA" w14:textId="3D3BB328" w:rsidR="00EE6D7D" w:rsidRPr="001F6849" w:rsidRDefault="00337667" w:rsidP="00353B15">
      <w:pPr>
        <w:pStyle w:val="Normlnprvnodsazen"/>
      </w:pPr>
      <w:r w:rsidRPr="00353B15">
        <w:t>Znalost</w:t>
      </w:r>
      <w:r w:rsidRPr="001F6849">
        <w:t xml:space="preserve"> těchto procesů je </w:t>
      </w:r>
      <w:r w:rsidR="00353B15">
        <w:t xml:space="preserve">zároveň </w:t>
      </w:r>
      <w:r w:rsidRPr="001F6849">
        <w:t>klíčová pro tvorbu VR prostředí</w:t>
      </w:r>
      <w:r w:rsidR="00F01A0F">
        <w:t xml:space="preserve">, </w:t>
      </w:r>
      <w:r w:rsidRPr="001F6849">
        <w:t xml:space="preserve">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w:t>
      </w:r>
      <w:r w:rsidR="00506131" w:rsidRPr="001F6849">
        <w:lastRenderedPageBreak/>
        <w:t>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1386EA66"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Jelikož vysoké FPS hodnoty jsou</w:t>
      </w:r>
      <w:r w:rsidR="009919FF">
        <w:t xml:space="preserve"> </w:t>
      </w:r>
      <w:r w:rsidR="00353B15">
        <w:t xml:space="preserve">zatím </w:t>
      </w:r>
      <w:r w:rsidR="00353B15" w:rsidRPr="001F6849">
        <w:t>nevyřešený</w:t>
      </w:r>
      <w:r w:rsidR="009919FF">
        <w:t xml:space="preserve"> </w:t>
      </w:r>
      <w:r w:rsidRPr="001F6849">
        <w:t xml:space="preserve">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588009C7">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56F9EB67"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2E7961D9"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12</w:t>
      </w:r>
      <w:r w:rsidRPr="001F6849">
        <w:fldChar w:fldCharType="end"/>
      </w:r>
      <w:r w:rsidRPr="001F6849">
        <w:t xml:space="preserve"> Snímky obrazovky z aplikace 3D model města Brna. Hrad </w:t>
      </w:r>
      <w:r w:rsidR="00353B15">
        <w:t>Špilberk</w:t>
      </w:r>
      <w:r w:rsidRPr="001F6849">
        <w:t xml:space="preserve">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77777777" w:rsidR="00B41874" w:rsidRDefault="00B41874" w:rsidP="00B41874">
      <w:pPr>
        <w:pStyle w:val="Normlnprvnodsazen"/>
      </w:pPr>
      <w:r>
        <w:t xml:space="preserve">Ve virtuálním prostředí na rozdíl od tradičních map je měřítko dynamické, uživatel je tedy případě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t>dlaždicování</w:t>
      </w:r>
      <w:proofErr w:type="spellEnd"/>
      <w:r>
        <w:t xml:space="preserve"> (</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26255E73" w:rsidR="00B41874" w:rsidRDefault="00B41874" w:rsidP="00B41874">
      <w:pPr>
        <w:pStyle w:val="Normlnprvnodsazen"/>
        <w:rPr>
          <w:lang w:val="en-US"/>
        </w:rPr>
      </w:pPr>
      <w:r>
        <w:t xml:space="preserve">Ve virtuálním prostředí je však koncept měřítka složitější a je spekulativní, zda je vůbec aplikovatelný. Jelikož se jedná o 3D prostředí tudíž vykreslování dat je skrze perspektivní pohled, není jasné k čemu měřítko vztahovat. Zároveň ve virtuálním prostředí je běžný pohyb ve všech osách. Obdobný přístup jako pro </w:t>
      </w:r>
      <w:proofErr w:type="gramStart"/>
      <w:r>
        <w:t>2D</w:t>
      </w:r>
      <w:proofErr w:type="gramEnd"/>
      <w:r>
        <w:t xml:space="preserve">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w:t>
      </w:r>
      <w:proofErr w:type="spellStart"/>
      <w:r w:rsidR="001D37CB">
        <w:rPr>
          <w:highlight w:val="yellow"/>
        </w:rPr>
        <w:t>scale</w:t>
      </w:r>
      <w:proofErr w:type="spellEnd"/>
      <w:r w:rsidR="001D37CB">
        <w:rPr>
          <w:highlight w:val="yellow"/>
        </w:rPr>
        <w:t xml:space="preserve"> v Z ose</w:t>
      </w:r>
      <w:proofErr w:type="gramStart"/>
      <w:r w:rsidR="001D37CB">
        <w:rPr>
          <w:highlight w:val="yellow"/>
        </w:rPr>
        <w:t xml:space="preserve">) </w:t>
      </w:r>
      <w:r w:rsidR="00D83A28" w:rsidRPr="00D83A28">
        <w:rPr>
          <w:highlight w:val="yellow"/>
        </w:rPr>
        <w:t>.</w:t>
      </w:r>
      <w:proofErr w:type="gramEnd"/>
    </w:p>
    <w:p w14:paraId="47CC4203" w14:textId="48B081C4" w:rsidR="00B41874" w:rsidRPr="00D47513" w:rsidRDefault="00B41874" w:rsidP="00B41874">
      <w:pPr>
        <w:pStyle w:val="Normlnprvnodsazen"/>
        <w:rPr>
          <w:lang w:val="en-US"/>
        </w:rPr>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rsidR="00B4226C">
        <w:rPr>
          <w:b/>
          <w:bCs/>
        </w:rPr>
        <w:t xml:space="preserve"> </w:t>
      </w:r>
      <w:r w:rsidR="00B4226C">
        <w:rPr>
          <w:b/>
          <w:bCs/>
        </w:rPr>
        <w:fldChar w:fldCharType="begin"/>
      </w:r>
      <w:r w:rsidR="00B4226C">
        <w:rPr>
          <w:b/>
          <w:bCs/>
        </w:rPr>
        <w:instrText xml:space="preserve"> ADDIN ZOTERO_ITEM CSL_CITATION {"citationID":"rmAEs7rE","properties":{"formattedCitation":"(Kraak, Ormeling 2020)","plainCitation":"(Kraak, Ormeling 2020)","noteIndex":0},"citationItems":[{"id":2095,"uris":["http://zotero.org/groups/4599106/items/PCAKS2Q9"],"itemData":{"id":2095,"type":"book","abstract":"\"This fourth edition serves as an excellent introduction to general cartographic principles and as an examination of the best ways to optimize the visualization and use of spatio-temporal data. It incorporates all the changes and new developments in the world of maps such as open street maps and GPS-based crowdsourcing, the use of new web mapping technology, and adds new case studies and examples. Printed in full color, this fully-revised edition provides students with the knowledge and skills needed to read and understand maps and mapping changes, and offers professional cartographers an updated reference with the latest developments in cartography\"--","call-number":"GA105.3 .K73 2020","edition":"Fourth edition","event-place":"Boca Raton ; London","ISBN":"978-1-138-61395-9","publisher":"CRC Press","publisher-place":"Boca Raton ; London","source":"Library of Congress ISBN","title":"Cartography: visualization of geospatial data","title-short":"Cartography","author":[{"family":"Kraak","given":"M. J."},{"family":"Ormeling","given":"Ferjan"}],"issued":{"date-parts":[["2020"]]},"citation-key":"kraakCartographyVisualizationGeospatial2020a"}}],"schema":"https://github.com/citation-style-language/schema/raw/master/csl-citation.json"} </w:instrText>
      </w:r>
      <w:r w:rsidR="00B4226C">
        <w:rPr>
          <w:b/>
          <w:bCs/>
        </w:rPr>
        <w:fldChar w:fldCharType="separate"/>
      </w:r>
      <w:r w:rsidR="00B4226C" w:rsidRPr="00B4226C">
        <w:t>(Kraak, Ormeling 2020)</w:t>
      </w:r>
      <w:r w:rsidR="00B4226C">
        <w:rPr>
          <w:b/>
          <w:bCs/>
        </w:rPr>
        <w:fldChar w:fldCharType="end"/>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w:t>
      </w:r>
      <w:proofErr w:type="gramStart"/>
      <w:r w:rsidRPr="00F76A7D">
        <w:rPr>
          <w:b/>
          <w:bCs/>
          <w:lang w:val="en-US" w:eastAsia="en-US"/>
        </w:rPr>
        <w:t>1 :</w:t>
      </w:r>
      <w:proofErr w:type="gramEnd"/>
      <w:r w:rsidRPr="00F76A7D">
        <w:rPr>
          <w:b/>
          <w:bCs/>
          <w:lang w:val="en-US" w:eastAsia="en-US"/>
        </w:rPr>
        <w:t xml:space="preserve">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w:t>
      </w:r>
      <w:r>
        <w:rPr>
          <w:lang w:eastAsia="en-US"/>
        </w:rPr>
        <w:lastRenderedPageBreak/>
        <w:t>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6D5CF47D"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w:t>
      </w:r>
      <w:proofErr w:type="gramStart"/>
      <w:r>
        <w:rPr>
          <w:b/>
          <w:bCs/>
          <w:lang w:val="en-US" w:eastAsia="en-US"/>
        </w:rPr>
        <w:t>1</w:t>
      </w:r>
      <w:r w:rsidR="00D47513">
        <w:rPr>
          <w:b/>
          <w:bCs/>
          <w:lang w:val="en-US" w:eastAsia="en-US"/>
        </w:rPr>
        <w:t xml:space="preserve"> :</w:t>
      </w:r>
      <w:proofErr w:type="gramEnd"/>
      <w:r>
        <w:rPr>
          <w:b/>
          <w:bCs/>
          <w:lang w:val="en-US" w:eastAsia="en-US"/>
        </w:rPr>
        <w:t xml:space="preserve"> </w:t>
      </w:r>
      <w:r w:rsidR="00D47513">
        <w:rPr>
          <w:b/>
          <w:bCs/>
          <w:lang w:val="en-US" w:eastAsia="en-US"/>
        </w:rPr>
        <w:t xml:space="preserve">1 </w:t>
      </w:r>
      <w:r>
        <w:rPr>
          <w:b/>
          <w:bCs/>
          <w:lang w:val="en-US" w:eastAsia="en-US"/>
        </w:rPr>
        <w:t xml:space="preserve">000 000 </w:t>
      </w:r>
      <w:r w:rsidR="00D47513">
        <w:rPr>
          <w:b/>
          <w:bCs/>
          <w:lang w:val="en-US" w:eastAsia="en-US"/>
        </w:rPr>
        <w:t>–</w:t>
      </w:r>
      <w:r w:rsidR="001D37CB">
        <w:rPr>
          <w:b/>
          <w:bCs/>
          <w:lang w:val="en-US" w:eastAsia="en-US"/>
        </w:rPr>
        <w:t xml:space="preserve"> </w:t>
      </w:r>
      <w:r>
        <w:rPr>
          <w:b/>
          <w:bCs/>
          <w:lang w:eastAsia="en-US"/>
        </w:rPr>
        <w:t>1</w:t>
      </w:r>
      <w:r w:rsidR="00D47513">
        <w:rPr>
          <w:b/>
          <w:bCs/>
          <w:lang w:eastAsia="en-US"/>
        </w:rPr>
        <w:t>: 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proofErr w:type="gramStart"/>
      <w:r>
        <w:t>3tí</w:t>
      </w:r>
      <w:proofErr w:type="gramEnd"/>
      <w:r>
        <w:t xml:space="preserve">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5F674DFA" w:rsidR="00B41874" w:rsidRDefault="00B41874" w:rsidP="001D37CB">
      <w:pPr>
        <w:pStyle w:val="Caption"/>
      </w:pPr>
      <w:r>
        <w:t xml:space="preserve">Obr. </w:t>
      </w:r>
      <w:r>
        <w:fldChar w:fldCharType="begin"/>
      </w:r>
      <w:r>
        <w:instrText xml:space="preserve"> SEQ Obr. \* ARABIC </w:instrText>
      </w:r>
      <w:r>
        <w:fldChar w:fldCharType="separate"/>
      </w:r>
      <w:r w:rsidR="002165DC">
        <w:rPr>
          <w:noProof/>
        </w:rPr>
        <w:t>13</w:t>
      </w:r>
      <w:r>
        <w:fldChar w:fldCharType="end"/>
      </w:r>
      <w:r>
        <w:t xml:space="preserve"> Porovnání měřítek map ve webovém prostředí ve 2D prostředí a 3D prostředí.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r w:rsidR="001C20B3">
        <w:t>. Zmenšeno – měřítka odpovídají zobrazení v rámci internetového prohlížeče namísto velikosti obrázku v textu</w:t>
      </w:r>
      <w:r>
        <w:t>.</w:t>
      </w:r>
    </w:p>
    <w:p w14:paraId="4674482E" w14:textId="014F30EE" w:rsidR="00AB45B4" w:rsidRDefault="00AB45B4" w:rsidP="00331DCE">
      <w:pPr>
        <w:pStyle w:val="Normlnprvnodsazen"/>
      </w:pPr>
      <w:r w:rsidRPr="001F6849">
        <w:t xml:space="preserve">Jako důležitou problematiku zmiňuje </w:t>
      </w:r>
      <w:r w:rsidRPr="001F6849">
        <w:fldChar w:fldCharType="begin"/>
      </w:r>
      <w:r w:rsidR="00FE5E44">
        <w:instrText xml:space="preserve"> ADDIN ZOTERO_ITEM CSL_CITATION {"citationID":"pyYXfhhk","properties":{"formattedCitation":"(Coltekin et al. 2020)","plainCitation":"(Coltekin et al. 2020)","noteIndex":0},"citationItems":[{"id":"wUJ3dlIS/Sl3ToWUd","uris":["http://zotero.org/groups/4599106/items/F54Y7ICM"],"itemData":{"id":1274,"type":"article-journal","abstract":"This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 xml:space="preserve">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w:t>
      </w:r>
      <w:r w:rsidR="00A32AF4" w:rsidRPr="001F6849">
        <w:lastRenderedPageBreak/>
        <w:t>problematice je nutné využívat LOD a LOR přístupy</w:t>
      </w:r>
      <w:r w:rsidR="000B14FA" w:rsidRPr="001F6849">
        <w:t xml:space="preserve"> </w:t>
      </w:r>
      <w:r w:rsidR="00A32AF4" w:rsidRPr="001F6849">
        <w:fldChar w:fldCharType="begin"/>
      </w:r>
      <w:r w:rsidR="00FE5E44">
        <w:instrText xml:space="preserve"> ADDIN ZOTERO_ITEM CSL_CITATION {"citationID":"cz6cyLsT","properties":{"formattedCitation":"(Coltekin et al. 2020)","plainCitation":"(Coltekin et al. 2020)","noteIndex":0},"citationItems":[{"id":"wUJ3dlIS/Sl3ToWUd","uris":["http://zotero.org/groups/4599106/items/F54Y7ICM"],"itemData":{"id":1274,"type":"article-journal","abstract":"This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730E186B" w:rsidR="00B2682C" w:rsidRPr="001F6849" w:rsidRDefault="00B2682C" w:rsidP="00B2682C">
      <w:pPr>
        <w:pStyle w:val="Caption"/>
      </w:pPr>
      <w:r>
        <w:t xml:space="preserve">Obr. </w:t>
      </w:r>
      <w:r>
        <w:fldChar w:fldCharType="begin"/>
      </w:r>
      <w:r>
        <w:instrText xml:space="preserve"> SEQ Obr. \* ARABIC </w:instrText>
      </w:r>
      <w:r>
        <w:fldChar w:fldCharType="separate"/>
      </w:r>
      <w:r w:rsidR="002165DC">
        <w:rPr>
          <w:noProof/>
        </w:rPr>
        <w:t>14</w:t>
      </w:r>
      <w:r>
        <w:fldChar w:fldCharType="end"/>
      </w:r>
      <w:r>
        <w:t xml:space="preserve"> </w:t>
      </w:r>
      <w:r w:rsidR="00B71937">
        <w:t xml:space="preserve">Klasifikace </w:t>
      </w:r>
      <w:proofErr w:type="gramStart"/>
      <w:r w:rsidR="00B71937">
        <w:t>3D</w:t>
      </w:r>
      <w:proofErr w:type="gramEnd"/>
      <w:r w:rsidR="00B71937">
        <w:t xml:space="preserve">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57330583"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FE5E44">
        <w:rPr>
          <w:highlight w:val="yellow"/>
        </w:rPr>
        <w:instrText xml:space="preserve"> ADDIN ZOTERO_ITEM CSL_CITATION {"citationID":"Qk91xJhn","properties":{"formattedCitation":"(Coltekin et al. 2020)","plainCitation":"(Coltekin et al. 2020)","noteIndex":0},"citationItems":[{"id":"wUJ3dlIS/Sl3ToWUd","uris":["http://zotero.org/groups/4599106/items/F54Y7ICM"],"itemData":{"id":1274,"type":"article-journal","abstract":"This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(Coltekin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 xml:space="preserve">#TODO – </w:t>
      </w:r>
      <w:proofErr w:type="spellStart"/>
      <w:r w:rsidRPr="008D5F3F">
        <w:rPr>
          <w:highlight w:val="yellow"/>
          <w:lang w:val="en-US"/>
        </w:rPr>
        <w:t>zopakovat</w:t>
      </w:r>
      <w:proofErr w:type="spellEnd"/>
      <w:r w:rsidRPr="008D5F3F">
        <w:rPr>
          <w:highlight w:val="yellow"/>
          <w:lang w:val="en-US"/>
        </w:rPr>
        <w:t xml:space="preserve"> argument </w:t>
      </w:r>
      <w:proofErr w:type="spellStart"/>
      <w:r w:rsidRPr="008D5F3F">
        <w:rPr>
          <w:highlight w:val="yellow"/>
          <w:lang w:val="en-US"/>
        </w:rPr>
        <w:t>dynamick</w:t>
      </w:r>
      <w:r w:rsidRPr="008D5F3F">
        <w:rPr>
          <w:highlight w:val="yellow"/>
        </w:rPr>
        <w:t>ých</w:t>
      </w:r>
      <w:proofErr w:type="spellEnd"/>
      <w:r w:rsidRPr="008D5F3F">
        <w:rPr>
          <w:highlight w:val="yellow"/>
        </w:rPr>
        <w:t xml:space="preserve"> (</w:t>
      </w:r>
      <w:proofErr w:type="spellStart"/>
      <w:r w:rsidRPr="008D5F3F">
        <w:rPr>
          <w:highlight w:val="yellow"/>
        </w:rPr>
        <w:t>instancovaných</w:t>
      </w:r>
      <w:proofErr w:type="spellEnd"/>
      <w:r w:rsidRPr="008D5F3F">
        <w:rPr>
          <w:highlight w:val="yellow"/>
        </w:rPr>
        <w:t>)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4841E980" w14:textId="77777777" w:rsidR="004E6E7C" w:rsidRDefault="004E6E7C" w:rsidP="004E6E7C">
      <w:pPr>
        <w:pStyle w:val="Normlnprvnodsazen"/>
        <w:ind w:firstLine="0"/>
        <w:rPr>
          <w:lang w:eastAsia="en-US"/>
        </w:rPr>
      </w:pPr>
    </w:p>
    <w:p w14:paraId="7397A9EE" w14:textId="453042DE" w:rsidR="004E6E7C" w:rsidRDefault="004E6E7C" w:rsidP="004E6E7C">
      <w:pPr>
        <w:pStyle w:val="Malnadpis"/>
      </w:pPr>
      <w:proofErr w:type="spellStart"/>
      <w:r>
        <w:lastRenderedPageBreak/>
        <w:t>glTF</w:t>
      </w:r>
      <w:proofErr w:type="spellEnd"/>
    </w:p>
    <w:p w14:paraId="59AAF2AE" w14:textId="23A7B356" w:rsidR="00E86C62" w:rsidRDefault="006C458C" w:rsidP="004E6E7C">
      <w:pPr>
        <w:pStyle w:val="Normlnprvnodsazen"/>
        <w:ind w:firstLine="0"/>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6CA04D12" w:rsidR="006C458C" w:rsidRDefault="006C458C" w:rsidP="002128A9">
      <w:pPr>
        <w:pStyle w:val="Normlnprvnodsazen"/>
        <w:rPr>
          <w:lang w:eastAsia="en-US"/>
        </w:rPr>
      </w:pPr>
      <w:r>
        <w:rPr>
          <w:lang w:eastAsia="en-US"/>
        </w:rPr>
        <w:t xml:space="preserve">V kontextu geoprostorových dat, </w:t>
      </w:r>
      <w:r w:rsidR="004E6E7C">
        <w:rPr>
          <w:lang w:eastAsia="en-US"/>
        </w:rPr>
        <w:t xml:space="preserve">není </w:t>
      </w:r>
      <w:proofErr w:type="spellStart"/>
      <w:r w:rsidR="004E6E7C">
        <w:rPr>
          <w:lang w:eastAsia="en-US"/>
        </w:rPr>
        <w:t>glTF</w:t>
      </w:r>
      <w:proofErr w:type="spellEnd"/>
      <w:r w:rsidR="004E6E7C">
        <w:rPr>
          <w:lang w:eastAsia="en-US"/>
        </w:rPr>
        <w:t xml:space="preserve"> dokonalým formátem, jelikož geografická data jsou často velice obsáhlá a vyžadují velká množství geometrie pro adekvátní vyobrazení. Druhým problémem je uchování vztahu atributových dat (metadat) a jim přiřazené geometrie. Jakým způsobem identifikovat jednotlivé prvky v kontinuální nepravidelné trojúhelníkové síti (</w:t>
      </w:r>
      <w:proofErr w:type="spellStart"/>
      <w:r w:rsidR="004E6E7C">
        <w:rPr>
          <w:lang w:eastAsia="en-US"/>
        </w:rPr>
        <w:t>mesh</w:t>
      </w:r>
      <w:proofErr w:type="spellEnd"/>
      <w:r w:rsidR="004E6E7C">
        <w:rPr>
          <w:lang w:eastAsia="en-US"/>
        </w:rPr>
        <w:t xml:space="preserve">). Posledním problémem je pak </w:t>
      </w:r>
      <w:r w:rsidR="002128A9">
        <w:rPr>
          <w:lang w:eastAsia="en-US"/>
        </w:rPr>
        <w:t xml:space="preserve">způsob zápisu souřadnicových systémů.  Z tohoto důvodu je ve vývoji </w:t>
      </w:r>
      <w:r>
        <w:rPr>
          <w:lang w:eastAsia="en-US"/>
        </w:rPr>
        <w:t xml:space="preserve">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w:t>
      </w:r>
      <w:proofErr w:type="spellStart"/>
      <w:r w:rsidR="002128A9">
        <w:rPr>
          <w:lang w:eastAsia="en-US"/>
        </w:rPr>
        <w:t>gl</w:t>
      </w:r>
      <w:r>
        <w:rPr>
          <w:lang w:eastAsia="en-US"/>
        </w:rPr>
        <w:t>TF</w:t>
      </w:r>
      <w:proofErr w:type="spellEnd"/>
      <w:r>
        <w:rPr>
          <w:lang w:eastAsia="en-US"/>
        </w:rPr>
        <w:t xml:space="preserve">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208F53DB" w14:textId="77777777" w:rsidR="004E6E7C" w:rsidRDefault="006C458C" w:rsidP="00FC3789">
      <w:pPr>
        <w:pStyle w:val="Normlnprvnodsazen"/>
        <w:rPr>
          <w:lang w:eastAsia="en-US"/>
        </w:rPr>
      </w:pPr>
      <w:r>
        <w:rPr>
          <w:lang w:eastAsia="en-US"/>
        </w:rPr>
        <w:t xml:space="preserve">Pro velké objemy primárně geografických dat v 3D scénách vytvořila </w:t>
      </w:r>
      <w:r w:rsidR="004E6E7C">
        <w:rPr>
          <w:lang w:eastAsia="en-US"/>
        </w:rPr>
        <w:t>společnost</w:t>
      </w:r>
      <w:r>
        <w:rPr>
          <w:lang w:eastAsia="en-US"/>
        </w:rPr>
        <w:t xml:space="preserve">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00F33FE8">
        <w:rPr>
          <w:lang w:eastAsia="en-US"/>
        </w:rPr>
        <w:t>potomků</w:t>
      </w:r>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w:t>
      </w:r>
    </w:p>
    <w:p w14:paraId="13E3A211" w14:textId="63431BD3" w:rsidR="00FC3789" w:rsidRDefault="006C458C" w:rsidP="00FC3789">
      <w:pPr>
        <w:pStyle w:val="Normlnprvnodsazen"/>
        <w:rPr>
          <w:lang w:eastAsia="en-US"/>
        </w:rPr>
      </w:pPr>
      <w:r>
        <w:rPr>
          <w:lang w:eastAsia="en-US"/>
        </w:rPr>
        <w:t xml:space="preserve">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13350422"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neumo</w:t>
      </w:r>
      <w:r w:rsidR="002128A9">
        <w:rPr>
          <w:lang w:eastAsia="en-US"/>
        </w:rPr>
        <w:t>ž</w:t>
      </w:r>
      <w:r>
        <w:rPr>
          <w:lang w:eastAsia="en-US"/>
        </w:rPr>
        <w:t xml:space="preserve">ňuje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w:t>
      </w:r>
      <w:r w:rsidR="002128A9">
        <w:rPr>
          <w:lang w:eastAsia="en-US"/>
        </w:rPr>
        <w:t xml:space="preserve"> Žádný z těchto formátů na rozdíl od </w:t>
      </w:r>
      <w:proofErr w:type="spellStart"/>
      <w:r w:rsidR="002128A9">
        <w:rPr>
          <w:lang w:eastAsia="en-US"/>
        </w:rPr>
        <w:t>glTF</w:t>
      </w:r>
      <w:proofErr w:type="spellEnd"/>
      <w:r w:rsidR="002128A9">
        <w:rPr>
          <w:lang w:eastAsia="en-US"/>
        </w:rPr>
        <w:t xml:space="preserve"> nemá aspirace pro podporu geografických dat. </w:t>
      </w:r>
      <w:r>
        <w:rPr>
          <w:lang w:eastAsia="en-US"/>
        </w:rPr>
        <w:t xml:space="preserve">Z těchto důvodů bude v rámci této práce primárním </w:t>
      </w:r>
      <w:r w:rsidR="002128A9">
        <w:rPr>
          <w:lang w:eastAsia="en-US"/>
        </w:rPr>
        <w:t>výměnným</w:t>
      </w:r>
      <w:r>
        <w:rPr>
          <w:lang w:eastAsia="en-US"/>
        </w:rPr>
        <w:t xml:space="preserve">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xml:space="preserve">. KTX2 je tedy vhodný v případě prostředí obsahující velké množství modelů vyžadujících detailní textury. V kontextu geoprostorových informací je toto </w:t>
      </w:r>
      <w:r w:rsidR="00A8032F">
        <w:rPr>
          <w:lang w:eastAsia="en-US"/>
        </w:rPr>
        <w:lastRenderedPageBreak/>
        <w:t>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10C4F004" w14:textId="4EA56745"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7B5CF8">
        <w:rPr>
          <w:noProof/>
        </w:rPr>
        <w:t>2</w:t>
      </w:r>
      <w:r>
        <w:fldChar w:fldCharType="end"/>
      </w:r>
      <w:r>
        <w:t xml:space="preserve"> </w:t>
      </w:r>
      <w:r w:rsidR="00153841">
        <w:t>Seznam relevantní</w:t>
      </w:r>
      <w:r>
        <w:t xml:space="preserve"> datových formátů umožňující </w:t>
      </w:r>
      <w:r w:rsidR="00F33FE8">
        <w:t xml:space="preserve">tvorbu </w:t>
      </w:r>
      <w:r>
        <w:t>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67CD8018"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sidR="007B5CF8">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lastRenderedPageBreak/>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4B482926" w:rsidR="00B1180A" w:rsidRPr="00B1180A" w:rsidRDefault="00EE12F5" w:rsidP="003A5BDB">
      <w:pPr>
        <w:pStyle w:val="Caption"/>
      </w:pPr>
      <w:r>
        <w:t xml:space="preserve">Obr. </w:t>
      </w:r>
      <w:r>
        <w:fldChar w:fldCharType="begin"/>
      </w:r>
      <w:r>
        <w:instrText xml:space="preserve"> SEQ Obr. \* ARABIC </w:instrText>
      </w:r>
      <w:r>
        <w:fldChar w:fldCharType="separate"/>
      </w:r>
      <w:r w:rsidR="002165DC">
        <w:rPr>
          <w:noProof/>
        </w:rPr>
        <w:t>15</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33D30DDD"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2165DC">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6149916B"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F33FE8">
        <w:rPr>
          <w:i/>
          <w:iCs/>
        </w:rPr>
        <w:t>frustum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4CA8E37A"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2165DC">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7C018E5B"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2165DC">
        <w:rPr>
          <w:noProof/>
        </w:rPr>
        <w:t>18</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08A6B1CC"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r w:rsidR="00F33FE8">
        <w:t>oko,</w:t>
      </w:r>
      <w:r w:rsidR="00DD4B34">
        <w:t xml:space="preserve"> popř. kameru. Takováto simulace v počítači není možná, tudíž vznikly abstrakce přímého, nepřímého osvětlení</w:t>
      </w:r>
      <w:r w:rsidR="00F33FE8">
        <w:t xml:space="preserve"> </w:t>
      </w:r>
      <w:r w:rsidR="00F33FE8">
        <w:fldChar w:fldCharType="begin"/>
      </w:r>
      <w:r w:rsidR="00F33FE8">
        <w:instrText xml:space="preserve"> ADDIN ZOTERO_ITEM CSL_CITATION {"citationID":"G1Aa2oaq","properties":{"formattedCitation":"(Dunn,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F33FE8">
        <w:fldChar w:fldCharType="separate"/>
      </w:r>
      <w:r w:rsidR="00F33FE8" w:rsidRPr="00F33FE8">
        <w:t>(Dunn, Parberry 2011)</w:t>
      </w:r>
      <w:r w:rsidR="00F33FE8">
        <w:fldChar w:fldCharType="end"/>
      </w:r>
      <w:r w:rsidR="00DD4B34">
        <w:t xml:space="preserve">.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51481045" w:rsidR="00D81069" w:rsidRDefault="00D81069" w:rsidP="00DD4B34">
      <w:pPr>
        <w:pStyle w:val="Normlnprvnodsazen"/>
        <w:ind w:firstLine="0"/>
      </w:pPr>
      <w:r>
        <w:lastRenderedPageBreak/>
        <w:t>Osvětlení ovlivňuje</w:t>
      </w:r>
      <w:r w:rsidR="00DD4B34">
        <w:t xml:space="preserve"> tedy </w:t>
      </w:r>
      <w:r w:rsidR="00F33FE8">
        <w:t>ovlivňuje,</w:t>
      </w:r>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1BEFD683"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lastRenderedPageBreak/>
        <w:drawing>
          <wp:inline distT="0" distB="0" distL="0" distR="0" wp14:anchorId="7DF40D4B" wp14:editId="4ED83BEE">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00EEFD05" w:rsidR="008A7EFA" w:rsidRDefault="008A7EFA" w:rsidP="008A7EFA">
      <w:pPr>
        <w:pStyle w:val="Caption"/>
      </w:pPr>
      <w:r>
        <w:t xml:space="preserve">Obr. </w:t>
      </w:r>
      <w:r>
        <w:fldChar w:fldCharType="begin"/>
      </w:r>
      <w:r>
        <w:instrText xml:space="preserve"> SEQ Obr. \* ARABIC </w:instrText>
      </w:r>
      <w:r>
        <w:fldChar w:fldCharType="separate"/>
      </w:r>
      <w:r w:rsidR="002165DC">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9F4413">
      <w:pPr>
        <w:pStyle w:val="Malnadpis"/>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0FC3437F"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w:t>
      </w:r>
      <w:proofErr w:type="gramStart"/>
      <w:r>
        <w:t>velikost</w:t>
      </w:r>
      <w:proofErr w:type="gramEnd"/>
      <w:r>
        <w:t xml:space="preserve">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4E964825" w:rsidR="00BE6F26"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t xml:space="preserve"> Jedná se tedy o snahu snížit základní metriky zmíněné výše. Jelikož je tento proces nezbytný pro jakýkoliv jiný než malý projekt, </w:t>
      </w:r>
      <w:proofErr w:type="spellStart"/>
      <w:r>
        <w:t>exitují</w:t>
      </w:r>
      <w:proofErr w:type="spellEnd"/>
      <w:r>
        <w:t xml:space="preserve"> standardy, technologie a procesy pro jeho </w:t>
      </w:r>
      <w:proofErr w:type="spellStart"/>
      <w:r>
        <w:t>usnadění</w:t>
      </w:r>
      <w:proofErr w:type="spellEnd"/>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 xml:space="preserve">(viz. </w:t>
      </w:r>
      <w:proofErr w:type="spellStart"/>
      <w:r w:rsidR="001D37CB" w:rsidRPr="001D37CB">
        <w:rPr>
          <w:highlight w:val="yellow"/>
        </w:rPr>
        <w:t>Wonderland</w:t>
      </w:r>
      <w:proofErr w:type="spellEnd"/>
      <w:r w:rsidR="001D37CB" w:rsidRPr="001D37CB">
        <w:rPr>
          <w:highlight w:val="yellow"/>
        </w:rPr>
        <w:t>)</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w:t>
      </w:r>
      <w:proofErr w:type="gramStart"/>
      <w:r w:rsidRPr="00F66363">
        <w:rPr>
          <w:color w:val="FF0000"/>
          <w:highlight w:val="yellow"/>
        </w:rPr>
        <w:t>pohled !!!!!!!!!!!!!!!!!!!!</w:t>
      </w:r>
      <w:proofErr w:type="gramEnd"/>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w:t>
      </w:r>
      <w:proofErr w:type="gramStart"/>
      <w:r w:rsidRPr="00F66363">
        <w:rPr>
          <w:color w:val="FF0000"/>
          <w:highlight w:val="yellow"/>
        </w:rPr>
        <w:t>3D</w:t>
      </w:r>
      <w:proofErr w:type="gramEnd"/>
      <w:r w:rsidRPr="00F66363">
        <w:rPr>
          <w:color w:val="FF0000"/>
          <w:highlight w:val="yellow"/>
        </w:rPr>
        <w:t xml:space="preserve">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11FBE68D"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2165DC">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3647C6D9"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21</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356BA061" w:rsidR="00637A27" w:rsidRPr="00637A27" w:rsidRDefault="00637A27" w:rsidP="00637A27">
      <w:pPr>
        <w:pStyle w:val="Caption"/>
      </w:pPr>
      <w:r>
        <w:t xml:space="preserve">Obr. </w:t>
      </w:r>
      <w:r>
        <w:fldChar w:fldCharType="begin"/>
      </w:r>
      <w:r>
        <w:instrText xml:space="preserve"> SEQ Obr. \* ARABIC </w:instrText>
      </w:r>
      <w:r>
        <w:fldChar w:fldCharType="separate"/>
      </w:r>
      <w:r w:rsidR="002165DC">
        <w:rPr>
          <w:noProof/>
        </w:rPr>
        <w:t>22</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w:t>
      </w:r>
      <w:r w:rsidRPr="00A8678D">
        <w:lastRenderedPageBreak/>
        <w:t xml:space="preserve">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4596FB2D"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2"/>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3"/>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7554A9F9" w14:textId="7618E79E" w:rsidR="00672AF9" w:rsidRPr="001975DE" w:rsidRDefault="001A2401" w:rsidP="001A2401">
      <w:pPr>
        <w:pStyle w:val="Normlnprvnodsazen"/>
        <w:ind w:firstLine="0"/>
        <w:rPr>
          <w:ins w:id="103" w:author="Jan Horák" w:date="2023-06-15T11:57:00Z"/>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lastRenderedPageBreak/>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2E17A164"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7B5CF8">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65218258" w:rsidR="001937BB" w:rsidRDefault="001937BB" w:rsidP="001937BB">
      <w:pPr>
        <w:pStyle w:val="Normlnprvnodsazen"/>
        <w:ind w:firstLine="0"/>
      </w:pPr>
    </w:p>
    <w:p w14:paraId="7AE7DD12" w14:textId="0355D426" w:rsidR="007E3F0A" w:rsidRDefault="007E3F0A" w:rsidP="007E3F0A">
      <w:pPr>
        <w:pStyle w:val="Heading3"/>
        <w:rPr>
          <w:lang w:val="en-US"/>
        </w:rPr>
      </w:pPr>
      <w:r>
        <w:lastRenderedPageBreak/>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190BD90A"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je stále na takové </w:t>
      </w:r>
      <w:r w:rsidR="00D926B2">
        <w:t>úrovni, aby</w:t>
      </w:r>
      <w:r>
        <w:t xml:space="preserve"> bylo možné předpokládat, že uživatel bude virtuální prostředí zažívat skrze HMD. Tuto problematiku je možné řešit v rámci návrhu aplikace (viz. kap. X).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9"/>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50"/>
                    <a:stretch>
                      <a:fillRect/>
                    </a:stretch>
                  </pic:blipFill>
                  <pic:spPr>
                    <a:xfrm>
                      <a:off x="0" y="0"/>
                      <a:ext cx="3850119" cy="2269673"/>
                    </a:xfrm>
                    <a:prstGeom prst="rect">
                      <a:avLst/>
                    </a:prstGeom>
                  </pic:spPr>
                </pic:pic>
              </a:graphicData>
            </a:graphic>
          </wp:inline>
        </w:drawing>
      </w:r>
    </w:p>
    <w:p w14:paraId="39CC6B3E" w14:textId="6DAB6A0B" w:rsidR="0021568E" w:rsidRPr="0021568E" w:rsidRDefault="00D926B2" w:rsidP="00D926B2">
      <w:pPr>
        <w:pStyle w:val="Caption"/>
      </w:pPr>
      <w:r>
        <w:t xml:space="preserve">Obr. </w:t>
      </w:r>
      <w:r>
        <w:fldChar w:fldCharType="begin"/>
      </w:r>
      <w:r>
        <w:instrText xml:space="preserve"> SEQ Obr. \* ARABIC </w:instrText>
      </w:r>
      <w:r>
        <w:fldChar w:fldCharType="separate"/>
      </w:r>
      <w:r w:rsidR="002165DC">
        <w:rPr>
          <w:noProof/>
        </w:rPr>
        <w:t>24</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59301FE2"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w:t>
      </w:r>
      <w:r w:rsidRPr="001D37CB">
        <w:rPr>
          <w:highlight w:val="yellow"/>
          <w:lang w:eastAsia="cs-CZ"/>
        </w:rPr>
        <w:t>napsat</w:t>
      </w:r>
      <w:r w:rsidR="001D37CB" w:rsidRPr="001D37CB">
        <w:rPr>
          <w:highlight w:val="yellow"/>
          <w:lang w:eastAsia="cs-CZ"/>
        </w:rPr>
        <w:t xml:space="preserve"> – ZJEDNODUSIT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lastRenderedPageBreak/>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w:t>
      </w:r>
      <w:r w:rsidRPr="00464C35">
        <w:rPr>
          <w:highlight w:val="yellow"/>
        </w:rPr>
        <w:lastRenderedPageBreak/>
        <w:t xml:space="preserve">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7C8DC7EA" w:rsidR="002C3EA4" w:rsidRDefault="002C3EA4" w:rsidP="002C3EA4">
      <w:pPr>
        <w:pStyle w:val="Heading3"/>
      </w:pPr>
      <w:r>
        <w:t xml:space="preserve">Existující řešení </w:t>
      </w:r>
      <w:r w:rsidR="001D37CB">
        <w:t xml:space="preserve">- </w:t>
      </w:r>
      <w:r w:rsidR="001D37CB" w:rsidRPr="001D37CB">
        <w:rPr>
          <w:highlight w:val="yellow"/>
          <w:lang w:val="en-US"/>
        </w:rPr>
        <w:t>#poznamky</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lastRenderedPageBreak/>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proofErr w:type="gramStart"/>
      <w:r>
        <w:t>3D</w:t>
      </w:r>
      <w:proofErr w:type="gramEnd"/>
      <w:r>
        <w:t xml:space="preserve">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51"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w:t>
      </w:r>
      <w:proofErr w:type="gramStart"/>
      <w:r>
        <w:t>3D</w:t>
      </w:r>
      <w:proofErr w:type="gramEnd"/>
      <w:r>
        <w:t xml:space="preserve">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w:t>
      </w:r>
      <w:proofErr w:type="gramStart"/>
      <w:r>
        <w:t>3D</w:t>
      </w:r>
      <w:proofErr w:type="gramEnd"/>
      <w:r>
        <w:t xml:space="preserve"> </w:t>
      </w:r>
      <w:proofErr w:type="spellStart"/>
      <w:r>
        <w:t>tiles</w:t>
      </w:r>
      <w:proofErr w:type="spellEnd"/>
    </w:p>
    <w:p w14:paraId="09472650" w14:textId="240B677A" w:rsidR="00B825BE" w:rsidRPr="00075E05" w:rsidRDefault="00BE7E16" w:rsidP="00075E05">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tilesety</w:t>
      </w:r>
      <w:proofErr w:type="spellEnd"/>
      <w:r>
        <w:rPr>
          <w:lang w:eastAsia="en-US"/>
        </w:rPr>
        <w:t xml:space="preserve"> a zobrazují v základním 3DoF VR. </w:t>
      </w: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239077BD" w:rsidR="00884108" w:rsidRDefault="00D560AD" w:rsidP="00884108">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Výběr technologií pro analýzu a popis byl založen</w:t>
      </w:r>
      <w:r w:rsidR="005F7100">
        <w:t xml:space="preserve"> </w:t>
      </w:r>
      <w:r w:rsidR="005F7100">
        <w:t>jednak</w:t>
      </w:r>
      <w:r w:rsidR="000333F9">
        <w:t xml:space="preserve"> na</w:t>
      </w:r>
      <w:r w:rsidR="005F7100">
        <w:t xml:space="preserve"> </w:t>
      </w:r>
      <w:r w:rsidR="000333F9">
        <w:t>rešerší literatury dokumentující existující řešení</w:t>
      </w:r>
      <w:r w:rsidR="005F7100">
        <w:t xml:space="preserve">, </w:t>
      </w:r>
      <w:r w:rsidR="000333F9">
        <w:t xml:space="preserve">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w:t>
      </w:r>
      <w:proofErr w:type="spellStart"/>
      <w:r w:rsidR="000333F9" w:rsidRPr="004F2C70">
        <w:t>Seguin</w:t>
      </w:r>
      <w:proofErr w:type="spellEnd"/>
      <w:r w:rsidR="000333F9" w:rsidRPr="004F2C70">
        <w:t xml:space="preserve"> 2023)</w:t>
      </w:r>
      <w:r w:rsidR="000333F9">
        <w:fldChar w:fldCharType="end"/>
      </w:r>
      <w:r w:rsidR="005F7100">
        <w:t xml:space="preserve">, tak na základě konzultace s komunitou uživatelů a vývojářů jednotlivých technologií. </w:t>
      </w:r>
    </w:p>
    <w:p w14:paraId="62E3D4C7" w14:textId="5687F71B" w:rsidR="002165DC" w:rsidRDefault="002165DC" w:rsidP="002165DC">
      <w:pPr>
        <w:pStyle w:val="Normlnprvnodsazen"/>
        <w:ind w:firstLine="0"/>
        <w:rPr>
          <w:lang w:eastAsia="en-US"/>
        </w:rPr>
      </w:pPr>
    </w:p>
    <w:p w14:paraId="0D4BD304" w14:textId="77777777" w:rsidR="002165DC" w:rsidRDefault="002165DC" w:rsidP="002165DC">
      <w:pPr>
        <w:pStyle w:val="Normlnprvnodsazen"/>
        <w:ind w:firstLine="0"/>
        <w:rPr>
          <w:lang w:eastAsia="en-US"/>
        </w:rPr>
      </w:pPr>
    </w:p>
    <w:p w14:paraId="1F12BE21" w14:textId="77777777" w:rsidR="002165DC" w:rsidRDefault="002165DC" w:rsidP="002165DC">
      <w:pPr>
        <w:pStyle w:val="Normlnprvnodsazen"/>
        <w:keepNext/>
        <w:ind w:firstLine="0"/>
      </w:pPr>
      <w:r w:rsidRPr="002165DC">
        <w:rPr>
          <w:noProof/>
          <w:lang w:eastAsia="en-US"/>
        </w:rPr>
        <w:drawing>
          <wp:inline distT="0" distB="0" distL="0" distR="0" wp14:anchorId="66E5276B" wp14:editId="63F150A3">
            <wp:extent cx="5579745" cy="3408045"/>
            <wp:effectExtent l="0" t="0" r="1905" b="1905"/>
            <wp:docPr id="5649249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4952" name="Picture 1" descr="A screen shot of a computer&#10;&#10;Description automatically generated"/>
                    <pic:cNvPicPr/>
                  </pic:nvPicPr>
                  <pic:blipFill>
                    <a:blip r:embed="rId52"/>
                    <a:stretch>
                      <a:fillRect/>
                    </a:stretch>
                  </pic:blipFill>
                  <pic:spPr>
                    <a:xfrm>
                      <a:off x="0" y="0"/>
                      <a:ext cx="5579745" cy="3408045"/>
                    </a:xfrm>
                    <a:prstGeom prst="rect">
                      <a:avLst/>
                    </a:prstGeom>
                  </pic:spPr>
                </pic:pic>
              </a:graphicData>
            </a:graphic>
          </wp:inline>
        </w:drawing>
      </w:r>
    </w:p>
    <w:p w14:paraId="3FBC8D38" w14:textId="2B072463" w:rsidR="002165DC" w:rsidRPr="002165DC" w:rsidRDefault="002165DC" w:rsidP="002165DC">
      <w:pPr>
        <w:pStyle w:val="Caption"/>
      </w:pPr>
      <w:r>
        <w:t xml:space="preserve">Obr. </w:t>
      </w:r>
      <w:r>
        <w:fldChar w:fldCharType="begin"/>
      </w:r>
      <w:r>
        <w:instrText xml:space="preserve"> SEQ Obr. \* ARABIC </w:instrText>
      </w:r>
      <w:r>
        <w:fldChar w:fldCharType="separate"/>
      </w:r>
      <w:r>
        <w:rPr>
          <w:noProof/>
        </w:rPr>
        <w:t>25</w:t>
      </w:r>
      <w:r>
        <w:fldChar w:fldCharType="end"/>
      </w:r>
      <w:r>
        <w:t xml:space="preserve"> </w:t>
      </w:r>
      <w:proofErr w:type="spellStart"/>
      <w:r>
        <w:t>Predelat</w:t>
      </w:r>
      <w:proofErr w:type="spellEnd"/>
    </w:p>
    <w:p w14:paraId="1EE56B27" w14:textId="182ECB6C" w:rsidR="00EF7E0B" w:rsidRDefault="00EF7E0B" w:rsidP="00EF7E0B">
      <w:pPr>
        <w:pStyle w:val="Heading3"/>
      </w:pPr>
      <w:proofErr w:type="spellStart"/>
      <w:r>
        <w:t>Rendering</w:t>
      </w:r>
      <w:proofErr w:type="spellEnd"/>
      <w:r>
        <w:t xml:space="preserve"> </w:t>
      </w:r>
      <w:proofErr w:type="spellStart"/>
      <w:r>
        <w:t>enginy</w:t>
      </w:r>
      <w:proofErr w:type="spellEnd"/>
    </w:p>
    <w:p w14:paraId="41BBCE2D" w14:textId="315BE402" w:rsidR="003A5D0E" w:rsidRPr="003A5D0E" w:rsidRDefault="00EF7E0B" w:rsidP="005F7100">
      <w:r>
        <w:t xml:space="preserve">Jak již bylo </w:t>
      </w:r>
      <w:r w:rsidR="005F7100">
        <w:t>zmíněno</w:t>
      </w:r>
      <w:r>
        <w:t xml:space="preserve"> v předešlé kapit</w:t>
      </w:r>
      <w:r w:rsidR="005F7100">
        <w:t>ole</w:t>
      </w:r>
      <w:r>
        <w:t xml:space="preserve"> (Webový vývoj) drtivá většina 3D grafiky na webu je realizována skrze </w:t>
      </w:r>
      <w:r w:rsidR="005F7100">
        <w:t>nízko úrovňovou</w:t>
      </w:r>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2BBA8A0D" w14:textId="648AB42D"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7B5CF8">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lastRenderedPageBreak/>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t>Ammo.js, Cannon.js</w:t>
      </w:r>
      <w:r>
        <w:t xml:space="preserve"> – Knihovny dodávající funkcionalitu fyzikálních simulací – klíčové pro interakci objektů. </w:t>
      </w:r>
    </w:p>
    <w:p w14:paraId="6D390B7E" w14:textId="47C64AC3" w:rsidR="00EF7E0B" w:rsidRDefault="00EF7E0B" w:rsidP="00EF7E0B">
      <w:pPr>
        <w:pStyle w:val="ListParagraph"/>
        <w:numPr>
          <w:ilvl w:val="0"/>
          <w:numId w:val="55"/>
        </w:numPr>
      </w:pPr>
      <w:proofErr w:type="spellStart"/>
      <w:r>
        <w:rPr>
          <w:b/>
          <w:bCs/>
        </w:rPr>
        <w:t>Needle</w:t>
      </w:r>
      <w:proofErr w:type="spellEnd"/>
      <w:r w:rsidR="005F7100">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A91B86" w14:textId="1A7B12C4"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5F7100">
        <w:rPr>
          <w:i/>
          <w:iCs/>
        </w:rPr>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graf scény </w:t>
      </w:r>
      <w:r w:rsidRPr="005F7100">
        <w:rPr>
          <w:highlight w:val="yellow"/>
        </w:rPr>
        <w:t>(</w:t>
      </w:r>
      <w:proofErr w:type="spellStart"/>
      <w:r w:rsidRPr="005F7100">
        <w:rPr>
          <w:highlight w:val="yellow"/>
        </w:rPr>
        <w:t>Obr.X</w:t>
      </w:r>
      <w:proofErr w:type="spellEnd"/>
      <w:r w:rsidRPr="005F7100">
        <w:rPr>
          <w:highlight w:val="yellow"/>
        </w:rPr>
        <w:t>)</w:t>
      </w:r>
      <w:r>
        <w:t xml:space="preserve">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2037693" cy="2287936"/>
                    </a:xfrm>
                    <a:prstGeom prst="rect">
                      <a:avLst/>
                    </a:prstGeom>
                  </pic:spPr>
                </pic:pic>
              </a:graphicData>
            </a:graphic>
          </wp:inline>
        </w:drawing>
      </w:r>
    </w:p>
    <w:p w14:paraId="112B699F" w14:textId="3549C1D0"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2165DC">
        <w:rPr>
          <w:noProof/>
        </w:rPr>
        <w:t>26</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3C71AB3E" w:rsidR="00EF7E0B" w:rsidRDefault="00EF7E0B" w:rsidP="00EF7E0B">
      <w:pPr>
        <w:pStyle w:val="Normlnprvnodsazen"/>
        <w:rPr>
          <w:lang w:eastAsia="en-US"/>
        </w:rPr>
      </w:pPr>
      <w:proofErr w:type="spellStart"/>
      <w:r>
        <w:rPr>
          <w:lang w:eastAsia="en-US"/>
        </w:rPr>
        <w:lastRenderedPageBreak/>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w:t>
      </w:r>
      <w:r w:rsidRPr="005F7100">
        <w:rPr>
          <w:i/>
          <w:iCs/>
          <w:lang w:eastAsia="en-US"/>
        </w:rPr>
        <w:t>translace</w:t>
      </w:r>
      <w:r>
        <w:rPr>
          <w:lang w:eastAsia="en-US"/>
        </w:rPr>
        <w:t xml:space="preserve">, </w:t>
      </w:r>
      <w:r w:rsidRPr="005F7100">
        <w:rPr>
          <w:i/>
          <w:iCs/>
          <w:lang w:eastAsia="en-US"/>
        </w:rPr>
        <w:t>rotace</w:t>
      </w:r>
      <w:r>
        <w:rPr>
          <w:lang w:eastAsia="en-US"/>
        </w:rPr>
        <w:t xml:space="preserve">, </w:t>
      </w:r>
      <w:proofErr w:type="spellStart"/>
      <w:r w:rsidRPr="005F7100">
        <w:rPr>
          <w:i/>
          <w:iCs/>
          <w:lang w:eastAsia="en-US"/>
        </w:rPr>
        <w:t>scaling</w:t>
      </w:r>
      <w:proofErr w:type="spellEnd"/>
      <w:r>
        <w:rPr>
          <w:lang w:eastAsia="en-US"/>
        </w:rPr>
        <w:t xml:space="preserve">) je definována v souřadnicovém systému </w:t>
      </w:r>
      <w:r w:rsidR="005A518A">
        <w:rPr>
          <w:lang w:eastAsia="en-US"/>
        </w:rPr>
        <w:t>rodičovského</w:t>
      </w:r>
      <w:r>
        <w:rPr>
          <w:lang w:eastAsia="en-US"/>
        </w:rPr>
        <w:t xml:space="preserve">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02A45E8A" w14:textId="01F5A2B9" w:rsidR="00BC27A5" w:rsidRPr="00684CA4" w:rsidRDefault="00EF7E0B" w:rsidP="00684CA4">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r w:rsidR="005A518A">
        <w:rPr>
          <w:lang w:val="en-US" w:eastAsia="en-US"/>
        </w:rPr>
        <w:t>&lt;</w:t>
      </w:r>
      <w:proofErr w:type="spellStart"/>
      <w:r>
        <w:rPr>
          <w:lang w:eastAsia="en-US"/>
        </w:rPr>
        <w:t>button</w:t>
      </w:r>
      <w:proofErr w:type="spellEnd"/>
      <w:r w:rsidR="005A518A">
        <w:rPr>
          <w:lang w:eastAsia="en-US"/>
        </w:rPr>
        <w:t xml:space="preserve">&gt; </w:t>
      </w:r>
      <w:r>
        <w:rPr>
          <w:lang w:eastAsia="en-US"/>
        </w:rPr>
        <w:t xml:space="preserve">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r w:rsidR="005A518A">
        <w:rPr>
          <w:lang w:eastAsia="en-US"/>
        </w:rPr>
        <w:t xml:space="preserve"> Za účelem tvorby imerzního prostředí je tedy zapotřebí vlastního vývoje kolizní logiky (kolizní geometrie, </w:t>
      </w:r>
      <w:proofErr w:type="spellStart"/>
      <w:r w:rsidR="005A518A" w:rsidRPr="005A518A">
        <w:rPr>
          <w:i/>
          <w:iCs/>
          <w:lang w:eastAsia="en-US"/>
        </w:rPr>
        <w:t>raycasting</w:t>
      </w:r>
      <w:proofErr w:type="spellEnd"/>
      <w:r w:rsidR="005A518A">
        <w:rPr>
          <w:lang w:eastAsia="en-US"/>
        </w:rPr>
        <w:t>), pohybu ve scéně a celkově způsobu interakce s objekty. Na základě této skutečnosti byla v three.js vytvořena základní aplikace na úrovni 3DOF</w:t>
      </w:r>
      <w:r w:rsidR="00684CA4">
        <w:rPr>
          <w:lang w:eastAsia="en-US"/>
        </w:rPr>
        <w:t xml:space="preserve"> </w:t>
      </w:r>
      <w:r w:rsidR="005A518A">
        <w:rPr>
          <w:lang w:eastAsia="en-US"/>
        </w:rPr>
        <w:t xml:space="preserve">bez </w:t>
      </w:r>
      <w:r w:rsidR="00684CA4">
        <w:rPr>
          <w:lang w:eastAsia="en-US"/>
        </w:rPr>
        <w:t>interakce (</w:t>
      </w:r>
      <w:hyperlink r:id="rId55" w:history="1">
        <w:r w:rsidR="00684CA4" w:rsidRPr="00D82831">
          <w:rPr>
            <w:rStyle w:val="Hyperlink"/>
            <w:bCs/>
          </w:rPr>
          <w:t>https://jendahorak.</w:t>
        </w:r>
        <w:r w:rsidR="00684CA4" w:rsidRPr="00D82831">
          <w:rPr>
            <w:rStyle w:val="Hyperlink"/>
            <w:bCs/>
          </w:rPr>
          <w:t>g</w:t>
        </w:r>
        <w:r w:rsidR="00684CA4" w:rsidRPr="00D82831">
          <w:rPr>
            <w:rStyle w:val="Hyperlink"/>
            <w:bCs/>
          </w:rPr>
          <w:t>ithub.io/disc3vr/</w:t>
        </w:r>
      </w:hyperlink>
      <w:r w:rsidR="00684CA4">
        <w:rPr>
          <w:bCs/>
        </w:rPr>
        <w:t>).</w:t>
      </w:r>
    </w:p>
    <w:p w14:paraId="248DE709" w14:textId="72E51869" w:rsidR="00DC2D7C" w:rsidRDefault="00EF7E0B" w:rsidP="00DC2D7C">
      <w:pPr>
        <w:rPr>
          <w:b/>
          <w:bCs/>
        </w:rPr>
      </w:pPr>
      <w:r w:rsidRPr="00467A7E">
        <w:rPr>
          <w:b/>
          <w:bCs/>
        </w:rPr>
        <w:t xml:space="preserve">Babylon.js </w:t>
      </w:r>
    </w:p>
    <w:p w14:paraId="28439706" w14:textId="6CF59AE2" w:rsidR="00530083" w:rsidRDefault="00E97AB2" w:rsidP="00E97AB2">
      <w:pPr>
        <w:pStyle w:val="Normlnprvnodsazen"/>
        <w:ind w:firstLine="0"/>
        <w:rPr>
          <w:lang w:eastAsia="en-US"/>
        </w:rPr>
      </w:pPr>
      <w:r>
        <w:rPr>
          <w:lang w:eastAsia="en-US"/>
        </w:rPr>
        <w:t xml:space="preserve">Babylon.js je obdobně jako three.js </w:t>
      </w:r>
      <w:proofErr w:type="spellStart"/>
      <w:r>
        <w:rPr>
          <w:lang w:eastAsia="en-US"/>
        </w:rPr>
        <w:t>javascriptová</w:t>
      </w:r>
      <w:proofErr w:type="spellEnd"/>
      <w:r>
        <w:rPr>
          <w:lang w:eastAsia="en-US"/>
        </w:rPr>
        <w:t xml:space="preserve"> knihovna umožňující vykreslování </w:t>
      </w:r>
      <w:proofErr w:type="gramStart"/>
      <w:r>
        <w:rPr>
          <w:lang w:eastAsia="en-US"/>
        </w:rPr>
        <w:t>3D</w:t>
      </w:r>
      <w:proofErr w:type="gramEnd"/>
      <w:r>
        <w:rPr>
          <w:lang w:eastAsia="en-US"/>
        </w:rPr>
        <w:t xml:space="preserve"> scén na základě </w:t>
      </w:r>
      <w:proofErr w:type="spellStart"/>
      <w:r>
        <w:rPr>
          <w:lang w:eastAsia="en-US"/>
        </w:rPr>
        <w:t>WebGL</w:t>
      </w:r>
      <w:proofErr w:type="spellEnd"/>
      <w:r>
        <w:rPr>
          <w:lang w:eastAsia="en-US"/>
        </w:rPr>
        <w:t xml:space="preserve"> aj. API na nižších úrovních. Babylon.js je komunitní open source projekt s více nežli polovinou kódové základny napsané samotnými </w:t>
      </w:r>
      <w:r w:rsidR="008F0FAE">
        <w:rPr>
          <w:lang w:eastAsia="en-US"/>
        </w:rPr>
        <w:t>uživateli</w:t>
      </w:r>
      <w:r>
        <w:rPr>
          <w:lang w:eastAsia="en-US"/>
        </w:rPr>
        <w:t xml:space="preserve">. 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t>rendering</w:t>
      </w:r>
      <w:proofErr w:type="spellEnd"/>
      <w:r w:rsidR="00530083">
        <w:rPr>
          <w:lang w:eastAsia="en-US"/>
        </w:rPr>
        <w:t xml:space="preserve">) vykreslování a výměnný formát </w:t>
      </w:r>
      <w:proofErr w:type="spellStart"/>
      <w:r w:rsidR="00530083">
        <w:rPr>
          <w:lang w:eastAsia="en-US"/>
        </w:rPr>
        <w:t>glTF</w:t>
      </w:r>
      <w:proofErr w:type="spellEnd"/>
      <w:r w:rsidR="00530083">
        <w:rPr>
          <w:lang w:eastAsia="en-US"/>
        </w:rPr>
        <w:t xml:space="preserve">. </w:t>
      </w:r>
      <w:r w:rsidR="008F0FAE">
        <w:rPr>
          <w:lang w:eastAsia="en-US"/>
        </w:rPr>
        <w:t>D</w:t>
      </w:r>
      <w:r w:rsidR="00530083">
        <w:rPr>
          <w:lang w:eastAsia="en-US"/>
        </w:rPr>
        <w:t xml:space="preserve">ále </w:t>
      </w:r>
      <w:r w:rsidR="008F0FAE">
        <w:rPr>
          <w:lang w:eastAsia="en-US"/>
        </w:rPr>
        <w:t xml:space="preserve">Babylon.js </w:t>
      </w:r>
      <w:r w:rsidR="00530083">
        <w:rPr>
          <w:lang w:eastAsia="en-US"/>
        </w:rPr>
        <w:t xml:space="preserve">poskytuje nástavby nad jádrovou knihovnou ve formě online nástrojů jako je online editor kódu, inspektor </w:t>
      </w:r>
      <w:proofErr w:type="gramStart"/>
      <w:r w:rsidR="00530083">
        <w:rPr>
          <w:lang w:eastAsia="en-US"/>
        </w:rPr>
        <w:t>3D</w:t>
      </w:r>
      <w:proofErr w:type="gramEnd"/>
      <w:r w:rsidR="00530083">
        <w:rPr>
          <w:lang w:eastAsia="en-US"/>
        </w:rPr>
        <w:t xml:space="preserve">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06EE7620"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w:t>
      </w:r>
      <w:r w:rsidR="008F0FAE">
        <w:rPr>
          <w:lang w:eastAsia="en-US"/>
        </w:rPr>
        <w:t>VR i</w:t>
      </w:r>
      <w:r w:rsidR="007A4C28">
        <w:rPr>
          <w:lang w:eastAsia="en-US"/>
        </w:rPr>
        <w:t xml:space="preserve">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 Babylon.js poskytuje </w:t>
      </w:r>
      <w:proofErr w:type="spellStart"/>
      <w:r w:rsidR="007A4C28">
        <w:rPr>
          <w:lang w:eastAsia="en-US"/>
        </w:rPr>
        <w:t>XRHelper</w:t>
      </w:r>
      <w:proofErr w:type="spellEnd"/>
      <w:r w:rsidR="007A4C28">
        <w:rPr>
          <w:lang w:eastAsia="en-US"/>
        </w:rPr>
        <w:t xml:space="preserve">, kdy základní </w:t>
      </w:r>
      <w:r w:rsidR="008F0FAE">
        <w:rPr>
          <w:lang w:eastAsia="en-US"/>
        </w:rPr>
        <w:t>virtuální</w:t>
      </w:r>
      <w:r w:rsidR="007A4C28">
        <w:rPr>
          <w:lang w:eastAsia="en-US"/>
        </w:rPr>
        <w:t xml:space="preserve"> reality je dosaženo pomocí </w:t>
      </w:r>
      <w:r w:rsidR="008F0FAE">
        <w:rPr>
          <w:lang w:eastAsia="en-US"/>
        </w:rPr>
        <w:t>přidání</w:t>
      </w:r>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proofErr w:type="spellStart"/>
      <w:r w:rsidR="007A4C28" w:rsidRPr="007A4C28">
        <w:rPr>
          <w:highlight w:val="yellow"/>
          <w:lang w:val="en-US" w:eastAsia="en-US"/>
        </w:rPr>
        <w:t>FeaturesManager</w:t>
      </w:r>
      <w:proofErr w:type="spellEnd"/>
      <w:r w:rsidR="007A4C28">
        <w:rPr>
          <w:lang w:val="en-US" w:eastAsia="en-US"/>
        </w:rPr>
        <w:t xml:space="preserve"> – </w:t>
      </w:r>
    </w:p>
    <w:p w14:paraId="1E99E904" w14:textId="5C0A1D5D" w:rsidR="008F0FAE" w:rsidRPr="008F0FAE" w:rsidRDefault="008F0FAE" w:rsidP="008F0FAE">
      <w:pPr>
        <w:pStyle w:val="Normlnprvnodsazen"/>
        <w:rPr>
          <w:lang w:eastAsia="en-US"/>
        </w:rPr>
      </w:pPr>
      <w:r w:rsidRPr="008F0FAE">
        <w:rPr>
          <w:lang w:eastAsia="en-US"/>
        </w:rPr>
        <w:t>Interakce</w:t>
      </w:r>
      <w:r w:rsidR="007A4C28" w:rsidRPr="008F0FAE">
        <w:rPr>
          <w:lang w:eastAsia="en-US"/>
        </w:rPr>
        <w:t xml:space="preserve"> je </w:t>
      </w:r>
      <w:r w:rsidRPr="008F0FAE">
        <w:rPr>
          <w:lang w:eastAsia="en-US"/>
        </w:rPr>
        <w:t>nativně</w:t>
      </w:r>
      <w:r w:rsidR="007A4C28" w:rsidRPr="008F0FAE">
        <w:rPr>
          <w:lang w:eastAsia="en-US"/>
        </w:rPr>
        <w:t xml:space="preserve"> podporována a jsou </w:t>
      </w:r>
      <w:r w:rsidRPr="008F0FAE">
        <w:rPr>
          <w:lang w:eastAsia="en-US"/>
        </w:rPr>
        <w:t>poskytovány</w:t>
      </w:r>
      <w:r w:rsidR="007A4C28" w:rsidRPr="008F0FAE">
        <w:rPr>
          <w:lang w:eastAsia="en-US"/>
        </w:rPr>
        <w:t xml:space="preserve"> jednoduché abstrakce. Uživatelská selekce je</w:t>
      </w:r>
      <w:r>
        <w:rPr>
          <w:lang w:eastAsia="en-US"/>
        </w:rPr>
        <w:t xml:space="preserve"> implementována napříč zařízeními </w:t>
      </w:r>
      <w:proofErr w:type="spellStart"/>
      <w:r>
        <w:rPr>
          <w:lang w:eastAsia="en-US"/>
        </w:rPr>
        <w:t>skrze</w:t>
      </w:r>
      <w:r w:rsidR="007A4C28" w:rsidRPr="008F0FAE">
        <w:rPr>
          <w:i/>
          <w:iCs/>
          <w:lang w:eastAsia="en-US"/>
        </w:rPr>
        <w:t>fallback</w:t>
      </w:r>
      <w:proofErr w:type="spellEnd"/>
      <w:r w:rsidR="007A4C28" w:rsidRPr="008F0FAE">
        <w:rPr>
          <w:lang w:eastAsia="en-US"/>
        </w:rPr>
        <w:t xml:space="preserve"> model. Kdy uživatelská selekce je mapována na aktuální dostupné zařízení, jimiž může být tlačítko na HMD </w:t>
      </w:r>
      <w:r w:rsidRPr="008F0FAE">
        <w:rPr>
          <w:lang w:eastAsia="en-US"/>
        </w:rPr>
        <w:t>ovladači</w:t>
      </w:r>
      <w:r w:rsidR="007A4C28" w:rsidRPr="008F0FAE">
        <w:rPr>
          <w:lang w:eastAsia="en-US"/>
        </w:rPr>
        <w:t xml:space="preserve">, myš, popř. selekce pohledem </w:t>
      </w:r>
      <w:r w:rsidR="007A4C28" w:rsidRPr="008F0FAE">
        <w:rPr>
          <w:highlight w:val="yellow"/>
          <w:lang w:eastAsia="en-US"/>
        </w:rPr>
        <w:t>(viz. kap Input).</w:t>
      </w:r>
      <w:r w:rsidR="009A376E" w:rsidRPr="008F0FAE">
        <w:rPr>
          <w:lang w:eastAsia="en-US"/>
        </w:rPr>
        <w:t xml:space="preserve"> Pohyb je implementován primárně pomocí teleportace.</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lastRenderedPageBreak/>
        <w:t>PlayCanvas</w:t>
      </w:r>
      <w:proofErr w:type="spellEnd"/>
    </w:p>
    <w:p w14:paraId="50A65F8F" w14:textId="11E870EB" w:rsidR="00B36706" w:rsidRPr="00F30B0C" w:rsidRDefault="00B36706" w:rsidP="00B36706">
      <w:pPr>
        <w:pStyle w:val="Malnadpis"/>
        <w:rPr>
          <w:b w:val="0"/>
          <w:bCs/>
          <w:lang w:val="en-US"/>
        </w:rPr>
      </w:pPr>
      <w:r>
        <w:rPr>
          <w:b w:val="0"/>
          <w:bCs/>
        </w:rPr>
        <w:t xml:space="preserve">Jedná se o </w:t>
      </w:r>
      <w:proofErr w:type="spellStart"/>
      <w:r>
        <w:rPr>
          <w:b w:val="0"/>
          <w:bCs/>
        </w:rPr>
        <w:t>Javascriptov</w:t>
      </w:r>
      <w:r w:rsidR="00F30B0C">
        <w:rPr>
          <w:b w:val="0"/>
          <w:bCs/>
        </w:rPr>
        <w:t>é</w:t>
      </w:r>
      <w:proofErr w:type="spellEnd"/>
      <w:r w:rsidR="00F30B0C">
        <w:rPr>
          <w:b w:val="0"/>
          <w:bCs/>
        </w:rPr>
        <w:t xml:space="preserve"> cloudové řešení s </w:t>
      </w:r>
      <w:r>
        <w:rPr>
          <w:b w:val="0"/>
          <w:bCs/>
        </w:rPr>
        <w:t xml:space="preserve">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r w:rsidR="00F30B0C">
        <w:rPr>
          <w:b w:val="0"/>
          <w:bCs/>
        </w:rPr>
        <w:t>.</w:t>
      </w:r>
      <w:r w:rsidR="008F0FAE">
        <w:rPr>
          <w:b w:val="0"/>
          <w:bCs/>
        </w:rPr>
        <w:t xml:space="preserve"> Velkým rozdílem od výše zmíněných knihoven je fakt, že se jedná o kompletní řešení, které poskytuje grafický editor pro tvorbu </w:t>
      </w:r>
      <w:proofErr w:type="gramStart"/>
      <w:r w:rsidR="008F0FAE">
        <w:rPr>
          <w:b w:val="0"/>
          <w:bCs/>
        </w:rPr>
        <w:t>3D</w:t>
      </w:r>
      <w:proofErr w:type="gramEnd"/>
      <w:r w:rsidR="008F0FAE">
        <w:rPr>
          <w:b w:val="0"/>
          <w:bCs/>
        </w:rPr>
        <w:t xml:space="preserve"> scén, textový editor a vývojový server přímo v prohlížeči. Zároveň je možné výsledný projekt publikovat přímo z </w:t>
      </w:r>
      <w:proofErr w:type="spellStart"/>
      <w:r w:rsidR="008F0FAE">
        <w:rPr>
          <w:b w:val="0"/>
          <w:bCs/>
        </w:rPr>
        <w:t>PlayCanvas</w:t>
      </w:r>
      <w:proofErr w:type="spellEnd"/>
      <w:r w:rsidR="008F0FAE">
        <w:rPr>
          <w:b w:val="0"/>
          <w:bCs/>
        </w:rPr>
        <w:t xml:space="preserve"> editoru. Při tvorbě složitějších scén je omezený výkon webového editoru patrný.</w:t>
      </w:r>
    </w:p>
    <w:p w14:paraId="30586579" w14:textId="3269AA1A" w:rsidR="00DB0571" w:rsidRPr="00DB0571" w:rsidRDefault="00125FE9" w:rsidP="00DB0571">
      <w:r w:rsidRPr="00125FE9">
        <w:rPr>
          <w:highlight w:val="yellow"/>
        </w:rPr>
        <w:t xml:space="preserve">#TODO – 3DOF aplikace s terénem a </w:t>
      </w:r>
      <w:proofErr w:type="spellStart"/>
      <w:r w:rsidRPr="00125FE9">
        <w:rPr>
          <w:highlight w:val="yellow"/>
        </w:rPr>
        <w:t>budovama</w:t>
      </w:r>
      <w:proofErr w:type="spellEnd"/>
    </w:p>
    <w:p w14:paraId="48A8FA0B" w14:textId="2D62677C" w:rsidR="00DB0571" w:rsidRDefault="00DB0571" w:rsidP="00DB0571">
      <w:pPr>
        <w:pStyle w:val="Heading3"/>
      </w:pPr>
      <w:r>
        <w:t>VR frameworky</w:t>
      </w:r>
    </w:p>
    <w:p w14:paraId="3EFCC501" w14:textId="212F675B" w:rsidR="00DB0571" w:rsidRPr="00DB0571" w:rsidRDefault="00DB0571" w:rsidP="00DB0571">
      <w:r>
        <w:t xml:space="preserve">Technologie uvedené v předešlé kapitole jsou obecné přístupy k vykreslování 3D </w:t>
      </w:r>
      <w:r w:rsidR="007D0B72">
        <w:t xml:space="preserve">grafiky na webu. V případě tvorby VP je tedy nutné se zaměřit na </w:t>
      </w:r>
      <w:proofErr w:type="spellStart"/>
      <w:r w:rsidR="007D0B72">
        <w:t>techologie</w:t>
      </w:r>
      <w:proofErr w:type="spellEnd"/>
      <w:r w:rsidR="007D0B72">
        <w:t xml:space="preserve"> specializující se na tvorbu virtuálních prostředí. Jelikož virtuální realita vyžaduje vykreslování </w:t>
      </w:r>
      <w:proofErr w:type="gramStart"/>
      <w:r w:rsidR="007D0B72">
        <w:t>3D</w:t>
      </w:r>
      <w:proofErr w:type="gramEnd"/>
      <w:r w:rsidR="007D0B72">
        <w:t xml:space="preserve"> prostorou, jsou technologie umožňující tvorbu VP často nadstavbou nad knihovnami zmíněnými v předešlé kapitole, především Three.js.</w:t>
      </w:r>
    </w:p>
    <w:p w14:paraId="0E1CC6FB" w14:textId="77777777" w:rsidR="00DB0571" w:rsidRDefault="00DB0571" w:rsidP="00DB0571">
      <w:pPr>
        <w:rPr>
          <w:b/>
          <w:bCs/>
        </w:rPr>
      </w:pPr>
      <w:r w:rsidRPr="001F6849">
        <w:rPr>
          <w:b/>
          <w:bCs/>
        </w:rPr>
        <w:t xml:space="preserve">A – </w:t>
      </w:r>
      <w:proofErr w:type="spellStart"/>
      <w:r w:rsidRPr="001F6849">
        <w:rPr>
          <w:b/>
          <w:bCs/>
        </w:rPr>
        <w:t>Frame</w:t>
      </w:r>
      <w:proofErr w:type="spellEnd"/>
      <w:r w:rsidRPr="001F6849">
        <w:rPr>
          <w:b/>
          <w:bCs/>
        </w:rPr>
        <w:t xml:space="preserve"> </w:t>
      </w:r>
      <w:r w:rsidRPr="001F6849">
        <w:rPr>
          <w:b/>
          <w:bCs/>
          <w:highlight w:val="yellow"/>
        </w:rPr>
        <w:t>(HTML, Three.js)</w:t>
      </w:r>
    </w:p>
    <w:p w14:paraId="010A4CAD" w14:textId="77777777" w:rsidR="00DB0571" w:rsidRPr="007E209C" w:rsidRDefault="00DB0571" w:rsidP="00DB0571">
      <w:pPr>
        <w:pStyle w:val="Normlnprvnodsazen"/>
        <w:ind w:firstLine="0"/>
      </w:pPr>
      <w:r>
        <w:rPr>
          <w:highlight w:val="yellow"/>
          <w:lang w:eastAsia="en-US"/>
        </w:rPr>
        <w:t xml:space="preserve"> </w:t>
      </w:r>
      <w:r w:rsidRPr="00574F36">
        <w:rPr>
          <w:b/>
          <w:bCs/>
          <w:highlight w:val="yellow"/>
          <w:lang w:eastAsia="en-US"/>
        </w:rPr>
        <w:t xml:space="preserve">3DOF aplikace s terénem a </w:t>
      </w:r>
      <w:proofErr w:type="spellStart"/>
      <w:r w:rsidRPr="00574F36">
        <w:rPr>
          <w:b/>
          <w:bCs/>
          <w:highlight w:val="yellow"/>
          <w:lang w:eastAsia="en-US"/>
        </w:rPr>
        <w:t>budovama</w:t>
      </w:r>
      <w:proofErr w:type="spellEnd"/>
      <w:r>
        <w:rPr>
          <w:lang w:eastAsia="en-US"/>
        </w:rPr>
        <w:t xml:space="preserve"> - </w:t>
      </w:r>
      <w:hyperlink r:id="rId56" w:history="1">
        <w:r w:rsidRPr="005C1591">
          <w:rPr>
            <w:rStyle w:val="Hyperlink"/>
            <w:lang w:eastAsia="en-US"/>
          </w:rPr>
          <w:t>https://jendahor</w:t>
        </w:r>
        <w:r w:rsidRPr="005C1591">
          <w:rPr>
            <w:rStyle w:val="Hyperlink"/>
            <w:lang w:eastAsia="en-US"/>
          </w:rPr>
          <w:t>a</w:t>
        </w:r>
        <w:r w:rsidRPr="005C1591">
          <w:rPr>
            <w:rStyle w:val="Hyperlink"/>
            <w:lang w:eastAsia="en-US"/>
          </w:rPr>
          <w:t>k.github.io/a3sixty/</w:t>
        </w:r>
      </w:hyperlink>
    </w:p>
    <w:p w14:paraId="032C32E3" w14:textId="77777777" w:rsidR="00DB0571" w:rsidRPr="001F6849" w:rsidRDefault="00DB0571" w:rsidP="00DB0571">
      <w:pPr>
        <w:pStyle w:val="Normlnprvnodsazen"/>
        <w:ind w:firstLine="0"/>
        <w:rPr>
          <w:lang w:eastAsia="en-US"/>
        </w:rPr>
      </w:pPr>
      <w:r w:rsidRPr="001F6849">
        <w:rPr>
          <w:b/>
          <w:bCs/>
          <w:lang w:eastAsia="en-US"/>
        </w:rPr>
        <w:t>Prototyp Petrov:</w:t>
      </w:r>
      <w:r w:rsidRPr="001F6849">
        <w:rPr>
          <w:lang w:eastAsia="en-US"/>
        </w:rPr>
        <w:t xml:space="preserve"> </w:t>
      </w:r>
      <w:hyperlink r:id="rId57" w:history="1">
        <w:r w:rsidRPr="001F6849">
          <w:rPr>
            <w:rStyle w:val="Hyperlink"/>
            <w:lang w:eastAsia="en-US"/>
          </w:rPr>
          <w:t>https://foam-jumpy-dianella.glitch.me</w:t>
        </w:r>
      </w:hyperlink>
    </w:p>
    <w:p w14:paraId="51A8DE1F" w14:textId="77777777" w:rsidR="00DB0571" w:rsidRDefault="00DB0571" w:rsidP="00DB0571">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 A-</w:t>
      </w:r>
      <w:proofErr w:type="spellStart"/>
      <w:r w:rsidRPr="001F6849">
        <w:rPr>
          <w:lang w:eastAsia="en-US"/>
        </w:rPr>
        <w:t>Frame</w:t>
      </w:r>
      <w:proofErr w:type="spellEnd"/>
      <w:r w:rsidRPr="001F6849">
        <w:rPr>
          <w:lang w:eastAsia="en-US"/>
        </w:rPr>
        <w:t xml:space="preserve"> využívá three.js pro manipulaci </w:t>
      </w:r>
      <w:proofErr w:type="spellStart"/>
      <w:r w:rsidRPr="001F6849">
        <w:rPr>
          <w:lang w:eastAsia="en-US"/>
        </w:rPr>
        <w:t>WebGL</w:t>
      </w:r>
      <w:proofErr w:type="spellEnd"/>
      <w:r w:rsidRPr="001F6849">
        <w:rPr>
          <w:lang w:eastAsia="en-US"/>
        </w:rPr>
        <w:t xml:space="preserve"> primitiv. </w:t>
      </w:r>
      <w:r w:rsidRPr="001F6849">
        <w:rPr>
          <w:i/>
          <w:iCs/>
          <w:lang w:eastAsia="en-US"/>
        </w:rPr>
        <w:t xml:space="preserve">Entity – </w:t>
      </w:r>
      <w:proofErr w:type="spellStart"/>
      <w:r w:rsidRPr="001F6849">
        <w:rPr>
          <w:i/>
          <w:iCs/>
          <w:lang w:eastAsia="en-US"/>
        </w:rPr>
        <w:t>Component</w:t>
      </w:r>
      <w:proofErr w:type="spellEnd"/>
      <w:r w:rsidRPr="001F6849">
        <w:rPr>
          <w:lang w:eastAsia="en-US"/>
        </w:rPr>
        <w:t xml:space="preserve"> přístup umožňuje definování entit jakožto elementů přímo v HTML kódu a následně definování komponent v rámci </w:t>
      </w:r>
      <w:proofErr w:type="spellStart"/>
      <w:r w:rsidRPr="001F6849">
        <w:rPr>
          <w:lang w:eastAsia="en-US"/>
        </w:rPr>
        <w:t>JavaScriptu</w:t>
      </w:r>
      <w:proofErr w:type="spellEnd"/>
      <w:r w:rsidRPr="001F6849">
        <w:rPr>
          <w:lang w:eastAsia="en-US"/>
        </w:rPr>
        <w:t xml:space="preserve">. </w:t>
      </w:r>
      <w:r w:rsidRPr="001F6849">
        <w:t>Při renderování scény A-</w:t>
      </w:r>
      <w:proofErr w:type="spellStart"/>
      <w:r w:rsidRPr="001F6849">
        <w:t>Frame</w:t>
      </w:r>
      <w:proofErr w:type="spellEnd"/>
      <w:r w:rsidRPr="001F6849">
        <w:t xml:space="preserve"> knihovna </w:t>
      </w:r>
      <w:proofErr w:type="gramStart"/>
      <w:r w:rsidRPr="001F6849">
        <w:t>vytváří</w:t>
      </w:r>
      <w:proofErr w:type="gramEnd"/>
      <w:r w:rsidRPr="001F6849">
        <w:t xml:space="preserve"> hierarchii DOM prvků z HTML elementů, které představují různé objekty ve scéně. Tyto prvky mohou být vybírány a manipulovány pomocí </w:t>
      </w:r>
      <w:proofErr w:type="spellStart"/>
      <w:r w:rsidRPr="001F6849">
        <w:t>JavaScriptu</w:t>
      </w:r>
      <w:proofErr w:type="spellEnd"/>
      <w:r w:rsidRPr="001F6849">
        <w:t xml:space="preserve">, stejně jako jakékoliv jiné HTML prvky. Například lze pomocí </w:t>
      </w:r>
      <w:proofErr w:type="spellStart"/>
      <w:r w:rsidRPr="001F6849">
        <w:t>JavaScriptu</w:t>
      </w:r>
      <w:proofErr w:type="spellEnd"/>
      <w:r w:rsidRPr="001F6849">
        <w:t xml:space="preserve"> měnit pozici, rotaci nebo vzhled objektu ve scéně. A-</w:t>
      </w:r>
      <w:proofErr w:type="spellStart"/>
      <w:r w:rsidRPr="001F6849">
        <w:t>Frame</w:t>
      </w:r>
      <w:proofErr w:type="spellEnd"/>
      <w:r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 komponenty pro rozšíření funkčnosti. A-</w:t>
      </w:r>
      <w:proofErr w:type="spellStart"/>
      <w:r w:rsidRPr="001F6849">
        <w:t>Frame</w:t>
      </w:r>
      <w:proofErr w:type="spellEnd"/>
      <w:r w:rsidRPr="001F6849">
        <w:t xml:space="preserve"> využívá DOM jako základ pro vytváření a manipulaci s prvky VR na webové stránce.</w:t>
      </w:r>
      <w:r>
        <w:t xml:space="preserve"> Jednoduše A-</w:t>
      </w:r>
      <w:proofErr w:type="spellStart"/>
      <w:r>
        <w:t>Frame</w:t>
      </w:r>
      <w:proofErr w:type="spellEnd"/>
      <w:r>
        <w:t xml:space="preserve"> vytváří </w:t>
      </w:r>
      <w:proofErr w:type="gramStart"/>
      <w:r>
        <w:t>framework,  ve</w:t>
      </w:r>
      <w:proofErr w:type="gramEnd"/>
      <w:r>
        <w:t xml:space="preserve"> kterém je možné o 3D prostředích přemýšlet jako HTML dokumentech. </w:t>
      </w:r>
    </w:p>
    <w:p w14:paraId="565E1E51" w14:textId="77777777" w:rsidR="00DB0571" w:rsidRPr="00203FA6" w:rsidRDefault="00DB0571" w:rsidP="00DB0571">
      <w:pPr>
        <w:pStyle w:val="Normlnprvnodsazen"/>
      </w:pPr>
      <w:r>
        <w:t>A-</w:t>
      </w:r>
      <w:proofErr w:type="spellStart"/>
      <w:r>
        <w:t>Frame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w:t>
      </w:r>
      <w:proofErr w:type="gramStart"/>
      <w:r>
        <w:t>vývojáři</w:t>
      </w:r>
      <w:proofErr w:type="gramEnd"/>
      <w:r>
        <w:t xml:space="preserve"> aby tyto techniky implementoval. </w:t>
      </w:r>
    </w:p>
    <w:p w14:paraId="73BDECDA" w14:textId="77777777" w:rsidR="00DB0571" w:rsidRDefault="00DB0571" w:rsidP="00DB0571">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583468D2" w14:textId="77777777" w:rsidR="00DB0571" w:rsidRPr="007E209C" w:rsidRDefault="00DB0571" w:rsidP="00DB0571">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DA6236B" w14:textId="77777777" w:rsidR="00DB0571" w:rsidRDefault="00DB0571" w:rsidP="00DB0571">
      <w:pPr>
        <w:rPr>
          <w:b/>
          <w:bCs/>
        </w:rPr>
      </w:pPr>
      <w:r w:rsidRPr="001F6849">
        <w:rPr>
          <w:b/>
          <w:bCs/>
        </w:rPr>
        <w:t>Prototyp Petrov:</w:t>
      </w:r>
    </w:p>
    <w:p w14:paraId="19A9A5A0" w14:textId="77777777" w:rsidR="00DB0571" w:rsidRPr="007373F8" w:rsidRDefault="00DB0571" w:rsidP="00DB0571">
      <w:commentRangeStart w:id="108"/>
      <w:r>
        <w:t xml:space="preserve">Viz: </w:t>
      </w:r>
      <w:hyperlink r:id="rId58" w:history="1">
        <w:r w:rsidRPr="000D3D05">
          <w:rPr>
            <w:rStyle w:val="Hyperlink"/>
          </w:rPr>
          <w:t>https://interesting-parallel-bit.glitch.me</w:t>
        </w:r>
      </w:hyperlink>
    </w:p>
    <w:p w14:paraId="1C43B861" w14:textId="77777777" w:rsidR="00DB0571" w:rsidRPr="007373F8" w:rsidRDefault="00DB0571" w:rsidP="00DB0571">
      <w:proofErr w:type="spellStart"/>
      <w:r>
        <w:t>kod</w:t>
      </w:r>
      <w:proofErr w:type="spellEnd"/>
      <w:r>
        <w:t xml:space="preserve">: </w:t>
      </w:r>
      <w:hyperlink r:id="rId59" w:anchor="!/interesting-parallel-bit" w:history="1">
        <w:r w:rsidRPr="000D3D05">
          <w:rPr>
            <w:rStyle w:val="Hyperlink"/>
          </w:rPr>
          <w:t>https://glitch.com/edit/#!/interesting-parallel-bit</w:t>
        </w:r>
      </w:hyperlink>
      <w:commentRangeEnd w:id="108"/>
      <w:r>
        <w:rPr>
          <w:rStyle w:val="CommentReference"/>
        </w:rPr>
        <w:commentReference w:id="108"/>
      </w:r>
    </w:p>
    <w:p w14:paraId="6D051F20" w14:textId="77777777" w:rsidR="00DB0571" w:rsidRPr="001F6849" w:rsidRDefault="00DB0571" w:rsidP="00DB0571">
      <w:r w:rsidRPr="001F6849">
        <w:lastRenderedPageBreak/>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w:t>
      </w:r>
      <w:proofErr w:type="spellStart"/>
      <w:r w:rsidRPr="001F6849">
        <w:t>needle-tools</w:t>
      </w:r>
      <w:proofErr w:type="spellEnd"/>
      <w:r w:rsidRPr="001F6849">
        <w:t xml:space="preserve"> 2023)</w:t>
      </w:r>
      <w:r w:rsidRPr="001F6849">
        <w:fldChar w:fldCharType="end"/>
      </w:r>
      <w:r w:rsidRPr="001F6849">
        <w:t xml:space="preserve"> </w:t>
      </w:r>
    </w:p>
    <w:p w14:paraId="7888102C" w14:textId="77777777" w:rsidR="00DB0571" w:rsidRPr="001F6849" w:rsidRDefault="00DB0571" w:rsidP="00DB0571">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w:t>
      </w:r>
      <w:proofErr w:type="spellStart"/>
      <w:r w:rsidRPr="001F6849">
        <w:rPr>
          <w:highlight w:val="yellow"/>
        </w:rPr>
        <w:t>needle-tools</w:t>
      </w:r>
      <w:proofErr w:type="spellEnd"/>
      <w:r w:rsidRPr="001F6849">
        <w:rPr>
          <w:highlight w:val="yellow"/>
        </w:rPr>
        <w:t xml:space="preserve"> 2023)</w:t>
      </w:r>
      <w:r w:rsidRPr="001F6849">
        <w:rPr>
          <w:highlight w:val="yellow"/>
        </w:rPr>
        <w:fldChar w:fldCharType="end"/>
      </w:r>
    </w:p>
    <w:p w14:paraId="16E16A70" w14:textId="77777777" w:rsidR="00DB0571" w:rsidRPr="001F6849" w:rsidRDefault="00DB0571" w:rsidP="00DB0571">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w:t>
      </w:r>
      <w:proofErr w:type="spellStart"/>
      <w:r w:rsidRPr="001F6849">
        <w:t>needle-tools</w:t>
      </w:r>
      <w:proofErr w:type="spellEnd"/>
      <w:r w:rsidRPr="001F6849">
        <w:t xml:space="preserve"> 2023)</w:t>
      </w:r>
      <w:r w:rsidRPr="001F6849">
        <w:fldChar w:fldCharType="end"/>
      </w:r>
      <w:r w:rsidRPr="001F6849">
        <w:t>:</w:t>
      </w:r>
    </w:p>
    <w:p w14:paraId="60BD074E" w14:textId="77777777" w:rsidR="00DB0571" w:rsidRPr="001F6849" w:rsidRDefault="00DB0571" w:rsidP="00DB0571">
      <w:pPr>
        <w:pStyle w:val="Normlnprvnodsazen"/>
        <w:numPr>
          <w:ilvl w:val="0"/>
          <w:numId w:val="25"/>
        </w:numPr>
      </w:pPr>
      <w:r w:rsidRPr="001F6849">
        <w:t>Souhrn předpřipravených komponentů a nástrojů, které umožňují tvorbu scény v rámci Unity Editoru</w:t>
      </w:r>
    </w:p>
    <w:p w14:paraId="4ECE1327" w14:textId="77777777" w:rsidR="00DB0571" w:rsidRPr="001F6849" w:rsidRDefault="00DB0571" w:rsidP="00DB0571">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52C19483" w14:textId="77777777" w:rsidR="00DB0571" w:rsidRDefault="00DB0571" w:rsidP="00DB0571">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61566A3E" w14:textId="4B087978" w:rsidR="00DB0571" w:rsidRPr="00DB0571" w:rsidRDefault="00DB0571" w:rsidP="006F1D7A">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22438B77" w14:textId="77777777" w:rsidR="005B6BC8" w:rsidRDefault="005B6BC8" w:rsidP="005B6BC8">
      <w:pPr>
        <w:pStyle w:val="Heading3"/>
      </w:pPr>
      <w:r>
        <w:t xml:space="preserve">Herní </w:t>
      </w:r>
      <w:proofErr w:type="spellStart"/>
      <w:r>
        <w:t>enginy</w:t>
      </w:r>
      <w:proofErr w:type="spellEnd"/>
    </w:p>
    <w:p w14:paraId="688F8E0C" w14:textId="545013AE"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4"/>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r w:rsidR="008F0FAE" w:rsidRPr="00CC22A1">
        <w:t>kompatibilní</w:t>
      </w:r>
      <w:r w:rsidRPr="00CC22A1">
        <w:t xml:space="preserve"> s </w:t>
      </w:r>
      <w:proofErr w:type="spellStart"/>
      <w:r w:rsidRPr="00CC22A1">
        <w:t>WebGL</w:t>
      </w:r>
      <w:proofErr w:type="spellEnd"/>
      <w:r w:rsidRPr="00CC22A1">
        <w:t xml:space="preserve"> a HTML5.</w:t>
      </w:r>
    </w:p>
    <w:p w14:paraId="106C0D34" w14:textId="0D698501" w:rsidR="00EF7E0B" w:rsidRDefault="00EF7E0B" w:rsidP="00EF7E0B">
      <w:pPr>
        <w:pStyle w:val="Caption"/>
        <w:keepNext/>
      </w:pPr>
      <w:r>
        <w:lastRenderedPageBreak/>
        <w:t xml:space="preserve">Tab. </w:t>
      </w:r>
      <w:r>
        <w:fldChar w:fldCharType="begin"/>
      </w:r>
      <w:r>
        <w:instrText xml:space="preserve"> SEQ Tab. \* ARABIC </w:instrText>
      </w:r>
      <w:r>
        <w:fldChar w:fldCharType="separate"/>
      </w:r>
      <w:r w:rsidR="007B5CF8">
        <w:rPr>
          <w:noProof/>
        </w:rPr>
        <w:t>6</w:t>
      </w:r>
      <w: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76497C7D"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r w:rsidR="008F0FAE">
        <w:t>virtuálním</w:t>
      </w:r>
      <w:r>
        <w:t xml:space="preserve"> prostředím na webu, skrze </w:t>
      </w:r>
      <w:r w:rsidR="008F0FAE">
        <w:t>transformace</w:t>
      </w:r>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EF97457" w14:textId="5F67DB05" w:rsidR="004C4076" w:rsidRPr="004C4076" w:rsidRDefault="00AC4DE3" w:rsidP="004C407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5B6F17">
        <w:t>W</w:t>
      </w:r>
      <w:r w:rsidR="009F4413">
        <w:t>ebassembly</w:t>
      </w:r>
      <w:proofErr w:type="spellEnd"/>
      <w:r w:rsidR="009F4413">
        <w:t xml:space="preserve"> exportu. V porovnání s </w:t>
      </w:r>
      <w:proofErr w:type="spellStart"/>
      <w:r w:rsidR="009F4413">
        <w:t>WebAssembly</w:t>
      </w:r>
      <w:proofErr w:type="spellEnd"/>
      <w:r w:rsidR="009F4413">
        <w:t xml:space="preserve"> exportem z Unity je však iterační doba ve </w:t>
      </w:r>
      <w:proofErr w:type="spellStart"/>
      <w:r w:rsidR="009F4413">
        <w:t>Wonderland</w:t>
      </w:r>
      <w:r w:rsidR="005B6F17">
        <w:t>u</w:t>
      </w:r>
      <w:proofErr w:type="spellEnd"/>
      <w:r w:rsidR="009F4413">
        <w:t xml:space="preserve"> mnohem rychlejší, u jednodušších projektů takřka instantní.</w:t>
      </w:r>
      <w:r>
        <w:t xml:space="preserve"> Primárním zaměřením </w:t>
      </w:r>
      <w:proofErr w:type="spellStart"/>
      <w:r>
        <w:t>enginu</w:t>
      </w:r>
      <w:proofErr w:type="spellEnd"/>
      <w:r>
        <w:t xml:space="preserve"> je </w:t>
      </w:r>
      <w:r w:rsidR="005B6F17">
        <w:t>odstranění</w:t>
      </w:r>
      <w:r>
        <w:t xml:space="preserve"> manuální optimalizace </w:t>
      </w:r>
      <w:r w:rsidR="005B6F17">
        <w:t>modelů</w:t>
      </w:r>
      <w:r>
        <w:t xml:space="preserve"> a aplikační logiky za účelem dosažení vhodného výkonu</w:t>
      </w:r>
      <w:r w:rsidR="005B6F17">
        <w:t xml:space="preserve">. </w:t>
      </w:r>
      <w:proofErr w:type="spellStart"/>
      <w:r w:rsidR="005B6F17">
        <w:t>Wonderland</w:t>
      </w:r>
      <w:proofErr w:type="spellEnd"/>
      <w:r w:rsidR="005B6F17">
        <w:t xml:space="preserve"> tedy poskytuje možnosti optimalizace přímo v rámci editoru, primárně se jedná o automatické procesy zjednodušování geometrie a komprimování textur do formátu. </w:t>
      </w:r>
      <w:proofErr w:type="gramStart"/>
      <w:r w:rsidR="005B6F17" w:rsidRPr="005B6F17">
        <w:rPr>
          <w:i/>
          <w:iCs/>
        </w:rPr>
        <w:t>.</w:t>
      </w:r>
      <w:proofErr w:type="spellStart"/>
      <w:r w:rsidR="005B6F17" w:rsidRPr="005B6F17">
        <w:rPr>
          <w:i/>
          <w:iCs/>
        </w:rPr>
        <w:t>basis</w:t>
      </w:r>
      <w:proofErr w:type="spellEnd"/>
      <w:proofErr w:type="gramEnd"/>
      <w:r w:rsidR="005B6F17" w:rsidRPr="005B6F17">
        <w:rPr>
          <w:i/>
          <w:iCs/>
        </w:rPr>
        <w:t xml:space="preserve"> </w:t>
      </w:r>
      <w:r w:rsidR="005B6F17" w:rsidRPr="005B6F17">
        <w:rPr>
          <w:i/>
          <w:iCs/>
          <w:lang w:val="en-US"/>
        </w:rPr>
        <w:t>/ ktx2</w:t>
      </w:r>
      <w:r w:rsidR="005B6F17">
        <w:rPr>
          <w:lang w:val="en-US"/>
        </w:rPr>
        <w:t xml:space="preserve"> </w:t>
      </w:r>
      <w:r w:rsidR="005B6F17">
        <w:t xml:space="preserve">(ecs1, </w:t>
      </w:r>
      <w:proofErr w:type="spellStart"/>
      <w:r w:rsidR="005B6F17">
        <w:t>uastc</w:t>
      </w:r>
      <w:proofErr w:type="spellEnd"/>
      <w:r w:rsidR="005B6F17">
        <w:t>) přímo v rámci editoru. Zároveň p</w:t>
      </w:r>
      <w:r w:rsidR="004C4076">
        <w:t xml:space="preserve">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r w:rsidR="005B6F17">
        <w:t xml:space="preserve"> </w:t>
      </w:r>
    </w:p>
    <w:p w14:paraId="143A53AA" w14:textId="0089356A" w:rsidR="0028129D" w:rsidRPr="0028129D" w:rsidRDefault="0028129D" w:rsidP="004C407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lastRenderedPageBreak/>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 xml:space="preserve">(ESRI </w:t>
      </w:r>
      <w:proofErr w:type="gramStart"/>
      <w:r w:rsidRPr="004D0EC7">
        <w:rPr>
          <w:rFonts w:cs="Times New Roman"/>
          <w:szCs w:val="24"/>
        </w:rPr>
        <w:t>2023b</w:t>
      </w:r>
      <w:proofErr w:type="gramEnd"/>
      <w:r w:rsidRPr="004D0EC7">
        <w:rPr>
          <w:rFonts w:cs="Times New Roman"/>
          <w:szCs w:val="24"/>
        </w:rPr>
        <w:t>;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 xml:space="preserve">(CesiumGS </w:t>
      </w:r>
      <w:proofErr w:type="gramStart"/>
      <w:r w:rsidR="005308D9" w:rsidRPr="005308D9">
        <w:t>2023b</w:t>
      </w:r>
      <w:proofErr w:type="gramEnd"/>
      <w:r w:rsidR="005308D9" w:rsidRPr="005308D9">
        <w:t>;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xml:space="preserve">, který poskytuje způsob integrace různých zdrojů dat (3D modelů, výškových map, digitálních modelů povrchu, vektorových dat </w:t>
      </w:r>
      <w:r>
        <w:rPr>
          <w:lang w:eastAsia="en-US"/>
        </w:rPr>
        <w:lastRenderedPageBreak/>
        <w:t>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w:t>
      </w:r>
      <w:proofErr w:type="gramStart"/>
      <w:r w:rsidR="00CB5279" w:rsidRPr="00CB5279">
        <w:rPr>
          <w:highlight w:val="yellow"/>
        </w:rPr>
        <w:t xml:space="preserve">TODO- </w:t>
      </w:r>
      <w:proofErr w:type="spellStart"/>
      <w:r w:rsidR="00CB5279" w:rsidRPr="00CB5279">
        <w:rPr>
          <w:highlight w:val="yellow"/>
        </w:rPr>
        <w:t>iTowns</w:t>
      </w:r>
      <w:proofErr w:type="spellEnd"/>
      <w:proofErr w:type="gram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10F08DCB" w14:textId="77777777" w:rsidR="00B40019" w:rsidRDefault="00B40019" w:rsidP="00B40019">
      <w:pPr>
        <w:pStyle w:val="Normlnprvnodsazen"/>
        <w:keepNext/>
        <w:ind w:firstLine="0"/>
      </w:pPr>
      <w:r w:rsidRPr="00B40019">
        <w:rPr>
          <w:noProof/>
        </w:rPr>
        <w:drawing>
          <wp:inline distT="0" distB="0" distL="0" distR="0" wp14:anchorId="0AED2BDB" wp14:editId="7BCC265C">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60"/>
                    <a:stretch>
                      <a:fillRect/>
                    </a:stretch>
                  </pic:blipFill>
                  <pic:spPr>
                    <a:xfrm>
                      <a:off x="0" y="0"/>
                      <a:ext cx="5579745" cy="2852420"/>
                    </a:xfrm>
                    <a:prstGeom prst="rect">
                      <a:avLst/>
                    </a:prstGeom>
                  </pic:spPr>
                </pic:pic>
              </a:graphicData>
            </a:graphic>
          </wp:inline>
        </w:drawing>
      </w:r>
    </w:p>
    <w:p w14:paraId="6E019035" w14:textId="50CB874C" w:rsidR="00B40019" w:rsidRDefault="00B40019" w:rsidP="00B40019">
      <w:pPr>
        <w:pStyle w:val="Caption"/>
      </w:pPr>
      <w:r>
        <w:t xml:space="preserve">Obr. </w:t>
      </w:r>
      <w:r>
        <w:fldChar w:fldCharType="begin"/>
      </w:r>
      <w:r>
        <w:instrText xml:space="preserve"> SEQ Obr. \* ARABIC </w:instrText>
      </w:r>
      <w:r>
        <w:fldChar w:fldCharType="separate"/>
      </w:r>
      <w:r w:rsidR="002165DC">
        <w:rPr>
          <w:noProof/>
        </w:rPr>
        <w:t>27</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lastRenderedPageBreak/>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61"/>
                    <a:stretch>
                      <a:fillRect/>
                    </a:stretch>
                  </pic:blipFill>
                  <pic:spPr>
                    <a:xfrm>
                      <a:off x="0" y="0"/>
                      <a:ext cx="5579745" cy="2602865"/>
                    </a:xfrm>
                    <a:prstGeom prst="rect">
                      <a:avLst/>
                    </a:prstGeom>
                  </pic:spPr>
                </pic:pic>
              </a:graphicData>
            </a:graphic>
          </wp:inline>
        </w:drawing>
      </w:r>
    </w:p>
    <w:p w14:paraId="4AFAB6CE" w14:textId="2E6F1702" w:rsidR="003635FB" w:rsidRDefault="003635FB" w:rsidP="003635FB">
      <w:pPr>
        <w:pStyle w:val="Caption"/>
      </w:pPr>
      <w:r>
        <w:t xml:space="preserve">Obr. </w:t>
      </w:r>
      <w:r>
        <w:fldChar w:fldCharType="begin"/>
      </w:r>
      <w:r>
        <w:instrText xml:space="preserve"> SEQ Obr. \* ARABIC </w:instrText>
      </w:r>
      <w:r>
        <w:fldChar w:fldCharType="separate"/>
      </w:r>
      <w:r w:rsidR="002165DC">
        <w:rPr>
          <w:noProof/>
        </w:rPr>
        <w:t>28</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1AAC56D2" w14:textId="77777777" w:rsidR="004E6E7C" w:rsidRPr="004E6E7C" w:rsidRDefault="004E6E7C" w:rsidP="004E6E7C">
      <w:pPr>
        <w:pStyle w:val="Caption"/>
      </w:pPr>
    </w:p>
    <w:p w14:paraId="0A9D595B" w14:textId="50D115F3" w:rsidR="00400092" w:rsidRDefault="00400092" w:rsidP="004E6E7C">
      <w:pPr>
        <w:pStyle w:val="Caption"/>
      </w:pPr>
      <w:r>
        <w:t xml:space="preserve">Tab. </w:t>
      </w:r>
      <w:r>
        <w:fldChar w:fldCharType="begin"/>
      </w:r>
      <w:r>
        <w:instrText xml:space="preserve"> SEQ Tab. \* ARABIC </w:instrText>
      </w:r>
      <w:r>
        <w:fldChar w:fldCharType="separate"/>
      </w:r>
      <w:r w:rsidR="007B5CF8">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759B64B4" w14:textId="369EA537" w:rsidR="00770B9C" w:rsidRDefault="00770B9C" w:rsidP="00770B9C">
      <w:pPr>
        <w:pStyle w:val="Heading3"/>
        <w:rPr>
          <w:lang w:val="en-US"/>
        </w:rPr>
      </w:pPr>
      <w:r>
        <w:lastRenderedPageBreak/>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Pr="001F6849">
        <w:rPr>
          <w:b/>
          <w:bCs/>
        </w:rPr>
        <w:t xml:space="preserve"> </w:t>
      </w:r>
      <w:r>
        <w:rPr>
          <w:b/>
          <w:bCs/>
        </w:rPr>
        <w:t xml:space="preserve"> +</w:t>
      </w:r>
      <w:proofErr w:type="gramEnd"/>
      <w:r>
        <w:rPr>
          <w:b/>
          <w:bCs/>
        </w:rPr>
        <w:t xml:space="preserve">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3EEB6C2C" w:rsidR="00DE4E4E" w:rsidRPr="001F6849" w:rsidRDefault="00DE4E4E" w:rsidP="00DE4E4E">
      <w:pPr>
        <w:pStyle w:val="Normlnprvnodsazen"/>
        <w:ind w:firstLine="0"/>
      </w:pPr>
      <w:r w:rsidRPr="001F6849">
        <w:t xml:space="preserve">Prototyp </w:t>
      </w:r>
      <w:r w:rsidR="00574F36">
        <w:t xml:space="preserve">qgis2three </w:t>
      </w:r>
      <w:proofErr w:type="spellStart"/>
      <w:r w:rsidR="00574F36">
        <w:t>gltf</w:t>
      </w:r>
      <w:proofErr w:type="spellEnd"/>
      <w:r w:rsidR="00574F36">
        <w:t xml:space="preserve"> export</w:t>
      </w:r>
      <w:r w:rsidRPr="001F6849">
        <w:t xml:space="preserve">: </w:t>
      </w:r>
      <w:hyperlink r:id="rId63"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w:t>
      </w:r>
      <w:proofErr w:type="spellStart"/>
      <w:r w:rsidR="00574F36">
        <w:t>měritko</w:t>
      </w:r>
      <w:proofErr w:type="spellEnd"/>
      <w:r w:rsidRPr="001F6849">
        <w:t>:</w:t>
      </w:r>
      <w:r w:rsidRPr="001F6849">
        <w:rPr>
          <w:b/>
          <w:bCs/>
        </w:rPr>
        <w:t xml:space="preserve"> </w:t>
      </w:r>
      <w:hyperlink r:id="rId64"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1C43C1DD" w14:textId="23E18678" w:rsidR="00574F36" w:rsidRDefault="00574F36" w:rsidP="00DE4E4E">
      <w:pPr>
        <w:pStyle w:val="Normlnprvnodsazen"/>
        <w:ind w:firstLine="0"/>
        <w:rPr>
          <w:lang w:eastAsia="en-US"/>
        </w:rPr>
      </w:pPr>
      <w:r>
        <w:rPr>
          <w:lang w:eastAsia="en-US"/>
        </w:rPr>
        <w:t xml:space="preserve">Galerie pro 3D mapy: </w:t>
      </w:r>
      <w:hyperlink r:id="rId65"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w:t>
      </w:r>
      <w:proofErr w:type="spellStart"/>
      <w:r>
        <w:rPr>
          <w:lang w:eastAsia="en-US"/>
        </w:rPr>
        <w:t>brna</w:t>
      </w:r>
      <w:proofErr w:type="spellEnd"/>
      <w:r>
        <w:rPr>
          <w:lang w:eastAsia="en-US"/>
        </w:rPr>
        <w:t xml:space="preserve">: </w:t>
      </w:r>
      <w:hyperlink r:id="rId66"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w:t>
      </w:r>
      <w:proofErr w:type="gramStart"/>
      <w:r w:rsidRPr="001F6849">
        <w:t>3D</w:t>
      </w:r>
      <w:proofErr w:type="gramEnd"/>
      <w:r w:rsidRPr="001F6849">
        <w:t xml:space="preserve">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03E4D914" w14:textId="77777777" w:rsidR="004E2FCC" w:rsidRDefault="004E2FCC" w:rsidP="004E2FCC">
      <w:r w:rsidRPr="004E2FCC">
        <w:t xml:space="preserve">Primárním cílem optimalizace je dosažení efektivnějšího přenosu dat přes síť a rychlejší načítání stránek. </w:t>
      </w:r>
      <w:r>
        <w:t>Na proces optimalizace můžeme nahlížet ze dvou pohledů: Modifikace samotných 3D modelu a Komprese.</w:t>
      </w:r>
    </w:p>
    <w:p w14:paraId="756662EF" w14:textId="1A47A70A" w:rsidR="006170CC" w:rsidRDefault="006170CC" w:rsidP="00FE5E44">
      <w:pPr>
        <w:pStyle w:val="Normlnprvnodsazen"/>
      </w:pPr>
      <w:r>
        <w:t xml:space="preserve">Modifikaci 3D modelů pak </w:t>
      </w:r>
      <w:proofErr w:type="gramStart"/>
      <w:r>
        <w:t>tvoří</w:t>
      </w:r>
      <w:proofErr w:type="gramEnd"/>
      <w:r>
        <w:t xml:space="preserve"> 3 hlavní proc</w:t>
      </w:r>
      <w:r w:rsidR="007C03E4">
        <w:t>esy</w:t>
      </w:r>
      <w:r w:rsidR="004E2FCC" w:rsidRPr="004E2FCC">
        <w:t xml:space="preserve">: optimalizace stromové struktury formátu, optimalizace geometrie a optimalizace textur. První kategorie zahrnuje odstranění </w:t>
      </w:r>
      <w:r w:rsidR="004E2FCC" w:rsidRPr="004E2FCC">
        <w:lastRenderedPageBreak/>
        <w:t xml:space="preserve">prázdných </w:t>
      </w:r>
      <w:proofErr w:type="spellStart"/>
      <w:r w:rsidR="004E2FCC" w:rsidRPr="004E2FCC">
        <w:t>nódů</w:t>
      </w:r>
      <w:proofErr w:type="spellEnd"/>
      <w:r w:rsidR="004E2FCC" w:rsidRPr="004E2FCC">
        <w:t xml:space="preserve"> a podobně. Druhá kategorie se zaměřuje na zjednodušení geometrie a eliminaci nepoužívaných UV map. Třetí kategorie se věnuje snižování velikosti textur.</w:t>
      </w:r>
      <w:r>
        <w:t xml:space="preserve"> V případě komprese se pak jedná o uložení dat v takovém formátu, aby byla minimalizována jeho velikost. </w:t>
      </w:r>
      <w:r w:rsidRPr="006170CC">
        <w:t xml:space="preserve">Příklady procesů zahrnují kompresi textur pomocí formátů jako </w:t>
      </w:r>
      <w:proofErr w:type="spellStart"/>
      <w:r w:rsidRPr="006170CC">
        <w:t>webp</w:t>
      </w:r>
      <w:proofErr w:type="spellEnd"/>
      <w:r w:rsidRPr="006170CC">
        <w:t>, ktx2</w:t>
      </w:r>
      <w:r>
        <w:t xml:space="preserve">. </w:t>
      </w:r>
      <w:r w:rsidRPr="006170CC">
        <w:t xml:space="preserve">Pro geometrii jsou zkoumány procesy využívající formáty jako </w:t>
      </w:r>
      <w:proofErr w:type="spellStart"/>
      <w:r w:rsidRPr="006170CC">
        <w:t>gl</w:t>
      </w:r>
      <w:r>
        <w:t>TF</w:t>
      </w:r>
      <w:proofErr w:type="spellEnd"/>
      <w:r w:rsidRPr="006170CC">
        <w:t xml:space="preserve"> </w:t>
      </w:r>
      <w:proofErr w:type="gramStart"/>
      <w:r w:rsidRPr="006170CC">
        <w:t>a .</w:t>
      </w:r>
      <w:proofErr w:type="spellStart"/>
      <w:r w:rsidRPr="006170CC">
        <w:t>glb</w:t>
      </w:r>
      <w:proofErr w:type="spellEnd"/>
      <w:proofErr w:type="gramEnd"/>
      <w:r w:rsidRPr="006170CC">
        <w:t xml:space="preserve">, s důrazem na </w:t>
      </w:r>
      <w:proofErr w:type="spellStart"/>
      <w:r w:rsidRPr="006170CC">
        <w:rPr>
          <w:i/>
          <w:iCs/>
        </w:rPr>
        <w:t>bundling</w:t>
      </w:r>
      <w:proofErr w:type="spellEnd"/>
      <w:r w:rsidRPr="006170CC">
        <w:t xml:space="preserve"> (slučování </w:t>
      </w:r>
      <w:proofErr w:type="spellStart"/>
      <w:r w:rsidRPr="006170CC">
        <w:t>meshů</w:t>
      </w:r>
      <w:proofErr w:type="spellEnd"/>
      <w:r w:rsidRPr="006170CC">
        <w:t xml:space="preserve"> za účelem snížení počtu </w:t>
      </w:r>
      <w:r>
        <w:t>vykreslovacích příkazů</w:t>
      </w:r>
      <w:r w:rsidRPr="006170CC">
        <w:t xml:space="preserve">), </w:t>
      </w:r>
      <w:proofErr w:type="spellStart"/>
      <w:r w:rsidRPr="006170CC">
        <w:rPr>
          <w:i/>
          <w:iCs/>
        </w:rPr>
        <w:t>pruning</w:t>
      </w:r>
      <w:proofErr w:type="spellEnd"/>
      <w:r w:rsidRPr="006170CC">
        <w:t xml:space="preserve"> (odstraňování nepotřebné geometrie) a </w:t>
      </w:r>
      <w:proofErr w:type="spellStart"/>
      <w:r w:rsidRPr="006170CC">
        <w:rPr>
          <w:i/>
          <w:iCs/>
        </w:rPr>
        <w:t>flattening</w:t>
      </w:r>
      <w:proofErr w:type="spellEnd"/>
      <w:r w:rsidRPr="006170CC">
        <w:t xml:space="preserve"> (simplifikace stromové hierarchie). Komprese geometrie je prováděna </w:t>
      </w:r>
      <w:r w:rsidR="00FE5E44">
        <w:t xml:space="preserve">pomocí kompresních formátů </w:t>
      </w:r>
      <w:r w:rsidRPr="006170CC">
        <w:t xml:space="preserve">jako </w:t>
      </w:r>
      <w:proofErr w:type="spellStart"/>
      <w:r w:rsidRPr="00FE5E44">
        <w:rPr>
          <w:i/>
          <w:iCs/>
        </w:rPr>
        <w:t>draco</w:t>
      </w:r>
      <w:proofErr w:type="spellEnd"/>
      <w:r w:rsidRPr="00FE5E44">
        <w:rPr>
          <w:i/>
          <w:iCs/>
        </w:rPr>
        <w:t xml:space="preserve"> </w:t>
      </w:r>
      <w:r w:rsidRPr="006170CC">
        <w:t xml:space="preserve">a </w:t>
      </w:r>
      <w:proofErr w:type="spellStart"/>
      <w:r w:rsidRPr="00FE5E44">
        <w:rPr>
          <w:i/>
          <w:iCs/>
        </w:rPr>
        <w:t>meshopt</w:t>
      </w:r>
      <w:proofErr w:type="spellEnd"/>
      <w:r w:rsidRPr="006170CC">
        <w:t>.</w:t>
      </w:r>
    </w:p>
    <w:p w14:paraId="15504EC9" w14:textId="77777777" w:rsidR="00FE5E44" w:rsidRDefault="00FE5E44" w:rsidP="00FE5E44">
      <w:pPr>
        <w:pStyle w:val="Normlnprvnodsazen"/>
      </w:pPr>
      <w:r>
        <w:t xml:space="preserve">K provedení optimalizace je dostupná řada nástrojů. </w:t>
      </w:r>
    </w:p>
    <w:p w14:paraId="2E2EF0EA" w14:textId="20EADB93" w:rsidR="00FE5E44" w:rsidRDefault="00FE5E44" w:rsidP="00FE5E44">
      <w:pPr>
        <w:pStyle w:val="Normlnprvnodsazen"/>
        <w:numPr>
          <w:ilvl w:val="0"/>
          <w:numId w:val="66"/>
        </w:numPr>
      </w:pPr>
      <w:proofErr w:type="spellStart"/>
      <w:r w:rsidRPr="00FE5E44">
        <w:rPr>
          <w:b/>
          <w:bCs/>
        </w:rPr>
        <w:t>ZenCompress</w:t>
      </w:r>
      <w:proofErr w:type="spellEnd"/>
      <w:r>
        <w:t xml:space="preserve"> nástroj určený pro kompresi 3D modelů, zaměřující se na efektivní snižování velikosti textur. Jedná se o desktopovou aplikaci s primárním zaměřením na kompresi textur do formátu .</w:t>
      </w:r>
      <w:proofErr w:type="spellStart"/>
      <w:r>
        <w:t>basis</w:t>
      </w:r>
      <w:proofErr w:type="spellEnd"/>
      <w:r>
        <w:t xml:space="preserve"> a ktx2. </w:t>
      </w:r>
      <w:r>
        <w:fldChar w:fldCharType="begin"/>
      </w:r>
      <w:r>
        <w:instrText xml:space="preserve"> ADDIN ZOTERO_ITEM CSL_CITATION {"citationID":"kfYi4G7A","properties":{"formattedCitation":"(Paradowski Creative 2022)","plainCitation":"(Paradowski Creative 2022)","noteIndex":0},"citationItems":[{"id":2102,"uris":["http://zotero.org/groups/4599106/items/VGX6G3FJ"],"itemData":{"id":2102,"type":"software","title":"paradowskicreative/ZenCompress: Fine-grain texture compression for glTF 3D assets","URL":"https://github.com/paradowskicreative/ZenCompress","author":[{"family":"Paradowski Creative","given":""}],"accessed":{"date-parts":[["2023",12,3]]},"issued":{"date-parts":[["2022"]]},"citation-key":"paradowskicreativeParadowskicreativeZenCompressFinegrain2022"}}],"schema":"https://github.com/citation-style-language/schema/raw/master/csl-citation.json"} </w:instrText>
      </w:r>
      <w:r>
        <w:fldChar w:fldCharType="separate"/>
      </w:r>
      <w:r w:rsidRPr="00FE5E44">
        <w:t>(Paradowski Creative 2022)</w:t>
      </w:r>
      <w:r>
        <w:fldChar w:fldCharType="end"/>
      </w:r>
    </w:p>
    <w:p w14:paraId="499AC8D2" w14:textId="756081E0" w:rsidR="00DA70D9" w:rsidRDefault="00FE5E44" w:rsidP="00DA70D9">
      <w:pPr>
        <w:pStyle w:val="Normlnprvnodsazen"/>
        <w:numPr>
          <w:ilvl w:val="0"/>
          <w:numId w:val="66"/>
        </w:numPr>
      </w:pPr>
      <w:proofErr w:type="spellStart"/>
      <w:r w:rsidRPr="00FE5E44">
        <w:rPr>
          <w:b/>
          <w:bCs/>
        </w:rPr>
        <w:t>gltf-pack</w:t>
      </w:r>
      <w:proofErr w:type="spellEnd"/>
      <w:r>
        <w:t xml:space="preserve"> a </w:t>
      </w:r>
      <w:proofErr w:type="spellStart"/>
      <w:r w:rsidRPr="00FE5E44">
        <w:rPr>
          <w:b/>
          <w:bCs/>
        </w:rPr>
        <w:t>gltf-transform</w:t>
      </w:r>
      <w:proofErr w:type="spellEnd"/>
      <w:r>
        <w:t xml:space="preserve">: Oba tyto nástroje jsou specificky navrženy pro manipulaci s formátem </w:t>
      </w:r>
      <w:proofErr w:type="spellStart"/>
      <w:r>
        <w:t>gltf</w:t>
      </w:r>
      <w:proofErr w:type="spellEnd"/>
      <w:r w:rsidR="00DA70D9">
        <w:t>.</w:t>
      </w:r>
      <w:r>
        <w:t xml:space="preserve"> </w:t>
      </w:r>
      <w:proofErr w:type="spellStart"/>
      <w:r>
        <w:t>gltf-pack</w:t>
      </w:r>
      <w:proofErr w:type="spellEnd"/>
      <w:r>
        <w:t xml:space="preserve"> se zaměřuje na</w:t>
      </w:r>
      <w:r w:rsidR="00DA70D9">
        <w:t xml:space="preserve"> kompresi</w:t>
      </w:r>
      <w:r>
        <w:t xml:space="preserve">, zatímco </w:t>
      </w:r>
      <w:proofErr w:type="spellStart"/>
      <w:r>
        <w:t>gltf-transform</w:t>
      </w:r>
      <w:proofErr w:type="spellEnd"/>
      <w:r>
        <w:t xml:space="preserve"> poskytuje možnosti </w:t>
      </w:r>
      <w:r w:rsidR="00DA70D9">
        <w:t>transformace</w:t>
      </w:r>
      <w:r>
        <w:t xml:space="preserve"> </w:t>
      </w:r>
      <w:r w:rsidR="00DA70D9">
        <w:t xml:space="preserve">i kompresi </w:t>
      </w:r>
      <w:r>
        <w:t>3D modelů</w:t>
      </w:r>
      <w:r w:rsidR="00DA70D9">
        <w:t xml:space="preserve"> a textur. Jedná se o samostatné knihovny poskytující CLI a API pro </w:t>
      </w:r>
      <w:proofErr w:type="spellStart"/>
      <w:r w:rsidR="00DA70D9">
        <w:t>javascript</w:t>
      </w:r>
      <w:proofErr w:type="spellEnd"/>
      <w:r w:rsidR="00DA70D9">
        <w:t xml:space="preserve"> a python.</w:t>
      </w:r>
      <w:r w:rsidR="00426882">
        <w:t xml:space="preserve"> </w:t>
      </w:r>
    </w:p>
    <w:p w14:paraId="1CD7C670" w14:textId="6E774681" w:rsidR="00FE5E44" w:rsidRDefault="00FE5E44" w:rsidP="00426882">
      <w:pPr>
        <w:pStyle w:val="Normlnprvnodsazen"/>
        <w:numPr>
          <w:ilvl w:val="0"/>
          <w:numId w:val="66"/>
        </w:numPr>
      </w:pPr>
      <w:proofErr w:type="spellStart"/>
      <w:r w:rsidRPr="00DA70D9">
        <w:rPr>
          <w:b/>
          <w:bCs/>
        </w:rPr>
        <w:t>Simplygon</w:t>
      </w:r>
      <w:proofErr w:type="spellEnd"/>
      <w:r w:rsidR="00DA70D9">
        <w:t xml:space="preserve"> a </w:t>
      </w:r>
      <w:r w:rsidR="00DA70D9" w:rsidRPr="00DA70D9">
        <w:rPr>
          <w:b/>
          <w:bCs/>
        </w:rPr>
        <w:t xml:space="preserve">Rapid </w:t>
      </w:r>
      <w:proofErr w:type="spellStart"/>
      <w:r w:rsidR="00DA70D9" w:rsidRPr="00DA70D9">
        <w:rPr>
          <w:b/>
          <w:bCs/>
        </w:rPr>
        <w:t>Compact</w:t>
      </w:r>
      <w:proofErr w:type="spellEnd"/>
      <w:r>
        <w:t xml:space="preserve">: </w:t>
      </w:r>
      <w:r w:rsidR="00426882">
        <w:t xml:space="preserve">Jedná se o pokročilá komerční řešení problematiky optimalizace 3D modelů. Podporují řadu datových formátů nejen </w:t>
      </w:r>
      <w:proofErr w:type="spellStart"/>
      <w:r w:rsidR="00426882">
        <w:t>glTF</w:t>
      </w:r>
      <w:proofErr w:type="spellEnd"/>
      <w:r w:rsidR="00426882">
        <w:t xml:space="preserve"> a umožňují využití pokročilých algoritmů jak pro optimalizaci </w:t>
      </w:r>
      <w:r w:rsidR="004716DA">
        <w:t>geometrie,</w:t>
      </w:r>
      <w:r w:rsidR="00426882">
        <w:t xml:space="preserve"> tak textur. </w:t>
      </w:r>
    </w:p>
    <w:p w14:paraId="4DBE29DF" w14:textId="5730365B" w:rsidR="00FE5E44" w:rsidRDefault="00FE5E44" w:rsidP="007C03E4">
      <w:pPr>
        <w:pStyle w:val="Normlnprvnodsazen"/>
      </w:pPr>
      <w:r>
        <w:t xml:space="preserve">Důležitým aspektem při výběru optimalizačních nástrojů je jejich podpora v různých prostředích a </w:t>
      </w:r>
      <w:proofErr w:type="spellStart"/>
      <w:r>
        <w:t>enginech</w:t>
      </w:r>
      <w:proofErr w:type="spellEnd"/>
      <w:r>
        <w:t xml:space="preserve">. Například </w:t>
      </w:r>
      <w:proofErr w:type="spellStart"/>
      <w:r>
        <w:t>Mozzila</w:t>
      </w:r>
      <w:proofErr w:type="spellEnd"/>
      <w:r>
        <w:t xml:space="preserve"> </w:t>
      </w:r>
      <w:proofErr w:type="spellStart"/>
      <w:r>
        <w:t>Hubs</w:t>
      </w:r>
      <w:proofErr w:type="spellEnd"/>
      <w:r>
        <w:t xml:space="preserve"> nepodporuje formát KTX2 ve svém </w:t>
      </w:r>
      <w:proofErr w:type="spellStart"/>
      <w:r>
        <w:t>spoke</w:t>
      </w:r>
      <w:proofErr w:type="spellEnd"/>
      <w:r>
        <w:t xml:space="preserve"> editoru</w:t>
      </w:r>
      <w:r w:rsidR="00426882">
        <w:t xml:space="preserve">. Na druhou stranu řešení </w:t>
      </w:r>
      <w:proofErr w:type="spellStart"/>
      <w:r w:rsidR="00426882">
        <w:t>Wonderland</w:t>
      </w:r>
      <w:proofErr w:type="spellEnd"/>
      <w:r w:rsidR="00426882">
        <w:t xml:space="preserve"> </w:t>
      </w:r>
      <w:proofErr w:type="spellStart"/>
      <w:r w:rsidR="00426882">
        <w:t>Engine</w:t>
      </w:r>
      <w:proofErr w:type="spellEnd"/>
      <w:r w:rsidR="00426882">
        <w:t xml:space="preserve"> a </w:t>
      </w:r>
      <w:proofErr w:type="spellStart"/>
      <w:r w:rsidR="00426882">
        <w:t>Needle</w:t>
      </w:r>
      <w:proofErr w:type="spellEnd"/>
      <w:r w:rsidR="00426882">
        <w:t xml:space="preserve"> </w:t>
      </w:r>
      <w:proofErr w:type="spellStart"/>
      <w:r w:rsidR="00426882">
        <w:t>engine</w:t>
      </w:r>
      <w:proofErr w:type="spellEnd"/>
      <w:r w:rsidR="00426882">
        <w:t xml:space="preserve"> poskytují funkcionalitu zmíněných nástrojů v rámci svého procesu. Při použití komprimovaných modelů je pak nutné mít na paměti, že aplikace, která modely bude vykreslovat musí podporovat dekompresi z daných formátů.</w:t>
      </w:r>
    </w:p>
    <w:p w14:paraId="3C292615" w14:textId="0DBDBEBA" w:rsidR="007C03E4" w:rsidRDefault="007C03E4" w:rsidP="007C03E4">
      <w:pPr>
        <w:pStyle w:val="Normlnprvnodsazen"/>
      </w:pPr>
      <w:r>
        <w:t>V rámci této práce byla pro optimalizaci modelů využita kombinace manuální optimalizace v </w:t>
      </w:r>
      <w:proofErr w:type="spellStart"/>
      <w:r>
        <w:t>Blenderu</w:t>
      </w:r>
      <w:proofErr w:type="spellEnd"/>
      <w:r>
        <w:t xml:space="preserve"> a </w:t>
      </w:r>
      <w:proofErr w:type="spellStart"/>
      <w:r>
        <w:t>gltf-transform</w:t>
      </w:r>
      <w:proofErr w:type="spellEnd"/>
      <w:r>
        <w:t xml:space="preserve"> CLI. </w:t>
      </w:r>
    </w:p>
    <w:p w14:paraId="765ABA60" w14:textId="5B5A4F1F" w:rsidR="00BC3D00" w:rsidRDefault="00BC3D00" w:rsidP="00BC3D00">
      <w:pPr>
        <w:pStyle w:val="Heading2"/>
        <w:rPr>
          <w:lang w:val="cs-CZ"/>
        </w:rPr>
      </w:pPr>
      <w:r w:rsidRPr="001F6849">
        <w:rPr>
          <w:lang w:val="cs-CZ"/>
        </w:rPr>
        <w:t>Praktické porovnání vybraných technologií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066B1395" w14:textId="6C85130D" w:rsidR="007A39B0" w:rsidRDefault="007A39B0" w:rsidP="007A39B0">
      <w:pPr>
        <w:pStyle w:val="Normlnprvnodsazen"/>
        <w:ind w:firstLine="0"/>
      </w:pPr>
      <w:r>
        <w:t>Jak náročné bylo dostat 3D data do dané aplikace.</w:t>
      </w:r>
    </w:p>
    <w:p w14:paraId="4344A1F0" w14:textId="36612897" w:rsidR="007A39B0" w:rsidRDefault="007A39B0" w:rsidP="007A39B0">
      <w:pPr>
        <w:pStyle w:val="Normlnprvnodsazen"/>
        <w:ind w:firstLine="0"/>
      </w:pPr>
      <w:r>
        <w:t>Jak náročné bylo implementovat / neimplementovat definovanou funkcionalitu.</w:t>
      </w:r>
    </w:p>
    <w:p w14:paraId="7F563F93" w14:textId="31F9CA8F" w:rsidR="007A39B0" w:rsidRPr="006C136E" w:rsidRDefault="007A39B0" w:rsidP="007A39B0">
      <w:pPr>
        <w:pStyle w:val="Normlnprvnodsazen"/>
        <w:ind w:firstLine="0"/>
      </w:pPr>
      <w:r>
        <w:t>Jaký je výkon aplikací.</w:t>
      </w: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112F75BC" w14:textId="4B850708" w:rsidR="00812934" w:rsidRPr="00102292" w:rsidRDefault="00800192" w:rsidP="00812934">
      <w:pPr>
        <w:pStyle w:val="Heading2"/>
        <w:rPr>
          <w:highlight w:val="yellow"/>
          <w:lang w:val="cs-CZ"/>
        </w:rPr>
      </w:pPr>
      <w:r w:rsidRPr="00102292">
        <w:rPr>
          <w:highlight w:val="yellow"/>
          <w:lang w:val="cs-CZ"/>
        </w:rPr>
        <w:t xml:space="preserve">Definice </w:t>
      </w:r>
      <w:r w:rsidR="00A12CA3" w:rsidRPr="00102292">
        <w:rPr>
          <w:highlight w:val="yellow"/>
          <w:lang w:val="cs-CZ"/>
        </w:rPr>
        <w:t xml:space="preserve">uživatelských </w:t>
      </w:r>
      <w:r w:rsidRPr="00102292">
        <w:rPr>
          <w:highlight w:val="yellow"/>
          <w:lang w:val="cs-CZ"/>
        </w:rPr>
        <w:t xml:space="preserve">požadavků </w:t>
      </w:r>
    </w:p>
    <w:p w14:paraId="67CD2E6B" w14:textId="08D436C4" w:rsidR="00A12CA3" w:rsidRPr="00102292" w:rsidRDefault="00800192" w:rsidP="00A12CA3">
      <w:pPr>
        <w:rPr>
          <w:highlight w:val="yellow"/>
          <w:lang w:eastAsia="cs-CZ"/>
        </w:rPr>
      </w:pPr>
      <w:r w:rsidRPr="00102292">
        <w:rPr>
          <w:highlight w:val="yellow"/>
          <w:lang w:eastAsia="cs-CZ"/>
        </w:rPr>
        <w:t xml:space="preserve">Za účelem úspěšné implementace je nutné definovat směr jakým by se aplikace měla ubírat. Je nutné zpočátku zmínit, že </w:t>
      </w:r>
      <w:r w:rsidR="009F02D5" w:rsidRPr="00102292">
        <w:rPr>
          <w:highlight w:val="yellow"/>
          <w:lang w:eastAsia="cs-CZ"/>
        </w:rPr>
        <w:t>není v</w:t>
      </w:r>
      <w:r w:rsidRPr="00102292">
        <w:rPr>
          <w:highlight w:val="yellow"/>
          <w:lang w:eastAsia="cs-CZ"/>
        </w:rPr>
        <w:t xml:space="preserve"> zájmu této práce vyvinout robustní univerzální VR aplikaci pro vizualizaci geografických </w:t>
      </w:r>
      <w:r w:rsidR="003D48B8" w:rsidRPr="00102292">
        <w:rPr>
          <w:highlight w:val="yellow"/>
          <w:lang w:eastAsia="cs-CZ"/>
        </w:rPr>
        <w:t>dat,</w:t>
      </w:r>
      <w:r w:rsidRPr="00102292">
        <w:rPr>
          <w:highlight w:val="yellow"/>
          <w:lang w:eastAsia="cs-CZ"/>
        </w:rPr>
        <w:t xml:space="preserve"> a to primárně z toho důvodu, že se jedná o komplexní </w:t>
      </w:r>
      <w:r w:rsidR="00695EF6" w:rsidRPr="00102292">
        <w:rPr>
          <w:highlight w:val="yellow"/>
          <w:lang w:eastAsia="cs-CZ"/>
        </w:rPr>
        <w:t>problém,</w:t>
      </w:r>
      <w:r w:rsidRPr="00102292">
        <w:rPr>
          <w:highlight w:val="yellow"/>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02292" w:rsidRDefault="00800192" w:rsidP="00A12CA3">
      <w:pPr>
        <w:pStyle w:val="Normlnprvnodsazen"/>
        <w:rPr>
          <w:highlight w:val="yellow"/>
        </w:rPr>
      </w:pPr>
      <w:r w:rsidRPr="00102292">
        <w:rPr>
          <w:highlight w:val="yellow"/>
        </w:rPr>
        <w:t xml:space="preserve">Aplikace </w:t>
      </w:r>
      <w:r w:rsidR="00695EF6" w:rsidRPr="00102292">
        <w:rPr>
          <w:highlight w:val="yellow"/>
        </w:rPr>
        <w:t>by měla primárně</w:t>
      </w:r>
      <w:r w:rsidRPr="00102292">
        <w:rPr>
          <w:highlight w:val="yellow"/>
        </w:rPr>
        <w:t xml:space="preserve"> vizualiz</w:t>
      </w:r>
      <w:r w:rsidR="00695EF6" w:rsidRPr="00102292">
        <w:rPr>
          <w:highlight w:val="yellow"/>
        </w:rPr>
        <w:t>ovat</w:t>
      </w:r>
      <w:r w:rsidRPr="00102292">
        <w:rPr>
          <w:highlight w:val="yellow"/>
        </w:rPr>
        <w:t xml:space="preserve"> geografick</w:t>
      </w:r>
      <w:r w:rsidR="00695EF6" w:rsidRPr="00102292">
        <w:rPr>
          <w:highlight w:val="yellow"/>
        </w:rPr>
        <w:t>á</w:t>
      </w:r>
      <w:r w:rsidRPr="00102292">
        <w:rPr>
          <w:highlight w:val="yellow"/>
        </w:rPr>
        <w:t xml:space="preserve"> dat</w:t>
      </w:r>
      <w:r w:rsidR="00695EF6" w:rsidRPr="00102292">
        <w:rPr>
          <w:highlight w:val="yellow"/>
        </w:rPr>
        <w:t>a</w:t>
      </w:r>
      <w:r w:rsidRPr="00102292">
        <w:rPr>
          <w:highlight w:val="yellow"/>
        </w:rPr>
        <w:t>. Ačkoliv jak z definice VR vyplívá určitá míra interakce by měla být možná. Minimální požadavky na interakci by měli být pohyb uživatele, rozšířeným požadavkem pak interakce se samotnými daty.</w:t>
      </w:r>
      <w:r w:rsidR="009F02D5" w:rsidRPr="00102292">
        <w:rPr>
          <w:highlight w:val="yellow"/>
        </w:rPr>
        <w:t xml:space="preserve"> Aplikace by měla jasně sdělovat geografickou polohu</w:t>
      </w:r>
      <w:r w:rsidR="00EE71C8" w:rsidRPr="00102292">
        <w:rPr>
          <w:highlight w:val="yellow"/>
        </w:rPr>
        <w:t xml:space="preserve"> dat v geoprostorovém kontextu</w:t>
      </w:r>
      <w:r w:rsidR="009F02D5" w:rsidRPr="00102292">
        <w:rPr>
          <w:highlight w:val="yellow"/>
        </w:rPr>
        <w:t xml:space="preserve">. </w:t>
      </w:r>
    </w:p>
    <w:p w14:paraId="3F6AD0AE" w14:textId="048DD5C3" w:rsidR="00EE71C8" w:rsidRPr="00102292" w:rsidRDefault="00EE71C8" w:rsidP="00EE71C8">
      <w:pPr>
        <w:pStyle w:val="Normlnprvnodsazen"/>
        <w:rPr>
          <w:highlight w:val="yellow"/>
        </w:rPr>
      </w:pPr>
      <w:r w:rsidRPr="00102292">
        <w:rPr>
          <w:highlight w:val="yellow"/>
        </w:rPr>
        <w:t xml:space="preserve">Mezi definovanými požadavky je nutné vytvořit hierarchii dle priority požadavků. Jednou z metodik využívaných v softwarovém inženýrství je metoda </w:t>
      </w:r>
      <w:r w:rsidRPr="00102292">
        <w:rPr>
          <w:highlight w:val="yellow"/>
        </w:rPr>
        <w:tab/>
      </w:r>
      <w:proofErr w:type="spellStart"/>
      <w:r w:rsidRPr="00102292">
        <w:rPr>
          <w:highlight w:val="yellow"/>
        </w:rPr>
        <w:t>MoSCoW</w:t>
      </w:r>
      <w:proofErr w:type="spellEnd"/>
      <w:r w:rsidRPr="00102292">
        <w:rPr>
          <w:highlight w:val="yellow"/>
        </w:rPr>
        <w:t xml:space="preserve">. </w:t>
      </w:r>
      <w:r w:rsidR="009E6394" w:rsidRPr="00102292">
        <w:rPr>
          <w:highlight w:val="yellow"/>
        </w:rPr>
        <w:t xml:space="preserve">Jedná se o skupinu zkratek pro: </w:t>
      </w:r>
    </w:p>
    <w:p w14:paraId="647DAAAD" w14:textId="5A581563" w:rsidR="009E6394" w:rsidRPr="00102292" w:rsidRDefault="009E6394" w:rsidP="009E6394">
      <w:pPr>
        <w:pStyle w:val="Normlnprvnodsazen"/>
        <w:numPr>
          <w:ilvl w:val="0"/>
          <w:numId w:val="28"/>
        </w:numPr>
        <w:rPr>
          <w:highlight w:val="yellow"/>
        </w:rPr>
      </w:pPr>
      <w:proofErr w:type="spellStart"/>
      <w:r w:rsidRPr="00102292">
        <w:rPr>
          <w:i/>
          <w:iCs/>
          <w:highlight w:val="yellow"/>
        </w:rPr>
        <w:t>Must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w:t>
      </w:r>
      <w:r w:rsidR="00F77AD7" w:rsidRPr="00102292">
        <w:rPr>
          <w:highlight w:val="yellow"/>
        </w:rPr>
        <w:t>–</w:t>
      </w:r>
      <w:r w:rsidRPr="00102292">
        <w:rPr>
          <w:highlight w:val="yellow"/>
        </w:rPr>
        <w:t xml:space="preserve"> </w:t>
      </w:r>
      <w:r w:rsidR="00F77AD7" w:rsidRPr="00102292">
        <w:rPr>
          <w:highlight w:val="yellow"/>
        </w:rPr>
        <w:t>požadavky bez kterých se aplikace neobejde, minimální možný set požadavků</w:t>
      </w:r>
    </w:p>
    <w:p w14:paraId="361F2F7F" w14:textId="4C2D5453" w:rsidR="00F77AD7" w:rsidRPr="00102292" w:rsidRDefault="00F77AD7" w:rsidP="009E6394">
      <w:pPr>
        <w:pStyle w:val="Normlnprvnodsazen"/>
        <w:numPr>
          <w:ilvl w:val="0"/>
          <w:numId w:val="28"/>
        </w:numPr>
        <w:rPr>
          <w:highlight w:val="yellow"/>
        </w:rPr>
      </w:pPr>
      <w:proofErr w:type="spellStart"/>
      <w:r w:rsidRPr="00102292">
        <w:rPr>
          <w:i/>
          <w:iCs/>
          <w:highlight w:val="yellow"/>
        </w:rPr>
        <w:t>Should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důležité požadavky, aplikace je funkční bez nich</w:t>
      </w:r>
    </w:p>
    <w:p w14:paraId="25B6C7C0" w14:textId="055D1A00" w:rsidR="00F77AD7" w:rsidRPr="00102292" w:rsidRDefault="00F77AD7" w:rsidP="009E6394">
      <w:pPr>
        <w:pStyle w:val="Normlnprvnodsazen"/>
        <w:numPr>
          <w:ilvl w:val="0"/>
          <w:numId w:val="28"/>
        </w:numPr>
        <w:rPr>
          <w:highlight w:val="yellow"/>
        </w:rPr>
      </w:pPr>
      <w:proofErr w:type="spellStart"/>
      <w:r w:rsidRPr="00102292">
        <w:rPr>
          <w:i/>
          <w:iCs/>
          <w:highlight w:val="yellow"/>
        </w:rPr>
        <w:t>Could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při jejichž vypuštění nedojde k žádné změně aplikace</w:t>
      </w:r>
    </w:p>
    <w:p w14:paraId="2EA67BEA" w14:textId="310BD350" w:rsidR="00F77AD7" w:rsidRPr="00102292" w:rsidRDefault="00F77AD7" w:rsidP="00F77AD7">
      <w:pPr>
        <w:pStyle w:val="Normlnprvnodsazen"/>
        <w:numPr>
          <w:ilvl w:val="0"/>
          <w:numId w:val="28"/>
        </w:numPr>
        <w:rPr>
          <w:highlight w:val="yellow"/>
        </w:rPr>
      </w:pPr>
      <w:proofErr w:type="spellStart"/>
      <w:r w:rsidRPr="00102292">
        <w:rPr>
          <w:i/>
          <w:iCs/>
          <w:highlight w:val="yellow"/>
        </w:rPr>
        <w:t>Won´t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které nebudou součástí implementace</w:t>
      </w:r>
    </w:p>
    <w:p w14:paraId="4CC56F41" w14:textId="71B443C2" w:rsidR="006242FC" w:rsidRPr="006242FC" w:rsidRDefault="00B91039" w:rsidP="00B825BE">
      <w:r w:rsidRPr="00102292">
        <w:rPr>
          <w:highlight w:val="yellow"/>
        </w:rPr>
        <w:t>Pomocí této metody je možné konkretizovat obecně zvolené požadavky při výběru technologie na konkrétní aplikaci.</w:t>
      </w: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0F4CB80A" w14:textId="2D507401" w:rsidR="005C1591" w:rsidRDefault="008405EF" w:rsidP="005C1591">
      <w:pPr>
        <w:pStyle w:val="Normlnprvnodsazen"/>
        <w:numPr>
          <w:ilvl w:val="0"/>
          <w:numId w:val="29"/>
        </w:numPr>
        <w:rPr>
          <w:highlight w:val="yellow"/>
        </w:rPr>
      </w:pPr>
      <w:r>
        <w:rPr>
          <w:highlight w:val="yellow"/>
        </w:rPr>
        <w:lastRenderedPageBreak/>
        <w:t xml:space="preserve">Výkonost – Aplikace by měla být dostatečně výkonná tak aby zamezila nízkým hodnotám vykreslování, které mohou vést k značnému snížení imerze. </w:t>
      </w:r>
    </w:p>
    <w:p w14:paraId="12B31553" w14:textId="77777777" w:rsidR="005C1591" w:rsidRPr="005C1591" w:rsidRDefault="005C1591" w:rsidP="005C1591">
      <w:pPr>
        <w:pStyle w:val="Normlnprvnodsazen"/>
        <w:rPr>
          <w:highlight w:val="yellow"/>
        </w:rPr>
      </w:pPr>
    </w:p>
    <w:p w14:paraId="347825F5" w14:textId="72FA5D4C" w:rsidR="00F973CB" w:rsidRPr="005C1591" w:rsidRDefault="005C1591" w:rsidP="005C1591">
      <w:pPr>
        <w:pStyle w:val="Normlnprvnodsazen"/>
        <w:ind w:firstLine="0"/>
        <w:rPr>
          <w:b/>
          <w:bCs/>
          <w:highlight w:val="yellow"/>
        </w:rPr>
      </w:pPr>
      <w:r w:rsidRPr="005C1591">
        <w:rPr>
          <w:b/>
          <w:bCs/>
          <w:highlight w:val="yellow"/>
        </w:rPr>
        <w:t>Scéna</w:t>
      </w:r>
    </w:p>
    <w:p w14:paraId="2CC66CE7" w14:textId="02380565" w:rsidR="005C1591" w:rsidRDefault="005C1591" w:rsidP="005C1591">
      <w:pPr>
        <w:rPr>
          <w:lang w:eastAsia="cs-CZ"/>
        </w:rPr>
      </w:pPr>
      <w:r>
        <w:rPr>
          <w:lang w:eastAsia="cs-CZ"/>
        </w:rPr>
        <w:t xml:space="preserve">VR prostředí – místnost se stoly, jeden topografický obsah, </w:t>
      </w:r>
      <w:r w:rsidR="00102292">
        <w:rPr>
          <w:lang w:eastAsia="cs-CZ"/>
        </w:rPr>
        <w:t>2</w:t>
      </w:r>
      <w:r>
        <w:rPr>
          <w:lang w:eastAsia="cs-CZ"/>
        </w:rPr>
        <w:t xml:space="preserve"> </w:t>
      </w:r>
      <w:r w:rsidR="00102292">
        <w:rPr>
          <w:lang w:eastAsia="cs-CZ"/>
        </w:rPr>
        <w:t>tematické</w:t>
      </w:r>
      <w:r>
        <w:rPr>
          <w:lang w:eastAsia="cs-CZ"/>
        </w:rPr>
        <w:t xml:space="preserve">. </w:t>
      </w:r>
    </w:p>
    <w:p w14:paraId="534CB4CE" w14:textId="77777777" w:rsidR="005C1591" w:rsidRDefault="005C1591" w:rsidP="005C1591">
      <w:pPr>
        <w:pStyle w:val="Normlnprvnodsazen"/>
        <w:ind w:firstLine="0"/>
      </w:pPr>
      <w:r>
        <w:t>Data:</w:t>
      </w:r>
    </w:p>
    <w:p w14:paraId="40C134D7" w14:textId="77777777" w:rsidR="005C1591" w:rsidRDefault="005C1591" w:rsidP="005C1591">
      <w:pPr>
        <w:pStyle w:val="Normlnprvnodsazen"/>
        <w:numPr>
          <w:ilvl w:val="0"/>
          <w:numId w:val="26"/>
        </w:numPr>
      </w:pPr>
      <w:r>
        <w:t>Texturovaný povrch</w:t>
      </w:r>
    </w:p>
    <w:p w14:paraId="4F14F0C6" w14:textId="77777777" w:rsidR="005C1591" w:rsidRDefault="005C1591" w:rsidP="005C1591">
      <w:pPr>
        <w:pStyle w:val="Normlnprvnodsazen"/>
        <w:numPr>
          <w:ilvl w:val="0"/>
          <w:numId w:val="26"/>
        </w:numPr>
      </w:pPr>
      <w:r>
        <w:t>3D model budov</w:t>
      </w:r>
    </w:p>
    <w:p w14:paraId="7165BF82" w14:textId="77777777" w:rsidR="005C1591" w:rsidRDefault="005C1591" w:rsidP="005C1591">
      <w:pPr>
        <w:pStyle w:val="Normlnprvnodsazen"/>
        <w:numPr>
          <w:ilvl w:val="0"/>
          <w:numId w:val="26"/>
        </w:numPr>
      </w:pPr>
      <w:r>
        <w:t>Tematická data</w:t>
      </w:r>
    </w:p>
    <w:p w14:paraId="6770C76C" w14:textId="77777777" w:rsidR="005C1591" w:rsidRPr="00606C54" w:rsidRDefault="005C1591" w:rsidP="005C1591">
      <w:pPr>
        <w:pStyle w:val="Normlnprvnodsazen"/>
        <w:numPr>
          <w:ilvl w:val="1"/>
          <w:numId w:val="26"/>
        </w:numPr>
      </w:pPr>
      <w:r>
        <w:t>Graf</w:t>
      </w:r>
      <w:r>
        <w:rPr>
          <w:lang w:val="en-US"/>
        </w:rPr>
        <w:t>?</w:t>
      </w:r>
    </w:p>
    <w:p w14:paraId="6C9F7B55" w14:textId="77777777" w:rsidR="005C1591" w:rsidRDefault="005C1591" w:rsidP="005C1591">
      <w:pPr>
        <w:pStyle w:val="Normlnprvnodsazen"/>
        <w:numPr>
          <w:ilvl w:val="1"/>
          <w:numId w:val="26"/>
        </w:numPr>
      </w:pPr>
      <w:proofErr w:type="spellStart"/>
      <w:r>
        <w:rPr>
          <w:lang w:val="en-US"/>
        </w:rPr>
        <w:t>Tematick</w:t>
      </w:r>
      <w:proofErr w:type="spellEnd"/>
      <w:r>
        <w:t>á data v mapě</w:t>
      </w:r>
    </w:p>
    <w:p w14:paraId="3D4B6ACF" w14:textId="77777777" w:rsidR="005C1591" w:rsidRDefault="005C1591" w:rsidP="005C1591">
      <w:pPr>
        <w:pStyle w:val="Normlnprvnodsazen"/>
        <w:numPr>
          <w:ilvl w:val="0"/>
          <w:numId w:val="26"/>
        </w:numPr>
      </w:pPr>
      <w:r>
        <w:t>Tradiční mapa – jako textura</w:t>
      </w:r>
    </w:p>
    <w:p w14:paraId="114D55A7" w14:textId="77777777" w:rsidR="005C1591" w:rsidRDefault="005C1591" w:rsidP="005C1591">
      <w:pPr>
        <w:pStyle w:val="Normlnprvnodsazen"/>
        <w:ind w:firstLine="0"/>
      </w:pPr>
      <w:r>
        <w:t>Interakce –</w:t>
      </w:r>
    </w:p>
    <w:p w14:paraId="5EDBA1F6" w14:textId="77777777" w:rsidR="005C1591" w:rsidRDefault="005C1591" w:rsidP="005C1591">
      <w:pPr>
        <w:pStyle w:val="Normlnprvnodsazen"/>
        <w:numPr>
          <w:ilvl w:val="0"/>
          <w:numId w:val="26"/>
        </w:numPr>
      </w:pPr>
      <w:r>
        <w:t xml:space="preserve">Pro </w:t>
      </w:r>
      <w:proofErr w:type="spellStart"/>
      <w:r>
        <w:t>rendering</w:t>
      </w:r>
      <w:proofErr w:type="spellEnd"/>
      <w:r>
        <w:t xml:space="preserve"> </w:t>
      </w:r>
      <w:proofErr w:type="spellStart"/>
      <w:r>
        <w:t>enginy</w:t>
      </w:r>
      <w:proofErr w:type="spellEnd"/>
      <w:r>
        <w:t xml:space="preserve"> pouze 3DoF – </w:t>
      </w:r>
      <w:proofErr w:type="spellStart"/>
      <w:r>
        <w:t>raycasting</w:t>
      </w:r>
      <w:proofErr w:type="spellEnd"/>
      <w:r>
        <w:t xml:space="preserve"> a </w:t>
      </w:r>
      <w:proofErr w:type="spellStart"/>
      <w:r>
        <w:t>colidery</w:t>
      </w:r>
      <w:proofErr w:type="spellEnd"/>
      <w:r>
        <w:t xml:space="preserve"> jsou moc </w:t>
      </w:r>
      <w:proofErr w:type="spellStart"/>
      <w:r>
        <w:t>složity</w:t>
      </w:r>
      <w:proofErr w:type="spellEnd"/>
    </w:p>
    <w:p w14:paraId="55B0AA1C" w14:textId="0A34C035" w:rsidR="00F973CB" w:rsidRPr="00A3391B" w:rsidRDefault="005C1591" w:rsidP="00A3391B">
      <w:pPr>
        <w:pStyle w:val="Normlnprvnodsazen"/>
        <w:numPr>
          <w:ilvl w:val="0"/>
          <w:numId w:val="26"/>
        </w:numPr>
      </w:pPr>
      <w:r>
        <w:t xml:space="preserve">Ostatní </w:t>
      </w:r>
      <w:r w:rsidR="00102292">
        <w:t>(</w:t>
      </w:r>
      <w:proofErr w:type="spellStart"/>
      <w:r w:rsidR="00102292">
        <w:t>Aframe</w:t>
      </w:r>
      <w:proofErr w:type="spellEnd"/>
      <w:r w:rsidR="00102292">
        <w:t xml:space="preserve">, </w:t>
      </w:r>
      <w:proofErr w:type="spellStart"/>
      <w:r w:rsidR="00102292">
        <w:t>Wonderland</w:t>
      </w:r>
      <w:proofErr w:type="spellEnd"/>
      <w:r w:rsidR="00102292">
        <w:t xml:space="preserve">, </w:t>
      </w:r>
      <w:proofErr w:type="spellStart"/>
      <w:proofErr w:type="gramStart"/>
      <w:r w:rsidR="00102292">
        <w:t>Needle</w:t>
      </w:r>
      <w:proofErr w:type="spellEnd"/>
      <w:r w:rsidR="00102292">
        <w:t>)</w:t>
      </w:r>
      <w:r>
        <w:t>–</w:t>
      </w:r>
      <w:proofErr w:type="gramEnd"/>
      <w:r>
        <w:t xml:space="preserve"> pohyb, manipulace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4D5DAEF8" w14:textId="40B6A409" w:rsidR="00F617A7" w:rsidRDefault="00F617A7" w:rsidP="00F617A7">
      <w:pPr>
        <w:pStyle w:val="ListParagraph"/>
        <w:numPr>
          <w:ilvl w:val="0"/>
          <w:numId w:val="21"/>
        </w:numPr>
        <w:rPr>
          <w:lang w:eastAsia="cs-CZ"/>
        </w:rPr>
      </w:pPr>
      <w:r>
        <w:rPr>
          <w:lang w:eastAsia="cs-CZ"/>
        </w:rPr>
        <w:t>3DOF – bez ovladačů</w:t>
      </w:r>
    </w:p>
    <w:p w14:paraId="39E2E492" w14:textId="676CA0B2" w:rsidR="00F617A7" w:rsidRDefault="00FD5A58" w:rsidP="00F617A7">
      <w:pPr>
        <w:pStyle w:val="ListParagraph"/>
        <w:numPr>
          <w:ilvl w:val="1"/>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w:t>
      </w:r>
      <w:r w:rsidR="00F617A7">
        <w:t>–</w:t>
      </w:r>
      <w:r w:rsidR="004C6D06" w:rsidRPr="001F6849">
        <w:t xml:space="preserve"> doma</w:t>
      </w:r>
      <w:r w:rsidR="00F617A7">
        <w:t xml:space="preserve"> </w:t>
      </w:r>
    </w:p>
    <w:p w14:paraId="651F5363" w14:textId="30FE98B6" w:rsidR="00F617A7" w:rsidRPr="001F6849" w:rsidRDefault="00F617A7" w:rsidP="00F617A7">
      <w:pPr>
        <w:pStyle w:val="ListParagraph"/>
        <w:numPr>
          <w:ilvl w:val="1"/>
          <w:numId w:val="21"/>
        </w:numPr>
        <w:rPr>
          <w:lang w:eastAsia="cs-CZ"/>
        </w:rPr>
      </w:pPr>
      <w:r>
        <w:t xml:space="preserve">Střední – Google Pixel </w:t>
      </w:r>
      <w:proofErr w:type="gramStart"/>
      <w:r>
        <w:t>6a</w:t>
      </w:r>
      <w:proofErr w:type="gramEnd"/>
    </w:p>
    <w:p w14:paraId="0B6EE40F" w14:textId="34C34596" w:rsidR="00F617A7" w:rsidRDefault="00F617A7" w:rsidP="00FD5A58">
      <w:pPr>
        <w:pStyle w:val="ListParagraph"/>
        <w:numPr>
          <w:ilvl w:val="0"/>
          <w:numId w:val="21"/>
        </w:numPr>
        <w:rPr>
          <w:lang w:eastAsia="cs-CZ"/>
        </w:rPr>
      </w:pPr>
      <w:r>
        <w:rPr>
          <w:lang w:eastAsia="cs-CZ"/>
        </w:rPr>
        <w:t xml:space="preserve">6 </w:t>
      </w:r>
      <w:r w:rsidR="00B825BE">
        <w:rPr>
          <w:lang w:eastAsia="cs-CZ"/>
        </w:rPr>
        <w:t>DOF – Ovladače</w:t>
      </w:r>
    </w:p>
    <w:p w14:paraId="46A7E03B" w14:textId="39BFBAD2" w:rsidR="00FD5A58" w:rsidRPr="001F6849" w:rsidRDefault="00FD5A58" w:rsidP="00F617A7">
      <w:pPr>
        <w:pStyle w:val="ListParagraph"/>
        <w:numPr>
          <w:ilvl w:val="1"/>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6E50124B" w:rsidR="00FD5A58" w:rsidRPr="001F6849" w:rsidRDefault="00FD5A58" w:rsidP="00F617A7">
      <w:pPr>
        <w:pStyle w:val="ListParagraph"/>
        <w:numPr>
          <w:ilvl w:val="1"/>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r w:rsidRPr="001F6849">
        <w:rPr>
          <w:lang w:eastAsia="cs-CZ"/>
        </w:rPr>
        <w:t>Vive</w:t>
      </w:r>
      <w:proofErr w:type="spellEnd"/>
      <w:r w:rsidR="004C6D06" w:rsidRPr="001F6849">
        <w:rPr>
          <w:lang w:eastAsia="cs-CZ"/>
        </w:rPr>
        <w:t xml:space="preserve"> </w:t>
      </w:r>
      <w:r w:rsidR="00A3391B">
        <w:rPr>
          <w:lang w:eastAsia="cs-CZ"/>
        </w:rPr>
        <w:t>–</w:t>
      </w:r>
      <w:r w:rsidR="004C6D06" w:rsidRPr="001F6849">
        <w:rPr>
          <w:lang w:eastAsia="cs-CZ"/>
        </w:rPr>
        <w:t xml:space="preserve"> škola</w:t>
      </w:r>
      <w:r w:rsidR="00A3391B">
        <w:rPr>
          <w:lang w:val="en-US" w:eastAsia="cs-CZ"/>
        </w:rPr>
        <w:t>?</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0E1DA15C" w14:textId="65005A74" w:rsidR="0014392A" w:rsidRPr="001F6849" w:rsidRDefault="009F3D5B" w:rsidP="002656D4">
      <w:pPr>
        <w:pStyle w:val="Heading2"/>
        <w:rPr>
          <w:lang w:val="cs-CZ"/>
        </w:rPr>
      </w:pPr>
      <w:r w:rsidRPr="001F6849">
        <w:rPr>
          <w:lang w:val="cs-CZ"/>
        </w:rPr>
        <w:t>Metodika</w:t>
      </w:r>
    </w:p>
    <w:p w14:paraId="2B71345D" w14:textId="4B32870F" w:rsidR="00F617A7" w:rsidRPr="00F617A7" w:rsidRDefault="004C6D06" w:rsidP="00F617A7">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21CE9146" w:rsidR="00054069" w:rsidRDefault="00054069" w:rsidP="00054069">
      <w:pPr>
        <w:pStyle w:val="Normlnprvnodsazen"/>
        <w:ind w:firstLine="0"/>
      </w:pPr>
      <w:r w:rsidRPr="001F6849">
        <w:fldChar w:fldCharType="begin"/>
      </w:r>
      <w:r w:rsidR="00FE5E44">
        <w:instrText xml:space="preserve"> ADDIN ZOTERO_ITEM CSL_CITATION {"citationID":"cYRPxs8U","properties":{"formattedCitation":"(Coltekin et al. 2020)","plainCitation":"(Coltekin et al. 2020)","noteIndex":0},"citationItems":[{"id":"wUJ3dlIS/Sl3ToWUd","uris":["http://zotero.org/groups/4599106/items/F54Y7ICM"],"itemData":{"id":1274,"type":"article-journal","abstract":"This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3AE3FD16" w14:textId="577A1554" w:rsidR="001D0D02" w:rsidRDefault="00DC2D7C" w:rsidP="00B825BE">
      <w:pPr>
        <w:pStyle w:val="Normlnprvnodsazen"/>
        <w:ind w:firstLine="0"/>
      </w:pPr>
      <w:r>
        <w:t xml:space="preserve">Návrh vizualizace spočívá v přípravě dat a jejich zobrazení v </w:t>
      </w:r>
      <w:r w:rsidR="00B825BE">
        <w:t>rámci virtuálního</w:t>
      </w:r>
      <w:r>
        <w:t xml:space="preserve"> prostředí. </w:t>
      </w:r>
      <w:proofErr w:type="spellStart"/>
      <w:r>
        <w:t>Interaction</w:t>
      </w:r>
      <w:proofErr w:type="spellEnd"/>
      <w:r>
        <w:t xml:space="preserve"> design je pak návrh toho jaké interakční možnosti bude uživatel mít. </w:t>
      </w:r>
    </w:p>
    <w:p w14:paraId="6E12C76E" w14:textId="550B8007" w:rsidR="00DC2D7C" w:rsidRDefault="00DC2D7C" w:rsidP="00DC2D7C">
      <w:pPr>
        <w:pStyle w:val="Malnadpis"/>
      </w:pPr>
      <w:r>
        <w:lastRenderedPageBreak/>
        <w:t>Co zobrazit</w:t>
      </w:r>
    </w:p>
    <w:p w14:paraId="72331AC5" w14:textId="2D96E590" w:rsidR="009364A3" w:rsidRPr="009364A3" w:rsidRDefault="00A3391B" w:rsidP="009364A3">
      <w:proofErr w:type="gramStart"/>
      <w:r>
        <w:t>Data</w:t>
      </w:r>
      <w:proofErr w:type="gramEnd"/>
      <w:r>
        <w:t xml:space="preserve"> která mají 3. rozměr – výšku.</w:t>
      </w:r>
      <w:r w:rsidR="003021CD">
        <w:t xml:space="preserve"> Zmenšené modely. 1:1 není vhodné</w:t>
      </w:r>
    </w:p>
    <w:p w14:paraId="42101811" w14:textId="4E9C1A90" w:rsidR="00DC2D7C" w:rsidRDefault="00DC2D7C" w:rsidP="00DC2D7C">
      <w:pPr>
        <w:pStyle w:val="Malnadpis"/>
      </w:pPr>
      <w:r>
        <w:t>Topografické mapy</w:t>
      </w:r>
      <w:r w:rsidR="00A3391B">
        <w:t xml:space="preserve"> </w:t>
      </w:r>
    </w:p>
    <w:p w14:paraId="606BDA03" w14:textId="573DA228" w:rsidR="00A3391B" w:rsidRPr="00EC522E" w:rsidRDefault="00EC522E" w:rsidP="00DC2D7C">
      <w:pPr>
        <w:pStyle w:val="Malnadpis"/>
        <w:rPr>
          <w:b w:val="0"/>
          <w:bCs/>
        </w:rPr>
      </w:pPr>
      <w:r w:rsidRPr="00EC522E">
        <w:rPr>
          <w:b w:val="0"/>
          <w:bCs/>
        </w:rPr>
        <w:t>Terén, budovy</w:t>
      </w:r>
    </w:p>
    <w:p w14:paraId="2E538C11" w14:textId="74BFA1CE" w:rsidR="00B36706" w:rsidRDefault="00DC2D7C" w:rsidP="00DC2D7C">
      <w:pPr>
        <w:pStyle w:val="Malnadpis"/>
      </w:pPr>
      <w:r>
        <w:t>Tematické mapy</w:t>
      </w:r>
    </w:p>
    <w:p w14:paraId="1DB39926" w14:textId="0E804304" w:rsidR="00EC522E" w:rsidRDefault="00EC522E" w:rsidP="00DC2D7C">
      <w:pPr>
        <w:pStyle w:val="Malnadpis"/>
        <w:rPr>
          <w:b w:val="0"/>
          <w:bCs/>
        </w:rPr>
      </w:pPr>
      <w:r>
        <w:rPr>
          <w:b w:val="0"/>
          <w:bCs/>
        </w:rPr>
        <w:t>Zobrazení atributu pomocí výšky</w:t>
      </w:r>
    </w:p>
    <w:p w14:paraId="7A19ABE3" w14:textId="44EE4E84" w:rsidR="00EC522E" w:rsidRDefault="00EC522E" w:rsidP="00EC522E">
      <w:pPr>
        <w:pStyle w:val="Malnadpis"/>
        <w:numPr>
          <w:ilvl w:val="0"/>
          <w:numId w:val="26"/>
        </w:numPr>
        <w:rPr>
          <w:b w:val="0"/>
          <w:bCs/>
        </w:rPr>
      </w:pPr>
      <w:proofErr w:type="spellStart"/>
      <w:r>
        <w:rPr>
          <w:b w:val="0"/>
          <w:bCs/>
        </w:rPr>
        <w:t>Grid</w:t>
      </w:r>
      <w:proofErr w:type="spellEnd"/>
      <w:r>
        <w:rPr>
          <w:b w:val="0"/>
          <w:bCs/>
        </w:rPr>
        <w:t xml:space="preserve"> </w:t>
      </w:r>
    </w:p>
    <w:p w14:paraId="1040A58A" w14:textId="02B173E8" w:rsidR="00EC522E" w:rsidRPr="006266A9" w:rsidRDefault="006266A9" w:rsidP="00EC522E">
      <w:pPr>
        <w:pStyle w:val="Malnadpis"/>
        <w:numPr>
          <w:ilvl w:val="0"/>
          <w:numId w:val="26"/>
        </w:numPr>
        <w:rPr>
          <w:b w:val="0"/>
          <w:bCs/>
        </w:rPr>
      </w:pPr>
      <w:r>
        <w:rPr>
          <w:b w:val="0"/>
          <w:bCs/>
        </w:rPr>
        <w:t>Hluk</w:t>
      </w:r>
      <w:r>
        <w:rPr>
          <w:b w:val="0"/>
          <w:bCs/>
          <w:lang w:val="en-US"/>
        </w:rPr>
        <w:t>?</w:t>
      </w:r>
    </w:p>
    <w:p w14:paraId="716C5FBF" w14:textId="285E3A2C" w:rsidR="006266A9" w:rsidRDefault="006266A9" w:rsidP="00EC522E">
      <w:pPr>
        <w:pStyle w:val="Malnadpis"/>
        <w:numPr>
          <w:ilvl w:val="0"/>
          <w:numId w:val="26"/>
        </w:numPr>
        <w:rPr>
          <w:b w:val="0"/>
          <w:bCs/>
        </w:rPr>
      </w:pPr>
      <w:proofErr w:type="spellStart"/>
      <w:r>
        <w:rPr>
          <w:b w:val="0"/>
          <w:bCs/>
          <w:lang w:val="en-US"/>
        </w:rPr>
        <w:t>Volumentrick</w:t>
      </w:r>
      <w:proofErr w:type="spellEnd"/>
      <w:r>
        <w:rPr>
          <w:b w:val="0"/>
          <w:bCs/>
        </w:rPr>
        <w:t xml:space="preserve">é </w:t>
      </w:r>
      <w:proofErr w:type="spellStart"/>
      <w:r>
        <w:rPr>
          <w:b w:val="0"/>
          <w:bCs/>
        </w:rPr>
        <w:t>heatmapy</w:t>
      </w:r>
      <w:proofErr w:type="spellEnd"/>
      <w:r>
        <w:rPr>
          <w:b w:val="0"/>
          <w:bCs/>
        </w:rPr>
        <w:t xml:space="preserve"> – četnosti</w:t>
      </w:r>
    </w:p>
    <w:p w14:paraId="5FD3FF50" w14:textId="170F746A" w:rsidR="006266A9" w:rsidRDefault="006266A9" w:rsidP="00EC522E">
      <w:pPr>
        <w:pStyle w:val="Malnadpis"/>
        <w:numPr>
          <w:ilvl w:val="0"/>
          <w:numId w:val="26"/>
        </w:numPr>
        <w:rPr>
          <w:b w:val="0"/>
          <w:bCs/>
        </w:rPr>
      </w:pPr>
      <w:r>
        <w:rPr>
          <w:b w:val="0"/>
          <w:bCs/>
        </w:rPr>
        <w:t>Výbuch bomb – polokoule dosahu</w:t>
      </w:r>
    </w:p>
    <w:p w14:paraId="45C02475" w14:textId="51BC8D01" w:rsidR="006266A9" w:rsidRPr="00EC522E" w:rsidRDefault="006266A9" w:rsidP="00EC522E">
      <w:pPr>
        <w:pStyle w:val="Malnadpis"/>
        <w:numPr>
          <w:ilvl w:val="0"/>
          <w:numId w:val="26"/>
        </w:numPr>
        <w:rPr>
          <w:b w:val="0"/>
          <w:bCs/>
        </w:rPr>
      </w:pPr>
      <w:proofErr w:type="spellStart"/>
      <w:proofErr w:type="gramStart"/>
      <w:r>
        <w:rPr>
          <w:b w:val="0"/>
          <w:bCs/>
        </w:rPr>
        <w:t>Doejzd</w:t>
      </w:r>
      <w:proofErr w:type="spellEnd"/>
      <w:r>
        <w:rPr>
          <w:b w:val="0"/>
          <w:bCs/>
          <w:lang w:val="en-US"/>
        </w:rPr>
        <w:t xml:space="preserve"> ?</w:t>
      </w:r>
      <w:proofErr w:type="gramEnd"/>
      <w:r>
        <w:rPr>
          <w:b w:val="0"/>
          <w:bCs/>
          <w:lang w:val="en-US"/>
        </w:rPr>
        <w:t xml:space="preserve"> </w:t>
      </w:r>
    </w:p>
    <w:p w14:paraId="3914F844" w14:textId="7035AC68" w:rsidR="00B36706" w:rsidRDefault="00B36706" w:rsidP="00B36706">
      <w:pPr>
        <w:pStyle w:val="Malnadpis"/>
      </w:pPr>
      <w:proofErr w:type="spellStart"/>
      <w:r w:rsidRPr="00B36706">
        <w:t>Interaction</w:t>
      </w:r>
      <w:proofErr w:type="spellEnd"/>
      <w:r w:rsidRPr="00B36706">
        <w:t xml:space="preserve"> design</w:t>
      </w:r>
    </w:p>
    <w:p w14:paraId="04CC43ED" w14:textId="4B04F76D" w:rsidR="00B36706" w:rsidRDefault="00B36706" w:rsidP="00B36706">
      <w:r w:rsidRPr="00EF3020">
        <w:rPr>
          <w:highlight w:val="yellow"/>
        </w:rPr>
        <w:t>Nutné jasně definovat jaké možnosti interakce ve VP uživatel má na základě sledovaného účelu / úkolu VP. Pokud jsou cílovým zařízením 3DOF i 6DOF možnosti, je nutné prostředí navrhnout tak, aby všichni měli přístup k úplnému obsahu. Je tedy nutné implementovat způsob pohybu a interakce pro 3DOF zařízení. …</w:t>
      </w:r>
    </w:p>
    <w:p w14:paraId="74556A81" w14:textId="68816F31" w:rsidR="006266A9" w:rsidRDefault="006266A9" w:rsidP="006266A9">
      <w:pPr>
        <w:pStyle w:val="Normlnprvnodsazen"/>
        <w:ind w:firstLine="0"/>
        <w:rPr>
          <w:lang w:eastAsia="en-US"/>
        </w:rPr>
      </w:pPr>
      <w:r>
        <w:rPr>
          <w:lang w:eastAsia="en-US"/>
        </w:rPr>
        <w:t xml:space="preserve">Primárně pohyb kolem dat. Když to stihnu tak i </w:t>
      </w:r>
      <w:proofErr w:type="spellStart"/>
      <w:r>
        <w:rPr>
          <w:lang w:eastAsia="en-US"/>
        </w:rPr>
        <w:t>itnerakce</w:t>
      </w:r>
      <w:proofErr w:type="spellEnd"/>
      <w:r>
        <w:rPr>
          <w:lang w:eastAsia="en-US"/>
        </w:rPr>
        <w:t xml:space="preserve"> na </w:t>
      </w:r>
      <w:proofErr w:type="spellStart"/>
      <w:r>
        <w:rPr>
          <w:lang w:eastAsia="en-US"/>
        </w:rPr>
        <w:t>button</w:t>
      </w:r>
      <w:proofErr w:type="spellEnd"/>
      <w:r>
        <w:rPr>
          <w:lang w:eastAsia="en-US"/>
        </w:rPr>
        <w:t xml:space="preserve">. Např. </w:t>
      </w:r>
      <w:proofErr w:type="spellStart"/>
      <w:r>
        <w:rPr>
          <w:lang w:eastAsia="en-US"/>
        </w:rPr>
        <w:t>scale</w:t>
      </w:r>
      <w:proofErr w:type="spellEnd"/>
      <w:r>
        <w:rPr>
          <w:lang w:eastAsia="en-US"/>
        </w:rPr>
        <w:t xml:space="preserve"> v Z na základě </w:t>
      </w:r>
      <w:proofErr w:type="spellStart"/>
      <w:r>
        <w:rPr>
          <w:lang w:eastAsia="en-US"/>
        </w:rPr>
        <w:t>buttonu</w:t>
      </w:r>
      <w:proofErr w:type="spellEnd"/>
      <w:r>
        <w:rPr>
          <w:lang w:eastAsia="en-US"/>
        </w:rPr>
        <w:t xml:space="preserve">. </w:t>
      </w:r>
    </w:p>
    <w:p w14:paraId="29D023CA" w14:textId="77777777" w:rsidR="009251D2" w:rsidRDefault="009251D2" w:rsidP="009251D2">
      <w:pPr>
        <w:pStyle w:val="Heading2"/>
      </w:pPr>
      <w:r>
        <w:t>Data</w:t>
      </w:r>
    </w:p>
    <w:p w14:paraId="234933F4" w14:textId="7853A205" w:rsidR="009251D2" w:rsidRDefault="009251D2" w:rsidP="009251D2">
      <w:pPr>
        <w:rPr>
          <w:lang w:eastAsia="cs-CZ"/>
        </w:rPr>
      </w:pPr>
      <w:r w:rsidRPr="009251D2">
        <w:rPr>
          <w:lang w:eastAsia="cs-CZ"/>
        </w:rPr>
        <w:t xml:space="preserve">Jak již bylo nastíněno v kapitole </w:t>
      </w:r>
      <w:r w:rsidRPr="009251D2">
        <w:rPr>
          <w:highlight w:val="yellow"/>
          <w:lang w:eastAsia="cs-CZ"/>
        </w:rPr>
        <w:t>Problém měřítka</w:t>
      </w:r>
      <w:r w:rsidRPr="009251D2">
        <w:rPr>
          <w:lang w:eastAsia="cs-CZ"/>
        </w:rPr>
        <w:t>. Hlavním rozdělením, které je možné použít je dělení na statická a dynamická data (</w:t>
      </w:r>
      <w:proofErr w:type="spellStart"/>
      <w:r w:rsidRPr="009251D2">
        <w:rPr>
          <w:lang w:eastAsia="cs-CZ"/>
        </w:rPr>
        <w:t>isntancovaná</w:t>
      </w:r>
      <w:proofErr w:type="spellEnd"/>
      <w:r w:rsidRPr="009251D2">
        <w:rPr>
          <w:lang w:eastAsia="cs-CZ"/>
        </w:rPr>
        <w:t xml:space="preserve">) z pohledu načítání do scény na základě toho co uživatel vidí a v jaké je blízkosti k datům ve </w:t>
      </w:r>
      <w:proofErr w:type="spellStart"/>
      <w:r w:rsidRPr="009251D2">
        <w:rPr>
          <w:lang w:eastAsia="cs-CZ"/>
        </w:rPr>
        <w:t>virutálním</w:t>
      </w:r>
      <w:proofErr w:type="spellEnd"/>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w:t>
      </w:r>
      <w:proofErr w:type="spellStart"/>
      <w:r>
        <w:rPr>
          <w:lang w:eastAsia="cs-CZ"/>
        </w:rPr>
        <w:t>instacovaných</w:t>
      </w:r>
      <w:proofErr w:type="spellEnd"/>
      <w:r>
        <w:rPr>
          <w:lang w:eastAsia="cs-CZ"/>
        </w:rPr>
        <w:t xml:space="preserve"> dat se tato práce zaměřuje primárně na způsoby vizualizace statických dat. Tedy dat načtených při iniciální návštěvě webové aplikace. Je tedy nutné brát v potaz limitace na velikost dat. </w:t>
      </w:r>
      <w:r w:rsidR="00075E05">
        <w:rPr>
          <w:lang w:eastAsia="cs-CZ"/>
        </w:rPr>
        <w:t xml:space="preserve">Způsob konvertování statických dat do příslušného formátu ve vhodné velikosti vyžaduje použití řady softwarových řešení, což samo o sobě přináší míru komplexity v podobě kompatibility mezi danými řešeními. Následující kapitola se </w:t>
      </w:r>
      <w:proofErr w:type="gramStart"/>
      <w:r w:rsidR="00075E05">
        <w:rPr>
          <w:lang w:eastAsia="cs-CZ"/>
        </w:rPr>
        <w:t>snaží</w:t>
      </w:r>
      <w:proofErr w:type="gramEnd"/>
      <w:r w:rsidR="00075E05">
        <w:rPr>
          <w:lang w:eastAsia="cs-CZ"/>
        </w:rPr>
        <w:t xml:space="preserve"> zobecnit tyto postupy a identifikovat a vyřešit případy snížené kompatibility.</w:t>
      </w:r>
    </w:p>
    <w:p w14:paraId="2B98F030" w14:textId="25432793" w:rsidR="001E00CB" w:rsidRDefault="009251D2" w:rsidP="001E00CB">
      <w:pPr>
        <w:pStyle w:val="Normlnprvnodsazen"/>
      </w:pPr>
      <w:r>
        <w:t xml:space="preserve">Geografická data jsou tradičně zobrazována skrze Topografické a Tematické mapy. Tedy vizualizace obecné geografické situace v území a zobrazení nějakého vybraného jevu na zjednodušeném geografickém podkladu, tak aby bylo jednoznačně možné identifikovat polohu zobrazeného jevu v prostoru. V případě </w:t>
      </w:r>
      <w:proofErr w:type="gramStart"/>
      <w:r>
        <w:t>3D</w:t>
      </w:r>
      <w:proofErr w:type="gramEnd"/>
      <w:r>
        <w:t xml:space="preserve"> map je běžné zobrazovat geografické jevy které mají absolutní či relativní výškovou složku. V případě tematických map je pak možné </w:t>
      </w:r>
      <w:proofErr w:type="gramStart"/>
      <w:r>
        <w:t>3tí</w:t>
      </w:r>
      <w:proofErr w:type="gramEnd"/>
      <w:r>
        <w:t xml:space="preserve"> rozměr mapovat na zobrazení zvoleného atributu. S touto definicí je tedy možné určit základní kategorie dat, které dává smysl zobrazovat ve virtuálních prostředích.</w:t>
      </w:r>
      <w:r w:rsidR="00C150AE">
        <w:t xml:space="preserve"> </w:t>
      </w:r>
      <w:r w:rsidR="00C150AE" w:rsidRPr="00C150AE">
        <w:rPr>
          <w:highlight w:val="yellow"/>
        </w:rPr>
        <w:t>Následující rozdělení je sémantické, následně pak dle geometrie.</w:t>
      </w:r>
      <w:r w:rsidR="00C150AE">
        <w:t xml:space="preserve"> Ve VP prostředích je možné a zároveň i vhodné vizualizovat prvky jak skrze </w:t>
      </w:r>
      <w:proofErr w:type="gramStart"/>
      <w:r w:rsidR="00C150AE">
        <w:t>3D</w:t>
      </w:r>
      <w:proofErr w:type="gramEnd"/>
      <w:r w:rsidR="00C150AE">
        <w:t xml:space="preserve"> vizualizaci tak pomocí 2D skrze textury. </w:t>
      </w:r>
      <w:r w:rsidR="00444F18">
        <w:t xml:space="preserve">Specifika přípravy těchto dat jsou </w:t>
      </w:r>
      <w:proofErr w:type="gramStart"/>
      <w:r w:rsidR="00444F18">
        <w:t>popsány</w:t>
      </w:r>
      <w:proofErr w:type="gramEnd"/>
      <w:r w:rsidR="00444F18">
        <w:t xml:space="preserve"> v separátních kapitolách. </w:t>
      </w:r>
    </w:p>
    <w:p w14:paraId="0D03B961" w14:textId="70492165" w:rsidR="001E00CB" w:rsidRPr="001E00CB" w:rsidRDefault="001E00CB" w:rsidP="001E00CB">
      <w:pPr>
        <w:pStyle w:val="Normlnprvnodsazen"/>
        <w:rPr>
          <w:lang w:val="en-US"/>
        </w:rPr>
      </w:pPr>
      <w:r w:rsidRPr="004B2AB3">
        <w:rPr>
          <w:highlight w:val="yellow"/>
          <w:lang w:val="en-US"/>
        </w:rPr>
        <w:t xml:space="preserve"># </w:t>
      </w:r>
      <w:proofErr w:type="spellStart"/>
      <w:r w:rsidRPr="004B2AB3">
        <w:rPr>
          <w:highlight w:val="yellow"/>
          <w:lang w:val="en-US"/>
        </w:rPr>
        <w:t>todo</w:t>
      </w:r>
      <w:proofErr w:type="spellEnd"/>
      <w:r w:rsidRPr="004B2AB3">
        <w:rPr>
          <w:highlight w:val="yellow"/>
          <w:lang w:val="en-US"/>
        </w:rPr>
        <w:t xml:space="preserve"> </w:t>
      </w:r>
      <w:proofErr w:type="spellStart"/>
      <w:r w:rsidRPr="004B2AB3">
        <w:rPr>
          <w:highlight w:val="yellow"/>
          <w:lang w:val="en-US"/>
        </w:rPr>
        <w:t>tabulka</w:t>
      </w:r>
      <w:proofErr w:type="spellEnd"/>
    </w:p>
    <w:p w14:paraId="51ADCD46" w14:textId="55C5F0C9" w:rsidR="00C150AE" w:rsidRPr="00C150AE" w:rsidRDefault="00C150AE" w:rsidP="00C150AE">
      <w:pPr>
        <w:pStyle w:val="Normlnprvnodsazen"/>
        <w:numPr>
          <w:ilvl w:val="0"/>
          <w:numId w:val="7"/>
        </w:numPr>
        <w:rPr>
          <w:b/>
          <w:bCs/>
        </w:rPr>
      </w:pPr>
      <w:r w:rsidRPr="00C150AE">
        <w:rPr>
          <w:b/>
          <w:bCs/>
        </w:rPr>
        <w:t>Terén</w:t>
      </w:r>
      <w:r>
        <w:t xml:space="preserve"> </w:t>
      </w:r>
    </w:p>
    <w:p w14:paraId="2864E453" w14:textId="43B95A91" w:rsidR="00C150AE" w:rsidRPr="00C150AE" w:rsidRDefault="00C150AE" w:rsidP="00C150AE">
      <w:pPr>
        <w:pStyle w:val="Normlnprvnodsazen"/>
        <w:numPr>
          <w:ilvl w:val="1"/>
          <w:numId w:val="7"/>
        </w:numPr>
        <w:rPr>
          <w:b/>
          <w:bCs/>
        </w:rPr>
      </w:pPr>
      <w:proofErr w:type="gramStart"/>
      <w:r>
        <w:lastRenderedPageBreak/>
        <w:t>2D</w:t>
      </w:r>
      <w:proofErr w:type="gramEnd"/>
      <w:r>
        <w:t xml:space="preserve"> – Vrstevnice, Škály, Hypsometrie</w:t>
      </w:r>
      <w:r>
        <w:rPr>
          <w:b/>
          <w:bCs/>
        </w:rPr>
        <w:t xml:space="preserve"> </w:t>
      </w:r>
      <w:r>
        <w:t>– texturovaná rastrová popř. vektorová data</w:t>
      </w:r>
    </w:p>
    <w:p w14:paraId="4279C970" w14:textId="7DD68F67" w:rsidR="00C150AE" w:rsidRPr="00C150AE" w:rsidRDefault="00C150AE" w:rsidP="00C150AE">
      <w:pPr>
        <w:pStyle w:val="Normlnprvnodsazen"/>
        <w:numPr>
          <w:ilvl w:val="1"/>
          <w:numId w:val="7"/>
        </w:numPr>
        <w:rPr>
          <w:b/>
          <w:bCs/>
        </w:rPr>
      </w:pPr>
      <w:proofErr w:type="gramStart"/>
      <w:r>
        <w:t>3D</w:t>
      </w:r>
      <w:proofErr w:type="gramEnd"/>
      <w:r>
        <w:t xml:space="preserve"> – Povrch jakožto nepravidelná </w:t>
      </w:r>
      <w:r w:rsidR="00444F18">
        <w:t>trojúhelníková</w:t>
      </w:r>
      <w:r>
        <w:t xml:space="preserve"> síť (</w:t>
      </w:r>
      <w:proofErr w:type="spellStart"/>
      <w:r>
        <w:t>mesh</w:t>
      </w:r>
      <w:proofErr w:type="spellEnd"/>
      <w:r>
        <w:t>)</w:t>
      </w:r>
    </w:p>
    <w:p w14:paraId="4E0E5B74" w14:textId="5314E98B" w:rsidR="00C150AE" w:rsidRDefault="00C150AE" w:rsidP="00C150AE">
      <w:pPr>
        <w:pStyle w:val="Normlnprvnodsazen"/>
        <w:numPr>
          <w:ilvl w:val="0"/>
          <w:numId w:val="7"/>
        </w:numPr>
        <w:rPr>
          <w:b/>
          <w:bCs/>
        </w:rPr>
      </w:pPr>
      <w:r w:rsidRPr="00C150AE">
        <w:rPr>
          <w:b/>
          <w:bCs/>
        </w:rPr>
        <w:t>Geografické objekty</w:t>
      </w:r>
    </w:p>
    <w:p w14:paraId="7BFB14FC" w14:textId="687ED7E0" w:rsidR="00444F18" w:rsidRPr="00444F18" w:rsidRDefault="001D07D3" w:rsidP="00444F18">
      <w:pPr>
        <w:pStyle w:val="Normlnprvnodsazen"/>
        <w:numPr>
          <w:ilvl w:val="1"/>
          <w:numId w:val="7"/>
        </w:numPr>
        <w:rPr>
          <w:b/>
          <w:bCs/>
        </w:rPr>
      </w:pPr>
      <w:proofErr w:type="gramStart"/>
      <w:r>
        <w:t>2</w:t>
      </w:r>
      <w:r w:rsidR="00444F18" w:rsidRPr="00444F18">
        <w:t>D</w:t>
      </w:r>
      <w:proofErr w:type="gramEnd"/>
      <w:r w:rsidR="00444F18">
        <w:rPr>
          <w:b/>
          <w:bCs/>
        </w:rPr>
        <w:t xml:space="preserve"> – </w:t>
      </w:r>
      <w:r w:rsidR="00444F18" w:rsidRPr="00444F18">
        <w:t>Místa zájmu, Doprava, Plochy</w:t>
      </w:r>
      <w:r w:rsidR="00444F18">
        <w:rPr>
          <w:b/>
          <w:bCs/>
        </w:rPr>
        <w:t xml:space="preserve"> - </w:t>
      </w:r>
      <w:r w:rsidR="00444F18">
        <w:t>Body, Linie, Polygony skrze rastrovou texturu popř. vektorová data</w:t>
      </w:r>
    </w:p>
    <w:p w14:paraId="792E4A79" w14:textId="2D0A0AB2" w:rsidR="00444F18" w:rsidRPr="001D07D3" w:rsidRDefault="001D07D3" w:rsidP="00444F18">
      <w:pPr>
        <w:pStyle w:val="Normlnprvnodsazen"/>
        <w:numPr>
          <w:ilvl w:val="1"/>
          <w:numId w:val="7"/>
        </w:numPr>
      </w:pPr>
      <w:r w:rsidRPr="001D07D3">
        <w:t>3</w:t>
      </w:r>
      <w:proofErr w:type="gramStart"/>
      <w:r w:rsidRPr="001D07D3">
        <w:t xml:space="preserve">D  </w:t>
      </w:r>
      <w:r>
        <w:t>-</w:t>
      </w:r>
      <w:proofErr w:type="gramEnd"/>
      <w:r>
        <w:t xml:space="preserve"> Budovy, 3D symboly - </w:t>
      </w:r>
      <w:proofErr w:type="spellStart"/>
      <w:r>
        <w:t>mesh</w:t>
      </w:r>
      <w:proofErr w:type="spellEnd"/>
      <w:r>
        <w:t xml:space="preserve"> </w:t>
      </w:r>
    </w:p>
    <w:p w14:paraId="12A0CEAB" w14:textId="47FD8B96" w:rsidR="001D07D3" w:rsidRDefault="00C150AE" w:rsidP="00744951">
      <w:pPr>
        <w:pStyle w:val="Normlnprvnodsazen"/>
        <w:numPr>
          <w:ilvl w:val="0"/>
          <w:numId w:val="7"/>
        </w:numPr>
        <w:rPr>
          <w:b/>
          <w:bCs/>
        </w:rPr>
      </w:pPr>
      <w:r>
        <w:rPr>
          <w:b/>
          <w:bCs/>
        </w:rPr>
        <w:t xml:space="preserve">Tematická data. </w:t>
      </w:r>
    </w:p>
    <w:p w14:paraId="1D9FD201" w14:textId="56310743" w:rsidR="00744951" w:rsidRDefault="00744951" w:rsidP="00744951">
      <w:pPr>
        <w:pStyle w:val="Normlnprvnodsazen"/>
        <w:numPr>
          <w:ilvl w:val="1"/>
          <w:numId w:val="7"/>
        </w:numPr>
      </w:pPr>
      <w:proofErr w:type="gramStart"/>
      <w:r w:rsidRPr="00744951">
        <w:t>2D</w:t>
      </w:r>
      <w:proofErr w:type="gramEnd"/>
      <w:r w:rsidRPr="00744951">
        <w:t xml:space="preserve"> –</w:t>
      </w:r>
      <w:r>
        <w:t xml:space="preserve"> Tradiční kartografické metody vizualizace – Body, Linie, Polygony – do VP skrze bitmap texturu popř. 2D vektorová data</w:t>
      </w:r>
    </w:p>
    <w:p w14:paraId="0061A654" w14:textId="1377208D" w:rsidR="00C150AE" w:rsidRDefault="00744951" w:rsidP="00744951">
      <w:pPr>
        <w:pStyle w:val="Normlnprvnodsazen"/>
        <w:numPr>
          <w:ilvl w:val="1"/>
          <w:numId w:val="7"/>
        </w:numPr>
      </w:pPr>
      <w:proofErr w:type="gramStart"/>
      <w:r>
        <w:t>3D</w:t>
      </w:r>
      <w:proofErr w:type="gramEnd"/>
      <w:r>
        <w:t xml:space="preserve"> – 3D ekvivalenty kartografických metod (extrudovaný </w:t>
      </w:r>
      <w:proofErr w:type="spellStart"/>
      <w:r>
        <w:t>grid</w:t>
      </w:r>
      <w:proofErr w:type="spellEnd"/>
      <w:r>
        <w:t xml:space="preserve">, bodová </w:t>
      </w:r>
      <w:proofErr w:type="spellStart"/>
      <w:r>
        <w:t>heat</w:t>
      </w:r>
      <w:proofErr w:type="spellEnd"/>
      <w:r>
        <w:t xml:space="preserve"> mapa aj.) – </w:t>
      </w:r>
      <w:proofErr w:type="spellStart"/>
      <w:r>
        <w:t>mesh</w:t>
      </w:r>
      <w:proofErr w:type="spellEnd"/>
    </w:p>
    <w:p w14:paraId="3E68147C" w14:textId="46ACE277" w:rsidR="00296350" w:rsidRDefault="00335F34" w:rsidP="00335F34">
      <w:pPr>
        <w:pStyle w:val="Normlnprvnodsazen"/>
        <w:ind w:firstLine="0"/>
      </w:pPr>
      <w:r>
        <w:t xml:space="preserve">Na základě dostupných dat města Brna, </w:t>
      </w:r>
      <w:r w:rsidR="00296350" w:rsidRPr="00296350">
        <w:rPr>
          <w:highlight w:val="yellow"/>
        </w:rPr>
        <w:t>viz tab.</w:t>
      </w:r>
      <w:r w:rsidR="00296350">
        <w:t xml:space="preserve"> byly vytvořeny </w:t>
      </w:r>
      <w:proofErr w:type="gramStart"/>
      <w:r w:rsidR="00296350">
        <w:t>3D</w:t>
      </w:r>
      <w:proofErr w:type="gramEnd"/>
      <w:r w:rsidR="00296350">
        <w:t xml:space="preserve"> statické mapy. Proces jejich tvorby a specifika průběhu zpracování jsou popsána v následujících kapitolách.</w:t>
      </w:r>
    </w:p>
    <w:p w14:paraId="61724B42" w14:textId="74658DD0" w:rsidR="00296350" w:rsidRPr="00296350" w:rsidRDefault="00296350" w:rsidP="00335F34">
      <w:pPr>
        <w:pStyle w:val="Normlnprvnodsazen"/>
        <w:ind w:firstLine="0"/>
        <w:rPr>
          <w:lang w:val="en-US"/>
        </w:rPr>
      </w:pPr>
      <w:r w:rsidRPr="00296350">
        <w:rPr>
          <w:highlight w:val="yellow"/>
          <w:lang w:val="en-US"/>
        </w:rPr>
        <w:t>#todo - tab</w:t>
      </w:r>
    </w:p>
    <w:p w14:paraId="2BD685F5" w14:textId="4A438AF2" w:rsidR="00335F34" w:rsidRDefault="00335F34" w:rsidP="00296350">
      <w:pPr>
        <w:pStyle w:val="Normlnprvnodsazen"/>
        <w:numPr>
          <w:ilvl w:val="0"/>
          <w:numId w:val="26"/>
        </w:numPr>
      </w:pPr>
      <w:r>
        <w:t>podrobný DMR (</w:t>
      </w:r>
      <w:proofErr w:type="gramStart"/>
      <w:r>
        <w:t>25cm</w:t>
      </w:r>
      <w:proofErr w:type="gramEnd"/>
      <w:r>
        <w:t>) ve formě výškové bitmapy, 3D model</w:t>
      </w:r>
      <w:r w:rsidR="00296350">
        <w:t xml:space="preserve"> budov, ČÚZK otevřená data ortofoto, polohy stromů pasport zeleně Brno  </w:t>
      </w:r>
    </w:p>
    <w:p w14:paraId="239E6464" w14:textId="51FF9DC2" w:rsidR="00075E05" w:rsidRPr="00075E05" w:rsidRDefault="00296350" w:rsidP="00075E05">
      <w:pPr>
        <w:pStyle w:val="Heading3"/>
      </w:pPr>
      <w:r>
        <w:t>Specifika vstupních dat</w:t>
      </w:r>
    </w:p>
    <w:p w14:paraId="71949860" w14:textId="3A1A47BE" w:rsidR="00393F6D" w:rsidRDefault="00393F6D" w:rsidP="00393F6D">
      <w:pPr>
        <w:pStyle w:val="Malnadpis"/>
        <w:rPr>
          <w:rStyle w:val="Strong"/>
          <w:b/>
          <w:bCs w:val="0"/>
        </w:rPr>
      </w:pPr>
      <w:r>
        <w:rPr>
          <w:rStyle w:val="Strong"/>
          <w:b/>
          <w:bCs w:val="0"/>
        </w:rPr>
        <w:t>Budovy</w:t>
      </w:r>
    </w:p>
    <w:p w14:paraId="7E31FB39" w14:textId="1AB9708F" w:rsidR="00296350" w:rsidRPr="00393F6D" w:rsidRDefault="00393F6D" w:rsidP="00393F6D">
      <w:pPr>
        <w:rPr>
          <w:rStyle w:val="Strong"/>
          <w:b w:val="0"/>
          <w:bCs w:val="0"/>
        </w:rPr>
      </w:pPr>
      <w:r>
        <w:t xml:space="preserve">Z důvodu důvěrné znalosti datové sady 3D modelu města Brna byla vizualizace v rámci práce založena na těchto datech. Tato kapitola se </w:t>
      </w:r>
      <w:proofErr w:type="gramStart"/>
      <w:r>
        <w:t>snaží</w:t>
      </w:r>
      <w:proofErr w:type="gramEnd"/>
      <w:r>
        <w:t xml:space="preserve"> na příkladu dat 3D modelu města Brna vysvětlit specifické problémy při užití primárně geografických dat určených pro práci v GIS do světa 3D vizualizace. </w:t>
      </w:r>
    </w:p>
    <w:p w14:paraId="132740E3" w14:textId="4685B24A" w:rsidR="00D8458A" w:rsidRDefault="00296350" w:rsidP="00393F6D">
      <w:pPr>
        <w:pStyle w:val="Normlnprvnodsazen"/>
        <w:rPr>
          <w:lang w:eastAsia="en-US"/>
        </w:rPr>
      </w:pPr>
      <w:r>
        <w:rPr>
          <w:lang w:eastAsia="en-US"/>
        </w:rPr>
        <w:t xml:space="preserve">3D model budov města Brna je na zakázku magistrátu města Brna vytvářen firmou </w:t>
      </w:r>
      <w:proofErr w:type="spellStart"/>
      <w:r>
        <w:rPr>
          <w:lang w:eastAsia="en-US"/>
        </w:rPr>
        <w:t>TopGIS</w:t>
      </w:r>
      <w:proofErr w:type="spellEnd"/>
      <w:r>
        <w:rPr>
          <w:lang w:eastAsia="en-US"/>
        </w:rPr>
        <w:t xml:space="preserve">.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Pro každou lokalitu jsou poskytována data ve 3 formátech a různých mírách podrobnosti (</w:t>
      </w:r>
      <w:proofErr w:type="gramStart"/>
      <w:r w:rsidR="00D8458A">
        <w:rPr>
          <w:lang w:eastAsia="en-US"/>
        </w:rPr>
        <w:t>GIS - FGDB</w:t>
      </w:r>
      <w:proofErr w:type="gramEnd"/>
      <w:r w:rsidR="00D8458A">
        <w:rPr>
          <w:lang w:eastAsia="en-US"/>
        </w:rPr>
        <w:t xml:space="preserve"> – </w:t>
      </w:r>
      <w:proofErr w:type="spellStart"/>
      <w:r w:rsidR="00D8458A">
        <w:rPr>
          <w:lang w:eastAsia="en-US"/>
        </w:rPr>
        <w:t>PolygonZ</w:t>
      </w:r>
      <w:proofErr w:type="spellEnd"/>
      <w:r w:rsidR="00D8458A">
        <w:rPr>
          <w:lang w:eastAsia="en-US"/>
        </w:rPr>
        <w:t xml:space="preserve">, </w:t>
      </w:r>
      <w:proofErr w:type="spellStart"/>
      <w:r w:rsidR="00D8458A">
        <w:rPr>
          <w:lang w:eastAsia="en-US"/>
        </w:rPr>
        <w:t>Multipatch</w:t>
      </w:r>
      <w:proofErr w:type="spellEnd"/>
      <w:r w:rsidR="00D8458A">
        <w:rPr>
          <w:lang w:eastAsia="en-US"/>
        </w:rPr>
        <w:t xml:space="preserve">, CAD – DWG, DGN). </w:t>
      </w:r>
      <w:r w:rsidR="00841B47">
        <w:rPr>
          <w:lang w:eastAsia="en-US"/>
        </w:rPr>
        <w:t xml:space="preserve">V případě GIS formátů, je jedna lokalita jedna vrstva. V případě </w:t>
      </w:r>
      <w:proofErr w:type="spellStart"/>
      <w:r w:rsidR="00841B47">
        <w:rPr>
          <w:lang w:eastAsia="en-US"/>
        </w:rPr>
        <w:t>PolygonZ</w:t>
      </w:r>
      <w:proofErr w:type="spellEnd"/>
      <w:r w:rsidR="00841B47">
        <w:rPr>
          <w:lang w:eastAsia="en-US"/>
        </w:rPr>
        <w:t xml:space="preserve"> geometrie zahrnuje vrstva veškeré atributy zmíněné viz. </w:t>
      </w:r>
      <w:proofErr w:type="spellStart"/>
      <w:r w:rsidR="00841B47" w:rsidRPr="00841B47">
        <w:rPr>
          <w:highlight w:val="yellow"/>
          <w:lang w:eastAsia="en-US"/>
        </w:rPr>
        <w:t>Obr.X</w:t>
      </w:r>
      <w:proofErr w:type="spellEnd"/>
      <w:r w:rsidR="00841B47">
        <w:rPr>
          <w:lang w:eastAsia="en-US"/>
        </w:rPr>
        <w:t xml:space="preserve">. V případě </w:t>
      </w:r>
      <w:proofErr w:type="spellStart"/>
      <w:r w:rsidR="00841B47">
        <w:rPr>
          <w:lang w:eastAsia="en-US"/>
        </w:rPr>
        <w:t>multipatch</w:t>
      </w:r>
      <w:proofErr w:type="spellEnd"/>
      <w:r w:rsidR="00841B47">
        <w:rPr>
          <w:lang w:eastAsia="en-US"/>
        </w:rPr>
        <w:t xml:space="preserve"> geometrie jsou prvky agregovány dle identifikace segmentu. Segmenty jsou definovány jakožto části budov se stejnou výškou římsy (hrana kde </w:t>
      </w:r>
      <w:proofErr w:type="gramStart"/>
      <w:r w:rsidR="00841B47">
        <w:rPr>
          <w:lang w:eastAsia="en-US"/>
        </w:rPr>
        <w:t>končí</w:t>
      </w:r>
      <w:proofErr w:type="gramEnd"/>
      <w:r w:rsidR="00841B47">
        <w:rPr>
          <w:lang w:eastAsia="en-US"/>
        </w:rPr>
        <w:t xml:space="preserve"> svislá stěna a začíná střecha).</w:t>
      </w:r>
    </w:p>
    <w:p w14:paraId="15906465" w14:textId="42DB66F6" w:rsidR="00C03453" w:rsidRDefault="00C03453" w:rsidP="00C03453">
      <w:pPr>
        <w:pStyle w:val="Normlnprvnodsazen"/>
        <w:keepNext/>
        <w:ind w:firstLine="0"/>
      </w:pPr>
      <w:r>
        <w:rPr>
          <w:rFonts w:ascii="Arial" w:hAnsi="Arial" w:cs="Arial"/>
          <w:noProof/>
          <w:color w:val="000000"/>
          <w:sz w:val="20"/>
          <w:szCs w:val="20"/>
          <w:bdr w:val="none" w:sz="0" w:space="0" w:color="auto" w:frame="1"/>
        </w:rPr>
        <w:lastRenderedPageBreak/>
        <w:drawing>
          <wp:inline distT="0" distB="0" distL="0" distR="0" wp14:anchorId="090B4A52" wp14:editId="4DC85F8F">
            <wp:extent cx="2604031" cy="1986520"/>
            <wp:effectExtent l="0" t="0" r="6350" b="0"/>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25456" cy="2002865"/>
                    </a:xfrm>
                    <a:prstGeom prst="rect">
                      <a:avLst/>
                    </a:prstGeom>
                    <a:noFill/>
                    <a:ln>
                      <a:noFill/>
                    </a:ln>
                  </pic:spPr>
                </pic:pic>
              </a:graphicData>
            </a:graphic>
          </wp:inline>
        </w:drawing>
      </w:r>
      <w:r>
        <w:rPr>
          <w:rFonts w:ascii="Arial" w:hAnsi="Arial" w:cs="Arial"/>
          <w:noProof/>
          <w:color w:val="000000"/>
          <w:sz w:val="20"/>
          <w:szCs w:val="20"/>
          <w:bdr w:val="none" w:sz="0" w:space="0" w:color="auto" w:frame="1"/>
        </w:rPr>
        <w:drawing>
          <wp:inline distT="0" distB="0" distL="0" distR="0" wp14:anchorId="7609BD43" wp14:editId="6EAEA1A2">
            <wp:extent cx="1972886" cy="1993367"/>
            <wp:effectExtent l="0" t="0" r="8890" b="6985"/>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92349" cy="2013032"/>
                    </a:xfrm>
                    <a:prstGeom prst="rect">
                      <a:avLst/>
                    </a:prstGeom>
                    <a:noFill/>
                    <a:ln>
                      <a:noFill/>
                    </a:ln>
                  </pic:spPr>
                </pic:pic>
              </a:graphicData>
            </a:graphic>
          </wp:inline>
        </w:drawing>
      </w:r>
    </w:p>
    <w:p w14:paraId="5F6844EA" w14:textId="7E9F33ED" w:rsidR="00C03453" w:rsidRDefault="00C03453" w:rsidP="00C03453">
      <w:pPr>
        <w:pStyle w:val="Caption"/>
      </w:pPr>
      <w:r>
        <w:t xml:space="preserve">Obr. </w:t>
      </w:r>
      <w:r>
        <w:fldChar w:fldCharType="begin"/>
      </w:r>
      <w:r>
        <w:instrText xml:space="preserve"> SEQ Obr. \* ARABIC </w:instrText>
      </w:r>
      <w:r>
        <w:fldChar w:fldCharType="separate"/>
      </w:r>
      <w:r w:rsidR="002165DC">
        <w:rPr>
          <w:noProof/>
        </w:rPr>
        <w:t>29</w:t>
      </w:r>
      <w:r>
        <w:fldChar w:fldCharType="end"/>
      </w:r>
      <w:r>
        <w:t xml:space="preserve"> Datový model 3D modelu města </w:t>
      </w:r>
      <w:r w:rsidR="004E6E7C">
        <w:t>B</w:t>
      </w:r>
      <w:r>
        <w:t>rna a struktura poskytovaných dat.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C03453">
      <w:pPr>
        <w:pStyle w:val="Normlnprvnodsazen"/>
        <w:keepNext/>
        <w:ind w:firstLine="0"/>
      </w:pPr>
      <w:r>
        <w:rPr>
          <w:noProof/>
          <w:lang w:val="en-US" w:eastAsia="en-US"/>
        </w:rPr>
        <w:drawing>
          <wp:inline distT="0" distB="0" distL="0" distR="0" wp14:anchorId="5ED9DCC4" wp14:editId="47A8CEFE">
            <wp:extent cx="4951562" cy="4951562"/>
            <wp:effectExtent l="0" t="0" r="1905" b="190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960354" cy="4960354"/>
                    </a:xfrm>
                    <a:prstGeom prst="rect">
                      <a:avLst/>
                    </a:prstGeom>
                  </pic:spPr>
                </pic:pic>
              </a:graphicData>
            </a:graphic>
          </wp:inline>
        </w:drawing>
      </w:r>
    </w:p>
    <w:p w14:paraId="2FABDD96" w14:textId="0E072349" w:rsidR="00C03453" w:rsidRDefault="00C03453" w:rsidP="00C03453">
      <w:pPr>
        <w:pStyle w:val="Caption"/>
      </w:pPr>
      <w:r>
        <w:t xml:space="preserve">Obr. </w:t>
      </w:r>
      <w:r>
        <w:fldChar w:fldCharType="begin"/>
      </w:r>
      <w:r>
        <w:instrText xml:space="preserve"> SEQ Obr. \* ARABIC </w:instrText>
      </w:r>
      <w:r>
        <w:fldChar w:fldCharType="separate"/>
      </w:r>
      <w:r w:rsidR="002165DC">
        <w:rPr>
          <w:noProof/>
        </w:rPr>
        <w:t>30</w:t>
      </w:r>
      <w:r>
        <w:fldChar w:fldCharType="end"/>
      </w:r>
      <w:r>
        <w:t xml:space="preserve"> Dělení 3D modelu města Brna. zdroj dat: </w:t>
      </w:r>
      <w:r w:rsidR="00F469D6">
        <w:t xml:space="preserve">podklad – </w:t>
      </w:r>
      <w:proofErr w:type="spellStart"/>
      <w:r w:rsidR="00F469D6">
        <w:t>MapTiler</w:t>
      </w:r>
      <w:proofErr w:type="spellEnd"/>
    </w:p>
    <w:p w14:paraId="56D566BA" w14:textId="1279738A"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w:t>
      </w:r>
      <w:proofErr w:type="spellStart"/>
      <w:r w:rsidR="00354F63" w:rsidRPr="00883053">
        <w:t>symbologie</w:t>
      </w:r>
      <w:proofErr w:type="spellEnd"/>
      <w:r w:rsidR="00354F63" w:rsidRPr="00883053">
        <w:t xml:space="preserve"> definována pomocí </w:t>
      </w:r>
      <w:r w:rsidR="00883053">
        <w:t>vztahu Prvek – Atribu</w:t>
      </w:r>
      <w:r>
        <w:t xml:space="preserve">t, </w:t>
      </w:r>
      <w:r w:rsidR="00354F63" w:rsidRPr="00883053">
        <w:t xml:space="preserve">kdežto v případě 3D vizualizace se jedná o vztah </w:t>
      </w:r>
      <w:proofErr w:type="spellStart"/>
      <w:r w:rsidR="00354F63" w:rsidRPr="00883053">
        <w:t>Mesh</w:t>
      </w:r>
      <w:proofErr w:type="spellEnd"/>
      <w:r w:rsidR="00883053">
        <w:t xml:space="preserve"> – </w:t>
      </w:r>
      <w:r w:rsidR="00883053" w:rsidRPr="00883053">
        <w:t>Materiál</w:t>
      </w:r>
      <w:r w:rsidR="00354F63" w:rsidRPr="00883053">
        <w:t>.</w:t>
      </w:r>
      <w:r>
        <w:t xml:space="preserve"> Zde je první </w:t>
      </w:r>
      <w:r w:rsidR="004D3D6E">
        <w:t>problém,</w:t>
      </w:r>
      <w:r>
        <w:t xml:space="preserve"> a to rozdíl v </w:t>
      </w:r>
      <w:proofErr w:type="spellStart"/>
      <w:r>
        <w:t>granularitě</w:t>
      </w:r>
      <w:proofErr w:type="spellEnd"/>
      <w:r>
        <w:t xml:space="preserve">. V GIS je běžné zobrazit velké množství jednotlivých prvků se specifickými atributy, kdežto v případě vykreslování 3D grafiky je obecným pravidlem minimalizovat počet </w:t>
      </w:r>
      <w:r>
        <w:lastRenderedPageBreak/>
        <w:t xml:space="preserve">jednotlivých </w:t>
      </w:r>
      <w:proofErr w:type="spellStart"/>
      <w:r>
        <w:t>meshů</w:t>
      </w:r>
      <w:proofErr w:type="spellEnd"/>
      <w:r>
        <w:t xml:space="preserve"> a materiálů, které používají</w:t>
      </w:r>
      <w:r w:rsidR="004D3D6E">
        <w:t xml:space="preserve"> </w:t>
      </w:r>
      <w:r w:rsidR="004D3D6E" w:rsidRPr="004D3D6E">
        <w:rPr>
          <w:highlight w:val="yellow"/>
        </w:rPr>
        <w:t>(viz. kap. Vývoj)</w:t>
      </w:r>
      <w:r>
        <w:t>.</w:t>
      </w:r>
      <w:r w:rsidR="004D3D6E">
        <w:t xml:space="preserve"> Z výkonnostního hlediska je tedy nemožné pro každý GIS prvek vytvořit ekvivalentní </w:t>
      </w:r>
      <w:proofErr w:type="spellStart"/>
      <w:r w:rsidR="004D3D6E">
        <w:t>mesh</w:t>
      </w:r>
      <w:proofErr w:type="spellEnd"/>
      <w:r w:rsidR="004D3D6E">
        <w:t xml:space="preserve"> s přiřazeným materiálem. V případě zachování možnosti vizualizovat data na úrovni prvku dle atributů je nutné objevit způsob jakým je možné informaci o tomto vztahu přenést do 3D vizualizace. Standard </w:t>
      </w:r>
      <w:proofErr w:type="spellStart"/>
      <w:r w:rsidR="004D3D6E">
        <w:t>glTF</w:t>
      </w:r>
      <w:proofErr w:type="spellEnd"/>
      <w:r w:rsidR="004D3D6E">
        <w:t xml:space="preserve"> umožňuje definovat vlastní data až na úroveň vertexu, což by v případě převodu atributových se jeví jako vhodné řešení</w:t>
      </w:r>
      <w:r w:rsidR="004D3D6E">
        <w:rPr>
          <w:rStyle w:val="FootnoteReference"/>
        </w:rPr>
        <w:footnoteReference w:id="5"/>
      </w:r>
      <w:r w:rsidR="004D3D6E">
        <w:t xml:space="preserve">. </w:t>
      </w:r>
      <w:r w:rsidR="00F42172">
        <w:t xml:space="preserve">Vhodná cílová </w:t>
      </w:r>
      <w:proofErr w:type="spellStart"/>
      <w:r w:rsidR="00F42172">
        <w:t>granularita</w:t>
      </w:r>
      <w:proofErr w:type="spellEnd"/>
      <w:r w:rsidR="00F42172">
        <w:t xml:space="preserve"> je tedy definována počtem materiálů. Zde se tedy problém zjednodušuje na otázku, jakým způsobem převézt vizualizaci z GIS softwaru do grafického softwaru jako např. </w:t>
      </w:r>
      <w:proofErr w:type="spellStart"/>
      <w:r w:rsidR="00F42172">
        <w:t>Blender</w:t>
      </w:r>
      <w:proofErr w:type="spellEnd"/>
      <w:r w:rsidR="00F42172">
        <w:t xml:space="preserve"> aj ve formě </w:t>
      </w:r>
      <w:proofErr w:type="spellStart"/>
      <w:r w:rsidR="00F42172">
        <w:t>meshů</w:t>
      </w:r>
      <w:proofErr w:type="spellEnd"/>
      <w:r w:rsidR="00F42172">
        <w:t xml:space="preserve"> s přiřazenými materiály. Za účelem zachování </w:t>
      </w:r>
      <w:proofErr w:type="spellStart"/>
      <w:r w:rsidR="00F42172">
        <w:t>sematiky</w:t>
      </w:r>
      <w:proofErr w:type="spellEnd"/>
      <w:r w:rsidR="00F42172">
        <w:t xml:space="preserve"> v podobě </w:t>
      </w:r>
      <w:proofErr w:type="spellStart"/>
      <w:r w:rsidR="00F42172">
        <w:t>symbologie</w:t>
      </w:r>
      <w:proofErr w:type="spellEnd"/>
      <w:r w:rsidR="00F42172">
        <w:t>, tedy např. zobrazení geografických prvků klasifikovaných na základě vybraného atributu, je nutn</w:t>
      </w:r>
      <w:r w:rsidR="00F469D6">
        <w:t xml:space="preserve">é uchovat informaci </w:t>
      </w:r>
      <w:r w:rsidR="00E168A6">
        <w:t>o tom</w:t>
      </w:r>
      <w:r w:rsidR="00F469D6">
        <w:t xml:space="preserve"> do jaké kategorie </w:t>
      </w:r>
      <w:proofErr w:type="gramStart"/>
      <w:r w:rsidR="00F469D6">
        <w:t>patří</w:t>
      </w:r>
      <w:proofErr w:type="gramEnd"/>
      <w:r w:rsidR="00F469D6">
        <w:t xml:space="preserve"> daný prvek a jakou tato kategorie nese </w:t>
      </w:r>
      <w:proofErr w:type="spellStart"/>
      <w:r w:rsidR="00F469D6">
        <w:t>symbologii</w:t>
      </w:r>
      <w:proofErr w:type="spellEnd"/>
      <w:r w:rsidR="00F469D6">
        <w:t xml:space="preserve"> aby bylo následně možné dle kategorie definovat materiál a dle </w:t>
      </w:r>
      <w:proofErr w:type="spellStart"/>
      <w:r w:rsidR="00F469D6">
        <w:t>symbologie</w:t>
      </w:r>
      <w:proofErr w:type="spellEnd"/>
      <w:r w:rsidR="00F469D6">
        <w:t xml:space="preserve"> parametry materiálu. </w:t>
      </w:r>
    </w:p>
    <w:p w14:paraId="58CC9EF3" w14:textId="603AB122" w:rsidR="004D3D6E" w:rsidRDefault="00F469D6" w:rsidP="00E168A6">
      <w:pPr>
        <w:pStyle w:val="Normlnprvnodsazen"/>
      </w:pPr>
      <w:r>
        <w:t xml:space="preserve">Dalším problémem je obecná kompatibilita mezi proprietárními softwary. Tento problém se váže speciálně na data 3D modelu Brna, jelikož jsou poskytována v nativních </w:t>
      </w:r>
      <w:proofErr w:type="spellStart"/>
      <w:r>
        <w:t>Esri</w:t>
      </w:r>
      <w:proofErr w:type="spellEnd"/>
      <w:r>
        <w:t xml:space="preserve"> formátech. Za účelem práce s daty je tedy nutné mít přístup k </w:t>
      </w:r>
      <w:proofErr w:type="spellStart"/>
      <w:r>
        <w:t>ArcGIS</w:t>
      </w:r>
      <w:proofErr w:type="spellEnd"/>
      <w:r>
        <w:t xml:space="preserve"> Pro softwaru</w:t>
      </w:r>
      <w:r w:rsidR="00077121">
        <w:t xml:space="preserve">. </w:t>
      </w:r>
      <w:proofErr w:type="spellStart"/>
      <w:r w:rsidR="00077121">
        <w:t>ArcGIS</w:t>
      </w:r>
      <w:proofErr w:type="spellEnd"/>
      <w:r w:rsidR="00077121">
        <w:t xml:space="preserve"> Pro poskytuje pouze balík </w:t>
      </w:r>
      <w:r w:rsidR="00077121">
        <w:rPr>
          <w:i/>
          <w:iCs/>
        </w:rPr>
        <w:t xml:space="preserve">Export to </w:t>
      </w:r>
      <w:proofErr w:type="spellStart"/>
      <w:r w:rsidR="00077121">
        <w:rPr>
          <w:i/>
          <w:iCs/>
        </w:rPr>
        <w:t>Collada</w:t>
      </w:r>
      <w:proofErr w:type="spellEnd"/>
      <w:r w:rsidR="00077121">
        <w:t xml:space="preserve">, který byl na základě opakovaného testování vyhodnocen jako vysoce nevhodný, jelikož exportuje každý prvek jako </w:t>
      </w:r>
      <w:proofErr w:type="spellStart"/>
      <w:proofErr w:type="gramStart"/>
      <w:r w:rsidR="00077121">
        <w:t>samostaný</w:t>
      </w:r>
      <w:proofErr w:type="spellEnd"/>
      <w:r w:rsidR="00077121">
        <w:t xml:space="preserve"> .</w:t>
      </w:r>
      <w:proofErr w:type="spellStart"/>
      <w:r w:rsidR="00077121">
        <w:t>dae</w:t>
      </w:r>
      <w:proofErr w:type="spellEnd"/>
      <w:proofErr w:type="gramEnd"/>
      <w:r w:rsidR="00077121">
        <w:t xml:space="preserve"> soubor a není možné zachovat definovanou </w:t>
      </w:r>
      <w:proofErr w:type="spellStart"/>
      <w:r w:rsidR="00077121">
        <w:t>symbologii</w:t>
      </w:r>
      <w:proofErr w:type="spellEnd"/>
      <w:r w:rsidR="00077121">
        <w:t>.</w:t>
      </w:r>
      <w:r>
        <w:t xml:space="preserve"> </w:t>
      </w:r>
      <w:r w:rsidR="00077121">
        <w:t xml:space="preserve">Vhodným nalezeným řešením je program </w:t>
      </w:r>
      <w:proofErr w:type="spellStart"/>
      <w:r w:rsidR="00077121">
        <w:t>Esri</w:t>
      </w:r>
      <w:proofErr w:type="spellEnd"/>
      <w:r w:rsidR="00077121">
        <w:t xml:space="preserve"> </w:t>
      </w:r>
      <w:proofErr w:type="spellStart"/>
      <w:r>
        <w:t>CityEngine</w:t>
      </w:r>
      <w:proofErr w:type="spellEnd"/>
      <w:r>
        <w:t>, který je primárně koncipovaný jako software pro procedurální 3D modelování</w:t>
      </w:r>
      <w:r w:rsidR="00077121">
        <w:t xml:space="preserve">, každopádně umožňuje značnou podporu kompatibility mezi GIS a </w:t>
      </w:r>
      <w:proofErr w:type="gramStart"/>
      <w:r w:rsidR="00077121">
        <w:t>3D</w:t>
      </w:r>
      <w:proofErr w:type="gramEnd"/>
      <w:r w:rsidR="00077121">
        <w:t xml:space="preserve"> viz. ekosystémy (</w:t>
      </w:r>
      <w:proofErr w:type="spellStart"/>
      <w:r w:rsidR="00077121">
        <w:t>Blender</w:t>
      </w:r>
      <w:proofErr w:type="spellEnd"/>
      <w:r w:rsidR="00077121">
        <w:t xml:space="preserve">, </w:t>
      </w:r>
      <w:proofErr w:type="spellStart"/>
      <w:r w:rsidR="00077121">
        <w:t>Unreal</w:t>
      </w:r>
      <w:proofErr w:type="spellEnd"/>
      <w:r w:rsidR="00077121">
        <w:t xml:space="preserve">, </w:t>
      </w:r>
      <w:proofErr w:type="spellStart"/>
      <w:r w:rsidR="00077121">
        <w:t>Hudiny</w:t>
      </w:r>
      <w:proofErr w:type="spellEnd"/>
      <w:r w:rsidR="00077121">
        <w:t xml:space="preserve"> atd.) </w:t>
      </w:r>
      <w:r w:rsidR="00077121" w:rsidRPr="00077121">
        <w:rPr>
          <w:highlight w:val="yellow"/>
        </w:rPr>
        <w:t>viz. kap Geoprostorová řešení</w:t>
      </w:r>
      <w:r w:rsidR="00077121">
        <w:t xml:space="preserve">. City </w:t>
      </w:r>
      <w:proofErr w:type="spellStart"/>
      <w:r w:rsidR="00077121">
        <w:t>Engine</w:t>
      </w:r>
      <w:proofErr w:type="spellEnd"/>
      <w:r w:rsidR="00077121">
        <w:t xml:space="preserve"> umožňuje import nativních </w:t>
      </w:r>
      <w:proofErr w:type="spellStart"/>
      <w:r w:rsidR="00077121">
        <w:t>Esri</w:t>
      </w:r>
      <w:proofErr w:type="spellEnd"/>
      <w:r w:rsidR="00077121">
        <w:t xml:space="preserve"> formátů a export do </w:t>
      </w:r>
      <w:proofErr w:type="spellStart"/>
      <w:r w:rsidR="00077121">
        <w:t>glTF</w:t>
      </w:r>
      <w:proofErr w:type="spellEnd"/>
      <w:r w:rsidR="00077121">
        <w:t xml:space="preserve">. Zároveň umožňuje tvorbu </w:t>
      </w:r>
      <w:proofErr w:type="spellStart"/>
      <w:r w:rsidR="00077121">
        <w:t>meshe</w:t>
      </w:r>
      <w:proofErr w:type="spellEnd"/>
      <w:r w:rsidR="00077121">
        <w:t xml:space="preserve"> na základě DMR.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w:t>
      </w:r>
      <w:proofErr w:type="spellStart"/>
      <w:r w:rsidR="00E168A6">
        <w:t>symbologii</w:t>
      </w:r>
      <w:proofErr w:type="spellEnd"/>
      <w:r w:rsidR="00E168A6">
        <w:t xml:space="preserve"> do materiálu, triangulaci povrchů z bitmap a export do </w:t>
      </w:r>
      <w:proofErr w:type="spellStart"/>
      <w:r w:rsidR="00E168A6">
        <w:t>glTF</w:t>
      </w:r>
      <w:proofErr w:type="spellEnd"/>
      <w:r w:rsidR="00E168A6">
        <w:t xml:space="preserve"> formátu </w:t>
      </w:r>
      <w:r w:rsidR="00E168A6" w:rsidRPr="00E168A6">
        <w:rPr>
          <w:highlight w:val="yellow"/>
        </w:rPr>
        <w:t>viz (thematic2)</w:t>
      </w:r>
      <w:r w:rsidR="00E168A6">
        <w:t xml:space="preserve">. </w:t>
      </w:r>
    </w:p>
    <w:p w14:paraId="18CB3EA2" w14:textId="44695466" w:rsidR="00E168A6" w:rsidRDefault="00E168A6" w:rsidP="00E168A6">
      <w:pPr>
        <w:pStyle w:val="Normlnprvnodsazen"/>
      </w:pPr>
      <w:r>
        <w:t xml:space="preserve">Třetí </w:t>
      </w:r>
      <w:r w:rsidR="007B5CF8">
        <w:t>problém,</w:t>
      </w:r>
      <w:r>
        <w:t xml:space="preserve"> který vyvstává z rozdílného pohledu na reprezentaci informace mezi GIS a </w:t>
      </w:r>
      <w:proofErr w:type="gramStart"/>
      <w:r>
        <w:t>3D</w:t>
      </w:r>
      <w:proofErr w:type="gramEnd"/>
      <w:r>
        <w:t xml:space="preserve">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7DDAE483"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w:t>
      </w:r>
      <w:proofErr w:type="gramStart"/>
      <w:r>
        <w:t>3D</w:t>
      </w:r>
      <w:proofErr w:type="gramEnd"/>
      <w:r>
        <w:t xml:space="preserve"> </w:t>
      </w:r>
      <w:proofErr w:type="spellStart"/>
      <w:r>
        <w:t>enginu</w:t>
      </w:r>
      <w:proofErr w:type="spellEnd"/>
      <w:r>
        <w:t xml:space="preserve"> dochází k</w:t>
      </w:r>
      <w:r w:rsidR="002D6389">
        <w:t> automatické triangulaci a tvorbě přebytečných ploch</w:t>
      </w:r>
      <w:r>
        <w:t>.</w:t>
      </w:r>
      <w:r w:rsidR="002D6389">
        <w:t xml:space="preserve"> V některých případech se jedná o velká množství úzkých geometrií</w:t>
      </w:r>
      <w:r w:rsidR="00A94302">
        <w:t xml:space="preserve"> (geometrických artefaktů)</w:t>
      </w:r>
      <w:r w:rsidR="002D6389">
        <w:t xml:space="preserve">, což vede k výpočetní náročnosti při vykreslování. </w:t>
      </w:r>
    </w:p>
    <w:p w14:paraId="22DA0746" w14:textId="72FA0FA5" w:rsidR="00A94302" w:rsidRDefault="00E168A6" w:rsidP="00A94302">
      <w:pPr>
        <w:pStyle w:val="Normlnprvnodsazen"/>
        <w:numPr>
          <w:ilvl w:val="0"/>
          <w:numId w:val="63"/>
        </w:numPr>
      </w:pPr>
      <w:r w:rsidRPr="002D6389">
        <w:rPr>
          <w:b/>
          <w:bCs/>
        </w:rPr>
        <w:t>Duplikátní geometrie</w:t>
      </w:r>
      <w:r>
        <w:t xml:space="preserve"> – Budovy jsou poskytovány jako soubor jednotlivých ploch. Pro rohový bod </w:t>
      </w:r>
      <w:r w:rsidR="002D6389">
        <w:t>budovy ve tvaru krychle data obsahují 3 separátní vertexy</w:t>
      </w:r>
      <w:r w:rsidR="0027655C">
        <w:t xml:space="preserve">, nejedná se tedy o spojitý </w:t>
      </w:r>
      <w:proofErr w:type="spellStart"/>
      <w:r w:rsidR="0027655C">
        <w:t>mesh</w:t>
      </w:r>
      <w:proofErr w:type="spellEnd"/>
      <w:r w:rsidR="002D6389">
        <w:t xml:space="preserve">. </w:t>
      </w:r>
      <w:r w:rsidR="00F86911">
        <w:t>Což</w:t>
      </w:r>
      <w:r w:rsidR="002D6389">
        <w:t xml:space="preserve"> je výsledek toho, že každá plocha je samostatný prvek s vlastními atributy.</w:t>
      </w:r>
    </w:p>
    <w:p w14:paraId="662B8BF8" w14:textId="2415F470" w:rsidR="00E168A6" w:rsidRDefault="00F86911" w:rsidP="007B5CF8">
      <w:pPr>
        <w:pStyle w:val="Normlnprvnodsazen"/>
        <w:numPr>
          <w:ilvl w:val="0"/>
          <w:numId w:val="63"/>
        </w:numPr>
      </w:pPr>
      <w:r w:rsidRPr="00F86911">
        <w:rPr>
          <w:b/>
          <w:bCs/>
        </w:rPr>
        <w:t>Nekonzistentní orientace ploch</w:t>
      </w:r>
      <w:r>
        <w:t xml:space="preserve"> – Normálové vektory ploch nejsou orientovány jednotně, jelikož se nejedná o uzavřené objekty (problém č. 2). Tento problém zabraňuje jednoduché aplikaci textur na povrchy. </w:t>
      </w:r>
    </w:p>
    <w:p w14:paraId="35820572" w14:textId="4C049E94" w:rsidR="0027655C" w:rsidRDefault="0027655C" w:rsidP="0027655C">
      <w:pPr>
        <w:pStyle w:val="Normlnprvnodsazen"/>
        <w:keepNext/>
        <w:ind w:firstLine="0"/>
      </w:pPr>
      <w:r>
        <w:rPr>
          <w:noProof/>
        </w:rPr>
        <w:lastRenderedPageBreak/>
        <w:drawing>
          <wp:inline distT="0" distB="0" distL="0" distR="0" wp14:anchorId="68447B04" wp14:editId="6825EC8A">
            <wp:extent cx="5579745" cy="5001895"/>
            <wp:effectExtent l="0" t="0" r="1905" b="8255"/>
            <wp:docPr id="185752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797" name="Picture 1857521797"/>
                    <pic:cNvPicPr/>
                  </pic:nvPicPr>
                  <pic:blipFill>
                    <a:blip r:embed="rId70">
                      <a:extLst>
                        <a:ext uri="{28A0092B-C50C-407E-A947-70E740481C1C}">
                          <a14:useLocalDpi xmlns:a14="http://schemas.microsoft.com/office/drawing/2010/main" val="0"/>
                        </a:ext>
                      </a:extLst>
                    </a:blip>
                    <a:stretch>
                      <a:fillRect/>
                    </a:stretch>
                  </pic:blipFill>
                  <pic:spPr>
                    <a:xfrm>
                      <a:off x="0" y="0"/>
                      <a:ext cx="5579745" cy="5001895"/>
                    </a:xfrm>
                    <a:prstGeom prst="rect">
                      <a:avLst/>
                    </a:prstGeom>
                  </pic:spPr>
                </pic:pic>
              </a:graphicData>
            </a:graphic>
          </wp:inline>
        </w:drawing>
      </w:r>
    </w:p>
    <w:p w14:paraId="48DEB3A7" w14:textId="0B9F3C76" w:rsidR="0027655C" w:rsidRDefault="0027655C" w:rsidP="0027655C">
      <w:pPr>
        <w:pStyle w:val="Caption"/>
      </w:pPr>
      <w:r>
        <w:t xml:space="preserve">Obr. </w:t>
      </w:r>
      <w:r>
        <w:fldChar w:fldCharType="begin"/>
      </w:r>
      <w:r>
        <w:instrText xml:space="preserve"> SEQ Obr. \* ARABIC </w:instrText>
      </w:r>
      <w:r>
        <w:fldChar w:fldCharType="separate"/>
      </w:r>
      <w:r w:rsidR="002165DC">
        <w:rPr>
          <w:noProof/>
        </w:rPr>
        <w:t>32</w:t>
      </w:r>
      <w:r>
        <w:fldChar w:fldCharType="end"/>
      </w:r>
      <w:r>
        <w:t xml:space="preserve"> Problematické aspekty 3D modelu Brna ve vztahu 3D vizualizace.</w:t>
      </w:r>
    </w:p>
    <w:p w14:paraId="5C8EF902" w14:textId="12DC0BD1" w:rsidR="002D6389" w:rsidRDefault="007B5CF8" w:rsidP="007B5CF8">
      <w:pPr>
        <w:pStyle w:val="Normlnprvnodsazen"/>
      </w:pPr>
      <w:r>
        <w:t xml:space="preserve">Možná řešení na výše odvedené problémy jsou prozkoumány v rámci následujících kapitol. Které popisují exemplární řešení pro </w:t>
      </w:r>
      <w:proofErr w:type="gramStart"/>
      <w:r>
        <w:t>3D</w:t>
      </w:r>
      <w:proofErr w:type="gramEnd"/>
      <w:r>
        <w:t xml:space="preserve"> Tematickou a Topografickou mapu. </w:t>
      </w:r>
      <w:proofErr w:type="gramStart"/>
      <w:r>
        <w:t>Snaží</w:t>
      </w:r>
      <w:proofErr w:type="gramEnd"/>
      <w:r>
        <w:t xml:space="preserve"> se popsat kompletní průběh transformace dat.</w:t>
      </w:r>
    </w:p>
    <w:p w14:paraId="3267B095" w14:textId="24B2138C" w:rsidR="00B91B09" w:rsidRDefault="00B91B09" w:rsidP="00B91B09">
      <w:pPr>
        <w:pStyle w:val="Malnadpis"/>
      </w:pPr>
      <w:r>
        <w:t>Terén</w:t>
      </w:r>
    </w:p>
    <w:p w14:paraId="3DB2D212" w14:textId="55356B67" w:rsidR="00B91B09" w:rsidRPr="00B91B09" w:rsidRDefault="00B91B09" w:rsidP="00B91B09">
      <w:r>
        <w:t xml:space="preserve">Hlavním procesem při převodu </w:t>
      </w:r>
      <w:proofErr w:type="gramStart"/>
      <w:r>
        <w:t>DMR</w:t>
      </w:r>
      <w:proofErr w:type="gramEnd"/>
      <w:r>
        <w:t xml:space="preserve"> popř. jakékoliv jiné povrchové reprezentace je triangulace na základě vstupní bitmapy. Tuto funkcionalitu poskytuje řada řešení. City </w:t>
      </w:r>
      <w:proofErr w:type="spellStart"/>
      <w:r>
        <w:t>Engine</w:t>
      </w:r>
      <w:proofErr w:type="spellEnd"/>
      <w:r>
        <w:t xml:space="preserve"> i qgis2threejs tuto funkcionalitu poskytují v GUI rozhraní. Generovat terén je ale možné i v rámci webových vykreslovacích </w:t>
      </w:r>
      <w:proofErr w:type="spellStart"/>
      <w:r>
        <w:t>enginech</w:t>
      </w:r>
      <w:proofErr w:type="spellEnd"/>
      <w:r>
        <w:t xml:space="preserve"> Three.js a Babylon.js skrze </w:t>
      </w:r>
      <w:proofErr w:type="spellStart"/>
      <w:r>
        <w:rPr>
          <w:i/>
          <w:iCs/>
        </w:rPr>
        <w:t>displacement</w:t>
      </w:r>
      <w:proofErr w:type="spellEnd"/>
      <w:r>
        <w:rPr>
          <w:i/>
          <w:iCs/>
        </w:rPr>
        <w:t xml:space="preserve"> </w:t>
      </w:r>
      <w:proofErr w:type="spellStart"/>
      <w:r>
        <w:rPr>
          <w:i/>
          <w:iCs/>
        </w:rPr>
        <w:t>mapping</w:t>
      </w:r>
      <w:proofErr w:type="spellEnd"/>
      <w:r>
        <w:t xml:space="preserve">. Klíčová charakteristika vygenerovaného terénu je míra podrobnosti geometrie, tedy jak moc podrobný bude výsledná síť reprezentující terén. </w:t>
      </w:r>
    </w:p>
    <w:p w14:paraId="0BBC1B9E" w14:textId="39E788AC" w:rsidR="00354F63" w:rsidRDefault="007B5CF8" w:rsidP="00354F63">
      <w:pPr>
        <w:pStyle w:val="Heading3"/>
        <w:rPr>
          <w:lang w:val="en-US"/>
        </w:rPr>
      </w:pPr>
      <w:proofErr w:type="spellStart"/>
      <w:r>
        <w:rPr>
          <w:lang w:val="en-US"/>
        </w:rPr>
        <w:t>Tvorba</w:t>
      </w:r>
      <w:proofErr w:type="spellEnd"/>
      <w:r>
        <w:rPr>
          <w:lang w:val="en-US"/>
        </w:rPr>
        <w:t xml:space="preserve"> map</w:t>
      </w:r>
    </w:p>
    <w:p w14:paraId="72A66142" w14:textId="7A8364D1" w:rsidR="007B5CF8" w:rsidRDefault="00357030" w:rsidP="00357030">
      <w:r>
        <w:t xml:space="preserve">Kompletní postup převodu vybraných datových vrstev </w:t>
      </w:r>
      <w:r w:rsidRPr="00357030">
        <w:rPr>
          <w:highlight w:val="yellow"/>
        </w:rPr>
        <w:t xml:space="preserve">(viz. </w:t>
      </w:r>
      <w:proofErr w:type="spellStart"/>
      <w:r w:rsidRPr="00357030">
        <w:rPr>
          <w:highlight w:val="yellow"/>
        </w:rPr>
        <w:t>tab</w:t>
      </w:r>
      <w:proofErr w:type="spellEnd"/>
      <w:r w:rsidRPr="00357030">
        <w:rPr>
          <w:highlight w:val="yellow"/>
        </w:rPr>
        <w:t xml:space="preserve"> X)</w:t>
      </w:r>
      <w:r>
        <w:t>. je uveden v </w:t>
      </w:r>
      <w:r w:rsidRPr="00357030">
        <w:rPr>
          <w:highlight w:val="yellow"/>
        </w:rPr>
        <w:t>diagramu X</w:t>
      </w:r>
      <w:r>
        <w:t>. Klíčové aspekty postupu jsou podrobně popsány níže.</w:t>
      </w:r>
    </w:p>
    <w:p w14:paraId="28744817" w14:textId="77777777" w:rsidR="008F7AAA" w:rsidRPr="008F7AAA" w:rsidRDefault="008F7AAA" w:rsidP="008F7AAA">
      <w:pPr>
        <w:pStyle w:val="Normlnprvnodsazen"/>
        <w:rPr>
          <w:lang w:eastAsia="en-US"/>
        </w:rPr>
      </w:pPr>
    </w:p>
    <w:p w14:paraId="424ED9EA" w14:textId="6C9030A0" w:rsidR="007B5CF8" w:rsidRDefault="007B5CF8" w:rsidP="007B5CF8">
      <w:pPr>
        <w:pStyle w:val="Caption"/>
        <w:keepNext/>
      </w:pPr>
      <w:r>
        <w:lastRenderedPageBreak/>
        <w:t xml:space="preserve">Tab. </w:t>
      </w:r>
      <w:r>
        <w:fldChar w:fldCharType="begin"/>
      </w:r>
      <w:r>
        <w:instrText xml:space="preserve"> SEQ Tab. \* ARABIC </w:instrText>
      </w:r>
      <w:r>
        <w:fldChar w:fldCharType="separate"/>
      </w:r>
      <w:r>
        <w:rPr>
          <w:noProof/>
        </w:rPr>
        <w:t>8</w:t>
      </w:r>
      <w:r>
        <w:fldChar w:fldCharType="end"/>
      </w:r>
      <w:r>
        <w:t xml:space="preserve"> Přehled datových vrstev pro vybrané mapy.</w:t>
      </w:r>
    </w:p>
    <w:tbl>
      <w:tblPr>
        <w:tblW w:w="8760" w:type="dxa"/>
        <w:tblLook w:val="04A0" w:firstRow="1" w:lastRow="0" w:firstColumn="1" w:lastColumn="0" w:noHBand="0" w:noVBand="1"/>
      </w:tblPr>
      <w:tblGrid>
        <w:gridCol w:w="1233"/>
        <w:gridCol w:w="1394"/>
        <w:gridCol w:w="1415"/>
        <w:gridCol w:w="1395"/>
        <w:gridCol w:w="1415"/>
        <w:gridCol w:w="1908"/>
      </w:tblGrid>
      <w:tr w:rsidR="008F7AAA" w:rsidRPr="008F7AAA" w14:paraId="038566B3" w14:textId="77777777" w:rsidTr="008F7AAA">
        <w:trPr>
          <w:trHeight w:val="525"/>
        </w:trPr>
        <w:tc>
          <w:tcPr>
            <w:tcW w:w="1120" w:type="dxa"/>
            <w:tcBorders>
              <w:top w:val="single" w:sz="4" w:space="0" w:color="auto"/>
              <w:left w:val="nil"/>
              <w:bottom w:val="single" w:sz="8" w:space="0" w:color="auto"/>
              <w:right w:val="nil"/>
            </w:tcBorders>
            <w:shd w:val="clear" w:color="000000" w:fill="FFFFFF"/>
            <w:vAlign w:val="center"/>
            <w:hideMark/>
          </w:tcPr>
          <w:p w14:paraId="1DBA35B0" w14:textId="77777777" w:rsidR="008F7AAA" w:rsidRPr="008F7AAA" w:rsidRDefault="008F7AAA" w:rsidP="008F7AAA">
            <w:pPr>
              <w:spacing w:after="0" w:line="240" w:lineRule="auto"/>
              <w:jc w:val="center"/>
              <w:rPr>
                <w:rFonts w:eastAsia="Times New Roman" w:cs="Calibri"/>
                <w:b/>
                <w:bCs/>
                <w:color w:val="000000"/>
                <w:sz w:val="18"/>
                <w:szCs w:val="18"/>
                <w:lang w:val="en-US"/>
              </w:rPr>
            </w:pPr>
            <w:r w:rsidRPr="008F7AAA">
              <w:rPr>
                <w:rFonts w:eastAsia="Times New Roman" w:cs="Calibri"/>
                <w:b/>
                <w:bCs/>
                <w:color w:val="000000"/>
                <w:sz w:val="18"/>
                <w:szCs w:val="18"/>
                <w:lang w:val="en-US"/>
              </w:rPr>
              <w:t>Mapy</w:t>
            </w:r>
          </w:p>
        </w:tc>
        <w:tc>
          <w:tcPr>
            <w:tcW w:w="1420" w:type="dxa"/>
            <w:tcBorders>
              <w:top w:val="single" w:sz="4" w:space="0" w:color="auto"/>
              <w:left w:val="nil"/>
              <w:bottom w:val="single" w:sz="8" w:space="0" w:color="auto"/>
              <w:right w:val="nil"/>
            </w:tcBorders>
            <w:shd w:val="clear" w:color="000000" w:fill="FFFFFF"/>
            <w:vAlign w:val="center"/>
            <w:hideMark/>
          </w:tcPr>
          <w:p w14:paraId="0BAA6B32" w14:textId="77777777" w:rsidR="008F7AAA" w:rsidRPr="008F7AAA" w:rsidRDefault="008F7AAA" w:rsidP="008F7AAA">
            <w:pPr>
              <w:spacing w:after="0" w:line="240" w:lineRule="auto"/>
              <w:jc w:val="center"/>
              <w:rPr>
                <w:rFonts w:eastAsia="Times New Roman" w:cs="Calibri"/>
                <w:b/>
                <w:bCs/>
                <w:color w:val="000000"/>
                <w:sz w:val="18"/>
                <w:szCs w:val="18"/>
                <w:lang w:val="en-US"/>
              </w:rPr>
            </w:pPr>
            <w:proofErr w:type="spellStart"/>
            <w:r w:rsidRPr="008F7AAA">
              <w:rPr>
                <w:rFonts w:eastAsia="Times New Roman" w:cs="Calibri"/>
                <w:b/>
                <w:bCs/>
                <w:color w:val="000000"/>
                <w:sz w:val="18"/>
                <w:szCs w:val="18"/>
                <w:lang w:val="en-US"/>
              </w:rPr>
              <w:t>Datová</w:t>
            </w:r>
            <w:proofErr w:type="spellEnd"/>
            <w:r w:rsidRPr="008F7AAA">
              <w:rPr>
                <w:rFonts w:eastAsia="Times New Roman" w:cs="Calibri"/>
                <w:b/>
                <w:bCs/>
                <w:color w:val="000000"/>
                <w:sz w:val="18"/>
                <w:szCs w:val="18"/>
                <w:lang w:val="en-US"/>
              </w:rPr>
              <w:t xml:space="preserve"> </w:t>
            </w:r>
            <w:proofErr w:type="spellStart"/>
            <w:r w:rsidRPr="008F7AAA">
              <w:rPr>
                <w:rFonts w:eastAsia="Times New Roman" w:cs="Calibri"/>
                <w:b/>
                <w:bCs/>
                <w:color w:val="000000"/>
                <w:sz w:val="18"/>
                <w:szCs w:val="18"/>
                <w:lang w:val="en-US"/>
              </w:rPr>
              <w:t>vrstva</w:t>
            </w:r>
            <w:proofErr w:type="spellEnd"/>
          </w:p>
        </w:tc>
        <w:tc>
          <w:tcPr>
            <w:tcW w:w="1420" w:type="dxa"/>
            <w:tcBorders>
              <w:top w:val="single" w:sz="4" w:space="0" w:color="auto"/>
              <w:left w:val="nil"/>
              <w:bottom w:val="single" w:sz="8" w:space="0" w:color="auto"/>
              <w:right w:val="nil"/>
            </w:tcBorders>
            <w:shd w:val="clear" w:color="000000" w:fill="FFFFFF"/>
            <w:vAlign w:val="center"/>
            <w:hideMark/>
          </w:tcPr>
          <w:p w14:paraId="23DF10DE" w14:textId="77777777" w:rsidR="008F7AAA" w:rsidRPr="008F7AAA" w:rsidRDefault="008F7AAA" w:rsidP="008F7AAA">
            <w:pPr>
              <w:spacing w:after="0" w:line="240" w:lineRule="auto"/>
              <w:jc w:val="center"/>
              <w:rPr>
                <w:rFonts w:eastAsia="Times New Roman" w:cs="Calibri"/>
                <w:b/>
                <w:bCs/>
                <w:color w:val="000000"/>
                <w:sz w:val="18"/>
                <w:szCs w:val="18"/>
                <w:lang w:val="en-US"/>
              </w:rPr>
            </w:pPr>
            <w:proofErr w:type="spellStart"/>
            <w:r w:rsidRPr="008F7AAA">
              <w:rPr>
                <w:rFonts w:eastAsia="Times New Roman" w:cs="Calibri"/>
                <w:b/>
                <w:bCs/>
                <w:color w:val="000000"/>
                <w:sz w:val="18"/>
                <w:szCs w:val="18"/>
                <w:lang w:val="en-US"/>
              </w:rPr>
              <w:t>Výchozí</w:t>
            </w:r>
            <w:proofErr w:type="spellEnd"/>
            <w:r w:rsidRPr="008F7AAA">
              <w:rPr>
                <w:rFonts w:eastAsia="Times New Roman" w:cs="Calibri"/>
                <w:b/>
                <w:bCs/>
                <w:color w:val="000000"/>
                <w:sz w:val="18"/>
                <w:szCs w:val="18"/>
                <w:lang w:val="en-US"/>
              </w:rPr>
              <w:t xml:space="preserve"> </w:t>
            </w:r>
            <w:proofErr w:type="spellStart"/>
            <w:r w:rsidRPr="008F7AAA">
              <w:rPr>
                <w:rFonts w:eastAsia="Times New Roman" w:cs="Calibri"/>
                <w:b/>
                <w:bCs/>
                <w:color w:val="000000"/>
                <w:sz w:val="18"/>
                <w:szCs w:val="18"/>
                <w:lang w:val="en-US"/>
              </w:rPr>
              <w:t>reprezentace</w:t>
            </w:r>
            <w:proofErr w:type="spellEnd"/>
          </w:p>
        </w:tc>
        <w:tc>
          <w:tcPr>
            <w:tcW w:w="1420" w:type="dxa"/>
            <w:tcBorders>
              <w:top w:val="single" w:sz="4" w:space="0" w:color="auto"/>
              <w:left w:val="nil"/>
              <w:bottom w:val="single" w:sz="8" w:space="0" w:color="auto"/>
              <w:right w:val="nil"/>
            </w:tcBorders>
            <w:shd w:val="clear" w:color="000000" w:fill="FFFFFF"/>
            <w:vAlign w:val="center"/>
            <w:hideMark/>
          </w:tcPr>
          <w:p w14:paraId="3F96D4DD" w14:textId="77777777" w:rsidR="008F7AAA" w:rsidRPr="008F7AAA" w:rsidRDefault="008F7AAA" w:rsidP="008F7AAA">
            <w:pPr>
              <w:spacing w:after="0" w:line="240" w:lineRule="auto"/>
              <w:jc w:val="center"/>
              <w:rPr>
                <w:rFonts w:eastAsia="Times New Roman" w:cs="Calibri"/>
                <w:b/>
                <w:bCs/>
                <w:color w:val="000000"/>
                <w:sz w:val="18"/>
                <w:szCs w:val="18"/>
                <w:lang w:val="en-US"/>
              </w:rPr>
            </w:pPr>
            <w:proofErr w:type="spellStart"/>
            <w:r w:rsidRPr="008F7AAA">
              <w:rPr>
                <w:rFonts w:eastAsia="Times New Roman" w:cs="Calibri"/>
                <w:b/>
                <w:bCs/>
                <w:color w:val="000000"/>
                <w:sz w:val="18"/>
                <w:szCs w:val="18"/>
                <w:lang w:val="en-US"/>
              </w:rPr>
              <w:t>Výchozí</w:t>
            </w:r>
            <w:proofErr w:type="spellEnd"/>
            <w:r w:rsidRPr="008F7AAA">
              <w:rPr>
                <w:rFonts w:eastAsia="Times New Roman" w:cs="Calibri"/>
                <w:b/>
                <w:bCs/>
                <w:color w:val="000000"/>
                <w:sz w:val="18"/>
                <w:szCs w:val="18"/>
                <w:lang w:val="en-US"/>
              </w:rPr>
              <w:t xml:space="preserve"> </w:t>
            </w:r>
            <w:proofErr w:type="spellStart"/>
            <w:r w:rsidRPr="008F7AAA">
              <w:rPr>
                <w:rFonts w:eastAsia="Times New Roman" w:cs="Calibri"/>
                <w:b/>
                <w:bCs/>
                <w:color w:val="000000"/>
                <w:sz w:val="18"/>
                <w:szCs w:val="18"/>
                <w:lang w:val="en-US"/>
              </w:rPr>
              <w:t>formát</w:t>
            </w:r>
            <w:proofErr w:type="spellEnd"/>
          </w:p>
        </w:tc>
        <w:tc>
          <w:tcPr>
            <w:tcW w:w="1420" w:type="dxa"/>
            <w:tcBorders>
              <w:top w:val="single" w:sz="4" w:space="0" w:color="auto"/>
              <w:left w:val="nil"/>
              <w:bottom w:val="single" w:sz="8" w:space="0" w:color="auto"/>
              <w:right w:val="nil"/>
            </w:tcBorders>
            <w:shd w:val="clear" w:color="000000" w:fill="FFFFFF"/>
            <w:vAlign w:val="center"/>
            <w:hideMark/>
          </w:tcPr>
          <w:p w14:paraId="1870EF50" w14:textId="77777777" w:rsidR="008F7AAA" w:rsidRPr="008F7AAA" w:rsidRDefault="008F7AAA" w:rsidP="008F7AAA">
            <w:pPr>
              <w:spacing w:after="0" w:line="240" w:lineRule="auto"/>
              <w:jc w:val="center"/>
              <w:rPr>
                <w:rFonts w:eastAsia="Times New Roman" w:cs="Calibri"/>
                <w:b/>
                <w:bCs/>
                <w:color w:val="000000"/>
                <w:sz w:val="18"/>
                <w:szCs w:val="18"/>
                <w:lang w:val="en-US"/>
              </w:rPr>
            </w:pPr>
            <w:proofErr w:type="spellStart"/>
            <w:r w:rsidRPr="008F7AAA">
              <w:rPr>
                <w:rFonts w:eastAsia="Times New Roman" w:cs="Calibri"/>
                <w:b/>
                <w:bCs/>
                <w:color w:val="000000"/>
                <w:sz w:val="18"/>
                <w:szCs w:val="18"/>
                <w:lang w:val="en-US"/>
              </w:rPr>
              <w:t>Cílová</w:t>
            </w:r>
            <w:proofErr w:type="spellEnd"/>
            <w:r w:rsidRPr="008F7AAA">
              <w:rPr>
                <w:rFonts w:eastAsia="Times New Roman" w:cs="Calibri"/>
                <w:b/>
                <w:bCs/>
                <w:color w:val="000000"/>
                <w:sz w:val="18"/>
                <w:szCs w:val="18"/>
                <w:lang w:val="en-US"/>
              </w:rPr>
              <w:t xml:space="preserve"> </w:t>
            </w:r>
            <w:proofErr w:type="spellStart"/>
            <w:r w:rsidRPr="008F7AAA">
              <w:rPr>
                <w:rFonts w:eastAsia="Times New Roman" w:cs="Calibri"/>
                <w:b/>
                <w:bCs/>
                <w:color w:val="000000"/>
                <w:sz w:val="18"/>
                <w:szCs w:val="18"/>
                <w:lang w:val="en-US"/>
              </w:rPr>
              <w:t>reprezentace</w:t>
            </w:r>
            <w:proofErr w:type="spellEnd"/>
          </w:p>
        </w:tc>
        <w:tc>
          <w:tcPr>
            <w:tcW w:w="1960" w:type="dxa"/>
            <w:tcBorders>
              <w:top w:val="single" w:sz="4" w:space="0" w:color="auto"/>
              <w:left w:val="nil"/>
              <w:bottom w:val="single" w:sz="8" w:space="0" w:color="auto"/>
              <w:right w:val="nil"/>
            </w:tcBorders>
            <w:shd w:val="clear" w:color="000000" w:fill="FFFFFF"/>
            <w:vAlign w:val="center"/>
            <w:hideMark/>
          </w:tcPr>
          <w:p w14:paraId="3F999F69" w14:textId="77777777" w:rsidR="008F7AAA" w:rsidRPr="008F7AAA" w:rsidRDefault="008F7AAA" w:rsidP="008F7AAA">
            <w:pPr>
              <w:spacing w:after="0" w:line="240" w:lineRule="auto"/>
              <w:jc w:val="center"/>
              <w:rPr>
                <w:rFonts w:eastAsia="Times New Roman" w:cs="Calibri"/>
                <w:b/>
                <w:bCs/>
                <w:color w:val="000000"/>
                <w:sz w:val="18"/>
                <w:szCs w:val="18"/>
                <w:lang w:val="en-US"/>
              </w:rPr>
            </w:pPr>
            <w:r w:rsidRPr="008F7AAA">
              <w:rPr>
                <w:rFonts w:eastAsia="Times New Roman" w:cs="Calibri"/>
                <w:b/>
                <w:bCs/>
                <w:color w:val="000000"/>
                <w:sz w:val="18"/>
                <w:szCs w:val="18"/>
                <w:lang w:val="en-US"/>
              </w:rPr>
              <w:t xml:space="preserve">Cílový </w:t>
            </w:r>
            <w:proofErr w:type="spellStart"/>
            <w:r w:rsidRPr="008F7AAA">
              <w:rPr>
                <w:rFonts w:eastAsia="Times New Roman" w:cs="Calibri"/>
                <w:b/>
                <w:bCs/>
                <w:color w:val="000000"/>
                <w:sz w:val="18"/>
                <w:szCs w:val="18"/>
                <w:lang w:val="en-US"/>
              </w:rPr>
              <w:t>formát</w:t>
            </w:r>
            <w:proofErr w:type="spellEnd"/>
          </w:p>
        </w:tc>
      </w:tr>
      <w:tr w:rsidR="008F7AAA" w:rsidRPr="008F7AAA" w14:paraId="4C8ADB01" w14:textId="77777777" w:rsidTr="008F7AAA">
        <w:trPr>
          <w:trHeight w:val="240"/>
        </w:trPr>
        <w:tc>
          <w:tcPr>
            <w:tcW w:w="1120" w:type="dxa"/>
            <w:vMerge w:val="restart"/>
            <w:tcBorders>
              <w:top w:val="nil"/>
              <w:left w:val="nil"/>
              <w:bottom w:val="single" w:sz="4" w:space="0" w:color="000000"/>
              <w:right w:val="nil"/>
            </w:tcBorders>
            <w:shd w:val="clear" w:color="000000" w:fill="FFFFFF"/>
            <w:vAlign w:val="center"/>
            <w:hideMark/>
          </w:tcPr>
          <w:p w14:paraId="2FC1958E"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Tematická</w:t>
            </w:r>
            <w:proofErr w:type="spellEnd"/>
          </w:p>
        </w:tc>
        <w:tc>
          <w:tcPr>
            <w:tcW w:w="1420" w:type="dxa"/>
            <w:tcBorders>
              <w:top w:val="nil"/>
              <w:left w:val="nil"/>
              <w:bottom w:val="nil"/>
              <w:right w:val="nil"/>
            </w:tcBorders>
            <w:shd w:val="clear" w:color="000000" w:fill="FFFFFF"/>
            <w:vAlign w:val="center"/>
            <w:hideMark/>
          </w:tcPr>
          <w:p w14:paraId="309328BA"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Budovy</w:t>
            </w:r>
            <w:proofErr w:type="spellEnd"/>
            <w:r w:rsidRPr="008F7AAA">
              <w:rPr>
                <w:rFonts w:eastAsia="Times New Roman" w:cs="Calibri"/>
                <w:color w:val="000000"/>
                <w:sz w:val="18"/>
                <w:szCs w:val="18"/>
                <w:lang w:val="en-US"/>
              </w:rPr>
              <w:t xml:space="preserve"> 3D </w:t>
            </w:r>
          </w:p>
        </w:tc>
        <w:tc>
          <w:tcPr>
            <w:tcW w:w="1420" w:type="dxa"/>
            <w:tcBorders>
              <w:top w:val="nil"/>
              <w:left w:val="nil"/>
              <w:bottom w:val="nil"/>
              <w:right w:val="nil"/>
            </w:tcBorders>
            <w:shd w:val="clear" w:color="000000" w:fill="FFFFFF"/>
            <w:vAlign w:val="center"/>
            <w:hideMark/>
          </w:tcPr>
          <w:p w14:paraId="188E2DA2"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PolygonZ</w:t>
            </w:r>
            <w:proofErr w:type="spellEnd"/>
          </w:p>
        </w:tc>
        <w:tc>
          <w:tcPr>
            <w:tcW w:w="1420" w:type="dxa"/>
            <w:tcBorders>
              <w:top w:val="nil"/>
              <w:left w:val="nil"/>
              <w:bottom w:val="nil"/>
              <w:right w:val="nil"/>
            </w:tcBorders>
            <w:shd w:val="clear" w:color="000000" w:fill="FFFFFF"/>
            <w:vAlign w:val="center"/>
            <w:hideMark/>
          </w:tcPr>
          <w:p w14:paraId="21794CF6"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FGDB</w:t>
            </w:r>
          </w:p>
        </w:tc>
        <w:tc>
          <w:tcPr>
            <w:tcW w:w="1420" w:type="dxa"/>
            <w:tcBorders>
              <w:top w:val="nil"/>
              <w:left w:val="nil"/>
              <w:bottom w:val="nil"/>
              <w:right w:val="nil"/>
            </w:tcBorders>
            <w:shd w:val="clear" w:color="000000" w:fill="FFFFFF"/>
            <w:vAlign w:val="center"/>
            <w:hideMark/>
          </w:tcPr>
          <w:p w14:paraId="458A3A2E"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nil"/>
              <w:right w:val="nil"/>
            </w:tcBorders>
            <w:shd w:val="clear" w:color="000000" w:fill="FFFFFF"/>
            <w:vAlign w:val="center"/>
            <w:hideMark/>
          </w:tcPr>
          <w:p w14:paraId="62E6D51E"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glTF</w:t>
            </w:r>
            <w:proofErr w:type="spellEnd"/>
          </w:p>
        </w:tc>
      </w:tr>
      <w:tr w:rsidR="008F7AAA" w:rsidRPr="008F7AAA" w14:paraId="4352A6C5" w14:textId="77777777" w:rsidTr="008F7AAA">
        <w:trPr>
          <w:trHeight w:val="240"/>
        </w:trPr>
        <w:tc>
          <w:tcPr>
            <w:tcW w:w="1120" w:type="dxa"/>
            <w:vMerge/>
            <w:tcBorders>
              <w:top w:val="nil"/>
              <w:left w:val="nil"/>
              <w:bottom w:val="single" w:sz="4" w:space="0" w:color="000000"/>
              <w:right w:val="nil"/>
            </w:tcBorders>
            <w:vAlign w:val="center"/>
            <w:hideMark/>
          </w:tcPr>
          <w:p w14:paraId="06009FEA" w14:textId="77777777" w:rsidR="008F7AAA" w:rsidRPr="008F7AAA" w:rsidRDefault="008F7AAA" w:rsidP="008F7AAA">
            <w:pPr>
              <w:spacing w:after="0" w:line="240" w:lineRule="auto"/>
              <w:jc w:val="left"/>
              <w:rPr>
                <w:rFonts w:eastAsia="Times New Roman" w:cs="Calibri"/>
                <w:color w:val="000000"/>
                <w:sz w:val="18"/>
                <w:szCs w:val="18"/>
                <w:lang w:val="en-US"/>
              </w:rPr>
            </w:pPr>
          </w:p>
        </w:tc>
        <w:tc>
          <w:tcPr>
            <w:tcW w:w="1420" w:type="dxa"/>
            <w:tcBorders>
              <w:top w:val="nil"/>
              <w:left w:val="nil"/>
              <w:bottom w:val="single" w:sz="4" w:space="0" w:color="auto"/>
              <w:right w:val="nil"/>
            </w:tcBorders>
            <w:shd w:val="clear" w:color="000000" w:fill="FFFFFF"/>
            <w:vAlign w:val="center"/>
            <w:hideMark/>
          </w:tcPr>
          <w:p w14:paraId="610392B9"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Terén</w:t>
            </w:r>
            <w:proofErr w:type="spellEnd"/>
          </w:p>
        </w:tc>
        <w:tc>
          <w:tcPr>
            <w:tcW w:w="1420" w:type="dxa"/>
            <w:tcBorders>
              <w:top w:val="nil"/>
              <w:left w:val="nil"/>
              <w:bottom w:val="single" w:sz="4" w:space="0" w:color="auto"/>
              <w:right w:val="nil"/>
            </w:tcBorders>
            <w:shd w:val="clear" w:color="000000" w:fill="FFFFFF"/>
            <w:vAlign w:val="center"/>
            <w:hideMark/>
          </w:tcPr>
          <w:p w14:paraId="61209E51"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Bitmapa</w:t>
            </w:r>
            <w:proofErr w:type="spellEnd"/>
          </w:p>
        </w:tc>
        <w:tc>
          <w:tcPr>
            <w:tcW w:w="1420" w:type="dxa"/>
            <w:tcBorders>
              <w:top w:val="nil"/>
              <w:left w:val="nil"/>
              <w:bottom w:val="single" w:sz="4" w:space="0" w:color="auto"/>
              <w:right w:val="nil"/>
            </w:tcBorders>
            <w:shd w:val="clear" w:color="000000" w:fill="FFFFFF"/>
            <w:vAlign w:val="center"/>
            <w:hideMark/>
          </w:tcPr>
          <w:p w14:paraId="3B6684D5"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TIFF</w:t>
            </w:r>
          </w:p>
        </w:tc>
        <w:tc>
          <w:tcPr>
            <w:tcW w:w="1420" w:type="dxa"/>
            <w:tcBorders>
              <w:top w:val="nil"/>
              <w:left w:val="nil"/>
              <w:bottom w:val="single" w:sz="4" w:space="0" w:color="auto"/>
              <w:right w:val="nil"/>
            </w:tcBorders>
            <w:shd w:val="clear" w:color="000000" w:fill="FFFFFF"/>
            <w:vAlign w:val="center"/>
            <w:hideMark/>
          </w:tcPr>
          <w:p w14:paraId="6702BF6F"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single" w:sz="4" w:space="0" w:color="auto"/>
              <w:right w:val="nil"/>
            </w:tcBorders>
            <w:shd w:val="clear" w:color="000000" w:fill="FFFFFF"/>
            <w:vAlign w:val="center"/>
            <w:hideMark/>
          </w:tcPr>
          <w:p w14:paraId="6F770047"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glTF</w:t>
            </w:r>
            <w:proofErr w:type="spellEnd"/>
          </w:p>
        </w:tc>
      </w:tr>
      <w:tr w:rsidR="008F7AAA" w:rsidRPr="008F7AAA" w14:paraId="1363A0AF" w14:textId="77777777" w:rsidTr="008F7AAA">
        <w:trPr>
          <w:trHeight w:val="240"/>
        </w:trPr>
        <w:tc>
          <w:tcPr>
            <w:tcW w:w="1120" w:type="dxa"/>
            <w:vMerge w:val="restart"/>
            <w:tcBorders>
              <w:top w:val="nil"/>
              <w:left w:val="nil"/>
              <w:bottom w:val="single" w:sz="4" w:space="0" w:color="000000"/>
              <w:right w:val="nil"/>
            </w:tcBorders>
            <w:shd w:val="clear" w:color="000000" w:fill="FFFFFF"/>
            <w:vAlign w:val="center"/>
            <w:hideMark/>
          </w:tcPr>
          <w:p w14:paraId="54D49A86"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Topografická</w:t>
            </w:r>
            <w:proofErr w:type="spellEnd"/>
          </w:p>
        </w:tc>
        <w:tc>
          <w:tcPr>
            <w:tcW w:w="1420" w:type="dxa"/>
            <w:tcBorders>
              <w:top w:val="nil"/>
              <w:left w:val="nil"/>
              <w:bottom w:val="nil"/>
              <w:right w:val="nil"/>
            </w:tcBorders>
            <w:shd w:val="clear" w:color="000000" w:fill="FFFFFF"/>
            <w:vAlign w:val="center"/>
            <w:hideMark/>
          </w:tcPr>
          <w:p w14:paraId="7B38E10A"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Budovy</w:t>
            </w:r>
            <w:proofErr w:type="spellEnd"/>
            <w:r w:rsidRPr="008F7AAA">
              <w:rPr>
                <w:rFonts w:eastAsia="Times New Roman" w:cs="Calibri"/>
                <w:color w:val="000000"/>
                <w:sz w:val="18"/>
                <w:szCs w:val="18"/>
                <w:lang w:val="en-US"/>
              </w:rPr>
              <w:t xml:space="preserve"> 3D </w:t>
            </w:r>
          </w:p>
        </w:tc>
        <w:tc>
          <w:tcPr>
            <w:tcW w:w="1420" w:type="dxa"/>
            <w:tcBorders>
              <w:top w:val="nil"/>
              <w:left w:val="nil"/>
              <w:bottom w:val="nil"/>
              <w:right w:val="nil"/>
            </w:tcBorders>
            <w:shd w:val="clear" w:color="000000" w:fill="FFFFFF"/>
            <w:vAlign w:val="center"/>
            <w:hideMark/>
          </w:tcPr>
          <w:p w14:paraId="501E3F15"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PolygonZ</w:t>
            </w:r>
            <w:proofErr w:type="spellEnd"/>
          </w:p>
        </w:tc>
        <w:tc>
          <w:tcPr>
            <w:tcW w:w="1420" w:type="dxa"/>
            <w:tcBorders>
              <w:top w:val="nil"/>
              <w:left w:val="nil"/>
              <w:bottom w:val="nil"/>
              <w:right w:val="nil"/>
            </w:tcBorders>
            <w:shd w:val="clear" w:color="000000" w:fill="FFFFFF"/>
            <w:vAlign w:val="center"/>
            <w:hideMark/>
          </w:tcPr>
          <w:p w14:paraId="3366EB9C"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FGDB</w:t>
            </w:r>
          </w:p>
        </w:tc>
        <w:tc>
          <w:tcPr>
            <w:tcW w:w="1420" w:type="dxa"/>
            <w:tcBorders>
              <w:top w:val="nil"/>
              <w:left w:val="nil"/>
              <w:bottom w:val="nil"/>
              <w:right w:val="nil"/>
            </w:tcBorders>
            <w:shd w:val="clear" w:color="000000" w:fill="FFFFFF"/>
            <w:vAlign w:val="center"/>
            <w:hideMark/>
          </w:tcPr>
          <w:p w14:paraId="0E69977E"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nil"/>
              <w:right w:val="nil"/>
            </w:tcBorders>
            <w:shd w:val="clear" w:color="000000" w:fill="FFFFFF"/>
            <w:vAlign w:val="center"/>
            <w:hideMark/>
          </w:tcPr>
          <w:p w14:paraId="03E56BC2"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r>
      <w:tr w:rsidR="008F7AAA" w:rsidRPr="008F7AAA" w14:paraId="088680CF" w14:textId="77777777" w:rsidTr="008F7AAA">
        <w:trPr>
          <w:trHeight w:val="480"/>
        </w:trPr>
        <w:tc>
          <w:tcPr>
            <w:tcW w:w="1120" w:type="dxa"/>
            <w:vMerge/>
            <w:tcBorders>
              <w:top w:val="nil"/>
              <w:left w:val="nil"/>
              <w:bottom w:val="single" w:sz="4" w:space="0" w:color="000000"/>
              <w:right w:val="nil"/>
            </w:tcBorders>
            <w:vAlign w:val="center"/>
            <w:hideMark/>
          </w:tcPr>
          <w:p w14:paraId="70181DAE" w14:textId="77777777" w:rsidR="008F7AAA" w:rsidRPr="008F7AAA" w:rsidRDefault="008F7AAA" w:rsidP="008F7AAA">
            <w:pPr>
              <w:spacing w:after="0" w:line="240" w:lineRule="auto"/>
              <w:jc w:val="left"/>
              <w:rPr>
                <w:rFonts w:eastAsia="Times New Roman" w:cs="Calibri"/>
                <w:color w:val="000000"/>
                <w:sz w:val="18"/>
                <w:szCs w:val="18"/>
                <w:lang w:val="en-US"/>
              </w:rPr>
            </w:pPr>
          </w:p>
        </w:tc>
        <w:tc>
          <w:tcPr>
            <w:tcW w:w="1420" w:type="dxa"/>
            <w:tcBorders>
              <w:top w:val="nil"/>
              <w:left w:val="nil"/>
              <w:bottom w:val="nil"/>
              <w:right w:val="nil"/>
            </w:tcBorders>
            <w:shd w:val="clear" w:color="auto" w:fill="auto"/>
            <w:vAlign w:val="center"/>
            <w:hideMark/>
          </w:tcPr>
          <w:p w14:paraId="6837A0AF"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Stromy</w:t>
            </w:r>
            <w:proofErr w:type="spellEnd"/>
          </w:p>
        </w:tc>
        <w:tc>
          <w:tcPr>
            <w:tcW w:w="1420" w:type="dxa"/>
            <w:tcBorders>
              <w:top w:val="nil"/>
              <w:left w:val="nil"/>
              <w:bottom w:val="nil"/>
              <w:right w:val="nil"/>
            </w:tcBorders>
            <w:shd w:val="clear" w:color="auto" w:fill="auto"/>
            <w:vAlign w:val="center"/>
            <w:hideMark/>
          </w:tcPr>
          <w:p w14:paraId="391C38CF"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Vektorová</w:t>
            </w:r>
            <w:proofErr w:type="spellEnd"/>
            <w:r w:rsidRPr="008F7AAA">
              <w:rPr>
                <w:rFonts w:eastAsia="Times New Roman" w:cs="Calibri"/>
                <w:color w:val="000000"/>
                <w:sz w:val="18"/>
                <w:szCs w:val="18"/>
                <w:lang w:val="en-US"/>
              </w:rPr>
              <w:t xml:space="preserve"> data - Bod</w:t>
            </w:r>
          </w:p>
        </w:tc>
        <w:tc>
          <w:tcPr>
            <w:tcW w:w="1420" w:type="dxa"/>
            <w:tcBorders>
              <w:top w:val="nil"/>
              <w:left w:val="nil"/>
              <w:bottom w:val="nil"/>
              <w:right w:val="nil"/>
            </w:tcBorders>
            <w:shd w:val="clear" w:color="auto" w:fill="auto"/>
            <w:vAlign w:val="center"/>
            <w:hideMark/>
          </w:tcPr>
          <w:p w14:paraId="0ABC31DF"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SHP</w:t>
            </w:r>
          </w:p>
        </w:tc>
        <w:tc>
          <w:tcPr>
            <w:tcW w:w="1420" w:type="dxa"/>
            <w:tcBorders>
              <w:top w:val="nil"/>
              <w:left w:val="nil"/>
              <w:bottom w:val="nil"/>
              <w:right w:val="nil"/>
            </w:tcBorders>
            <w:shd w:val="clear" w:color="auto" w:fill="auto"/>
            <w:vAlign w:val="center"/>
            <w:hideMark/>
          </w:tcPr>
          <w:p w14:paraId="70D1F53A"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nil"/>
              <w:right w:val="nil"/>
            </w:tcBorders>
            <w:shd w:val="clear" w:color="auto" w:fill="auto"/>
            <w:vAlign w:val="center"/>
            <w:hideMark/>
          </w:tcPr>
          <w:p w14:paraId="41B99B45"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glTF</w:t>
            </w:r>
            <w:proofErr w:type="spellEnd"/>
          </w:p>
        </w:tc>
      </w:tr>
      <w:tr w:rsidR="008F7AAA" w:rsidRPr="008F7AAA" w14:paraId="2F2D5E84" w14:textId="77777777" w:rsidTr="008F7AAA">
        <w:trPr>
          <w:trHeight w:val="240"/>
        </w:trPr>
        <w:tc>
          <w:tcPr>
            <w:tcW w:w="1120" w:type="dxa"/>
            <w:vMerge/>
            <w:tcBorders>
              <w:top w:val="nil"/>
              <w:left w:val="nil"/>
              <w:bottom w:val="single" w:sz="4" w:space="0" w:color="000000"/>
              <w:right w:val="nil"/>
            </w:tcBorders>
            <w:vAlign w:val="center"/>
            <w:hideMark/>
          </w:tcPr>
          <w:p w14:paraId="2B083767" w14:textId="77777777" w:rsidR="008F7AAA" w:rsidRPr="008F7AAA" w:rsidRDefault="008F7AAA" w:rsidP="008F7AAA">
            <w:pPr>
              <w:spacing w:after="0" w:line="240" w:lineRule="auto"/>
              <w:jc w:val="left"/>
              <w:rPr>
                <w:rFonts w:eastAsia="Times New Roman" w:cs="Calibri"/>
                <w:color w:val="000000"/>
                <w:sz w:val="18"/>
                <w:szCs w:val="18"/>
                <w:lang w:val="en-US"/>
              </w:rPr>
            </w:pPr>
          </w:p>
        </w:tc>
        <w:tc>
          <w:tcPr>
            <w:tcW w:w="1420" w:type="dxa"/>
            <w:tcBorders>
              <w:top w:val="nil"/>
              <w:left w:val="nil"/>
              <w:bottom w:val="nil"/>
              <w:right w:val="nil"/>
            </w:tcBorders>
            <w:shd w:val="clear" w:color="000000" w:fill="FFFFFF"/>
            <w:vAlign w:val="center"/>
            <w:hideMark/>
          </w:tcPr>
          <w:p w14:paraId="754238B7"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Terén</w:t>
            </w:r>
            <w:proofErr w:type="spellEnd"/>
          </w:p>
        </w:tc>
        <w:tc>
          <w:tcPr>
            <w:tcW w:w="1420" w:type="dxa"/>
            <w:tcBorders>
              <w:top w:val="nil"/>
              <w:left w:val="nil"/>
              <w:bottom w:val="nil"/>
              <w:right w:val="nil"/>
            </w:tcBorders>
            <w:shd w:val="clear" w:color="000000" w:fill="FFFFFF"/>
            <w:vAlign w:val="center"/>
            <w:hideMark/>
          </w:tcPr>
          <w:p w14:paraId="0886BD91"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Bitmapa</w:t>
            </w:r>
            <w:proofErr w:type="spellEnd"/>
          </w:p>
        </w:tc>
        <w:tc>
          <w:tcPr>
            <w:tcW w:w="1420" w:type="dxa"/>
            <w:tcBorders>
              <w:top w:val="nil"/>
              <w:left w:val="nil"/>
              <w:bottom w:val="nil"/>
              <w:right w:val="nil"/>
            </w:tcBorders>
            <w:shd w:val="clear" w:color="000000" w:fill="FFFFFF"/>
            <w:vAlign w:val="center"/>
            <w:hideMark/>
          </w:tcPr>
          <w:p w14:paraId="34232B88"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TIFF</w:t>
            </w:r>
          </w:p>
        </w:tc>
        <w:tc>
          <w:tcPr>
            <w:tcW w:w="1420" w:type="dxa"/>
            <w:tcBorders>
              <w:top w:val="nil"/>
              <w:left w:val="nil"/>
              <w:bottom w:val="nil"/>
              <w:right w:val="nil"/>
            </w:tcBorders>
            <w:shd w:val="clear" w:color="000000" w:fill="FFFFFF"/>
            <w:vAlign w:val="center"/>
            <w:hideMark/>
          </w:tcPr>
          <w:p w14:paraId="4449E1AA"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nil"/>
              <w:right w:val="nil"/>
            </w:tcBorders>
            <w:shd w:val="clear" w:color="000000" w:fill="FFFFFF"/>
            <w:vAlign w:val="center"/>
            <w:hideMark/>
          </w:tcPr>
          <w:p w14:paraId="616307C1"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r>
      <w:tr w:rsidR="008F7AAA" w:rsidRPr="008F7AAA" w14:paraId="65465F71" w14:textId="77777777" w:rsidTr="008F7AAA">
        <w:trPr>
          <w:trHeight w:val="240"/>
        </w:trPr>
        <w:tc>
          <w:tcPr>
            <w:tcW w:w="1120" w:type="dxa"/>
            <w:vMerge/>
            <w:tcBorders>
              <w:top w:val="nil"/>
              <w:left w:val="nil"/>
              <w:bottom w:val="single" w:sz="4" w:space="0" w:color="000000"/>
              <w:right w:val="nil"/>
            </w:tcBorders>
            <w:vAlign w:val="center"/>
            <w:hideMark/>
          </w:tcPr>
          <w:p w14:paraId="7A8FBAE7" w14:textId="77777777" w:rsidR="008F7AAA" w:rsidRPr="008F7AAA" w:rsidRDefault="008F7AAA" w:rsidP="008F7AAA">
            <w:pPr>
              <w:spacing w:after="0" w:line="240" w:lineRule="auto"/>
              <w:jc w:val="left"/>
              <w:rPr>
                <w:rFonts w:eastAsia="Times New Roman" w:cs="Calibri"/>
                <w:color w:val="000000"/>
                <w:sz w:val="18"/>
                <w:szCs w:val="18"/>
                <w:lang w:val="en-US"/>
              </w:rPr>
            </w:pPr>
          </w:p>
        </w:tc>
        <w:tc>
          <w:tcPr>
            <w:tcW w:w="1420" w:type="dxa"/>
            <w:tcBorders>
              <w:top w:val="nil"/>
              <w:left w:val="nil"/>
              <w:bottom w:val="single" w:sz="4" w:space="0" w:color="auto"/>
              <w:right w:val="nil"/>
            </w:tcBorders>
            <w:shd w:val="clear" w:color="000000" w:fill="FFFFFF"/>
            <w:vAlign w:val="center"/>
            <w:hideMark/>
          </w:tcPr>
          <w:p w14:paraId="77021EA9"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 xml:space="preserve">Textura </w:t>
            </w:r>
            <w:proofErr w:type="spellStart"/>
            <w:r w:rsidRPr="008F7AAA">
              <w:rPr>
                <w:rFonts w:eastAsia="Times New Roman" w:cs="Calibri"/>
                <w:color w:val="000000"/>
                <w:sz w:val="18"/>
                <w:szCs w:val="18"/>
                <w:lang w:val="en-US"/>
              </w:rPr>
              <w:t>terénu</w:t>
            </w:r>
            <w:proofErr w:type="spellEnd"/>
          </w:p>
        </w:tc>
        <w:tc>
          <w:tcPr>
            <w:tcW w:w="1420" w:type="dxa"/>
            <w:tcBorders>
              <w:top w:val="nil"/>
              <w:left w:val="nil"/>
              <w:bottom w:val="single" w:sz="4" w:space="0" w:color="auto"/>
              <w:right w:val="nil"/>
            </w:tcBorders>
            <w:shd w:val="clear" w:color="000000" w:fill="FFFFFF"/>
            <w:vAlign w:val="center"/>
            <w:hideMark/>
          </w:tcPr>
          <w:p w14:paraId="275F2538"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Bitmapa</w:t>
            </w:r>
            <w:proofErr w:type="spellEnd"/>
          </w:p>
        </w:tc>
        <w:tc>
          <w:tcPr>
            <w:tcW w:w="1420" w:type="dxa"/>
            <w:tcBorders>
              <w:top w:val="nil"/>
              <w:left w:val="nil"/>
              <w:bottom w:val="single" w:sz="4" w:space="0" w:color="auto"/>
              <w:right w:val="nil"/>
            </w:tcBorders>
            <w:shd w:val="clear" w:color="000000" w:fill="FFFFFF"/>
            <w:vAlign w:val="center"/>
            <w:hideMark/>
          </w:tcPr>
          <w:p w14:paraId="08239782"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Služba</w:t>
            </w:r>
          </w:p>
        </w:tc>
        <w:tc>
          <w:tcPr>
            <w:tcW w:w="1420" w:type="dxa"/>
            <w:tcBorders>
              <w:top w:val="nil"/>
              <w:left w:val="nil"/>
              <w:bottom w:val="single" w:sz="4" w:space="0" w:color="auto"/>
              <w:right w:val="nil"/>
            </w:tcBorders>
            <w:shd w:val="clear" w:color="000000" w:fill="FFFFFF"/>
            <w:vAlign w:val="center"/>
            <w:hideMark/>
          </w:tcPr>
          <w:p w14:paraId="5878189D"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Bitmapa</w:t>
            </w:r>
            <w:proofErr w:type="spellEnd"/>
          </w:p>
        </w:tc>
        <w:tc>
          <w:tcPr>
            <w:tcW w:w="1960" w:type="dxa"/>
            <w:tcBorders>
              <w:top w:val="nil"/>
              <w:left w:val="nil"/>
              <w:bottom w:val="single" w:sz="4" w:space="0" w:color="auto"/>
              <w:right w:val="nil"/>
            </w:tcBorders>
            <w:shd w:val="clear" w:color="000000" w:fill="FFFFFF"/>
            <w:vAlign w:val="center"/>
            <w:hideMark/>
          </w:tcPr>
          <w:p w14:paraId="12551654"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 xml:space="preserve">PNG / </w:t>
            </w:r>
            <w:proofErr w:type="spellStart"/>
            <w:r w:rsidRPr="008F7AAA">
              <w:rPr>
                <w:rFonts w:eastAsia="Times New Roman" w:cs="Calibri"/>
                <w:color w:val="000000"/>
                <w:sz w:val="18"/>
                <w:szCs w:val="18"/>
                <w:lang w:val="en-US"/>
              </w:rPr>
              <w:t>WebP</w:t>
            </w:r>
            <w:proofErr w:type="spellEnd"/>
            <w:r w:rsidRPr="008F7AAA">
              <w:rPr>
                <w:rFonts w:eastAsia="Times New Roman" w:cs="Calibri"/>
                <w:color w:val="000000"/>
                <w:sz w:val="18"/>
                <w:szCs w:val="18"/>
                <w:lang w:val="en-US"/>
              </w:rPr>
              <w:t xml:space="preserve"> / KTX2</w:t>
            </w:r>
          </w:p>
        </w:tc>
      </w:tr>
    </w:tbl>
    <w:p w14:paraId="67393C16" w14:textId="3805A5BA" w:rsidR="00EB6E42" w:rsidRDefault="00EB6E42" w:rsidP="00EB6E42">
      <w:pPr>
        <w:pStyle w:val="Normlnprvnodsazen"/>
        <w:ind w:firstLine="0"/>
        <w:rPr>
          <w:lang w:eastAsia="en-US"/>
        </w:rPr>
      </w:pPr>
    </w:p>
    <w:p w14:paraId="07DD13F8" w14:textId="707C78C7" w:rsidR="001941CD" w:rsidRPr="001941CD" w:rsidRDefault="001941CD" w:rsidP="001941CD">
      <w:pPr>
        <w:pStyle w:val="Malnadpis"/>
        <w:rPr>
          <w:vertAlign w:val="superscript"/>
        </w:rPr>
      </w:pPr>
      <w:proofErr w:type="spellStart"/>
      <w:r>
        <w:t>ArcGIS</w:t>
      </w:r>
      <w:proofErr w:type="spellEnd"/>
    </w:p>
    <w:p w14:paraId="1F8CBBD1" w14:textId="475C5287" w:rsidR="00EB6E42" w:rsidRDefault="00EB6E42" w:rsidP="00EB6E42">
      <w:pPr>
        <w:pStyle w:val="Normlnprvnodsazen"/>
        <w:ind w:firstLine="0"/>
        <w:rPr>
          <w:lang w:eastAsia="en-US"/>
        </w:rPr>
      </w:pPr>
      <w:r>
        <w:rPr>
          <w:lang w:eastAsia="en-US"/>
        </w:rPr>
        <w:t xml:space="preserve">Jelikož formáty </w:t>
      </w:r>
      <w:proofErr w:type="spellStart"/>
      <w:r>
        <w:rPr>
          <w:lang w:eastAsia="en-US"/>
        </w:rPr>
        <w:t>Multipatch</w:t>
      </w:r>
      <w:proofErr w:type="spellEnd"/>
      <w:r>
        <w:rPr>
          <w:lang w:eastAsia="en-US"/>
        </w:rPr>
        <w:t xml:space="preserve"> ani </w:t>
      </w:r>
      <w:proofErr w:type="spellStart"/>
      <w:r>
        <w:rPr>
          <w:lang w:eastAsia="en-US"/>
        </w:rPr>
        <w:t>PolygonZ</w:t>
      </w:r>
      <w:proofErr w:type="spellEnd"/>
      <w:r>
        <w:rPr>
          <w:lang w:eastAsia="en-US"/>
        </w:rPr>
        <w:t xml:space="preserve"> nepodporují ukládání </w:t>
      </w:r>
      <w:proofErr w:type="spellStart"/>
      <w:r>
        <w:rPr>
          <w:lang w:eastAsia="en-US"/>
        </w:rPr>
        <w:t>symbologie</w:t>
      </w:r>
      <w:proofErr w:type="spellEnd"/>
      <w:r>
        <w:rPr>
          <w:lang w:eastAsia="en-US"/>
        </w:rPr>
        <w:t xml:space="preserve">, je nutné parametry vzhledu uložit v rámci atributů jednotlivých prvků a v prostředí CE je namapovat na materiály přiřazené dané části </w:t>
      </w:r>
      <w:proofErr w:type="spellStart"/>
      <w:r>
        <w:rPr>
          <w:lang w:eastAsia="en-US"/>
        </w:rPr>
        <w:t>meshe</w:t>
      </w:r>
      <w:proofErr w:type="spellEnd"/>
      <w:r>
        <w:rPr>
          <w:lang w:eastAsia="en-US"/>
        </w:rPr>
        <w:t xml:space="preserve">. Za dosažením tohoto cíle byl tedy rozšířen datový model </w:t>
      </w:r>
      <w:proofErr w:type="gramStart"/>
      <w:r>
        <w:rPr>
          <w:lang w:eastAsia="en-US"/>
        </w:rPr>
        <w:t>3D</w:t>
      </w:r>
      <w:proofErr w:type="gramEnd"/>
      <w:r>
        <w:rPr>
          <w:lang w:eastAsia="en-US"/>
        </w:rPr>
        <w:t xml:space="preserve"> budov o atributy </w:t>
      </w:r>
      <w:proofErr w:type="spellStart"/>
      <w:r w:rsidRPr="00EB6E42">
        <w:rPr>
          <w:i/>
          <w:iCs/>
          <w:lang w:eastAsia="en-US"/>
        </w:rPr>
        <w:t>colorCategory</w:t>
      </w:r>
      <w:proofErr w:type="spellEnd"/>
      <w:r>
        <w:rPr>
          <w:lang w:eastAsia="en-US"/>
        </w:rPr>
        <w:t xml:space="preserve"> (jméno materiálu / kategorie) a </w:t>
      </w:r>
      <w:proofErr w:type="spellStart"/>
      <w:r w:rsidRPr="00EB6E42">
        <w:rPr>
          <w:i/>
          <w:iCs/>
          <w:lang w:eastAsia="en-US"/>
        </w:rPr>
        <w:t>colorValue</w:t>
      </w:r>
      <w:proofErr w:type="spellEnd"/>
      <w:r>
        <w:rPr>
          <w:i/>
          <w:iCs/>
          <w:lang w:eastAsia="en-US"/>
        </w:rPr>
        <w:t xml:space="preserve"> </w:t>
      </w:r>
      <w:r>
        <w:rPr>
          <w:lang w:eastAsia="en-US"/>
        </w:rPr>
        <w:t>(</w:t>
      </w:r>
      <w:proofErr w:type="spellStart"/>
      <w:r>
        <w:rPr>
          <w:lang w:eastAsia="en-US"/>
        </w:rPr>
        <w:t>hex</w:t>
      </w:r>
      <w:proofErr w:type="spellEnd"/>
      <w:r>
        <w:rPr>
          <w:lang w:eastAsia="en-US"/>
        </w:rPr>
        <w:t xml:space="preserve"> kód vybrané barvy). Řešení bylo implementováno pouze pro jednoduché symboly, tedy pouze základní barvu (</w:t>
      </w:r>
      <w:proofErr w:type="spellStart"/>
      <w:r w:rsidRPr="00EB6E42">
        <w:rPr>
          <w:i/>
          <w:iCs/>
          <w:lang w:eastAsia="en-US"/>
        </w:rPr>
        <w:t>Diffuse</w:t>
      </w:r>
      <w:proofErr w:type="spellEnd"/>
      <w:r w:rsidRPr="00EB6E42">
        <w:rPr>
          <w:i/>
          <w:iCs/>
          <w:lang w:eastAsia="en-US"/>
        </w:rPr>
        <w:t xml:space="preserve"> </w:t>
      </w:r>
      <w:proofErr w:type="spellStart"/>
      <w:r w:rsidRPr="00EB6E42">
        <w:rPr>
          <w:i/>
          <w:iCs/>
          <w:lang w:eastAsia="en-US"/>
        </w:rPr>
        <w:t>color</w:t>
      </w:r>
      <w:proofErr w:type="spellEnd"/>
      <w:r>
        <w:rPr>
          <w:lang w:eastAsia="en-US"/>
        </w:rPr>
        <w:t xml:space="preserve"> parametr materiálu). </w:t>
      </w:r>
    </w:p>
    <w:p w14:paraId="6A9C79F6" w14:textId="631BA9C5" w:rsidR="00E47D3C" w:rsidRDefault="00EB6E42" w:rsidP="00E47D3C">
      <w:pPr>
        <w:pStyle w:val="Normlnprvnodsazen"/>
      </w:pPr>
      <w:r>
        <w:t xml:space="preserve">Při průzkumu a vývoji tohoto postupu byla objevena neshoda mezi datovými modely </w:t>
      </w:r>
      <w:r w:rsidR="00423918">
        <w:t xml:space="preserve">3D modelu jednotlivých etap vyhotovení. Lokality vyhotovené v roce 2020, měli jiný datový model nežli etapy následující. Právě atributy umožňující </w:t>
      </w:r>
      <w:r w:rsidR="009C3277">
        <w:t>sémantickou</w:t>
      </w:r>
      <w:r w:rsidR="00423918">
        <w:t xml:space="preserve"> kategorizaci jako jsou STRECHA_KOD a PLOCHA_KOD </w:t>
      </w:r>
      <w:r w:rsidR="00423918" w:rsidRPr="00423918">
        <w:rPr>
          <w:highlight w:val="yellow"/>
        </w:rPr>
        <w:t>(viz. Obr. X)</w:t>
      </w:r>
      <w:r w:rsidR="00423918">
        <w:t xml:space="preserve">. </w:t>
      </w:r>
      <w:r w:rsidR="001B7830">
        <w:t xml:space="preserve">Atributy měly </w:t>
      </w:r>
      <w:r w:rsidR="00423918">
        <w:t>rozdílné domény a v daných lokalitách byl</w:t>
      </w:r>
      <w:r w:rsidR="001B7830">
        <w:t>y</w:t>
      </w:r>
      <w:r w:rsidR="00423918">
        <w:t xml:space="preserve"> nevhodně přiřazeny. </w:t>
      </w:r>
      <w:r w:rsidR="001B7830">
        <w:rPr>
          <w:lang w:eastAsia="en-US"/>
        </w:rPr>
        <w:t>Jelikož je 3D model budov objemnou datovou sadou, která je rozdělená do specifické složkové struktury bylo za účelem</w:t>
      </w:r>
      <w:r w:rsidR="001B7830">
        <w:t xml:space="preserve"> </w:t>
      </w:r>
      <w:r w:rsidR="00423918">
        <w:t>sjednocení pod jedním datovým modelem</w:t>
      </w:r>
      <w:r w:rsidR="001B7830">
        <w:t>, nutné úpravy provézt programaticky</w:t>
      </w:r>
      <w:r w:rsidR="0043222E">
        <w:t xml:space="preserve">, </w:t>
      </w:r>
      <w:r w:rsidR="00423918">
        <w:t xml:space="preserve">byl </w:t>
      </w:r>
      <w:r w:rsidR="0043222E">
        <w:t xml:space="preserve">tedy </w:t>
      </w:r>
      <w:r w:rsidR="00423918">
        <w:t xml:space="preserve">napsán python script </w:t>
      </w:r>
      <w:r w:rsidR="00423918">
        <w:fldChar w:fldCharType="begin"/>
      </w:r>
      <w:r w:rsidR="001B7830">
        <w:instrText xml:space="preserve"> ADDIN ZOTERO_ITEM CSL_CITATION {"citationID":"MpY6bVEK","properties":{"formattedCitation":"(Hor\\uc0\\u225{}k 2023)","plainCitation":"(Horák 2023)","noteIndex":0},"citationItems":[{"id":2091,"uris":["http://zotero.org/groups/4599106/items/FU6XW77C"],"itemData":{"id":2091,"type":"software","abstract":"arcgis pro python notebook that loads multiple 3d layers from topgis specific folder structure based on chosen geometry type - jendahorak/kam-topgis-batch-loader: arcgis pro python notebook that lo...","event-place":"Brno","publisher-place":"Brno","title":"std_etapy_transformer.py","title-short":"jendahorak/kam-topgis-batch-loader","URL":"https://github.com/jendahorak/kam-topgis-batch-loader/blob/main/scripts/stdal_etapy_transformer.py","author":[{"family":"Horák","given":"Jan"}],"accessed":{"date-parts":[["2023",11,26]]},"issued":{"date-parts":[["2023"]]},"citation-key":"horakStd_etapy_transformerPy2023"}}],"schema":"https://github.com/citation-style-language/schema/raw/master/csl-citation.json"} </w:instrText>
      </w:r>
      <w:r w:rsidR="00423918">
        <w:fldChar w:fldCharType="separate"/>
      </w:r>
      <w:r w:rsidR="001B7830" w:rsidRPr="001B7830">
        <w:rPr>
          <w:rFonts w:cs="Times New Roman"/>
          <w:szCs w:val="24"/>
        </w:rPr>
        <w:t>(Horák 2023)</w:t>
      </w:r>
      <w:r w:rsidR="00423918">
        <w:fldChar w:fldCharType="end"/>
      </w:r>
      <w:r w:rsidR="00423918">
        <w:t>, který datové modely sjednotil a opravil přiřazení atributů na základě geometrie jednotlivých ploch</w:t>
      </w:r>
      <w:r w:rsidR="009C3277">
        <w:rPr>
          <w:rStyle w:val="FootnoteReference"/>
        </w:rPr>
        <w:footnoteReference w:id="6"/>
      </w:r>
      <w:r w:rsidR="00423918">
        <w:t xml:space="preserve">. </w:t>
      </w:r>
      <w:r w:rsidR="009C3277">
        <w:t xml:space="preserve">Schopnost skriptu procházet a modifikovat data všech lokalit byla využita i pro přidání a naplení nových atributů. Zároveň byl skript napsán tak aby byl rozšiřitelný o libovolné mapování </w:t>
      </w:r>
      <w:r w:rsidR="001B7830">
        <w:t xml:space="preserve">nových atributů. </w:t>
      </w:r>
      <w:r w:rsidR="0043222E">
        <w:t xml:space="preserve">Možnost přistupovat a modifikovat všechny lokality 3D modelu umožňuje </w:t>
      </w:r>
      <w:r w:rsidR="00075E05">
        <w:t>přípravu</w:t>
      </w:r>
      <w:r w:rsidR="0043222E">
        <w:t xml:space="preserve"> dat pro vizualizaci pro všechny lokality. Tato funkcionalita je vhodná, jelikož </w:t>
      </w:r>
      <w:r w:rsidR="00075E05">
        <w:t xml:space="preserve">zobrazení velkého množství dat v </w:t>
      </w:r>
      <w:r w:rsidR="0043222E">
        <w:t xml:space="preserve">řešeních </w:t>
      </w:r>
      <w:r w:rsidR="00075E05">
        <w:t xml:space="preserve">jako </w:t>
      </w:r>
      <w:r w:rsidR="0043222E">
        <w:t xml:space="preserve">CE, </w:t>
      </w:r>
      <w:proofErr w:type="spellStart"/>
      <w:proofErr w:type="gramStart"/>
      <w:r w:rsidR="0043222E">
        <w:t>Blender</w:t>
      </w:r>
      <w:proofErr w:type="spellEnd"/>
      <w:proofErr w:type="gramEnd"/>
      <w:r w:rsidR="0043222E">
        <w:t xml:space="preserve"> a hlavně webové </w:t>
      </w:r>
      <w:proofErr w:type="spellStart"/>
      <w:r w:rsidR="0043222E">
        <w:t>renderovací</w:t>
      </w:r>
      <w:proofErr w:type="spellEnd"/>
      <w:r w:rsidR="0043222E">
        <w:t xml:space="preserve"> </w:t>
      </w:r>
      <w:proofErr w:type="spellStart"/>
      <w:r w:rsidR="0043222E">
        <w:t>enginy</w:t>
      </w:r>
      <w:proofErr w:type="spellEnd"/>
      <w:r w:rsidR="0043222E">
        <w:t xml:space="preserve"> </w:t>
      </w:r>
      <w:r w:rsidR="00075E05">
        <w:t>je problematické.</w:t>
      </w:r>
      <w:r w:rsidR="00E47D3C">
        <w:t xml:space="preserve"> </w:t>
      </w:r>
    </w:p>
    <w:p w14:paraId="4A9149EF" w14:textId="571F6618" w:rsidR="001941CD" w:rsidRPr="001941CD" w:rsidRDefault="00075E05" w:rsidP="001941CD">
      <w:pPr>
        <w:pStyle w:val="Normlnprvnodsazen"/>
        <w:rPr>
          <w:lang w:val="en-US"/>
        </w:rPr>
      </w:pPr>
      <w:r>
        <w:t xml:space="preserve"> </w:t>
      </w:r>
      <w:r w:rsidR="001941CD" w:rsidRPr="001941CD">
        <w:rPr>
          <w:highlight w:val="yellow"/>
        </w:rPr>
        <w:t>Na základě této funkcionality je tedy možné předpřipravit vizualizace pro dané lokality které je následně v rámci webové vizualizace dynamicky načítat na základě uživatelského vstupu.</w:t>
      </w:r>
      <w:r w:rsidR="001941CD">
        <w:t xml:space="preserve">  - </w:t>
      </w:r>
      <w:r w:rsidR="001941CD" w:rsidRPr="001941CD">
        <w:rPr>
          <w:highlight w:val="yellow"/>
          <w:lang w:val="en-US"/>
        </w:rPr>
        <w:t xml:space="preserve">#TODO – </w:t>
      </w:r>
      <w:proofErr w:type="spellStart"/>
      <w:r w:rsidR="001941CD" w:rsidRPr="001941CD">
        <w:rPr>
          <w:highlight w:val="yellow"/>
          <w:lang w:val="en-US"/>
        </w:rPr>
        <w:t>tohle</w:t>
      </w:r>
      <w:proofErr w:type="spellEnd"/>
      <w:r w:rsidR="001941CD" w:rsidRPr="001941CD">
        <w:rPr>
          <w:highlight w:val="yellow"/>
          <w:lang w:val="en-US"/>
        </w:rPr>
        <w:t xml:space="preserve"> by </w:t>
      </w:r>
      <w:proofErr w:type="spellStart"/>
      <w:r w:rsidR="001941CD" w:rsidRPr="001941CD">
        <w:rPr>
          <w:highlight w:val="yellow"/>
          <w:lang w:val="en-US"/>
        </w:rPr>
        <w:t>bylo</w:t>
      </w:r>
      <w:proofErr w:type="spellEnd"/>
      <w:r w:rsidR="001941CD" w:rsidRPr="001941CD">
        <w:rPr>
          <w:highlight w:val="yellow"/>
          <w:lang w:val="en-US"/>
        </w:rPr>
        <w:t xml:space="preserve"> super</w:t>
      </w:r>
    </w:p>
    <w:p w14:paraId="15271FEC" w14:textId="1EDD5A3E" w:rsidR="009C3277" w:rsidRDefault="001B7830" w:rsidP="001B7830">
      <w:pPr>
        <w:pStyle w:val="Normlnprvnodsazen"/>
      </w:pPr>
      <w:r w:rsidRPr="001B7830">
        <w:rPr>
          <w:highlight w:val="yellow"/>
        </w:rPr>
        <w:t>Link</w:t>
      </w:r>
      <w:r w:rsidRPr="001B7830">
        <w:rPr>
          <w:highlight w:val="yellow"/>
          <w:lang w:val="en-US"/>
        </w:rPr>
        <w:t xml:space="preserve">: </w:t>
      </w:r>
      <w:r w:rsidR="009C3277" w:rsidRPr="001B7830">
        <w:rPr>
          <w:highlight w:val="yellow"/>
        </w:rPr>
        <w:t>(</w:t>
      </w:r>
      <w:hyperlink r:id="rId71" w:history="1">
        <w:r w:rsidRPr="001B7830">
          <w:rPr>
            <w:rStyle w:val="Hyperlink"/>
            <w:highlight w:val="yellow"/>
          </w:rPr>
          <w:t>https://github.com/jendahorak/kam-topgis-batch-loader.git</w:t>
        </w:r>
      </w:hyperlink>
      <w:r w:rsidR="009C3277" w:rsidRPr="001B7830">
        <w:rPr>
          <w:highlight w:val="yellow"/>
        </w:rPr>
        <w:t>)</w:t>
      </w:r>
      <w:r w:rsidRPr="001B7830">
        <w:rPr>
          <w:highlight w:val="yellow"/>
        </w:rPr>
        <w:t>.</w:t>
      </w:r>
      <w:r w:rsidRPr="001B7830">
        <w:t xml:space="preserve"> </w:t>
      </w:r>
    </w:p>
    <w:p w14:paraId="1BE8C3FA" w14:textId="7B2D7D3C" w:rsidR="00E47D3C" w:rsidRDefault="00E47D3C" w:rsidP="001B7830">
      <w:pPr>
        <w:pStyle w:val="Normlnprvnodsazen"/>
      </w:pPr>
      <w:r>
        <w:t xml:space="preserve">Skript byl integrován do procesu přípravy dat modelu města pro vizualizaci i v rámci aplikací Kanceláře Architekta města Brna </w:t>
      </w:r>
      <w:r w:rsidRPr="00E47D3C">
        <w:rPr>
          <w:highlight w:val="yellow"/>
        </w:rPr>
        <w:t>viz. Obr. X</w:t>
      </w:r>
      <w:r>
        <w:t xml:space="preserve">. </w:t>
      </w:r>
    </w:p>
    <w:p w14:paraId="6EBD6418" w14:textId="7264F5F7" w:rsidR="001941CD" w:rsidRPr="001941CD" w:rsidRDefault="001941CD" w:rsidP="001941CD">
      <w:pPr>
        <w:pStyle w:val="Malnadpis"/>
      </w:pPr>
      <w:r>
        <w:t xml:space="preserve">City </w:t>
      </w:r>
      <w:proofErr w:type="spellStart"/>
      <w:r>
        <w:t>Engine</w:t>
      </w:r>
      <w:proofErr w:type="spellEnd"/>
    </w:p>
    <w:p w14:paraId="3803EA7B" w14:textId="7C3AEFF1" w:rsidR="00990624" w:rsidRDefault="00A94302" w:rsidP="00990624">
      <w:pPr>
        <w:pStyle w:val="Normlnprvnodsazen"/>
        <w:ind w:firstLine="0"/>
      </w:pPr>
      <w:r>
        <w:t>Software City</w:t>
      </w:r>
      <w:r w:rsidR="00AA0C0C">
        <w:t xml:space="preserve"> </w:t>
      </w:r>
      <w:proofErr w:type="spellStart"/>
      <w:r>
        <w:t>Engine</w:t>
      </w:r>
      <w:proofErr w:type="spellEnd"/>
      <w:r>
        <w:t xml:space="preserve"> </w:t>
      </w:r>
      <w:r w:rsidR="00AA0C0C">
        <w:t xml:space="preserve">(CE) </w:t>
      </w:r>
      <w:r>
        <w:t xml:space="preserve">umožňuje převod geoprostorových dat (ESRI formátů) do formátů využívaných v 3D grafice. V rámci této práce je City </w:t>
      </w:r>
      <w:proofErr w:type="spellStart"/>
      <w:r>
        <w:t>Engine</w:t>
      </w:r>
      <w:proofErr w:type="spellEnd"/>
      <w:r>
        <w:t xml:space="preserve"> využit pro generování terénu z DMR rastrové bitmapy a k transformaci </w:t>
      </w:r>
      <w:proofErr w:type="spellStart"/>
      <w:r>
        <w:t>meshe</w:t>
      </w:r>
      <w:proofErr w:type="spellEnd"/>
      <w:r>
        <w:t xml:space="preserve"> ve formátu </w:t>
      </w:r>
      <w:proofErr w:type="spellStart"/>
      <w:r>
        <w:t>Multipatch</w:t>
      </w:r>
      <w:proofErr w:type="spellEnd"/>
      <w:r>
        <w:t xml:space="preserve"> na formát </w:t>
      </w:r>
      <w:proofErr w:type="spellStart"/>
      <w:r>
        <w:t>gltf</w:t>
      </w:r>
      <w:proofErr w:type="spellEnd"/>
      <w:r>
        <w:t xml:space="preserve">, s tím že zůstane zachována </w:t>
      </w:r>
      <w:proofErr w:type="spellStart"/>
      <w:r>
        <w:t>symbologie</w:t>
      </w:r>
      <w:proofErr w:type="spellEnd"/>
      <w:r>
        <w:t xml:space="preserve"> na úrovni prvků. </w:t>
      </w:r>
      <w:r w:rsidR="00AA0C0C">
        <w:t xml:space="preserve">Generování DMR bylo provedeno pomocí vestavěných funkcí CE. Mapování </w:t>
      </w:r>
      <w:proofErr w:type="spellStart"/>
      <w:r w:rsidR="00AA0C0C">
        <w:t>symobologie</w:t>
      </w:r>
      <w:proofErr w:type="spellEnd"/>
      <w:r w:rsidR="00AA0C0C">
        <w:t xml:space="preserve"> na materiál a </w:t>
      </w:r>
      <w:proofErr w:type="spellStart"/>
      <w:r w:rsidR="00AA0C0C">
        <w:t>mesh</w:t>
      </w:r>
      <w:proofErr w:type="spellEnd"/>
      <w:r w:rsidR="00AA0C0C">
        <w:t xml:space="preserve"> pak skrze deklarativní jazyk CGA. </w:t>
      </w:r>
      <w:r w:rsidR="00990624">
        <w:lastRenderedPageBreak/>
        <w:t xml:space="preserve">Následně CE poskytuje exportér do </w:t>
      </w:r>
      <w:proofErr w:type="spellStart"/>
      <w:r w:rsidR="00990624">
        <w:t>gltf</w:t>
      </w:r>
      <w:proofErr w:type="spellEnd"/>
      <w:r w:rsidR="00990624">
        <w:t xml:space="preserve"> formátu, který umožňuje volbu obsáhnout jak </w:t>
      </w:r>
      <w:proofErr w:type="gramStart"/>
      <w:r w:rsidR="00990624">
        <w:t>terén</w:t>
      </w:r>
      <w:proofErr w:type="gramEnd"/>
      <w:r w:rsidR="00990624">
        <w:t xml:space="preserve"> tak generované modely.</w:t>
      </w:r>
    </w:p>
    <w:p w14:paraId="221F43D9" w14:textId="7447B931" w:rsidR="00990624" w:rsidRDefault="00990624" w:rsidP="00990624">
      <w:pPr>
        <w:pStyle w:val="Normlnprvnodsazen"/>
        <w:ind w:firstLine="0"/>
        <w:rPr>
          <w:b/>
          <w:bCs/>
        </w:rPr>
      </w:pPr>
      <w:proofErr w:type="spellStart"/>
      <w:r w:rsidRPr="00990624">
        <w:rPr>
          <w:b/>
          <w:bCs/>
        </w:rPr>
        <w:t>Blender</w:t>
      </w:r>
      <w:proofErr w:type="spellEnd"/>
    </w:p>
    <w:p w14:paraId="2B1A3FE3" w14:textId="77777777" w:rsidR="00256200" w:rsidRDefault="00256200" w:rsidP="00990624">
      <w:pPr>
        <w:pStyle w:val="Normlnprvnodsazen"/>
        <w:ind w:firstLine="0"/>
      </w:pPr>
      <w:r w:rsidRPr="00256200">
        <w:t xml:space="preserve">Zde vyvstává </w:t>
      </w:r>
      <w:proofErr w:type="gramStart"/>
      <w:r w:rsidRPr="00256200">
        <w:t>otázka</w:t>
      </w:r>
      <w:proofErr w:type="gramEnd"/>
      <w:r w:rsidRPr="00256200">
        <w:t xml:space="preserve"> proč do procesu zahrnovat </w:t>
      </w:r>
      <w:proofErr w:type="spellStart"/>
      <w:r w:rsidRPr="00256200">
        <w:t>Blender</w:t>
      </w:r>
      <w:proofErr w:type="spellEnd"/>
      <w:r w:rsidRPr="00256200">
        <w:t xml:space="preserve">, když CE umožňuje exportovat do </w:t>
      </w:r>
      <w:proofErr w:type="spellStart"/>
      <w:r w:rsidRPr="00256200">
        <w:t>glTF</w:t>
      </w:r>
      <w:proofErr w:type="spellEnd"/>
      <w:r w:rsidRPr="00256200">
        <w:t xml:space="preserve">? Export z CE do </w:t>
      </w:r>
      <w:proofErr w:type="spellStart"/>
      <w:r w:rsidRPr="00256200">
        <w:t>glTF</w:t>
      </w:r>
      <w:proofErr w:type="spellEnd"/>
      <w:r w:rsidRPr="00256200">
        <w:t xml:space="preserve"> není dokonalý a CE neumožňuje podrobnou kontrolu optimalizace </w:t>
      </w:r>
      <w:proofErr w:type="gramStart"/>
      <w:r w:rsidRPr="00256200">
        <w:t>3D</w:t>
      </w:r>
      <w:proofErr w:type="gramEnd"/>
      <w:r w:rsidRPr="00256200">
        <w:t xml:space="preserve"> dat, která je pro následné využití ve VP klíčová. Ačkoliv CE poskytuje možnosti optimalizace, bylo zjištěno, že tyto nástroje </w:t>
      </w:r>
      <w:proofErr w:type="gramStart"/>
      <w:r w:rsidRPr="00256200">
        <w:t>neřeší</w:t>
      </w:r>
      <w:proofErr w:type="gramEnd"/>
      <w:r w:rsidRPr="00256200">
        <w:t xml:space="preserve"> specifika vybraných dat.</w:t>
      </w:r>
      <w:r>
        <w:t xml:space="preserve"> Zároveň </w:t>
      </w:r>
      <w:proofErr w:type="spellStart"/>
      <w:r>
        <w:t>Blender</w:t>
      </w:r>
      <w:proofErr w:type="spellEnd"/>
      <w:r>
        <w:t xml:space="preserve"> poskytuje vlastní exportér do </w:t>
      </w:r>
      <w:proofErr w:type="spellStart"/>
      <w:r>
        <w:t>glTF</w:t>
      </w:r>
      <w:proofErr w:type="spellEnd"/>
      <w:r>
        <w:t xml:space="preserve">, pro jehož možnosti je ve webových renderováních </w:t>
      </w:r>
      <w:proofErr w:type="spellStart"/>
      <w:r>
        <w:t>enginech</w:t>
      </w:r>
      <w:proofErr w:type="spellEnd"/>
      <w:r>
        <w:t xml:space="preserve"> a nástrojích široká kompatibilita. Zároveň je </w:t>
      </w:r>
      <w:proofErr w:type="spellStart"/>
      <w:r>
        <w:t>Blender</w:t>
      </w:r>
      <w:proofErr w:type="spellEnd"/>
      <w:r>
        <w:t xml:space="preserve"> ústředním nástrojem pro návrh výsledné scény při tvorbě VP, jelikož poskytuje pokročilé editační možnosti v rámci uživatelského rozhraní. </w:t>
      </w:r>
      <w:proofErr w:type="spellStart"/>
      <w:r>
        <w:t>Přídáním</w:t>
      </w:r>
      <w:proofErr w:type="spellEnd"/>
      <w:r>
        <w:t xml:space="preserve"> </w:t>
      </w:r>
      <w:proofErr w:type="spellStart"/>
      <w:r>
        <w:t>Blenderu</w:t>
      </w:r>
      <w:proofErr w:type="spellEnd"/>
      <w:r>
        <w:t xml:space="preserve"> do procesu zpracování dat, však přináší další problémy vzniklé na základě kompatibility softwarů. </w:t>
      </w:r>
    </w:p>
    <w:p w14:paraId="687CFE88" w14:textId="304D29F1" w:rsidR="00256200" w:rsidRDefault="00256200" w:rsidP="00256200">
      <w:pPr>
        <w:pStyle w:val="Normlnprvnodsazen"/>
      </w:pPr>
      <w:r>
        <w:t xml:space="preserve">V tomto případě se jednalo o </w:t>
      </w:r>
      <w:r w:rsidRPr="00256200">
        <w:t xml:space="preserve">rozdílnou implementaci BSDF </w:t>
      </w:r>
      <w:proofErr w:type="spellStart"/>
      <w:r w:rsidRPr="00256200">
        <w:t>shaderu</w:t>
      </w:r>
      <w:proofErr w:type="spellEnd"/>
      <w:r>
        <w:rPr>
          <w:b/>
          <w:bCs/>
        </w:rPr>
        <w:t xml:space="preserve"> </w:t>
      </w:r>
      <w:r>
        <w:t xml:space="preserve">a rozdílného barevného modelu, což mělo za důsledek, že importované modely měli výrazně jiný vzhled než v CE. Jakožto řešení bylo tedy nutné pro každý materiál vytvořit kopii s validním </w:t>
      </w:r>
      <w:proofErr w:type="spellStart"/>
      <w:r>
        <w:t>shaderem</w:t>
      </w:r>
      <w:proofErr w:type="spellEnd"/>
      <w:r>
        <w:t xml:space="preserve"> a korektně přiřazeným HEX kódem. Tento proces byl vyřešen</w:t>
      </w:r>
      <w:r w:rsidR="00CE62D7">
        <w:t xml:space="preserve"> kombinací</w:t>
      </w:r>
      <w:r>
        <w:t xml:space="preserve"> python script</w:t>
      </w:r>
      <w:r w:rsidR="00CE62D7">
        <w:t xml:space="preserve">u </w:t>
      </w:r>
      <w:r>
        <w:t xml:space="preserve">s využitím </w:t>
      </w:r>
      <w:proofErr w:type="spellStart"/>
      <w:r>
        <w:t>Blender</w:t>
      </w:r>
      <w:proofErr w:type="spellEnd"/>
      <w:r>
        <w:t xml:space="preserve"> API</w:t>
      </w:r>
      <w:r w:rsidR="00CE62D7">
        <w:t xml:space="preserve"> a ruční editace</w:t>
      </w:r>
      <w:r>
        <w:t>. Mimo vyřešení problémů vzniklých ne-</w:t>
      </w:r>
      <w:proofErr w:type="spellStart"/>
      <w:r>
        <w:t>kompatiblitou</w:t>
      </w:r>
      <w:proofErr w:type="spellEnd"/>
      <w:r>
        <w:t xml:space="preserve">, byl </w:t>
      </w:r>
      <w:proofErr w:type="spellStart"/>
      <w:r>
        <w:t>Blender</w:t>
      </w:r>
      <w:proofErr w:type="spellEnd"/>
      <w:r>
        <w:t xml:space="preserve"> využit primárně pro optimalizaci modelu. Jednalo se o úkony:</w:t>
      </w:r>
    </w:p>
    <w:p w14:paraId="03687B5B" w14:textId="315C1D53" w:rsidR="00256200" w:rsidRDefault="00256200" w:rsidP="00256200">
      <w:pPr>
        <w:pStyle w:val="Normlnprvnodsazen"/>
        <w:numPr>
          <w:ilvl w:val="0"/>
          <w:numId w:val="65"/>
        </w:numPr>
      </w:pPr>
      <w:r w:rsidRPr="00256200">
        <w:rPr>
          <w:b/>
          <w:bCs/>
        </w:rPr>
        <w:t>Zjednodušení grafu scény</w:t>
      </w:r>
      <w:r>
        <w:t xml:space="preserve"> – Tento krok spočíval v odstranění prázdných </w:t>
      </w:r>
      <w:proofErr w:type="spellStart"/>
      <w:r>
        <w:t>nódů</w:t>
      </w:r>
      <w:proofErr w:type="spellEnd"/>
      <w:r>
        <w:t>, což zjednodušuje následnou práci ve webovém prostředí, jelikož není nutné traverzovat prázdné objekty.</w:t>
      </w:r>
    </w:p>
    <w:p w14:paraId="458E96CB" w14:textId="0E45534A" w:rsidR="00256200" w:rsidRDefault="00256200" w:rsidP="00256200">
      <w:pPr>
        <w:pStyle w:val="Normlnprvnodsazen"/>
        <w:numPr>
          <w:ilvl w:val="0"/>
          <w:numId w:val="65"/>
        </w:numPr>
      </w:pPr>
      <w:r>
        <w:rPr>
          <w:b/>
          <w:bCs/>
        </w:rPr>
        <w:t xml:space="preserve">Vytvoření spojité </w:t>
      </w:r>
      <w:proofErr w:type="spellStart"/>
      <w:r>
        <w:rPr>
          <w:b/>
          <w:bCs/>
        </w:rPr>
        <w:t>meshe</w:t>
      </w:r>
      <w:proofErr w:type="spellEnd"/>
      <w:r>
        <w:rPr>
          <w:b/>
          <w:bCs/>
        </w:rPr>
        <w:t xml:space="preserve"> </w:t>
      </w:r>
      <w:r>
        <w:t xml:space="preserve">– Jak pro </w:t>
      </w:r>
      <w:r w:rsidR="00BE0333">
        <w:t>terén,</w:t>
      </w:r>
      <w:r>
        <w:t xml:space="preserve"> tak pro budovy bylo za využití nástroje </w:t>
      </w:r>
      <w:proofErr w:type="spellStart"/>
      <w:r>
        <w:rPr>
          <w:i/>
          <w:iCs/>
        </w:rPr>
        <w:t>Merge</w:t>
      </w:r>
      <w:proofErr w:type="spellEnd"/>
      <w:r>
        <w:rPr>
          <w:i/>
          <w:iCs/>
        </w:rPr>
        <w:t xml:space="preserve"> by distance</w:t>
      </w:r>
      <w:r>
        <w:t xml:space="preserve"> vytvořen spojitý </w:t>
      </w:r>
      <w:proofErr w:type="spellStart"/>
      <w:r>
        <w:t>mesh</w:t>
      </w:r>
      <w:proofErr w:type="spellEnd"/>
      <w:r>
        <w:t xml:space="preserve">. </w:t>
      </w:r>
    </w:p>
    <w:p w14:paraId="6FC5D75B" w14:textId="79A4CFCD" w:rsidR="00D132E5" w:rsidRDefault="00D132E5" w:rsidP="00256200">
      <w:pPr>
        <w:pStyle w:val="Normlnprvnodsazen"/>
        <w:numPr>
          <w:ilvl w:val="0"/>
          <w:numId w:val="65"/>
        </w:numPr>
      </w:pPr>
      <w:r w:rsidRPr="00D132E5">
        <w:rPr>
          <w:b/>
          <w:bCs/>
        </w:rPr>
        <w:t xml:space="preserve">Sjednocení objektů budov pod jeden </w:t>
      </w:r>
      <w:proofErr w:type="spellStart"/>
      <w:r w:rsidRPr="00D132E5">
        <w:rPr>
          <w:b/>
          <w:bCs/>
        </w:rPr>
        <w:t>Mesh</w:t>
      </w:r>
      <w:proofErr w:type="spellEnd"/>
      <w:r w:rsidRPr="00D132E5">
        <w:rPr>
          <w:b/>
          <w:bCs/>
        </w:rPr>
        <w:t xml:space="preserve"> objekt.</w:t>
      </w:r>
      <w:r>
        <w:t xml:space="preserve"> – Sjednocení objektů za účelem snížení počtu vykreslovacích příkazů.</w:t>
      </w:r>
    </w:p>
    <w:p w14:paraId="5F089CDB" w14:textId="6005012B" w:rsidR="00CE62D7" w:rsidRDefault="00D132E5" w:rsidP="00CE62D7">
      <w:pPr>
        <w:pStyle w:val="Normlnprvnodsazen"/>
        <w:numPr>
          <w:ilvl w:val="0"/>
          <w:numId w:val="65"/>
        </w:numPr>
      </w:pPr>
      <w:r w:rsidRPr="00D132E5">
        <w:rPr>
          <w:b/>
          <w:bCs/>
        </w:rPr>
        <w:t>Zjednodušení geometrie</w:t>
      </w:r>
      <w:r>
        <w:t xml:space="preserve"> – Primárně pro terén byl použit </w:t>
      </w:r>
      <w:proofErr w:type="spellStart"/>
      <w:r>
        <w:rPr>
          <w:i/>
          <w:iCs/>
        </w:rPr>
        <w:t>Decimate</w:t>
      </w:r>
      <w:proofErr w:type="spellEnd"/>
      <w:r>
        <w:rPr>
          <w:i/>
          <w:iCs/>
        </w:rPr>
        <w:t xml:space="preserve"> geometry </w:t>
      </w:r>
      <w:r>
        <w:t xml:space="preserve">modifikátor, který </w:t>
      </w:r>
      <w:proofErr w:type="gramStart"/>
      <w:r>
        <w:t>sníží</w:t>
      </w:r>
      <w:proofErr w:type="gramEnd"/>
      <w:r>
        <w:t xml:space="preserve"> podrobnost dané sítě.  </w:t>
      </w:r>
    </w:p>
    <w:p w14:paraId="28290C46" w14:textId="097D5ABD" w:rsidR="00CE62D7" w:rsidRDefault="00CE62D7" w:rsidP="00CE62D7">
      <w:pPr>
        <w:pStyle w:val="Normlnprvnodsazen"/>
        <w:numPr>
          <w:ilvl w:val="0"/>
          <w:numId w:val="65"/>
        </w:numPr>
      </w:pPr>
      <w:r>
        <w:rPr>
          <w:b/>
          <w:bCs/>
        </w:rPr>
        <w:t xml:space="preserve">Zmenšení textur – </w:t>
      </w:r>
      <w:r>
        <w:t>Textury exportované z CE dosahovali rozlišení až 14</w:t>
      </w:r>
      <w:r>
        <w:rPr>
          <w:lang w:val="en-US"/>
        </w:rPr>
        <w:t>000x14000, co</w:t>
      </w:r>
      <w:r>
        <w:t xml:space="preserve">ž je nepřípustná hodnota. Při existenci textury tedy byly tedy zmenšeny do rozlišení </w:t>
      </w:r>
      <w:proofErr w:type="gramStart"/>
      <w:r>
        <w:t>2048x2048</w:t>
      </w:r>
      <w:proofErr w:type="gramEnd"/>
      <w:r>
        <w:t xml:space="preserve"> popř. 1024x1024.</w:t>
      </w:r>
    </w:p>
    <w:p w14:paraId="29AE9470" w14:textId="69FE8313" w:rsidR="00BE0333" w:rsidRDefault="00CE62D7" w:rsidP="00BE0333">
      <w:pPr>
        <w:pStyle w:val="Normlnprvnodsazen"/>
        <w:ind w:firstLine="0"/>
      </w:pPr>
      <w:r>
        <w:t xml:space="preserve">Nutno zmínit, že v případě optimalizace je nutné zvolit optimalizační kroky v závislosti na výsledné implementaci, jelikož např. </w:t>
      </w:r>
      <w:proofErr w:type="spellStart"/>
      <w:r>
        <w:t>Wonderland</w:t>
      </w:r>
      <w:proofErr w:type="spellEnd"/>
      <w:r>
        <w:t xml:space="preserve"> </w:t>
      </w:r>
      <w:proofErr w:type="spellStart"/>
      <w:r>
        <w:t>engine</w:t>
      </w:r>
      <w:proofErr w:type="spellEnd"/>
      <w:r>
        <w:t xml:space="preserve"> poskytuje obdobné možnosti optimalizace. V případě využití nástroje </w:t>
      </w:r>
      <w:proofErr w:type="spellStart"/>
      <w:r>
        <w:t>gltf-transform</w:t>
      </w:r>
      <w:proofErr w:type="spellEnd"/>
      <w:r>
        <w:t xml:space="preserve">, </w:t>
      </w:r>
      <w:r w:rsidR="00BE0333">
        <w:t xml:space="preserve">jakožto specializované knihovny pro optimalizaci </w:t>
      </w:r>
      <w:proofErr w:type="spellStart"/>
      <w:r w:rsidR="00BE0333">
        <w:t>glTF</w:t>
      </w:r>
      <w:proofErr w:type="spellEnd"/>
      <w:r w:rsidR="00BE0333">
        <w:t xml:space="preserve"> modelů</w:t>
      </w:r>
      <w:r>
        <w:t xml:space="preserve">, je pak nutné zvolit kdy </w:t>
      </w:r>
      <w:r w:rsidR="00BE0333">
        <w:t xml:space="preserve">jednotlivé kroky </w:t>
      </w:r>
      <w:r>
        <w:t xml:space="preserve">optimalizace </w:t>
      </w:r>
      <w:r w:rsidR="00BE0333">
        <w:t xml:space="preserve">budou </w:t>
      </w:r>
      <w:r>
        <w:t>proveden</w:t>
      </w:r>
      <w:r w:rsidR="00BE0333">
        <w:t>y</w:t>
      </w:r>
      <w:r>
        <w:t>.</w:t>
      </w:r>
      <w:r w:rsidR="00BE0333">
        <w:t xml:space="preserve"> Optimalizace je nedílnou součástí procesu tvorby VP o to víc v případě kdy se jedná o velká a podrobná vstupní data. Tab. X vytvořená na základě exemplárního projektu Topografické mapy pro lokalitu 1 ukazuje míru zjednodušení geometrie a velikost v MB pro disk a GPU.  Je patrné že pouhé sjednocení geometrie v souvislý </w:t>
      </w:r>
      <w:proofErr w:type="spellStart"/>
      <w:r w:rsidR="00BE0333">
        <w:t>mesh</w:t>
      </w:r>
      <w:proofErr w:type="spellEnd"/>
      <w:r w:rsidR="00BE0333">
        <w:t xml:space="preserve"> umožní odstranění 80 % </w:t>
      </w:r>
      <w:proofErr w:type="spellStart"/>
      <w:r w:rsidR="00BE0333">
        <w:t>vertextů</w:t>
      </w:r>
      <w:proofErr w:type="spellEnd"/>
      <w:r w:rsidR="00BE0333">
        <w:t xml:space="preserve">. Nejvíce problematické z hlediska výkonu jsou v tomto případě textury, kdy je nezbytně nutné jejich zmenšení. </w:t>
      </w:r>
    </w:p>
    <w:p w14:paraId="2313B5D5" w14:textId="20E76506" w:rsidR="00BE0333" w:rsidRPr="00BE0333" w:rsidRDefault="00BE0333" w:rsidP="00BE0333">
      <w:pPr>
        <w:pStyle w:val="Normlnprvnodsazen"/>
      </w:pPr>
      <w:r>
        <w:t xml:space="preserve">Při provedení následujících operací je možné model, popř. kompletní scénu exportovat a následně načíst do výsledné scény v rámci vybrané technologie. Za účelem dosažení vyšší míry </w:t>
      </w:r>
      <w:r w:rsidR="004E2FCC">
        <w:t>optimalizace,</w:t>
      </w:r>
      <w:r>
        <w:t xml:space="preserve"> a tedy možnosti zobrazení více dat při zachování dostatečného výkonu je vhodné použít dedikované nástroje pro optimalizaci jako zmíněný </w:t>
      </w:r>
      <w:proofErr w:type="spellStart"/>
      <w:r>
        <w:t>gltf-transform</w:t>
      </w:r>
      <w:proofErr w:type="spellEnd"/>
      <w:r w:rsidR="004E2FCC">
        <w:t xml:space="preserve"> aj. </w:t>
      </w:r>
      <w:r w:rsidR="004E2FCC" w:rsidRPr="004E2FCC">
        <w:rPr>
          <w:highlight w:val="yellow"/>
        </w:rPr>
        <w:t>viz kap. X.</w:t>
      </w:r>
      <w:r w:rsidR="004E2FCC">
        <w:t xml:space="preserve"> Tyto </w:t>
      </w:r>
      <w:r w:rsidR="004E2FCC">
        <w:lastRenderedPageBreak/>
        <w:t xml:space="preserve">procesy je však nutné koordinovat s možnostmi cílového vizualizační technologie. </w:t>
      </w:r>
      <w:r w:rsidR="00CE149E">
        <w:t>Především při použití komprese je nutné zajistit kompatibilitu v cílové technologii.</w:t>
      </w:r>
    </w:p>
    <w:p w14:paraId="151B0118" w14:textId="091532E6" w:rsidR="00BE0333" w:rsidRPr="00CE62D7" w:rsidRDefault="00BE0333" w:rsidP="00CE62D7">
      <w:pPr>
        <w:pStyle w:val="Normlnprvnodsazen"/>
        <w:ind w:firstLine="0"/>
      </w:pPr>
      <w:r w:rsidRPr="00BE0333">
        <w:rPr>
          <w:noProof/>
        </w:rPr>
        <w:drawing>
          <wp:inline distT="0" distB="0" distL="0" distR="0" wp14:anchorId="0CF9B65E" wp14:editId="00C858B9">
            <wp:extent cx="5579745" cy="2232025"/>
            <wp:effectExtent l="0" t="0" r="1905" b="0"/>
            <wp:docPr id="62967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9745" cy="2232025"/>
                    </a:xfrm>
                    <a:prstGeom prst="rect">
                      <a:avLst/>
                    </a:prstGeom>
                    <a:noFill/>
                    <a:ln>
                      <a:noFill/>
                    </a:ln>
                  </pic:spPr>
                </pic:pic>
              </a:graphicData>
            </a:graphic>
          </wp:inline>
        </w:drawing>
      </w:r>
    </w:p>
    <w:p w14:paraId="21F3B182" w14:textId="551FC1A8" w:rsidR="005219F7" w:rsidRPr="00C03453" w:rsidRDefault="002D6389" w:rsidP="00CE62D7">
      <w:pPr>
        <w:rPr>
          <w:lang w:val="en-US"/>
        </w:rPr>
      </w:pPr>
      <w:r>
        <w:rPr>
          <w:noProof/>
          <w:lang w:val="en-US"/>
        </w:rPr>
        <w:drawing>
          <wp:inline distT="0" distB="0" distL="0" distR="0" wp14:anchorId="470BF739" wp14:editId="00FFD0D0">
            <wp:extent cx="5579745" cy="5579745"/>
            <wp:effectExtent l="0" t="0" r="1905" b="1905"/>
            <wp:docPr id="641909528" name="Picture 7"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09528" name="Picture 7" descr="A map of a city&#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579745" cy="5579745"/>
                    </a:xfrm>
                    <a:prstGeom prst="rect">
                      <a:avLst/>
                    </a:prstGeom>
                  </pic:spPr>
                </pic:pic>
              </a:graphicData>
            </a:graphic>
          </wp:inline>
        </w:drawing>
      </w:r>
    </w:p>
    <w:p w14:paraId="3CDEDFE6" w14:textId="74CCBAEE" w:rsidR="00296350" w:rsidRDefault="00CE62D7" w:rsidP="00296350">
      <w:pPr>
        <w:pStyle w:val="Normlnprvnodsazen"/>
        <w:ind w:firstLine="0"/>
        <w:rPr>
          <w:lang w:eastAsia="en-US"/>
        </w:rPr>
      </w:pPr>
      <w:r>
        <w:rPr>
          <w:noProof/>
          <w:lang w:eastAsia="en-US"/>
        </w:rPr>
        <w:lastRenderedPageBreak/>
        <w:drawing>
          <wp:inline distT="0" distB="0" distL="0" distR="0" wp14:anchorId="6D2C31CC" wp14:editId="7E8BA8D0">
            <wp:extent cx="5579745" cy="8886190"/>
            <wp:effectExtent l="0" t="0" r="1905" b="0"/>
            <wp:docPr id="6454113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11308" name="Picture 1" descr="A screenshot of a computer scree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79745" cy="8886190"/>
                    </a:xfrm>
                    <a:prstGeom prst="rect">
                      <a:avLst/>
                    </a:prstGeom>
                  </pic:spPr>
                </pic:pic>
              </a:graphicData>
            </a:graphic>
          </wp:inline>
        </w:drawing>
      </w:r>
    </w:p>
    <w:p w14:paraId="091653AB" w14:textId="0B08B7C6" w:rsidR="00841B47" w:rsidRDefault="00841B47" w:rsidP="00841B47">
      <w:pPr>
        <w:pStyle w:val="Normlnprvnodsazen"/>
        <w:keepNext/>
        <w:ind w:firstLine="0"/>
      </w:pPr>
    </w:p>
    <w:p w14:paraId="52D8EBDB" w14:textId="532E229E" w:rsidR="00841B47" w:rsidRPr="00296350" w:rsidRDefault="00841B47" w:rsidP="00841B47">
      <w:pPr>
        <w:pStyle w:val="Caption"/>
      </w:pPr>
      <w:r>
        <w:t xml:space="preserve">Obr. </w:t>
      </w:r>
      <w:r>
        <w:fldChar w:fldCharType="begin"/>
      </w:r>
      <w:r>
        <w:instrText xml:space="preserve"> SEQ Obr. \* ARABIC </w:instrText>
      </w:r>
      <w:r>
        <w:fldChar w:fldCharType="separate"/>
      </w:r>
      <w:r w:rsidR="002165DC">
        <w:rPr>
          <w:noProof/>
        </w:rPr>
        <w:t>33</w:t>
      </w:r>
      <w:r>
        <w:fldChar w:fldCharType="end"/>
      </w:r>
      <w:r>
        <w:t xml:space="preserve"> Datový model 3D modelu budov Brna. vlastní zpracování</w:t>
      </w:r>
    </w:p>
    <w:p w14:paraId="3D368E07" w14:textId="59147265" w:rsidR="00C150AE" w:rsidRPr="001E00CB" w:rsidRDefault="00C150AE" w:rsidP="00C150AE">
      <w:pPr>
        <w:pStyle w:val="Normlnprvnodsazen"/>
        <w:ind w:firstLine="0"/>
        <w:rPr>
          <w:b/>
          <w:bCs/>
          <w:highlight w:val="yellow"/>
        </w:rPr>
      </w:pPr>
      <w:r w:rsidRPr="001E00CB">
        <w:rPr>
          <w:b/>
          <w:bCs/>
          <w:highlight w:val="yellow"/>
        </w:rPr>
        <w:t>GEOG DATA (</w:t>
      </w:r>
      <w:proofErr w:type="spellStart"/>
      <w:r w:rsidRPr="001E00CB">
        <w:rPr>
          <w:b/>
          <w:bCs/>
          <w:highlight w:val="yellow"/>
        </w:rPr>
        <w:t>brainstroming</w:t>
      </w:r>
      <w:proofErr w:type="spellEnd"/>
      <w:r w:rsidRPr="001E00CB">
        <w:rPr>
          <w:b/>
          <w:bCs/>
          <w:highlight w:val="yellow"/>
        </w:rPr>
        <w:t xml:space="preserve"> možností</w:t>
      </w:r>
      <w:r w:rsidR="00744951" w:rsidRPr="001E00CB">
        <w:rPr>
          <w:b/>
          <w:bCs/>
          <w:highlight w:val="yellow"/>
        </w:rPr>
        <w:t xml:space="preserve"> – shrnuto oficiálně nad</w:t>
      </w:r>
      <w:r w:rsidRPr="001E00CB">
        <w:rPr>
          <w:b/>
          <w:bCs/>
          <w:highlight w:val="yellow"/>
        </w:rPr>
        <w:t>):</w:t>
      </w:r>
    </w:p>
    <w:p w14:paraId="70F36E25" w14:textId="77777777" w:rsidR="00C150AE" w:rsidRPr="001E00CB" w:rsidRDefault="00C150AE" w:rsidP="00C150AE">
      <w:pPr>
        <w:pStyle w:val="Normlnprvnodsazen"/>
        <w:numPr>
          <w:ilvl w:val="0"/>
          <w:numId w:val="7"/>
        </w:numPr>
        <w:rPr>
          <w:highlight w:val="yellow"/>
        </w:rPr>
      </w:pPr>
      <w:r w:rsidRPr="001E00CB">
        <w:rPr>
          <w:highlight w:val="yellow"/>
        </w:rPr>
        <w:t xml:space="preserve">Terén </w:t>
      </w:r>
    </w:p>
    <w:p w14:paraId="45D5743B"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vrstevnice, hypsometrie </w:t>
      </w:r>
    </w:p>
    <w:p w14:paraId="28D8DFC4" w14:textId="77777777" w:rsidR="00C150AE" w:rsidRPr="001E00CB" w:rsidRDefault="00C150AE" w:rsidP="00C150AE">
      <w:pPr>
        <w:pStyle w:val="Normlnprvnodsazen"/>
        <w:numPr>
          <w:ilvl w:val="2"/>
          <w:numId w:val="7"/>
        </w:numPr>
        <w:rPr>
          <w:highlight w:val="yellow"/>
        </w:rPr>
      </w:pPr>
      <w:r w:rsidRPr="001E00CB">
        <w:rPr>
          <w:highlight w:val="yellow"/>
        </w:rPr>
        <w:t xml:space="preserve">Tech: </w:t>
      </w:r>
    </w:p>
    <w:p w14:paraId="230D1DFF"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49449787" w14:textId="77777777" w:rsidR="00C150AE" w:rsidRPr="001E00CB" w:rsidRDefault="00C150AE" w:rsidP="00C150AE">
      <w:pPr>
        <w:pStyle w:val="Normlnprvnodsazen"/>
        <w:numPr>
          <w:ilvl w:val="4"/>
          <w:numId w:val="7"/>
        </w:numPr>
        <w:rPr>
          <w:highlight w:val="yellow"/>
        </w:rPr>
      </w:pPr>
      <w:r w:rsidRPr="001E00CB">
        <w:rPr>
          <w:highlight w:val="yellow"/>
        </w:rPr>
        <w:t>zdroj: lokálně, služby – WMS, REST</w:t>
      </w:r>
    </w:p>
    <w:p w14:paraId="6775F25A"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32DF5E82" w14:textId="77777777" w:rsidR="00C150AE" w:rsidRPr="001E00CB" w:rsidRDefault="00C150AE" w:rsidP="00C150AE">
      <w:pPr>
        <w:pStyle w:val="Normlnprvnodsazen"/>
        <w:numPr>
          <w:ilvl w:val="4"/>
          <w:numId w:val="7"/>
        </w:numPr>
        <w:rPr>
          <w:highlight w:val="yellow"/>
        </w:rPr>
      </w:pPr>
      <w:r w:rsidRPr="001E00CB">
        <w:rPr>
          <w:highlight w:val="yellow"/>
        </w:rPr>
        <w:t>zdroj: lokálně, služby – WFS, REST</w:t>
      </w:r>
    </w:p>
    <w:p w14:paraId="3E3965B6" w14:textId="77777777" w:rsidR="00C150AE" w:rsidRPr="001E00CB" w:rsidRDefault="00C150AE" w:rsidP="00C150AE">
      <w:pPr>
        <w:pStyle w:val="Normlnprvnodsazen"/>
        <w:numPr>
          <w:ilvl w:val="1"/>
          <w:numId w:val="7"/>
        </w:numPr>
        <w:rPr>
          <w:highlight w:val="yellow"/>
        </w:rPr>
      </w:pPr>
      <w:proofErr w:type="gramStart"/>
      <w:r w:rsidRPr="001E00CB">
        <w:rPr>
          <w:highlight w:val="yellow"/>
        </w:rPr>
        <w:t>3d</w:t>
      </w:r>
      <w:proofErr w:type="gramEnd"/>
      <w:r w:rsidRPr="001E00CB">
        <w:rPr>
          <w:highlight w:val="yellow"/>
        </w:rPr>
        <w:t xml:space="preserve"> – povrch </w:t>
      </w:r>
    </w:p>
    <w:p w14:paraId="3AFFD1B5" w14:textId="77777777" w:rsidR="00C150AE" w:rsidRPr="001E00CB" w:rsidRDefault="00C150AE" w:rsidP="00C150AE">
      <w:pPr>
        <w:pStyle w:val="Normlnprvnodsazen"/>
        <w:numPr>
          <w:ilvl w:val="2"/>
          <w:numId w:val="7"/>
        </w:numPr>
        <w:rPr>
          <w:highlight w:val="yellow"/>
        </w:rPr>
      </w:pPr>
      <w:r w:rsidRPr="001E00CB">
        <w:rPr>
          <w:highlight w:val="yellow"/>
        </w:rPr>
        <w:t>Tech:</w:t>
      </w:r>
    </w:p>
    <w:p w14:paraId="031CD763"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w:t>
      </w:r>
      <w:proofErr w:type="spellStart"/>
      <w:r w:rsidRPr="001E00CB">
        <w:rPr>
          <w:highlight w:val="yellow"/>
        </w:rPr>
        <w:t>tin</w:t>
      </w:r>
      <w:proofErr w:type="spellEnd"/>
      <w:r w:rsidRPr="001E00CB">
        <w:rPr>
          <w:highlight w:val="yellow"/>
        </w:rPr>
        <w:t xml:space="preserve"> (</w:t>
      </w:r>
      <w:proofErr w:type="spellStart"/>
      <w:r w:rsidRPr="001E00CB">
        <w:rPr>
          <w:highlight w:val="yellow"/>
        </w:rPr>
        <w:t>gltf</w:t>
      </w:r>
      <w:proofErr w:type="spellEnd"/>
      <w:r w:rsidRPr="001E00CB">
        <w:rPr>
          <w:highlight w:val="yellow"/>
        </w:rPr>
        <w:t xml:space="preserve">, </w:t>
      </w:r>
      <w:proofErr w:type="gramStart"/>
      <w:r w:rsidRPr="001E00CB">
        <w:rPr>
          <w:highlight w:val="yellow"/>
        </w:rPr>
        <w:t>3d</w:t>
      </w:r>
      <w:proofErr w:type="gramEnd"/>
      <w:r w:rsidRPr="001E00CB">
        <w:rPr>
          <w:highlight w:val="yellow"/>
        </w:rPr>
        <w:t xml:space="preserve"> </w:t>
      </w:r>
      <w:proofErr w:type="spellStart"/>
      <w:r w:rsidRPr="001E00CB">
        <w:rPr>
          <w:highlight w:val="yellow"/>
        </w:rPr>
        <w:t>tiles</w:t>
      </w:r>
      <w:proofErr w:type="spellEnd"/>
      <w:r w:rsidRPr="001E00CB">
        <w:rPr>
          <w:highlight w:val="yellow"/>
        </w:rPr>
        <w:t>, i3s atd.)</w:t>
      </w:r>
    </w:p>
    <w:p w14:paraId="047FA126"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2F55DA6B"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proofErr w:type="gramStart"/>
      <w:r w:rsidRPr="001E00CB">
        <w:rPr>
          <w:highlight w:val="yellow"/>
        </w:rPr>
        <w:t>gltf</w:t>
      </w:r>
      <w:proofErr w:type="spellEnd"/>
      <w:r w:rsidRPr="001E00CB">
        <w:rPr>
          <w:highlight w:val="yellow"/>
        </w:rPr>
        <w:t xml:space="preserve"> - nemůže</w:t>
      </w:r>
      <w:proofErr w:type="gramEnd"/>
      <w:r w:rsidRPr="001E00CB">
        <w:rPr>
          <w:highlight w:val="yellow"/>
        </w:rPr>
        <w:t xml:space="preserve"> být velké území – moc dat, popř. nějaký on </w:t>
      </w:r>
      <w:proofErr w:type="spellStart"/>
      <w:r w:rsidRPr="001E00CB">
        <w:rPr>
          <w:highlight w:val="yellow"/>
        </w:rPr>
        <w:t>demand</w:t>
      </w:r>
      <w:proofErr w:type="spellEnd"/>
      <w:r w:rsidRPr="001E00CB">
        <w:rPr>
          <w:highlight w:val="yellow"/>
        </w:rPr>
        <w:t xml:space="preserve"> </w:t>
      </w:r>
      <w:proofErr w:type="spellStart"/>
      <w:r w:rsidRPr="001E00CB">
        <w:rPr>
          <w:highlight w:val="yellow"/>
        </w:rPr>
        <w:t>loading</w:t>
      </w:r>
      <w:proofErr w:type="spellEnd"/>
      <w:r w:rsidRPr="001E00CB">
        <w:rPr>
          <w:highlight w:val="yellow"/>
        </w:rPr>
        <w:t xml:space="preserve"> – </w:t>
      </w:r>
      <w:proofErr w:type="spellStart"/>
      <w:r w:rsidRPr="001E00CB">
        <w:rPr>
          <w:highlight w:val="yellow"/>
        </w:rPr>
        <w:t>spatial</w:t>
      </w:r>
      <w:proofErr w:type="spellEnd"/>
      <w:r w:rsidRPr="001E00CB">
        <w:rPr>
          <w:highlight w:val="yellow"/>
        </w:rPr>
        <w:t xml:space="preserve"> </w:t>
      </w:r>
      <w:proofErr w:type="spellStart"/>
      <w:r w:rsidRPr="001E00CB">
        <w:rPr>
          <w:highlight w:val="yellow"/>
        </w:rPr>
        <w:t>subdivistion</w:t>
      </w:r>
      <w:proofErr w:type="spellEnd"/>
      <w:r w:rsidRPr="001E00CB">
        <w:rPr>
          <w:highlight w:val="yellow"/>
        </w:rPr>
        <w:t xml:space="preserve"> - HLOD?</w:t>
      </w:r>
    </w:p>
    <w:p w14:paraId="0BA8FA68" w14:textId="77777777" w:rsidR="00C150AE" w:rsidRPr="001E00CB" w:rsidRDefault="00C150AE" w:rsidP="00C150AE">
      <w:pPr>
        <w:pStyle w:val="Normlnprvnodsazen"/>
        <w:numPr>
          <w:ilvl w:val="6"/>
          <w:numId w:val="7"/>
        </w:numPr>
        <w:rPr>
          <w:highlight w:val="yellow"/>
        </w:rPr>
      </w:pPr>
      <w:r w:rsidRPr="001E00CB">
        <w:rPr>
          <w:highlight w:val="yellow"/>
        </w:rPr>
        <w:t xml:space="preserve">Tvorba: </w:t>
      </w:r>
    </w:p>
    <w:p w14:paraId="6C9B0D35" w14:textId="77777777" w:rsidR="00C150AE" w:rsidRPr="001E00CB" w:rsidRDefault="00C150AE" w:rsidP="00C150AE">
      <w:pPr>
        <w:pStyle w:val="Normlnprvnodsazen"/>
        <w:numPr>
          <w:ilvl w:val="7"/>
          <w:numId w:val="7"/>
        </w:numPr>
        <w:rPr>
          <w:highlight w:val="yellow"/>
        </w:rPr>
      </w:pPr>
      <w:r w:rsidRPr="001E00CB">
        <w:rPr>
          <w:highlight w:val="yellow"/>
        </w:rPr>
        <w:t>Z </w:t>
      </w:r>
      <w:proofErr w:type="spellStart"/>
      <w:r w:rsidRPr="001E00CB">
        <w:rPr>
          <w:highlight w:val="yellow"/>
        </w:rPr>
        <w:t>height</w:t>
      </w:r>
      <w:proofErr w:type="spellEnd"/>
      <w:r w:rsidRPr="001E00CB">
        <w:rPr>
          <w:highlight w:val="yellow"/>
        </w:rPr>
        <w:t xml:space="preserve"> rastru </w:t>
      </w:r>
    </w:p>
    <w:p w14:paraId="13568CE6" w14:textId="44E3F750" w:rsidR="00C150AE" w:rsidRPr="001E00CB" w:rsidRDefault="00C150AE" w:rsidP="00C150AE">
      <w:pPr>
        <w:pStyle w:val="Normlnprvnodsazen"/>
        <w:numPr>
          <w:ilvl w:val="8"/>
          <w:numId w:val="7"/>
        </w:numPr>
        <w:rPr>
          <w:highlight w:val="yellow"/>
        </w:rPr>
      </w:pPr>
      <w:proofErr w:type="spellStart"/>
      <w:r w:rsidRPr="001E00CB">
        <w:rPr>
          <w:highlight w:val="yellow"/>
        </w:rPr>
        <w:t>Subdivisionsurface</w:t>
      </w:r>
      <w:proofErr w:type="spellEnd"/>
      <w:r w:rsidRPr="001E00CB">
        <w:rPr>
          <w:highlight w:val="yellow"/>
        </w:rPr>
        <w:t xml:space="preserve"> v </w:t>
      </w:r>
      <w:proofErr w:type="spellStart"/>
      <w:r w:rsidRPr="001E00CB">
        <w:rPr>
          <w:highlight w:val="yellow"/>
        </w:rPr>
        <w:t>blenderu</w:t>
      </w:r>
      <w:proofErr w:type="spellEnd"/>
    </w:p>
    <w:p w14:paraId="7A681F4E" w14:textId="77777777" w:rsidR="00C150AE" w:rsidRPr="001E00CB" w:rsidRDefault="00C150AE" w:rsidP="00C150AE">
      <w:pPr>
        <w:pStyle w:val="Normlnprvnodsazen"/>
        <w:numPr>
          <w:ilvl w:val="8"/>
          <w:numId w:val="7"/>
        </w:numPr>
        <w:rPr>
          <w:highlight w:val="yellow"/>
        </w:rPr>
      </w:pPr>
      <w:proofErr w:type="spellStart"/>
      <w:r w:rsidRPr="001E00CB">
        <w:rPr>
          <w:highlight w:val="yellow"/>
        </w:rPr>
        <w:t>Qgis</w:t>
      </w:r>
      <w:proofErr w:type="spellEnd"/>
      <w:r w:rsidRPr="001E00CB">
        <w:rPr>
          <w:highlight w:val="yellow"/>
        </w:rPr>
        <w:t xml:space="preserve"> to three.js stejný postup ale automaticky</w:t>
      </w:r>
    </w:p>
    <w:p w14:paraId="0785E5AE" w14:textId="77777777" w:rsidR="00C150AE" w:rsidRPr="001E00CB" w:rsidRDefault="00C150AE" w:rsidP="00C150AE">
      <w:pPr>
        <w:pStyle w:val="Normlnprvnodsazen"/>
        <w:numPr>
          <w:ilvl w:val="8"/>
          <w:numId w:val="7"/>
        </w:numPr>
        <w:rPr>
          <w:highlight w:val="yellow"/>
        </w:rPr>
      </w:pPr>
      <w:r w:rsidRPr="001E00CB">
        <w:rPr>
          <w:highlight w:val="yellow"/>
        </w:rPr>
        <w:t xml:space="preserve">City </w:t>
      </w:r>
      <w:proofErr w:type="spellStart"/>
      <w:r w:rsidRPr="001E00CB">
        <w:rPr>
          <w:highlight w:val="yellow"/>
        </w:rPr>
        <w:t>Engine</w:t>
      </w:r>
      <w:proofErr w:type="spellEnd"/>
    </w:p>
    <w:p w14:paraId="4D883CAA" w14:textId="4D0262F6" w:rsidR="00C150AE" w:rsidRPr="001E00CB" w:rsidRDefault="00C150AE" w:rsidP="00C150AE">
      <w:pPr>
        <w:pStyle w:val="Normlnprvnodsazen"/>
        <w:numPr>
          <w:ilvl w:val="8"/>
          <w:numId w:val="7"/>
        </w:numPr>
        <w:rPr>
          <w:highlight w:val="yellow"/>
        </w:rPr>
      </w:pPr>
      <w:r w:rsidRPr="001E00CB">
        <w:rPr>
          <w:highlight w:val="yellow"/>
        </w:rPr>
        <w:t xml:space="preserve">Přímo v 3D </w:t>
      </w:r>
      <w:proofErr w:type="spellStart"/>
      <w:r w:rsidRPr="001E00CB">
        <w:rPr>
          <w:highlight w:val="yellow"/>
        </w:rPr>
        <w:t>rendering</w:t>
      </w:r>
      <w:proofErr w:type="spellEnd"/>
      <w:r w:rsidRPr="001E00CB">
        <w:rPr>
          <w:highlight w:val="yellow"/>
        </w:rPr>
        <w:t xml:space="preserve"> </w:t>
      </w:r>
      <w:proofErr w:type="spellStart"/>
      <w:r w:rsidRPr="001E00CB">
        <w:rPr>
          <w:highlight w:val="yellow"/>
        </w:rPr>
        <w:t>enginech</w:t>
      </w:r>
      <w:proofErr w:type="spellEnd"/>
      <w:r w:rsidRPr="001E00CB">
        <w:rPr>
          <w:highlight w:val="yellow"/>
        </w:rPr>
        <w:t xml:space="preserve"> – </w:t>
      </w:r>
      <w:proofErr w:type="spellStart"/>
      <w:r w:rsidRPr="001E00CB">
        <w:rPr>
          <w:highlight w:val="yellow"/>
        </w:rPr>
        <w:t>displacement</w:t>
      </w:r>
      <w:proofErr w:type="spellEnd"/>
      <w:r w:rsidRPr="001E00CB">
        <w:rPr>
          <w:highlight w:val="yellow"/>
        </w:rPr>
        <w:t xml:space="preserve"> </w:t>
      </w:r>
      <w:proofErr w:type="spellStart"/>
      <w:r w:rsidRPr="001E00CB">
        <w:rPr>
          <w:highlight w:val="yellow"/>
        </w:rPr>
        <w:t>mapping</w:t>
      </w:r>
      <w:proofErr w:type="spellEnd"/>
      <w:r w:rsidRPr="001E00CB">
        <w:rPr>
          <w:highlight w:val="yellow"/>
        </w:rPr>
        <w:t xml:space="preserve"> – </w:t>
      </w:r>
      <w:r w:rsidRPr="001E00CB">
        <w:rPr>
          <w:highlight w:val="yellow"/>
          <w:lang w:val="en-US"/>
        </w:rPr>
        <w:t>#ud</w:t>
      </w:r>
      <w:proofErr w:type="spellStart"/>
      <w:r w:rsidRPr="001E00CB">
        <w:rPr>
          <w:highlight w:val="yellow"/>
        </w:rPr>
        <w:t>ělat</w:t>
      </w:r>
      <w:proofErr w:type="spellEnd"/>
      <w:r w:rsidRPr="001E00CB">
        <w:rPr>
          <w:highlight w:val="yellow"/>
        </w:rPr>
        <w:t xml:space="preserve"> Babylon.js a Three.js </w:t>
      </w:r>
      <w:proofErr w:type="spellStart"/>
      <w:r w:rsidRPr="001E00CB">
        <w:rPr>
          <w:highlight w:val="yellow"/>
        </w:rPr>
        <w:t>examply</w:t>
      </w:r>
      <w:proofErr w:type="spellEnd"/>
      <w:r w:rsidRPr="001E00CB">
        <w:rPr>
          <w:highlight w:val="yellow"/>
        </w:rPr>
        <w:t xml:space="preserve"> </w:t>
      </w:r>
    </w:p>
    <w:p w14:paraId="36C8FEE1" w14:textId="77777777" w:rsidR="00C150AE" w:rsidRPr="001E00CB" w:rsidRDefault="00C150AE" w:rsidP="00C150AE">
      <w:pPr>
        <w:pStyle w:val="Normlnprvnodsazen"/>
        <w:numPr>
          <w:ilvl w:val="5"/>
          <w:numId w:val="7"/>
        </w:numPr>
        <w:rPr>
          <w:highlight w:val="yellow"/>
        </w:rPr>
      </w:pPr>
      <w:proofErr w:type="spellStart"/>
      <w:proofErr w:type="gramStart"/>
      <w:r w:rsidRPr="001E00CB">
        <w:rPr>
          <w:highlight w:val="yellow"/>
        </w:rPr>
        <w:t>Instacované</w:t>
      </w:r>
      <w:proofErr w:type="spellEnd"/>
      <w:r w:rsidRPr="001E00CB">
        <w:rPr>
          <w:highlight w:val="yellow"/>
        </w:rPr>
        <w:t xml:space="preserve"> - služba</w:t>
      </w:r>
      <w:proofErr w:type="gramEnd"/>
      <w:r w:rsidRPr="001E00CB">
        <w:rPr>
          <w:highlight w:val="yellow"/>
        </w:rPr>
        <w:t xml:space="preserve"> – 3Dtiles? - </w:t>
      </w:r>
      <w:proofErr w:type="spellStart"/>
      <w:r w:rsidRPr="001E00CB">
        <w:rPr>
          <w:highlight w:val="yellow"/>
        </w:rPr>
        <w:t>loaduje</w:t>
      </w:r>
      <w:proofErr w:type="spellEnd"/>
      <w:r w:rsidRPr="001E00CB">
        <w:rPr>
          <w:highlight w:val="yellow"/>
        </w:rPr>
        <w:t xml:space="preserve"> se jen to co se vidí - cesium, </w:t>
      </w:r>
      <w:proofErr w:type="spellStart"/>
      <w:r w:rsidRPr="001E00CB">
        <w:rPr>
          <w:highlight w:val="yellow"/>
        </w:rPr>
        <w:t>vts-geospatial</w:t>
      </w:r>
      <w:proofErr w:type="spellEnd"/>
      <w:r w:rsidRPr="001E00CB">
        <w:rPr>
          <w:highlight w:val="yellow"/>
        </w:rPr>
        <w:t xml:space="preserve">, </w:t>
      </w:r>
      <w:proofErr w:type="spellStart"/>
      <w:r w:rsidRPr="001E00CB">
        <w:rPr>
          <w:highlight w:val="yellow"/>
        </w:rPr>
        <w:t>google</w:t>
      </w:r>
      <w:proofErr w:type="spellEnd"/>
      <w:r w:rsidRPr="001E00CB">
        <w:rPr>
          <w:highlight w:val="yellow"/>
        </w:rPr>
        <w:t xml:space="preserve"> 3D </w:t>
      </w:r>
      <w:proofErr w:type="spellStart"/>
      <w:r w:rsidRPr="001E00CB">
        <w:rPr>
          <w:highlight w:val="yellow"/>
        </w:rPr>
        <w:t>tiles</w:t>
      </w:r>
      <w:proofErr w:type="spellEnd"/>
    </w:p>
    <w:p w14:paraId="57E6E031" w14:textId="77777777" w:rsidR="00C150AE" w:rsidRPr="001E00CB" w:rsidRDefault="00C150AE" w:rsidP="00C150AE">
      <w:pPr>
        <w:pStyle w:val="Normlnprvnodsazen"/>
        <w:numPr>
          <w:ilvl w:val="6"/>
          <w:numId w:val="7"/>
        </w:numPr>
        <w:rPr>
          <w:highlight w:val="yellow"/>
        </w:rPr>
      </w:pPr>
      <w:r w:rsidRPr="001E00CB">
        <w:rPr>
          <w:highlight w:val="yellow"/>
        </w:rPr>
        <w:t xml:space="preserve">Google </w:t>
      </w:r>
      <w:proofErr w:type="spellStart"/>
      <w:r w:rsidRPr="001E00CB">
        <w:rPr>
          <w:highlight w:val="yellow"/>
        </w:rPr>
        <w:t>Maps</w:t>
      </w:r>
      <w:proofErr w:type="spellEnd"/>
      <w:r w:rsidRPr="001E00CB">
        <w:rPr>
          <w:highlight w:val="yellow"/>
        </w:rPr>
        <w:t xml:space="preserve"> 3DTiles API – jak získat data od Google </w:t>
      </w:r>
      <w:proofErr w:type="spellStart"/>
      <w:r w:rsidRPr="001E00CB">
        <w:rPr>
          <w:highlight w:val="yellow"/>
        </w:rPr>
        <w:t>Maps</w:t>
      </w:r>
      <w:proofErr w:type="spellEnd"/>
      <w:r w:rsidRPr="001E00CB">
        <w:rPr>
          <w:highlight w:val="yellow"/>
        </w:rPr>
        <w:t xml:space="preserve"> API </w:t>
      </w:r>
      <w:proofErr w:type="spellStart"/>
      <w:r w:rsidRPr="001E00CB">
        <w:rPr>
          <w:highlight w:val="yellow"/>
        </w:rPr>
        <w:t>lokálne</w:t>
      </w:r>
      <w:proofErr w:type="spellEnd"/>
      <w:r w:rsidRPr="001E00CB">
        <w:rPr>
          <w:highlight w:val="yellow"/>
          <w:lang w:val="en-US"/>
        </w:rPr>
        <w:t>??</w:t>
      </w:r>
    </w:p>
    <w:p w14:paraId="4F33AB90" w14:textId="77777777" w:rsidR="00C150AE" w:rsidRPr="001E00CB" w:rsidRDefault="00C150AE" w:rsidP="00C150AE">
      <w:pPr>
        <w:pStyle w:val="Normlnprvnodsazen"/>
        <w:numPr>
          <w:ilvl w:val="7"/>
          <w:numId w:val="7"/>
        </w:numPr>
        <w:rPr>
          <w:highlight w:val="yellow"/>
        </w:rPr>
      </w:pPr>
      <w:proofErr w:type="spellStart"/>
      <w:r w:rsidRPr="001E00CB">
        <w:rPr>
          <w:highlight w:val="yellow"/>
        </w:rPr>
        <w:t>Textured</w:t>
      </w:r>
      <w:proofErr w:type="spellEnd"/>
      <w:r w:rsidRPr="001E00CB">
        <w:rPr>
          <w:highlight w:val="yellow"/>
        </w:rPr>
        <w:t xml:space="preserve"> </w:t>
      </w:r>
      <w:proofErr w:type="gramStart"/>
      <w:r w:rsidRPr="001E00CB">
        <w:rPr>
          <w:highlight w:val="yellow"/>
        </w:rPr>
        <w:t>3D</w:t>
      </w:r>
      <w:proofErr w:type="gramEnd"/>
      <w:r w:rsidRPr="001E00CB">
        <w:rPr>
          <w:highlight w:val="yellow"/>
        </w:rPr>
        <w:t xml:space="preserve"> </w:t>
      </w:r>
      <w:proofErr w:type="spellStart"/>
      <w:r w:rsidRPr="001E00CB">
        <w:rPr>
          <w:highlight w:val="yellow"/>
        </w:rPr>
        <w:t>mesh</w:t>
      </w:r>
      <w:proofErr w:type="spellEnd"/>
    </w:p>
    <w:p w14:paraId="0C49A582" w14:textId="508B6B6E" w:rsidR="00C150AE" w:rsidRPr="001E00CB" w:rsidRDefault="00C150AE" w:rsidP="00C150AE">
      <w:pPr>
        <w:pStyle w:val="Normlnprvnodsazen"/>
        <w:numPr>
          <w:ilvl w:val="6"/>
          <w:numId w:val="7"/>
        </w:numPr>
        <w:rPr>
          <w:highlight w:val="yellow"/>
        </w:rPr>
      </w:pPr>
      <w:r w:rsidRPr="001E00CB">
        <w:rPr>
          <w:highlight w:val="yellow"/>
        </w:rPr>
        <w:t xml:space="preserve">Cesium </w:t>
      </w:r>
      <w:proofErr w:type="gramStart"/>
      <w:r w:rsidRPr="001E00CB">
        <w:rPr>
          <w:highlight w:val="yellow"/>
        </w:rPr>
        <w:t>3D</w:t>
      </w:r>
      <w:proofErr w:type="gramEnd"/>
    </w:p>
    <w:p w14:paraId="005F18D0" w14:textId="77777777" w:rsidR="00C150AE" w:rsidRPr="001E00CB" w:rsidRDefault="00C150AE" w:rsidP="00C150AE">
      <w:pPr>
        <w:pStyle w:val="Normlnprvnodsazen"/>
        <w:numPr>
          <w:ilvl w:val="0"/>
          <w:numId w:val="7"/>
        </w:numPr>
        <w:rPr>
          <w:highlight w:val="yellow"/>
        </w:rPr>
      </w:pPr>
      <w:r w:rsidRPr="001E00CB">
        <w:rPr>
          <w:highlight w:val="yellow"/>
        </w:rPr>
        <w:t>Objekty – budovy, silnice, vegetace, jednotlivé objekty</w:t>
      </w:r>
    </w:p>
    <w:p w14:paraId="5B4799F6"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body, linie, polygony </w:t>
      </w:r>
    </w:p>
    <w:p w14:paraId="64EA4743" w14:textId="77777777" w:rsidR="00C150AE" w:rsidRPr="001E00CB" w:rsidRDefault="00C150AE" w:rsidP="00C150AE">
      <w:pPr>
        <w:pStyle w:val="Normlnprvnodsazen"/>
        <w:numPr>
          <w:ilvl w:val="2"/>
          <w:numId w:val="7"/>
        </w:numPr>
        <w:rPr>
          <w:highlight w:val="yellow"/>
        </w:rPr>
      </w:pPr>
      <w:r w:rsidRPr="001E00CB">
        <w:rPr>
          <w:highlight w:val="yellow"/>
        </w:rPr>
        <w:lastRenderedPageBreak/>
        <w:t>Tech:</w:t>
      </w:r>
    </w:p>
    <w:p w14:paraId="0ABCB5DA"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04991DE0"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011BDE44"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tif</w:t>
      </w:r>
      <w:proofErr w:type="spellEnd"/>
      <w:r w:rsidRPr="001E00CB">
        <w:rPr>
          <w:highlight w:val="yellow"/>
        </w:rPr>
        <w:t xml:space="preserve">, </w:t>
      </w:r>
      <w:proofErr w:type="spellStart"/>
      <w:r w:rsidRPr="001E00CB">
        <w:rPr>
          <w:highlight w:val="yellow"/>
        </w:rPr>
        <w:t>jpg</w:t>
      </w:r>
      <w:proofErr w:type="spellEnd"/>
      <w:r w:rsidRPr="001E00CB">
        <w:rPr>
          <w:highlight w:val="yellow"/>
        </w:rPr>
        <w:t xml:space="preserve"> atd.</w:t>
      </w:r>
    </w:p>
    <w:p w14:paraId="252A798C" w14:textId="77777777" w:rsidR="00C150AE" w:rsidRPr="001E00CB" w:rsidRDefault="00C150AE" w:rsidP="00C150AE">
      <w:pPr>
        <w:pStyle w:val="Normlnprvnodsazen"/>
        <w:numPr>
          <w:ilvl w:val="5"/>
          <w:numId w:val="7"/>
        </w:numPr>
        <w:rPr>
          <w:highlight w:val="yellow"/>
        </w:rPr>
      </w:pPr>
      <w:r w:rsidRPr="001E00CB">
        <w:rPr>
          <w:highlight w:val="yellow"/>
        </w:rPr>
        <w:t>služby – WMS, REST</w:t>
      </w:r>
    </w:p>
    <w:p w14:paraId="6985B518"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498138C4"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7D6B8DAB"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shapefile</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aj. </w:t>
      </w:r>
    </w:p>
    <w:p w14:paraId="2226CA7D" w14:textId="77777777" w:rsidR="00C150AE" w:rsidRPr="001E00CB" w:rsidRDefault="00C150AE" w:rsidP="00C150AE">
      <w:pPr>
        <w:pStyle w:val="Normlnprvnodsazen"/>
        <w:numPr>
          <w:ilvl w:val="5"/>
          <w:numId w:val="7"/>
        </w:numPr>
        <w:rPr>
          <w:highlight w:val="yellow"/>
        </w:rPr>
      </w:pPr>
      <w:r w:rsidRPr="001E00CB">
        <w:rPr>
          <w:highlight w:val="yellow"/>
        </w:rPr>
        <w:t>služby – WFS, REST</w:t>
      </w:r>
    </w:p>
    <w:p w14:paraId="4532F081" w14:textId="77777777" w:rsidR="00C150AE" w:rsidRPr="001E00CB" w:rsidRDefault="00C150AE" w:rsidP="00C150AE">
      <w:pPr>
        <w:pStyle w:val="Normlnprvnodsazen"/>
        <w:numPr>
          <w:ilvl w:val="1"/>
          <w:numId w:val="7"/>
        </w:numPr>
        <w:rPr>
          <w:highlight w:val="yellow"/>
        </w:rPr>
      </w:pPr>
      <w:proofErr w:type="gramStart"/>
      <w:r w:rsidRPr="001E00CB">
        <w:rPr>
          <w:highlight w:val="yellow"/>
        </w:rPr>
        <w:t>3d</w:t>
      </w:r>
      <w:proofErr w:type="gramEnd"/>
      <w:r w:rsidRPr="001E00CB">
        <w:rPr>
          <w:highlight w:val="yellow"/>
        </w:rPr>
        <w:t xml:space="preserve"> – objekty – budovy </w:t>
      </w:r>
    </w:p>
    <w:p w14:paraId="4E416F90" w14:textId="77777777" w:rsidR="00C150AE" w:rsidRPr="001E00CB" w:rsidRDefault="00C150AE" w:rsidP="00C150AE">
      <w:pPr>
        <w:pStyle w:val="Normlnprvnodsazen"/>
        <w:numPr>
          <w:ilvl w:val="2"/>
          <w:numId w:val="7"/>
        </w:numPr>
        <w:rPr>
          <w:highlight w:val="yellow"/>
        </w:rPr>
      </w:pPr>
      <w:r w:rsidRPr="001E00CB">
        <w:rPr>
          <w:highlight w:val="yellow"/>
        </w:rPr>
        <w:t>Tech:</w:t>
      </w:r>
    </w:p>
    <w:p w14:paraId="3F61B3F7"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3d modely – </w:t>
      </w:r>
      <w:proofErr w:type="spellStart"/>
      <w:r w:rsidRPr="001E00CB">
        <w:rPr>
          <w:highlight w:val="yellow"/>
        </w:rPr>
        <w:t>tin</w:t>
      </w:r>
      <w:proofErr w:type="spellEnd"/>
      <w:r w:rsidRPr="001E00CB">
        <w:rPr>
          <w:highlight w:val="yellow"/>
        </w:rPr>
        <w:t xml:space="preserve"> – (</w:t>
      </w:r>
      <w:proofErr w:type="spellStart"/>
      <w:r w:rsidRPr="001E00CB">
        <w:rPr>
          <w:highlight w:val="yellow"/>
        </w:rPr>
        <w:t>gltf</w:t>
      </w:r>
      <w:proofErr w:type="spellEnd"/>
      <w:r w:rsidRPr="001E00CB">
        <w:rPr>
          <w:highlight w:val="yellow"/>
        </w:rPr>
        <w:t xml:space="preserve">, </w:t>
      </w:r>
      <w:proofErr w:type="spellStart"/>
      <w:r w:rsidRPr="001E00CB">
        <w:rPr>
          <w:highlight w:val="yellow"/>
        </w:rPr>
        <w:t>cityjson</w:t>
      </w:r>
      <w:proofErr w:type="spellEnd"/>
      <w:r w:rsidRPr="001E00CB">
        <w:rPr>
          <w:highlight w:val="yellow"/>
        </w:rPr>
        <w:t xml:space="preserve">, </w:t>
      </w:r>
      <w:proofErr w:type="spellStart"/>
      <w:r w:rsidRPr="001E00CB">
        <w:rPr>
          <w:highlight w:val="yellow"/>
        </w:rPr>
        <w:t>cityGML</w:t>
      </w:r>
      <w:proofErr w:type="spellEnd"/>
      <w:r w:rsidRPr="001E00CB">
        <w:rPr>
          <w:highlight w:val="yellow"/>
        </w:rPr>
        <w:t xml:space="preserve">, </w:t>
      </w:r>
      <w:proofErr w:type="spellStart"/>
      <w:r w:rsidRPr="001E00CB">
        <w:rPr>
          <w:highlight w:val="yellow"/>
        </w:rPr>
        <w:t>obj</w:t>
      </w:r>
      <w:proofErr w:type="spellEnd"/>
      <w:r w:rsidRPr="001E00CB">
        <w:rPr>
          <w:highlight w:val="yellow"/>
        </w:rPr>
        <w:t xml:space="preserve">, </w:t>
      </w:r>
      <w:proofErr w:type="spellStart"/>
      <w:r w:rsidRPr="001E00CB">
        <w:rPr>
          <w:highlight w:val="yellow"/>
        </w:rPr>
        <w:t>collada</w:t>
      </w:r>
      <w:proofErr w:type="spellEnd"/>
      <w:r w:rsidRPr="001E00CB">
        <w:rPr>
          <w:highlight w:val="yellow"/>
        </w:rPr>
        <w:t xml:space="preserve"> atd.)</w:t>
      </w:r>
    </w:p>
    <w:p w14:paraId="2241DD9A"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53DF32BD"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data </w:t>
      </w:r>
      <w:proofErr w:type="spellStart"/>
      <w:r w:rsidRPr="001E00CB">
        <w:rPr>
          <w:highlight w:val="yellow"/>
        </w:rPr>
        <w:t>naloadovaná</w:t>
      </w:r>
      <w:proofErr w:type="spellEnd"/>
      <w:r w:rsidRPr="001E00CB">
        <w:rPr>
          <w:highlight w:val="yellow"/>
        </w:rPr>
        <w:t xml:space="preserve"> do klienta při otevření aplikace</w:t>
      </w:r>
    </w:p>
    <w:p w14:paraId="34AA55AD" w14:textId="77777777" w:rsidR="00C150AE" w:rsidRPr="001E00CB" w:rsidRDefault="00C150AE" w:rsidP="00C150AE">
      <w:pPr>
        <w:pStyle w:val="Normlnprvnodsazen"/>
        <w:numPr>
          <w:ilvl w:val="5"/>
          <w:numId w:val="7"/>
        </w:numPr>
        <w:rPr>
          <w:highlight w:val="yellow"/>
        </w:rPr>
      </w:pPr>
      <w:r w:rsidRPr="001E00CB">
        <w:rPr>
          <w:highlight w:val="yellow"/>
        </w:rPr>
        <w:t xml:space="preserve">Služby - ?? – </w:t>
      </w:r>
      <w:proofErr w:type="spellStart"/>
      <w:r w:rsidRPr="001E00CB">
        <w:rPr>
          <w:highlight w:val="yellow"/>
        </w:rPr>
        <w:t>cdn</w:t>
      </w:r>
      <w:proofErr w:type="spellEnd"/>
      <w:r w:rsidRPr="001E00CB">
        <w:rPr>
          <w:highlight w:val="yellow"/>
        </w:rPr>
        <w:t xml:space="preserve">? – </w:t>
      </w:r>
      <w:proofErr w:type="spellStart"/>
      <w:r w:rsidRPr="001E00CB">
        <w:rPr>
          <w:highlight w:val="yellow"/>
        </w:rPr>
        <w:t>sketchfab</w:t>
      </w:r>
      <w:proofErr w:type="spellEnd"/>
      <w:r w:rsidRPr="001E00CB">
        <w:rPr>
          <w:highlight w:val="yellow"/>
        </w:rPr>
        <w:t xml:space="preserve"> – vlastní server </w:t>
      </w:r>
      <w:proofErr w:type="spellStart"/>
      <w:r w:rsidRPr="001E00CB">
        <w:rPr>
          <w:highlight w:val="yellow"/>
        </w:rPr>
        <w:t>serving</w:t>
      </w:r>
      <w:proofErr w:type="spellEnd"/>
      <w:r w:rsidRPr="001E00CB">
        <w:rPr>
          <w:highlight w:val="yellow"/>
        </w:rPr>
        <w:t>?</w:t>
      </w:r>
    </w:p>
    <w:p w14:paraId="05A59F99"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jednoduchý – plocha s texturou co se otáčí – symbol (</w:t>
      </w:r>
      <w:proofErr w:type="spellStart"/>
      <w:r w:rsidRPr="001E00CB">
        <w:rPr>
          <w:highlight w:val="yellow"/>
        </w:rPr>
        <w:t>gltf</w:t>
      </w:r>
      <w:proofErr w:type="spellEnd"/>
      <w:r w:rsidRPr="001E00CB">
        <w:rPr>
          <w:highlight w:val="yellow"/>
        </w:rPr>
        <w:t>)</w:t>
      </w:r>
    </w:p>
    <w:p w14:paraId="3DE86A94" w14:textId="77777777" w:rsidR="00C150AE" w:rsidRPr="001E00CB" w:rsidRDefault="00C150AE" w:rsidP="00C150AE">
      <w:pPr>
        <w:pStyle w:val="Normlnprvnodsazen"/>
        <w:numPr>
          <w:ilvl w:val="4"/>
          <w:numId w:val="7"/>
        </w:numPr>
        <w:rPr>
          <w:highlight w:val="yellow"/>
        </w:rPr>
      </w:pPr>
      <w:r w:rsidRPr="001E00CB">
        <w:rPr>
          <w:highlight w:val="yellow"/>
        </w:rPr>
        <w:t>Zdroj:</w:t>
      </w:r>
    </w:p>
    <w:p w14:paraId="184D79DF" w14:textId="77777777" w:rsidR="00C150AE" w:rsidRPr="001E00CB" w:rsidRDefault="00C150AE" w:rsidP="00C150AE">
      <w:pPr>
        <w:pStyle w:val="Normlnprvnodsazen"/>
        <w:numPr>
          <w:ilvl w:val="5"/>
          <w:numId w:val="7"/>
        </w:numPr>
        <w:rPr>
          <w:highlight w:val="yellow"/>
        </w:rPr>
      </w:pPr>
      <w:r w:rsidRPr="001E00CB">
        <w:rPr>
          <w:highlight w:val="yellow"/>
        </w:rPr>
        <w:t>??</w:t>
      </w:r>
    </w:p>
    <w:p w14:paraId="6F492C23" w14:textId="77777777" w:rsidR="00C150AE" w:rsidRPr="001E00CB" w:rsidRDefault="00C150AE" w:rsidP="00C150AE">
      <w:pPr>
        <w:pStyle w:val="Normlnprvnodsazen"/>
        <w:numPr>
          <w:ilvl w:val="0"/>
          <w:numId w:val="7"/>
        </w:numPr>
        <w:rPr>
          <w:highlight w:val="yellow"/>
        </w:rPr>
      </w:pPr>
      <w:r w:rsidRPr="001E00CB">
        <w:rPr>
          <w:highlight w:val="yellow"/>
        </w:rPr>
        <w:t>Text</w:t>
      </w:r>
    </w:p>
    <w:p w14:paraId="652F2988" w14:textId="77777777" w:rsidR="00C150AE" w:rsidRPr="001E00CB" w:rsidRDefault="00C150AE" w:rsidP="00C150AE">
      <w:pPr>
        <w:pStyle w:val="Normlnprvnodsazen"/>
        <w:numPr>
          <w:ilvl w:val="1"/>
          <w:numId w:val="7"/>
        </w:numPr>
        <w:rPr>
          <w:highlight w:val="yellow"/>
        </w:rPr>
      </w:pPr>
      <w:r w:rsidRPr="001E00CB">
        <w:rPr>
          <w:highlight w:val="yellow"/>
        </w:rPr>
        <w:t>…</w:t>
      </w:r>
    </w:p>
    <w:p w14:paraId="5D59391F" w14:textId="77777777" w:rsidR="00C150AE" w:rsidRPr="001E00CB" w:rsidRDefault="00C150AE" w:rsidP="00C150AE">
      <w:pPr>
        <w:pStyle w:val="Normlnprvnodsazen"/>
        <w:numPr>
          <w:ilvl w:val="0"/>
          <w:numId w:val="7"/>
        </w:numPr>
        <w:rPr>
          <w:highlight w:val="yellow"/>
        </w:rPr>
      </w:pPr>
      <w:r w:rsidRPr="001E00CB">
        <w:rPr>
          <w:highlight w:val="yellow"/>
        </w:rPr>
        <w:t xml:space="preserve">Tematická data – statistika, </w:t>
      </w:r>
      <w:proofErr w:type="spellStart"/>
      <w:r w:rsidRPr="001E00CB">
        <w:rPr>
          <w:highlight w:val="yellow"/>
        </w:rPr>
        <w:t>agreagace</w:t>
      </w:r>
      <w:proofErr w:type="spellEnd"/>
      <w:r w:rsidRPr="001E00CB">
        <w:rPr>
          <w:highlight w:val="yellow"/>
        </w:rPr>
        <w:t>, atd</w:t>
      </w:r>
    </w:p>
    <w:p w14:paraId="42F1379F"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body, linie, polygony</w:t>
      </w:r>
    </w:p>
    <w:p w14:paraId="3AEFB50A" w14:textId="77777777" w:rsidR="00C150AE" w:rsidRPr="001E00CB" w:rsidRDefault="00C150AE" w:rsidP="00C150AE">
      <w:pPr>
        <w:pStyle w:val="Normlnprvnodsazen"/>
        <w:numPr>
          <w:ilvl w:val="2"/>
          <w:numId w:val="7"/>
        </w:numPr>
        <w:rPr>
          <w:highlight w:val="yellow"/>
        </w:rPr>
      </w:pPr>
      <w:r w:rsidRPr="001E00CB">
        <w:rPr>
          <w:highlight w:val="yellow"/>
        </w:rPr>
        <w:t>Tech:</w:t>
      </w:r>
    </w:p>
    <w:p w14:paraId="19011827"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5A0849A3"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0AFDD845"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tif</w:t>
      </w:r>
      <w:proofErr w:type="spellEnd"/>
      <w:r w:rsidRPr="001E00CB">
        <w:rPr>
          <w:highlight w:val="yellow"/>
        </w:rPr>
        <w:t xml:space="preserve">, </w:t>
      </w:r>
      <w:proofErr w:type="spellStart"/>
      <w:r w:rsidRPr="001E00CB">
        <w:rPr>
          <w:highlight w:val="yellow"/>
        </w:rPr>
        <w:t>jpg</w:t>
      </w:r>
      <w:proofErr w:type="spellEnd"/>
      <w:r w:rsidRPr="001E00CB">
        <w:rPr>
          <w:highlight w:val="yellow"/>
        </w:rPr>
        <w:t xml:space="preserve"> atd.</w:t>
      </w:r>
    </w:p>
    <w:p w14:paraId="475E91AD" w14:textId="77777777" w:rsidR="00C150AE" w:rsidRPr="001E00CB" w:rsidRDefault="00C150AE" w:rsidP="00C150AE">
      <w:pPr>
        <w:pStyle w:val="Normlnprvnodsazen"/>
        <w:numPr>
          <w:ilvl w:val="5"/>
          <w:numId w:val="7"/>
        </w:numPr>
        <w:rPr>
          <w:highlight w:val="yellow"/>
        </w:rPr>
      </w:pPr>
      <w:r w:rsidRPr="001E00CB">
        <w:rPr>
          <w:highlight w:val="yellow"/>
        </w:rPr>
        <w:t>služby – WMS, REST</w:t>
      </w:r>
    </w:p>
    <w:p w14:paraId="1207860C"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45AE38ED"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47CAA946"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shapefile</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aj. </w:t>
      </w:r>
    </w:p>
    <w:p w14:paraId="44CCBFB7" w14:textId="77777777" w:rsidR="00C150AE" w:rsidRPr="001E00CB" w:rsidRDefault="00C150AE" w:rsidP="00C150AE">
      <w:pPr>
        <w:pStyle w:val="Normlnprvnodsazen"/>
        <w:numPr>
          <w:ilvl w:val="5"/>
          <w:numId w:val="7"/>
        </w:numPr>
        <w:rPr>
          <w:highlight w:val="yellow"/>
        </w:rPr>
      </w:pPr>
      <w:r w:rsidRPr="001E00CB">
        <w:rPr>
          <w:highlight w:val="yellow"/>
        </w:rPr>
        <w:t>služby – WFS, REST</w:t>
      </w:r>
    </w:p>
    <w:p w14:paraId="7DE3AEC9" w14:textId="77777777" w:rsidR="00C150AE" w:rsidRPr="001E00CB" w:rsidRDefault="00C150AE" w:rsidP="00C150AE">
      <w:pPr>
        <w:pStyle w:val="Normlnprvnodsazen"/>
        <w:numPr>
          <w:ilvl w:val="1"/>
          <w:numId w:val="7"/>
        </w:numPr>
        <w:rPr>
          <w:highlight w:val="yellow"/>
        </w:rPr>
      </w:pPr>
      <w:proofErr w:type="gramStart"/>
      <w:r w:rsidRPr="001E00CB">
        <w:rPr>
          <w:highlight w:val="yellow"/>
        </w:rPr>
        <w:t>3d</w:t>
      </w:r>
      <w:proofErr w:type="gramEnd"/>
      <w:r w:rsidRPr="001E00CB">
        <w:rPr>
          <w:highlight w:val="yellow"/>
        </w:rPr>
        <w:t xml:space="preserve"> – volumetrické </w:t>
      </w:r>
    </w:p>
    <w:p w14:paraId="22B55706" w14:textId="77777777" w:rsidR="00C150AE" w:rsidRPr="001E00CB" w:rsidRDefault="00C150AE" w:rsidP="00C150AE">
      <w:pPr>
        <w:pStyle w:val="Normlnprvnodsazen"/>
        <w:numPr>
          <w:ilvl w:val="2"/>
          <w:numId w:val="7"/>
        </w:numPr>
        <w:rPr>
          <w:highlight w:val="yellow"/>
        </w:rPr>
      </w:pPr>
      <w:r w:rsidRPr="001E00CB">
        <w:rPr>
          <w:highlight w:val="yellow"/>
        </w:rPr>
        <w:lastRenderedPageBreak/>
        <w:t>Tech:</w:t>
      </w:r>
    </w:p>
    <w:p w14:paraId="21D83A5A"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w:t>
      </w:r>
    </w:p>
    <w:p w14:paraId="7F4358DF" w14:textId="77777777" w:rsidR="00C150AE" w:rsidRPr="001E00CB" w:rsidRDefault="00C150AE" w:rsidP="00C150AE">
      <w:pPr>
        <w:pStyle w:val="Normlnprvnodsazen"/>
        <w:numPr>
          <w:ilvl w:val="4"/>
          <w:numId w:val="7"/>
        </w:numPr>
        <w:rPr>
          <w:highlight w:val="yellow"/>
        </w:rPr>
      </w:pPr>
      <w:r w:rsidRPr="001E00CB">
        <w:rPr>
          <w:highlight w:val="yellow"/>
        </w:rPr>
        <w:t>stejné</w:t>
      </w:r>
    </w:p>
    <w:p w14:paraId="55B55C78" w14:textId="77777777" w:rsidR="00C150AE" w:rsidRPr="001E00CB" w:rsidRDefault="00C150AE" w:rsidP="00C150AE">
      <w:pPr>
        <w:pStyle w:val="Normlnprvnodsazen"/>
        <w:numPr>
          <w:ilvl w:val="3"/>
          <w:numId w:val="7"/>
        </w:numPr>
        <w:rPr>
          <w:highlight w:val="yellow"/>
        </w:rPr>
      </w:pPr>
      <w:proofErr w:type="spellStart"/>
      <w:r w:rsidRPr="001E00CB">
        <w:rPr>
          <w:highlight w:val="yellow"/>
        </w:rPr>
        <w:t>Voxely</w:t>
      </w:r>
      <w:proofErr w:type="spellEnd"/>
    </w:p>
    <w:p w14:paraId="29A9525E" w14:textId="77777777" w:rsidR="00C150AE" w:rsidRPr="001E00CB" w:rsidRDefault="00C150AE" w:rsidP="00C150AE">
      <w:pPr>
        <w:pStyle w:val="Normlnprvnodsazen"/>
        <w:numPr>
          <w:ilvl w:val="4"/>
          <w:numId w:val="7"/>
        </w:numPr>
        <w:rPr>
          <w:highlight w:val="yellow"/>
        </w:rPr>
      </w:pPr>
      <w:r w:rsidRPr="001E00CB">
        <w:rPr>
          <w:highlight w:val="yellow"/>
        </w:rPr>
        <w:t>??</w:t>
      </w:r>
    </w:p>
    <w:p w14:paraId="5FC9B3C4" w14:textId="77777777" w:rsidR="00C150AE" w:rsidRDefault="00C150AE" w:rsidP="00C150AE">
      <w:pPr>
        <w:pStyle w:val="Normlnprvnodsazen"/>
        <w:ind w:firstLine="0"/>
      </w:pPr>
      <w:r>
        <w:t>Odkud data?</w:t>
      </w:r>
    </w:p>
    <w:p w14:paraId="58025B51" w14:textId="77777777" w:rsidR="00C150AE" w:rsidRDefault="00C150AE" w:rsidP="00C150AE">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D760897" w14:textId="77777777" w:rsidR="00C150AE" w:rsidRDefault="00C150AE" w:rsidP="00C150AE">
      <w:pPr>
        <w:pStyle w:val="Normlnprvnodsazen"/>
        <w:numPr>
          <w:ilvl w:val="1"/>
          <w:numId w:val="7"/>
        </w:numPr>
      </w:pPr>
      <w:r>
        <w:t>Brno – všechno</w:t>
      </w:r>
    </w:p>
    <w:p w14:paraId="643484B6" w14:textId="7259A304" w:rsidR="00C150AE" w:rsidRPr="001E00CB" w:rsidRDefault="00C150AE" w:rsidP="00C150AE">
      <w:pPr>
        <w:pStyle w:val="Normlnprvnodsazen"/>
        <w:numPr>
          <w:ilvl w:val="0"/>
          <w:numId w:val="7"/>
        </w:numPr>
        <w:rPr>
          <w:highlight w:val="yellow"/>
        </w:rPr>
      </w:pPr>
      <w:r w:rsidRPr="001E00CB">
        <w:rPr>
          <w:highlight w:val="yellow"/>
        </w:rPr>
        <w:t xml:space="preserve">Švýcarsko – </w:t>
      </w:r>
      <w:proofErr w:type="spellStart"/>
      <w:r w:rsidRPr="001E00CB">
        <w:rPr>
          <w:highlight w:val="yellow"/>
        </w:rPr>
        <w:t>swiss</w:t>
      </w:r>
      <w:proofErr w:type="spellEnd"/>
      <w:r w:rsidRPr="001E00CB">
        <w:rPr>
          <w:highlight w:val="yellow"/>
        </w:rPr>
        <w:t xml:space="preserve"> </w:t>
      </w:r>
      <w:proofErr w:type="spellStart"/>
      <w:proofErr w:type="gramStart"/>
      <w:r w:rsidRPr="001E00CB">
        <w:rPr>
          <w:highlight w:val="yellow"/>
        </w:rPr>
        <w:t>topo</w:t>
      </w:r>
      <w:proofErr w:type="spellEnd"/>
      <w:r w:rsidR="001E00CB" w:rsidRPr="001E00CB">
        <w:rPr>
          <w:highlight w:val="yellow"/>
        </w:rPr>
        <w:t xml:space="preserve">  -</w:t>
      </w:r>
      <w:proofErr w:type="gramEnd"/>
      <w:r w:rsidR="001E00CB" w:rsidRPr="001E00CB">
        <w:rPr>
          <w:highlight w:val="yellow"/>
        </w:rPr>
        <w:t xml:space="preserve"> Vyzkoušet </w:t>
      </w:r>
      <w:proofErr w:type="spellStart"/>
      <w:r w:rsidR="001E00CB" w:rsidRPr="001E00CB">
        <w:rPr>
          <w:highlight w:val="yellow"/>
        </w:rPr>
        <w:t>načítáaní</w:t>
      </w:r>
      <w:proofErr w:type="spellEnd"/>
      <w:r w:rsidR="001E00CB" w:rsidRPr="001E00CB">
        <w:rPr>
          <w:highlight w:val="yellow"/>
        </w:rPr>
        <w:t xml:space="preserve"> rastrů a textur. Udělat </w:t>
      </w:r>
      <w:proofErr w:type="spellStart"/>
      <w:r w:rsidR="001E00CB" w:rsidRPr="001E00CB">
        <w:rPr>
          <w:highlight w:val="yellow"/>
        </w:rPr>
        <w:t>pipelinu</w:t>
      </w:r>
      <w:proofErr w:type="spellEnd"/>
      <w:r w:rsidR="001E00CB" w:rsidRPr="001E00CB">
        <w:rPr>
          <w:highlight w:val="yellow"/>
        </w:rPr>
        <w:t>?</w:t>
      </w:r>
    </w:p>
    <w:p w14:paraId="4DD41DB2" w14:textId="77777777" w:rsidR="00C150AE" w:rsidRDefault="00C150AE" w:rsidP="00C150AE">
      <w:pPr>
        <w:pStyle w:val="Normlnprvnodsazen"/>
        <w:numPr>
          <w:ilvl w:val="0"/>
          <w:numId w:val="7"/>
        </w:numPr>
      </w:pPr>
      <w:r>
        <w:t>Google API</w:t>
      </w:r>
    </w:p>
    <w:p w14:paraId="058D59E7" w14:textId="118102EF" w:rsidR="001E00CB" w:rsidRPr="00C150AE" w:rsidRDefault="00000000" w:rsidP="001E00CB">
      <w:pPr>
        <w:pStyle w:val="Normlnprvnodsazen"/>
        <w:numPr>
          <w:ilvl w:val="1"/>
          <w:numId w:val="7"/>
        </w:numPr>
      </w:pPr>
      <w:hyperlink r:id="rId75" w:history="1">
        <w:r w:rsidR="00C150AE" w:rsidRPr="00B76B4A">
          <w:rPr>
            <w:rStyle w:val="Hyperlink"/>
          </w:rPr>
          <w:t>https://developers.google.com/maps/documentation/tile/use-renderer</w:t>
        </w:r>
      </w:hyperlink>
    </w:p>
    <w:p w14:paraId="51FC0030" w14:textId="41C3F5C3" w:rsidR="00455C26" w:rsidRDefault="00455C26" w:rsidP="00455C26">
      <w:pPr>
        <w:pStyle w:val="Heading2"/>
      </w:pPr>
      <w:r>
        <w:t>UX</w:t>
      </w:r>
    </w:p>
    <w:p w14:paraId="30E519E4" w14:textId="5EB47794" w:rsidR="00455C26" w:rsidRDefault="00DC2D7C" w:rsidP="00455C26">
      <w:pPr>
        <w:rPr>
          <w:lang w:val="en-US" w:eastAsia="cs-CZ"/>
        </w:rPr>
      </w:pPr>
      <w:r>
        <w:rPr>
          <w:lang w:val="en-US" w:eastAsia="cs-CZ"/>
        </w:rPr>
        <w:t>HTML</w:t>
      </w:r>
    </w:p>
    <w:p w14:paraId="0B8AD970" w14:textId="1AA36BE1" w:rsidR="00DC2D7C" w:rsidRDefault="00DC2D7C" w:rsidP="00DC2D7C">
      <w:pPr>
        <w:pStyle w:val="Normlnprvnodsazen"/>
        <w:ind w:firstLine="0"/>
        <w:rPr>
          <w:lang w:val="en-US"/>
        </w:rPr>
      </w:pPr>
      <w:r>
        <w:rPr>
          <w:lang w:val="en-US"/>
        </w:rPr>
        <w:t xml:space="preserve">Troika text - </w:t>
      </w:r>
      <w:proofErr w:type="spellStart"/>
      <w:r>
        <w:rPr>
          <w:lang w:val="en-US"/>
        </w:rPr>
        <w:t>statický</w:t>
      </w:r>
      <w:proofErr w:type="spellEnd"/>
    </w:p>
    <w:p w14:paraId="10A9B96B" w14:textId="73D9793F" w:rsidR="00DC2D7C" w:rsidRDefault="00DC2D7C" w:rsidP="00DC2D7C">
      <w:pPr>
        <w:pStyle w:val="Normlnprvnodsazen"/>
        <w:ind w:firstLine="0"/>
      </w:pPr>
      <w:proofErr w:type="spellStart"/>
      <w:r>
        <w:rPr>
          <w:lang w:val="en-US"/>
        </w:rPr>
        <w:t>Bilboardy</w:t>
      </w:r>
      <w:proofErr w:type="spellEnd"/>
      <w:r>
        <w:rPr>
          <w:lang w:val="en-US"/>
        </w:rPr>
        <w:t xml:space="preserve"> – </w:t>
      </w:r>
      <w:proofErr w:type="spellStart"/>
      <w:r>
        <w:rPr>
          <w:lang w:val="en-US"/>
        </w:rPr>
        <w:t>dynamické</w:t>
      </w:r>
      <w:proofErr w:type="spellEnd"/>
      <w:r>
        <w:rPr>
          <w:lang w:val="en-US"/>
        </w:rPr>
        <w:t xml:space="preserve"> </w:t>
      </w:r>
      <w:proofErr w:type="spellStart"/>
      <w:r>
        <w:rPr>
          <w:lang w:val="en-US"/>
        </w:rPr>
        <w:t>otáčení</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uživatele</w:t>
      </w:r>
      <w:proofErr w:type="spellEnd"/>
      <w:r>
        <w:rPr>
          <w:lang w:val="en-US"/>
        </w:rPr>
        <w:t xml:space="preserve"> – je </w:t>
      </w:r>
      <w:proofErr w:type="spellStart"/>
      <w:r>
        <w:rPr>
          <w:lang w:val="en-US"/>
        </w:rPr>
        <w:t>nutné</w:t>
      </w:r>
      <w:proofErr w:type="spellEnd"/>
      <w:r>
        <w:rPr>
          <w:lang w:val="en-US"/>
        </w:rPr>
        <w:t xml:space="preserve">? – jak </w:t>
      </w:r>
      <w:proofErr w:type="spellStart"/>
      <w:r>
        <w:rPr>
          <w:lang w:val="en-US"/>
        </w:rPr>
        <w:t>moc</w:t>
      </w:r>
      <w:proofErr w:type="spellEnd"/>
      <w:r>
        <w:rPr>
          <w:lang w:val="en-US"/>
        </w:rPr>
        <w:t xml:space="preserve"> </w:t>
      </w:r>
      <w:proofErr w:type="spellStart"/>
      <w:r>
        <w:rPr>
          <w:lang w:val="en-US"/>
        </w:rPr>
        <w:t>pohybu</w:t>
      </w:r>
      <w:proofErr w:type="spellEnd"/>
      <w:r>
        <w:rPr>
          <w:lang w:val="en-US"/>
        </w:rPr>
        <w:t xml:space="preserve"> </w:t>
      </w:r>
      <w:proofErr w:type="spellStart"/>
      <w:r>
        <w:rPr>
          <w:lang w:val="en-US"/>
        </w:rPr>
        <w:t>budu</w:t>
      </w:r>
      <w:proofErr w:type="spellEnd"/>
      <w:r>
        <w:rPr>
          <w:lang w:val="en-US"/>
        </w:rPr>
        <w:t xml:space="preserve"> </w:t>
      </w:r>
      <w:proofErr w:type="spellStart"/>
      <w:r>
        <w:rPr>
          <w:lang w:val="en-US"/>
        </w:rPr>
        <w:t>vy</w:t>
      </w:r>
      <w:r>
        <w:t>žadovat</w:t>
      </w:r>
      <w:proofErr w:type="spellEnd"/>
    </w:p>
    <w:p w14:paraId="62994ABA" w14:textId="25A3F850" w:rsidR="00414E1F" w:rsidRDefault="00414E1F" w:rsidP="00414E1F">
      <w:pPr>
        <w:pStyle w:val="Heading2"/>
      </w:pPr>
      <w:r>
        <w:t>Deployment</w:t>
      </w:r>
    </w:p>
    <w:p w14:paraId="441D04A1" w14:textId="6BCCD397" w:rsidR="00414E1F" w:rsidRPr="00414E1F" w:rsidRDefault="00414E1F" w:rsidP="00414E1F">
      <w:pPr>
        <w:rPr>
          <w:lang w:val="en-US" w:eastAsia="cs-CZ"/>
        </w:rPr>
      </w:pPr>
      <w:r w:rsidRPr="00414E1F">
        <w:rPr>
          <w:noProof/>
          <w:lang w:val="en-US" w:eastAsia="cs-CZ"/>
        </w:rPr>
        <w:drawing>
          <wp:inline distT="0" distB="0" distL="0" distR="0" wp14:anchorId="2BDE4091" wp14:editId="3DA35B3F">
            <wp:extent cx="5579745" cy="1879600"/>
            <wp:effectExtent l="0" t="0" r="1905" b="6350"/>
            <wp:docPr id="147871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3057" name="Picture 1" descr="A screenshot of a computer&#10;&#10;Description automatically generated"/>
                    <pic:cNvPicPr/>
                  </pic:nvPicPr>
                  <pic:blipFill>
                    <a:blip r:embed="rId76"/>
                    <a:stretch>
                      <a:fillRect/>
                    </a:stretch>
                  </pic:blipFill>
                  <pic:spPr>
                    <a:xfrm>
                      <a:off x="0" y="0"/>
                      <a:ext cx="5579745" cy="1879600"/>
                    </a:xfrm>
                    <a:prstGeom prst="rect">
                      <a:avLst/>
                    </a:prstGeom>
                  </pic:spPr>
                </pic:pic>
              </a:graphicData>
            </a:graphic>
          </wp:inline>
        </w:drawing>
      </w:r>
    </w:p>
    <w:p w14:paraId="5E30763B" w14:textId="6156A8C0" w:rsidR="00414E1F" w:rsidRPr="0029775B" w:rsidRDefault="00414E1F" w:rsidP="00414E1F">
      <w:pPr>
        <w:pStyle w:val="Normlnprvnodsazen"/>
        <w:ind w:firstLine="0"/>
        <w:rPr>
          <w:lang w:eastAsia="en-US"/>
        </w:rPr>
      </w:pPr>
      <w:proofErr w:type="spellStart"/>
      <w:r>
        <w:rPr>
          <w:lang w:eastAsia="en-US"/>
        </w:rPr>
        <w:t>Npm</w:t>
      </w:r>
      <w:proofErr w:type="spellEnd"/>
      <w:r>
        <w:rPr>
          <w:lang w:eastAsia="en-US"/>
        </w:rPr>
        <w:t xml:space="preserve"> </w:t>
      </w:r>
      <w:proofErr w:type="spellStart"/>
      <w:r>
        <w:rPr>
          <w:lang w:eastAsia="en-US"/>
        </w:rPr>
        <w:t>package</w:t>
      </w:r>
      <w:proofErr w:type="spellEnd"/>
      <w:r>
        <w:rPr>
          <w:lang w:eastAsia="en-US"/>
        </w:rPr>
        <w:t xml:space="preserve"> – </w:t>
      </w:r>
      <w:proofErr w:type="spellStart"/>
      <w:r>
        <w:rPr>
          <w:lang w:eastAsia="en-US"/>
        </w:rPr>
        <w:t>gh</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Github</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actions</w:t>
      </w:r>
      <w:proofErr w:type="spellEnd"/>
      <w:r>
        <w:rPr>
          <w:lang w:eastAsia="en-US"/>
        </w:rPr>
        <w:t xml:space="preserve">.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proofErr w:type="gramStart"/>
      <w:r>
        <w:t>2d</w:t>
      </w:r>
      <w:proofErr w:type="gramEnd"/>
      <w:r>
        <w:t xml:space="preserve"> ne</w:t>
      </w:r>
    </w:p>
    <w:p w14:paraId="0BD41377" w14:textId="77777777" w:rsidR="00A3391B" w:rsidRDefault="00A3391B" w:rsidP="00A3391B">
      <w:pPr>
        <w:pStyle w:val="Normlnprvnodsazen"/>
        <w:numPr>
          <w:ilvl w:val="0"/>
          <w:numId w:val="26"/>
        </w:numPr>
      </w:pPr>
      <w:proofErr w:type="gramStart"/>
      <w:r>
        <w:t>3d</w:t>
      </w:r>
      <w:proofErr w:type="gramEnd"/>
      <w:r>
        <w:t xml:space="preserve">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P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77"/>
          <w:footerReference w:type="default" r:id="rId78"/>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2F1C7F6B" w14:textId="77777777" w:rsidR="00FE5E44" w:rsidRDefault="00FD6309" w:rsidP="00FE5E44">
      <w:pPr>
        <w:pStyle w:val="Bibliography"/>
      </w:pPr>
      <w:r w:rsidRPr="00FD6309">
        <w:rPr>
          <w:b/>
          <w:bCs/>
          <w:sz w:val="18"/>
          <w:szCs w:val="18"/>
        </w:rPr>
        <w:fldChar w:fldCharType="begin"/>
      </w:r>
      <w:r w:rsidR="001B7830">
        <w:rPr>
          <w:b/>
          <w:bCs/>
          <w:sz w:val="18"/>
          <w:szCs w:val="18"/>
        </w:rPr>
        <w:instrText xml:space="preserve"> ADDIN ZOTERO_BIBL {"uncited":[],"omitted":[],"custom":[]} CSL_BIBLIOGRAPHY </w:instrText>
      </w:r>
      <w:r w:rsidRPr="00FD6309">
        <w:rPr>
          <w:b/>
          <w:bCs/>
          <w:sz w:val="18"/>
          <w:szCs w:val="18"/>
        </w:rPr>
        <w:fldChar w:fldCharType="separate"/>
      </w:r>
      <w:r w:rsidR="00FE5E44">
        <w:t xml:space="preserve">2019 - Battle of 3D Rendering Stacks: CesiumJS, VTS Geospatial or iTowns? (2019): </w:t>
      </w:r>
    </w:p>
    <w:p w14:paraId="7350F227" w14:textId="77777777" w:rsidR="00FE5E44" w:rsidRDefault="00FE5E44" w:rsidP="00FE5E44">
      <w:pPr>
        <w:pStyle w:val="Bibliography"/>
      </w:pPr>
      <w:r>
        <w:t xml:space="preserve">ABDUL-RAHMAN, A., PILOUK, M. (2008): Spatial data modelling for 3D GIS. Springer, Berlin ; New York. </w:t>
      </w:r>
    </w:p>
    <w:p w14:paraId="0366AA8C" w14:textId="77777777" w:rsidR="00FE5E44" w:rsidRDefault="00FE5E44" w:rsidP="00FE5E44">
      <w:pPr>
        <w:pStyle w:val="Bibliography"/>
      </w:pPr>
      <w:r>
        <w:t xml:space="preserve">ARIËN, G. (2017): Overview of the rendering pipeline in WebGL, Geert Arien, http://www.geertarien.com/blog/2017/07/16/overview-of-the-rendering-pipeline-in-webgl/ (17. 9. 2023). </w:t>
      </w:r>
    </w:p>
    <w:p w14:paraId="14A97163" w14:textId="77777777" w:rsidR="00FE5E44" w:rsidRDefault="00FE5E44" w:rsidP="00FE5E44">
      <w:pPr>
        <w:pStyle w:val="Bibliography"/>
      </w:pPr>
      <w:r>
        <w:t xml:space="preserve">BANDROVA, T., BONCHEV, S. (2013): 3D Maps – Scale, Accuracy, Level of Detail. </w:t>
      </w:r>
    </w:p>
    <w:p w14:paraId="436FA31B" w14:textId="77777777" w:rsidR="00FE5E44" w:rsidRDefault="00FE5E44" w:rsidP="00FE5E44">
      <w:pPr>
        <w:pStyle w:val="Bibliography"/>
      </w:pPr>
      <w:r>
        <w:t xml:space="preserve">BARUAH, R. (2021): AR and VR Using the WebXR API: Learn to Create Immersive Content with WebGL, Three.js, and A-Frame. Apress, Berkeley, CA. </w:t>
      </w:r>
    </w:p>
    <w:p w14:paraId="2CD108DE" w14:textId="77777777" w:rsidR="00FE5E44" w:rsidRDefault="00FE5E44" w:rsidP="00FE5E44">
      <w:pPr>
        <w:pStyle w:val="Bibliography"/>
      </w:pPr>
      <w:r>
        <w:t xml:space="preserve">BASQUES, K. (2023): Remote debug Android devices, Chrome for Developers, https://developer.chrome.com/docs/devtools/remote-debugging/ (6. 11. 2023). </w:t>
      </w:r>
    </w:p>
    <w:p w14:paraId="6A4E001E" w14:textId="77777777" w:rsidR="00FE5E44" w:rsidRDefault="00FE5E44" w:rsidP="00FE5E44">
      <w:pPr>
        <w:pStyle w:val="Bibliography"/>
      </w:pPr>
      <w:r>
        <w:t xml:space="preserve">BATTY, M. (1997): Virtual geography. Futures, 4, 29, 337–352. </w:t>
      </w:r>
    </w:p>
    <w:p w14:paraId="4D676613" w14:textId="77777777" w:rsidR="00FE5E44" w:rsidRDefault="00FE5E44" w:rsidP="00FE5E44">
      <w:pPr>
        <w:pStyle w:val="Bibliography"/>
      </w:pPr>
      <w:r>
        <w:t xml:space="preserve">BERNARDES, S., MADDEN, M., KNIGHT, A., NEEL, N., MORGAN, N., CAMERON, K., KNOX, J. (2018): A MULTI-COMPONENT SYSTEM FOR DATA ACQUISITION AND VISUALIZATION IN THE GEOSCIENCES BASED ON UAVS, AUGMENTED AND VIRTUAL REALITY. In: The International Archives of the Photogrammetry, Remote Sensing and Spatial Information Sciences. Copernicus GmbH, 45–49. </w:t>
      </w:r>
    </w:p>
    <w:p w14:paraId="12C3C551" w14:textId="77777777" w:rsidR="00FE5E44" w:rsidRDefault="00FE5E44" w:rsidP="00FE5E44">
      <w:pPr>
        <w:pStyle w:val="Bibliography"/>
      </w:pPr>
      <w:r>
        <w:t xml:space="preserve">BILJECKI, F., LEDOUX, H., STOTER, J. (2016): An improved LOD specification for 3D building models. Computers, Environment and Urban Systems, 59, 25–37. </w:t>
      </w:r>
    </w:p>
    <w:p w14:paraId="7B7562CE" w14:textId="77777777" w:rsidR="00FE5E44" w:rsidRDefault="00FE5E44" w:rsidP="00FE5E44">
      <w:pPr>
        <w:pStyle w:val="Bibliography"/>
      </w:pPr>
      <w:r>
        <w:t xml:space="preserve">BLENDER DOCUMENTATION TEAM (2023a): Introduction — Blender Manual, https://docs.blender.org/manual/en/latest/render/materials/introduction.html (15. 10. 2023). </w:t>
      </w:r>
    </w:p>
    <w:p w14:paraId="615C6362" w14:textId="77777777" w:rsidR="00FE5E44" w:rsidRDefault="00FE5E44" w:rsidP="00FE5E44">
      <w:pPr>
        <w:pStyle w:val="Bibliography"/>
      </w:pPr>
      <w:r>
        <w:t xml:space="preserve">BLENDER DOCUMENTATION TEAM (2023b): Light Objects — Blender Manual, https://docs.blender.org/manual/en/latest/render/lights/light_object.html (17. 10. 2023). </w:t>
      </w:r>
    </w:p>
    <w:p w14:paraId="305D8BD5" w14:textId="77777777" w:rsidR="00FE5E44" w:rsidRDefault="00FE5E44" w:rsidP="00FE5E44">
      <w:pPr>
        <w:pStyle w:val="Bibliography"/>
      </w:pPr>
      <w:r>
        <w:t xml:space="preserve">BLOKDYK, G. (2018): Virtual geographic environments A Complete Guide. 5STARCooks. </w:t>
      </w:r>
    </w:p>
    <w:p w14:paraId="0FCA2D11" w14:textId="77777777" w:rsidR="00FE5E44" w:rsidRDefault="00FE5E44" w:rsidP="00FE5E44">
      <w:pPr>
        <w:pStyle w:val="Bibliography"/>
      </w:pPr>
      <w:r>
        <w:t xml:space="preserve">BOGDANOVA, R., BOULANGER, P., ZHENG, B. (2016): Depth Perception of Surgeons in Minimally Invasive Surgery. Surgical Innovation, 23. </w:t>
      </w:r>
    </w:p>
    <w:p w14:paraId="5A2FB1FA" w14:textId="77777777" w:rsidR="00FE5E44" w:rsidRDefault="00FE5E44" w:rsidP="00FE5E44">
      <w:pPr>
        <w:pStyle w:val="Bibliography"/>
      </w:pPr>
      <w:r>
        <w:t xml:space="preserve">BOLETSIS, C. (2017): The New Era of Virtual Reality Locomotion: A Systematic Literature Review of Techniques and a Proposed Typology. Multimodal Technologies and Interaction, 4, 1, 24. </w:t>
      </w:r>
    </w:p>
    <w:p w14:paraId="72CBA4A0" w14:textId="77777777" w:rsidR="00FE5E44" w:rsidRDefault="00FE5E44" w:rsidP="00FE5E44">
      <w:pPr>
        <w:pStyle w:val="Bibliography"/>
      </w:pPr>
      <w:r>
        <w:t xml:space="preserve">BOLSTAD, P. (2019): GIS Fundamentals: A First Text on Geographic Information Systems, Sixth Edition. XanEdu Publishing Inc, Ann Arbor, MI. </w:t>
      </w:r>
    </w:p>
    <w:p w14:paraId="0977820B" w14:textId="77777777" w:rsidR="00FE5E44" w:rsidRDefault="00FE5E44" w:rsidP="00FE5E44">
      <w:pPr>
        <w:pStyle w:val="Bibliography"/>
      </w:pPr>
      <w:r>
        <w:t xml:space="preserve">BOŘIL, J. (2022): Využití VGE pro výuku prostorových úloh - role interakce. Masarykova univerzita, Přírodovědecká fakulta. </w:t>
      </w:r>
    </w:p>
    <w:p w14:paraId="48C49379" w14:textId="77777777" w:rsidR="00FE5E44" w:rsidRDefault="00FE5E44" w:rsidP="00FE5E44">
      <w:pPr>
        <w:pStyle w:val="Bibliography"/>
      </w:pPr>
      <w:r>
        <w:lastRenderedPageBreak/>
        <w:t xml:space="preserve">BROWN, R. (2023): VRcompare - The Internet’s Largest VR &amp; AR Headset Database, VRcompare, https://vr-compare.com/ (8. 10. 2023). </w:t>
      </w:r>
    </w:p>
    <w:p w14:paraId="385A5AA1" w14:textId="77777777" w:rsidR="00FE5E44" w:rsidRDefault="00FE5E44" w:rsidP="00FE5E44">
      <w:pPr>
        <w:pStyle w:val="Bibliography"/>
      </w:pPr>
      <w:r>
        <w:t xml:space="preserve">BURDEA, G., COIFFET, P. (2003): Virtual reality technology. J. Wiley-Interscience, Hoboken, N.J. </w:t>
      </w:r>
    </w:p>
    <w:p w14:paraId="7D53ABE0" w14:textId="77777777" w:rsidR="00FE5E44" w:rsidRDefault="00FE5E44" w:rsidP="00FE5E44">
      <w:pPr>
        <w:pStyle w:val="Bibliography"/>
      </w:pPr>
      <w:r>
        <w:t xml:space="preserve">BUTCHER, P. W. S., JOHN, N. W., RITSOS, P. D. (2021): VRIA: A Web-Based Framework for Creating Immersive Analytics Experiences. IEEE Transactions on Visualization and Computer Graphics, 7, 27, 3213–3225. </w:t>
      </w:r>
    </w:p>
    <w:p w14:paraId="0DF5A4F8" w14:textId="77777777" w:rsidR="00FE5E44" w:rsidRDefault="00FE5E44" w:rsidP="00FE5E44">
      <w:pPr>
        <w:pStyle w:val="Bibliography"/>
      </w:pPr>
      <w:r>
        <w:t xml:space="preserve">BUYUKSALIH, I., BAYBURT, S., BUYUKSALIH, G., BASKARACA, A., KARIM, H., RAHMAN, A. (2017): 3D MODELLING AND VISUALIZATION BASED ON THE UNITY GAME ENGINE – ADVANTAGES AND CHALLENGES. In: ISPRS Annals of Photogrammetry, Remote Sensing and Spatial Information Sciences. 161–166. </w:t>
      </w:r>
    </w:p>
    <w:p w14:paraId="23C6637C" w14:textId="77777777" w:rsidR="00FE5E44" w:rsidRDefault="00FE5E44" w:rsidP="00FE5E44">
      <w:pPr>
        <w:pStyle w:val="Bibliography"/>
      </w:pPr>
      <w:r>
        <w:t xml:space="preserve">CAN I USE (2023a): “webGL” | Can I use... Support tables for HTML5, CSS3, etc, https://caniuse.com/?search=webGL (31. 1. 2023). </w:t>
      </w:r>
    </w:p>
    <w:p w14:paraId="0CE35807" w14:textId="77777777" w:rsidR="00FE5E44" w:rsidRDefault="00FE5E44" w:rsidP="00FE5E44">
      <w:pPr>
        <w:pStyle w:val="Bibliography"/>
      </w:pPr>
      <w:r>
        <w:t xml:space="preserve">CAN I USE (2023b): WebGPU - Can I use, https://caniuse.com/webgpu (29. 8. 2023). </w:t>
      </w:r>
    </w:p>
    <w:p w14:paraId="08B4BF11" w14:textId="77777777" w:rsidR="00FE5E44" w:rsidRDefault="00FE5E44" w:rsidP="00FE5E44">
      <w:pPr>
        <w:pStyle w:val="Bibliography"/>
      </w:pPr>
      <w:r>
        <w:t xml:space="preserve">CAN I USE (2023c): “WebXR” | Can I use... Support tables for HTML5, CSS3, etc, https://caniuse.com/?search=WebXR (31. 1. 2023). </w:t>
      </w:r>
    </w:p>
    <w:p w14:paraId="19129D56" w14:textId="77777777" w:rsidR="00FE5E44" w:rsidRDefault="00FE5E44" w:rsidP="00FE5E44">
      <w:pPr>
        <w:pStyle w:val="Bibliography"/>
      </w:pPr>
      <w:r>
        <w:t xml:space="preserve">CESIUMGS (2023a): Initial WebXR display support for Scene by pupitetris · Pull Request #11372 · CesiumGS/cesium, GitHub, https://github.com/CesiumGS/cesium/pull/11372 (31. 8. 2023). </w:t>
      </w:r>
    </w:p>
    <w:p w14:paraId="7A2A9B85" w14:textId="77777777" w:rsidR="00FE5E44" w:rsidRDefault="00FE5E44" w:rsidP="00FE5E44">
      <w:pPr>
        <w:pStyle w:val="Bibliography"/>
      </w:pPr>
      <w:r>
        <w:t xml:space="preserve">CESIUMGS (2023b): WebXR · Issue #3422 · CesiumGS/cesium, GitHub, https://github.com/CesiumGS/cesium/issues/3422 (31. 8. 2023). </w:t>
      </w:r>
    </w:p>
    <w:p w14:paraId="4F9D2EC2" w14:textId="77777777" w:rsidR="00FE5E44" w:rsidRDefault="00FE5E44" w:rsidP="00FE5E44">
      <w:pPr>
        <w:pStyle w:val="Bibliography"/>
      </w:pPr>
      <w:r>
        <w:t xml:space="preserve">CHADWICK, E. (2023): ingBest Practices for Compress glTF Textures. </w:t>
      </w:r>
    </w:p>
    <w:p w14:paraId="5C17A29D" w14:textId="77777777" w:rsidR="00FE5E44" w:rsidRDefault="00FE5E44" w:rsidP="00FE5E44">
      <w:pPr>
        <w:pStyle w:val="Bibliography"/>
      </w:pPr>
      <w:r>
        <w:t xml:space="preserve">CHEN, M., LIN, H. (2018): Virtual geographic environments (VGEs): originating from or beyond virtual reality (VR)? International Journal of Digital Earth, 4, 11, 329–333. </w:t>
      </w:r>
    </w:p>
    <w:p w14:paraId="11C64E95" w14:textId="77777777" w:rsidR="00FE5E44" w:rsidRDefault="00FE5E44" w:rsidP="00FE5E44">
      <w:pPr>
        <w:pStyle w:val="Bibliography"/>
      </w:pPr>
      <w:r>
        <w:t xml:space="preserve">CHLOUPKOVÁ, T. (2007): Fyziologické principy procesu vidění - tvorba a vnímání obrazu. Masarykova univerzita, Přírodovědecká fakulta. </w:t>
      </w:r>
    </w:p>
    <w:p w14:paraId="7FC17308" w14:textId="77777777" w:rsidR="00FE5E44" w:rsidRDefault="00FE5E44" w:rsidP="00FE5E44">
      <w:pPr>
        <w:pStyle w:val="Bibliography"/>
      </w:pPr>
      <w:r>
        <w:t xml:space="preserve">CHOW, S. (2018): glTF-Tutorials - Materials, GitHub, https://github.com/KhronosGroup/glTF-Tutorials/blob/master/gltfTutorial/gltfTutorial_010_Materials.md (15. 10. 2023). </w:t>
      </w:r>
    </w:p>
    <w:p w14:paraId="3B66EFFE" w14:textId="77777777" w:rsidR="00FE5E44" w:rsidRDefault="00FE5E44" w:rsidP="00FE5E44">
      <w:pPr>
        <w:pStyle w:val="Bibliography"/>
      </w:pPr>
      <w:r>
        <w:t xml:space="preserve">CHRISTOPHE, S. (2020): Geovisualization: Multidimensional Exploration of the Territory. 325–332. </w:t>
      </w:r>
    </w:p>
    <w:p w14:paraId="7711C74D" w14:textId="77777777" w:rsidR="00FE5E44" w:rsidRDefault="00FE5E44" w:rsidP="00FE5E44">
      <w:pPr>
        <w:pStyle w:val="Bibliography"/>
      </w:pPr>
      <w:r>
        <w:t xml:space="preserve">CIBULA, R. (2021): Vývoj informačného systému na vizualizáciu 3D modelov a vývoj prototypu na meranie 3D objektov. Masarykova univerzita, Přírodovědecká fakulta. </w:t>
      </w:r>
    </w:p>
    <w:p w14:paraId="0017C19F" w14:textId="77777777" w:rsidR="00FE5E44" w:rsidRDefault="00FE5E44" w:rsidP="00FE5E44">
      <w:pPr>
        <w:pStyle w:val="Bibliography"/>
      </w:pPr>
      <w:r>
        <w:t xml:space="preserve">CIRULIS, A., BRIGMANIS, K. B. (2013): 3D Outdoor Augmented Reality for Architecture and Urban Planning. Procedia Computer Science, 25, 71–79. </w:t>
      </w:r>
    </w:p>
    <w:p w14:paraId="2A6BB2ED" w14:textId="77777777" w:rsidR="00FE5E44" w:rsidRDefault="00FE5E44" w:rsidP="00FE5E44">
      <w:pPr>
        <w:pStyle w:val="Bibliography"/>
      </w:pPr>
      <w:r>
        <w:t xml:space="preserve">ÇÖLTEKIN, A., GRIFFIN, A. L., SLINGSBY, A., ROBINSON, A. C., CHRISTOPHE, S., RAUTENBACH, V., CHEN, M., PETTIT, C., KLIPPEL, A. (2020a): Geospatial Information Visualization and Extended Reality Displays. In: Guo, H., Goodchild, M. F., Annoni, A. (eds.): Manual of Digital Earth. Springer, Singapore, 229–277. </w:t>
      </w:r>
    </w:p>
    <w:p w14:paraId="00BBF07D" w14:textId="77777777" w:rsidR="00FE5E44" w:rsidRDefault="00FE5E44" w:rsidP="00FE5E44">
      <w:pPr>
        <w:pStyle w:val="Bibliography"/>
      </w:pPr>
      <w:r>
        <w:lastRenderedPageBreak/>
        <w:t xml:space="preserve">ÇÖLTEKIN, A., LOCHHEAD, I., MADDEN, M., CHRISTOPHE, S., DEVAUX, A., PETTIT, C., LOCK, O., SHUKLA, S., HERMAN, L., STACHOŇ, Z., KUBÍČEK, P., SNOPKOVÁ, D., BERNARDES, S., HEDLEY, N. (2020b): Extended Reality in Spatial Sciences: A Review of Research Challenges and Future Directions. ISPRS International Journal of Geo-Information, 7, 9, 439. </w:t>
      </w:r>
    </w:p>
    <w:p w14:paraId="4505A9FA" w14:textId="77777777" w:rsidR="00FE5E44" w:rsidRDefault="00FE5E44" w:rsidP="00FE5E44">
      <w:pPr>
        <w:pStyle w:val="Bibliography"/>
      </w:pPr>
      <w:r>
        <w:t xml:space="preserve">COLTEKIN, A., LOCHHEAD, I., MADDEN, M., CHRISTOPHE, S., DEVAUX, A., PETTIT, C., LOCK, O., SHUKLA, S., HERMAN, L., STACHOŇ, Z., KUBICEK, P., SNOPKOVÁ, D., BERNARDES, S., HEDLEY, N. (2020): Extended Reality in Spatial Sciences: A Review of Research Challenges and Future Directions. International Journal of Geo-Information, 9. </w:t>
      </w:r>
    </w:p>
    <w:p w14:paraId="0556A900" w14:textId="77777777" w:rsidR="00FE5E44" w:rsidRDefault="00FE5E44" w:rsidP="00FE5E44">
      <w:pPr>
        <w:pStyle w:val="Bibliography"/>
      </w:pPr>
      <w:r>
        <w:t xml:space="preserve">ÇÖLTEKIN, A., LOKKA, I., ZAHNER, M. (2016): ON THE USABILITY AND USEFULNESS OF 3D (GEO)VISUALIZATIONS. ISPRS - International Archives of the Photogrammetry, Remote Sensing and Spatial Information Sciences, XLI-B2, 387–392. </w:t>
      </w:r>
    </w:p>
    <w:p w14:paraId="689E2762" w14:textId="77777777" w:rsidR="00FE5E44" w:rsidRDefault="00FE5E44" w:rsidP="00FE5E44">
      <w:pPr>
        <w:pStyle w:val="Bibliography"/>
      </w:pPr>
      <w:r>
        <w:t xml:space="preserve">ČÚZK (2023): ČÚZK - Otevřená data - základní informace, https://www.cuzk.cz/Uvod/Produkty-a-sluzby/Otevrena-data/Otevrena-data-zakladni-informace.aspx (28. 8. 2023). </w:t>
      </w:r>
    </w:p>
    <w:p w14:paraId="1659D842" w14:textId="77777777" w:rsidR="00FE5E44" w:rsidRDefault="00FE5E44" w:rsidP="00FE5E44">
      <w:pPr>
        <w:pStyle w:val="Bibliography"/>
      </w:pPr>
      <w:r>
        <w:t xml:space="preserve">DECK.GL (2023): WebXR Support · visgl/deck.gl · Discussion #7972, GitHub, https://github.com/visgl/deck.gl/discussions/7972 (24. 9. 2023). </w:t>
      </w:r>
    </w:p>
    <w:p w14:paraId="0FCA26E8" w14:textId="77777777" w:rsidR="00FE5E44" w:rsidRDefault="00FE5E44" w:rsidP="00FE5E44">
      <w:pPr>
        <w:pStyle w:val="Bibliography"/>
      </w:pPr>
      <w:r>
        <w:t xml:space="preserve">DISCOVER THREE.JS CONTRIBUTORS (2023): Discover three.js. </w:t>
      </w:r>
    </w:p>
    <w:p w14:paraId="59435E55" w14:textId="77777777" w:rsidR="00FE5E44" w:rsidRDefault="00FE5E44" w:rsidP="00FE5E44">
      <w:pPr>
        <w:pStyle w:val="Bibliography"/>
      </w:pPr>
      <w:r>
        <w:t xml:space="preserve">DMARCOS (2023): Deprecate daydream and gearvr controls · Issue #5374 · aframevr/aframe, GitHub, https://github.com/aframevr/aframe/issues/5374 (6. 11. 2023). </w:t>
      </w:r>
    </w:p>
    <w:p w14:paraId="0886CABC" w14:textId="77777777" w:rsidR="00FE5E44" w:rsidRDefault="00FE5E44" w:rsidP="00FE5E44">
      <w:pPr>
        <w:pStyle w:val="Bibliography"/>
      </w:pPr>
      <w:r>
        <w:t xml:space="preserve">DORMAN, M. (2020): Introduction to Web Mapping. Chapman and Hall/CRC, Boca Raton. </w:t>
      </w:r>
    </w:p>
    <w:p w14:paraId="361C3855" w14:textId="77777777" w:rsidR="00FE5E44" w:rsidRDefault="00FE5E44" w:rsidP="00FE5E44">
      <w:pPr>
        <w:pStyle w:val="Bibliography"/>
      </w:pPr>
      <w:r>
        <w:t xml:space="preserve">DUNN, F., PARBERRY, I. (2011): 3D math primer for graphics and game development. CRC Press, Boca Raton, Fla. </w:t>
      </w:r>
    </w:p>
    <w:p w14:paraId="73A9EAE5" w14:textId="77777777" w:rsidR="00FE5E44" w:rsidRDefault="00FE5E44" w:rsidP="00FE5E44">
      <w:pPr>
        <w:pStyle w:val="Bibliography"/>
      </w:pPr>
      <w:r>
        <w:t xml:space="preserve">DUPIN, L. (2016): devices-vr-awwwards-3.png (PNG Image, 941 × 519 pixels), https://www.awwwards.com/awards/gallery/2016/03/devices-vr-awwwards-3.png (30. 1. 2023). </w:t>
      </w:r>
    </w:p>
    <w:p w14:paraId="58A5411C" w14:textId="77777777" w:rsidR="00FE5E44" w:rsidRDefault="00FE5E44" w:rsidP="00FE5E44">
      <w:pPr>
        <w:pStyle w:val="Bibliography"/>
      </w:pPr>
      <w:r>
        <w:t xml:space="preserve">DYKES, J., MACEACHREN, A. M., KRAAK, M.-J. (2005): Exploring Geovisualization. Pergamon, Amsterdam. </w:t>
      </w:r>
    </w:p>
    <w:p w14:paraId="56BFBAFE" w14:textId="77777777" w:rsidR="00FE5E44" w:rsidRDefault="00FE5E44" w:rsidP="00FE5E44">
      <w:pPr>
        <w:pStyle w:val="Bibliography"/>
      </w:pPr>
      <w:r>
        <w:t xml:space="preserve">EDUTECH CONTRIBUTORS (2023): 3D file format - EduTech Wiki, https://edutechwiki.unige.ch/en/3D_file_format (19. 10. 2023). </w:t>
      </w:r>
    </w:p>
    <w:p w14:paraId="14758ABA" w14:textId="77777777" w:rsidR="00FE5E44" w:rsidRDefault="00FE5E44" w:rsidP="00FE5E44">
      <w:pPr>
        <w:pStyle w:val="Bibliography"/>
      </w:pPr>
      <w:r>
        <w:t xml:space="preserve">ESPINOSA, A. (2023): CesiumJS. </w:t>
      </w:r>
    </w:p>
    <w:p w14:paraId="7C57BCFC" w14:textId="77777777" w:rsidR="00FE5E44" w:rsidRDefault="00FE5E44" w:rsidP="00FE5E44">
      <w:pPr>
        <w:pStyle w:val="Bibliography"/>
      </w:pPr>
      <w:r>
        <w:t xml:space="preserve">ESRI (2023a): ArcGIS Maps SDK for JavaScript | Overview | ArcGIS Maps SDK for JavaScript 4.27 | ArcGIS Developers, https://developers.arcgis.com/javascript/latest/ (31. 8. 2023). </w:t>
      </w:r>
    </w:p>
    <w:p w14:paraId="4CFA1152" w14:textId="77777777" w:rsidR="00FE5E44" w:rsidRDefault="00FE5E44" w:rsidP="00FE5E44">
      <w:pPr>
        <w:pStyle w:val="Bibliography"/>
      </w:pPr>
      <w:r>
        <w:t xml:space="preserve">ESRI (2023b): Export 360 VR Experiences from CityEngine—ArcGIS CityEngine Resources | Documentation, https://doc.arcgis.com/en/cityengine/latest/help/help-export-360vr.htm (31. 8. 2023). </w:t>
      </w:r>
    </w:p>
    <w:p w14:paraId="307767B5" w14:textId="77777777" w:rsidR="00FE5E44" w:rsidRDefault="00FE5E44" w:rsidP="00FE5E44">
      <w:pPr>
        <w:pStyle w:val="Bibliography"/>
      </w:pPr>
      <w:r>
        <w:t xml:space="preserve">ESRI (2023c): Mapping APIs | Documentation | ArcGIS Developers, Documentation, https://developers.arcgis.com/documentation/mapping-apis-and-services/apis-and-sdks/ (31. 8. 2023). </w:t>
      </w:r>
    </w:p>
    <w:p w14:paraId="6FD25A53" w14:textId="77777777" w:rsidR="00FE5E44" w:rsidRDefault="00FE5E44" w:rsidP="00FE5E44">
      <w:pPr>
        <w:pStyle w:val="Bibliography"/>
      </w:pPr>
      <w:r>
        <w:t xml:space="preserve">FORD, T. (2017): “Overwatch” Gameplay Architecture and Netcode. </w:t>
      </w:r>
    </w:p>
    <w:p w14:paraId="73E01E9B" w14:textId="77777777" w:rsidR="00FE5E44" w:rsidRDefault="00FE5E44" w:rsidP="00FE5E44">
      <w:pPr>
        <w:pStyle w:val="Bibliography"/>
      </w:pPr>
      <w:r>
        <w:lastRenderedPageBreak/>
        <w:t xml:space="preserve">GAUTIER, J., BRÉDIF, M., CHRISTOPHE, S. (2020): Co-Visualization of Air Temperature and Urban Data for Visual Exploration. In: 2020 IEEE Visualization Conference (VIS). 71–75. </w:t>
      </w:r>
    </w:p>
    <w:p w14:paraId="78031545" w14:textId="77777777" w:rsidR="00FE5E44" w:rsidRDefault="00FE5E44" w:rsidP="00FE5E44">
      <w:pPr>
        <w:pStyle w:val="Bibliography"/>
      </w:pPr>
      <w:r>
        <w:t xml:space="preserve">GAUTIER, J., CHRISTOPHE, S., BRÉDIF, M. (2020): VISUALIZING 3D CLIMATE DATA IN URBAN 3D MODELS. The International Archives of the Photogrammetry, Remote Sensing and Spatial Information Sciences, XLIII-B4-2020, 781–789. </w:t>
      </w:r>
    </w:p>
    <w:p w14:paraId="2953E6BD" w14:textId="77777777" w:rsidR="00FE5E44" w:rsidRDefault="00FE5E44" w:rsidP="00FE5E44">
      <w:pPr>
        <w:pStyle w:val="Bibliography"/>
      </w:pPr>
      <w:r>
        <w:t xml:space="preserve">Geospatial Webinar (2023): </w:t>
      </w:r>
    </w:p>
    <w:p w14:paraId="12C79F14" w14:textId="77777777" w:rsidR="00FE5E44" w:rsidRDefault="00FE5E44" w:rsidP="00FE5E44">
      <w:pPr>
        <w:pStyle w:val="Bibliography"/>
      </w:pPr>
      <w:r>
        <w:t xml:space="preserve">GHAYOUR, F., CANTOR, D. (2018): Real-time 3D graphics with WebGL 2: build interactive 3D applications with JavaScript and WebGL 2 (OpenGL ES 3.0). Packt, Birmingham Mumbai. </w:t>
      </w:r>
    </w:p>
    <w:p w14:paraId="0F2E8182" w14:textId="77777777" w:rsidR="00FE5E44" w:rsidRDefault="00FE5E44" w:rsidP="00FE5E44">
      <w:pPr>
        <w:pStyle w:val="Bibliography"/>
      </w:pPr>
      <w:r>
        <w:t xml:space="preserve">GHULAM, M., FRANCILLETTE, Y., GOUAICH, A., MICHEL, F., HOCINE, N. (2013): Level Of Detail Based AI Adaptation for Agents in Video Games. ICAART 2013 - Proceedings of the 5th International Conference on Agents and Artificial Intelligence, 2. </w:t>
      </w:r>
    </w:p>
    <w:p w14:paraId="062B1765" w14:textId="77777777" w:rsidR="00FE5E44" w:rsidRDefault="00FE5E44" w:rsidP="00FE5E44">
      <w:pPr>
        <w:pStyle w:val="Bibliography"/>
      </w:pPr>
      <w:r>
        <w:t xml:space="preserve">GODBER, A. (2022): godber/webvr.dev. </w:t>
      </w:r>
    </w:p>
    <w:p w14:paraId="3E2D35E3" w14:textId="77777777" w:rsidR="00FE5E44" w:rsidRDefault="00FE5E44" w:rsidP="00FE5E44">
      <w:pPr>
        <w:pStyle w:val="Bibliography"/>
      </w:pPr>
      <w:r>
        <w:t xml:space="preserve">GOODCHILD, M. F. (2013): The quality of big (geo)data. Dialogues in Human Geography, 3, 3, 280–284. </w:t>
      </w:r>
    </w:p>
    <w:p w14:paraId="67792825" w14:textId="77777777" w:rsidR="00FE5E44" w:rsidRDefault="00FE5E44" w:rsidP="00FE5E44">
      <w:pPr>
        <w:pStyle w:val="Bibliography"/>
      </w:pPr>
      <w:r>
        <w:t xml:space="preserve">GROSSNER, K., GOODCHILD, M., CLARKE, K. (2008): Defining a Digital Earth System. T. GIS, 12, 145–160. </w:t>
      </w:r>
    </w:p>
    <w:p w14:paraId="2E05F5C0" w14:textId="77777777" w:rsidR="00FE5E44" w:rsidRDefault="00FE5E44" w:rsidP="00FE5E44">
      <w:pPr>
        <w:pStyle w:val="Bibliography"/>
      </w:pPr>
      <w:r>
        <w:t xml:space="preserve">GUO, H., GOODCHILD, M. F., ANNONI, A. eds. (2020): Manual of Digital Earth. Springer Nature. </w:t>
      </w:r>
    </w:p>
    <w:p w14:paraId="35B18637" w14:textId="77777777" w:rsidR="00FE5E44" w:rsidRDefault="00FE5E44" w:rsidP="00FE5E44">
      <w:pPr>
        <w:pStyle w:val="Bibliography"/>
      </w:pPr>
      <w:r>
        <w:t xml:space="preserve">HALIK, Ł. (2018): Challenges in Converting the Polish Topographic Database of Built-Up Areas into 3D Virtual Reality Geovisualization. The Cartographic Journal, 4, 55, 391–399. </w:t>
      </w:r>
    </w:p>
    <w:p w14:paraId="7676C00C" w14:textId="77777777" w:rsidR="00FE5E44" w:rsidRDefault="00FE5E44" w:rsidP="00FE5E44">
      <w:pPr>
        <w:pStyle w:val="Bibliography"/>
      </w:pPr>
      <w:r>
        <w:t xml:space="preserve">HERMAN, L. (2011): Moderní kartografické metody modelování měst. Masarykova univerzita, Přírodovědecká fakulta. </w:t>
      </w:r>
    </w:p>
    <w:p w14:paraId="44B284EB" w14:textId="77777777" w:rsidR="00FE5E44" w:rsidRDefault="00FE5E44" w:rsidP="00FE5E44">
      <w:pPr>
        <w:pStyle w:val="Bibliography"/>
      </w:pPr>
      <w:r>
        <w:t xml:space="preserve">HERMAN, L. (2014): Vizualizace 3D modelů měst na webu. Masarykova univerzita, Přírodovědecká fakulta. </w:t>
      </w:r>
    </w:p>
    <w:p w14:paraId="0FA20F41" w14:textId="77777777" w:rsidR="00FE5E44" w:rsidRDefault="00FE5E44" w:rsidP="00FE5E44">
      <w:pPr>
        <w:pStyle w:val="Bibliography"/>
      </w:pPr>
      <w:r>
        <w:t xml:space="preserve">HERMAN, L. (2019): User Issues of Interactive 3D Geovisualizations. Masarykova univerzita, Přírodovědecká fakulta. </w:t>
      </w:r>
    </w:p>
    <w:p w14:paraId="572FE8F5" w14:textId="77777777" w:rsidR="00FE5E44" w:rsidRDefault="00FE5E44" w:rsidP="00FE5E44">
      <w:pPr>
        <w:pStyle w:val="Bibliography"/>
      </w:pPr>
      <w:r>
        <w:t xml:space="preserve">HERMAN, L., ŘEZNÍK, T. (2015): 3D WEB VISUALIZATION OF ENVIRONMENTAL INFORMATION – INTEGRATION OF HETEROGENEOUS DATA SOURCES WHEN PROVIDING NAVIGATION AND INTERACTION. The International Archives of the Photogrammetry, Remote Sensing and Spatial Information Sciences, XL-3/W3, 479–485. </w:t>
      </w:r>
    </w:p>
    <w:p w14:paraId="6408EF9F" w14:textId="77777777" w:rsidR="00FE5E44" w:rsidRDefault="00FE5E44" w:rsidP="00FE5E44">
      <w:pPr>
        <w:pStyle w:val="Bibliography"/>
      </w:pPr>
      <w:r>
        <w:t xml:space="preserve">HEXAGON (2023): Luciad Developer Platform, https://dev.luciad.com/portal/productDocumentation/LuciadRIA/docs/articles/tutorial/technology/features_and_benefits.html?subcategory=ria_technology (31. 8. 2023). </w:t>
      </w:r>
    </w:p>
    <w:p w14:paraId="45DD80D3" w14:textId="77777777" w:rsidR="00FE5E44" w:rsidRDefault="00FE5E44" w:rsidP="00FE5E44">
      <w:pPr>
        <w:pStyle w:val="Bibliography"/>
      </w:pPr>
      <w:r>
        <w:t xml:space="preserve">HORÁK, J. (2023): std_etapy_transformer.py. Brno. </w:t>
      </w:r>
    </w:p>
    <w:p w14:paraId="5DA4053A" w14:textId="77777777" w:rsidR="00FE5E44" w:rsidRDefault="00FE5E44" w:rsidP="00FE5E44">
      <w:pPr>
        <w:pStyle w:val="Bibliography"/>
      </w:pPr>
      <w:r>
        <w:t xml:space="preserve">HORKÝ, L. (2020): Sandbox for comparing performance of VTS Geospatial and CesiumJS. </w:t>
      </w:r>
    </w:p>
    <w:p w14:paraId="78697575" w14:textId="77777777" w:rsidR="00FE5E44" w:rsidRDefault="00FE5E44" w:rsidP="00FE5E44">
      <w:pPr>
        <w:pStyle w:val="Bibliography"/>
      </w:pPr>
      <w:r>
        <w:t xml:space="preserve">HUTTER, M. (2021): glTF-Tutorials - Textures, GitHub, https://github.com/KhronosGroup/glTF-Tutorials/blob/master/gltfTutorial/gltfTutorial_012_TexturesImagesSamplers.md (15. 10. 2023). </w:t>
      </w:r>
    </w:p>
    <w:p w14:paraId="00CBFF38" w14:textId="77777777" w:rsidR="00FE5E44" w:rsidRDefault="00FE5E44" w:rsidP="00FE5E44">
      <w:pPr>
        <w:pStyle w:val="Bibliography"/>
      </w:pPr>
      <w:r>
        <w:lastRenderedPageBreak/>
        <w:t xml:space="preserve">IGALIA SL (2023): Welcome to Wolvic, https://www.wolvic.com/en/ (31. 1. 2023). </w:t>
      </w:r>
    </w:p>
    <w:p w14:paraId="2D0AC89C" w14:textId="77777777" w:rsidR="00FE5E44" w:rsidRDefault="00FE5E44" w:rsidP="00FE5E44">
      <w:pPr>
        <w:pStyle w:val="Bibliography"/>
      </w:pPr>
      <w:r>
        <w:t xml:space="preserve">IMMERSIVE WEB WORKING GROUP (2022): WebXR Device API Explained, webxr, https://immersive-web.github.io/webxr/explainer.html (10. 9. 2023). </w:t>
      </w:r>
    </w:p>
    <w:p w14:paraId="11BEC42B" w14:textId="77777777" w:rsidR="00FE5E44" w:rsidRDefault="00FE5E44" w:rsidP="00FE5E44">
      <w:pPr>
        <w:pStyle w:val="Bibliography"/>
      </w:pPr>
      <w:r>
        <w:t xml:space="preserve">IMMERSIVE WEB WORKING GROUP (2023): WebXR Device API Specification. Immersive Web at W3C. </w:t>
      </w:r>
    </w:p>
    <w:p w14:paraId="5E786D23" w14:textId="77777777" w:rsidR="00FE5E44" w:rsidRDefault="00FE5E44" w:rsidP="00FE5E44">
      <w:pPr>
        <w:pStyle w:val="Bibliography"/>
      </w:pPr>
      <w:r>
        <w:t xml:space="preserve">Intro to WebXR and A-Frame Part 1: What is WebXR, A-Frame, and Entity-Component-Systems (2021): </w:t>
      </w:r>
    </w:p>
    <w:p w14:paraId="4CFFD329" w14:textId="77777777" w:rsidR="00FE5E44" w:rsidRDefault="00FE5E44" w:rsidP="00FE5E44">
      <w:pPr>
        <w:pStyle w:val="Bibliography"/>
      </w:pPr>
      <w:r>
        <w:t xml:space="preserve">Introducing WebGPU: Unlocking modern GPU access for JavaScript (2023): </w:t>
      </w:r>
    </w:p>
    <w:p w14:paraId="0D549C39" w14:textId="77777777" w:rsidR="00FE5E44" w:rsidRDefault="00FE5E44" w:rsidP="00FE5E44">
      <w:pPr>
        <w:pStyle w:val="Bibliography"/>
      </w:pPr>
      <w:r>
        <w:t xml:space="preserve">ITOWNS CONTRIBUTORS (2023): iTowns, https://github.com/iTowns/itowns/tree/master (9. 9. 2023). </w:t>
      </w:r>
    </w:p>
    <w:p w14:paraId="01F9DF66" w14:textId="77777777" w:rsidR="00FE5E44" w:rsidRDefault="00FE5E44" w:rsidP="00FE5E44">
      <w:pPr>
        <w:pStyle w:val="Bibliography"/>
      </w:pPr>
      <w:r>
        <w:t xml:space="preserve">JUDGE, S., HARRIE, L. (2020): Visualizing a Possible Future: Map Guidelines for a 3D Detailed Development Plan. Journal of Geovisualization and Spatial Analysis, 1, 4, 7. </w:t>
      </w:r>
    </w:p>
    <w:p w14:paraId="69FBF15E" w14:textId="77777777" w:rsidR="00FE5E44" w:rsidRDefault="00FE5E44" w:rsidP="00FE5E44">
      <w:pPr>
        <w:pStyle w:val="Bibliography"/>
      </w:pPr>
      <w:r>
        <w:t xml:space="preserve">JULIN, A., JAALAMA, K., VIRTANEN, J.-P., POUKE, M., YLIPULLI, J., VAAJA, M., HYYPPÄ, J., HYYPPÄ, H. (2018): Characterizing 3D City Modeling Projects: Towards a Harmonized Interoperable System. ISPRS International Journal of Geo-Information, 2, 7, 55. </w:t>
      </w:r>
    </w:p>
    <w:p w14:paraId="01678E87" w14:textId="77777777" w:rsidR="00FE5E44" w:rsidRDefault="00FE5E44" w:rsidP="00FE5E44">
      <w:pPr>
        <w:pStyle w:val="Bibliography"/>
      </w:pPr>
      <w:r>
        <w:t xml:space="preserve">KAM BRNO (2023): Brno - 3D model, https://webmaps.kambrno.cz/webmaps.kambrno.cz/3d-model/ (31. 8. 2023). </w:t>
      </w:r>
    </w:p>
    <w:p w14:paraId="7CD38052" w14:textId="77777777" w:rsidR="00FE5E44" w:rsidRDefault="00FE5E44" w:rsidP="00FE5E44">
      <w:pPr>
        <w:pStyle w:val="Bibliography"/>
      </w:pPr>
      <w:r>
        <w:t xml:space="preserve">KANE, J. (2022): Brands Pioneering “the Metaverse?” Consider Mozilla Hubs &amp; the 3D Open Web. Creator Labs. </w:t>
      </w:r>
    </w:p>
    <w:p w14:paraId="58EEBB3B" w14:textId="77777777" w:rsidR="00FE5E44" w:rsidRDefault="00FE5E44" w:rsidP="00FE5E44">
      <w:pPr>
        <w:pStyle w:val="Bibliography"/>
      </w:pPr>
      <w:r>
        <w:t xml:space="preserve">KEIL, J., EDLER, D., SCHMITT, T., DICKMANN, F. (2021): Creating Immersive Virtual Environments Based on Open Geospatial Data and Game Engines. KN - Journal of Cartography and Geographic Information, 1, 71, 53–65. </w:t>
      </w:r>
    </w:p>
    <w:p w14:paraId="5991ABF6" w14:textId="77777777" w:rsidR="00FE5E44" w:rsidRDefault="00FE5E44" w:rsidP="00FE5E44">
      <w:pPr>
        <w:pStyle w:val="Bibliography"/>
      </w:pPr>
      <w:r>
        <w:t xml:space="preserve">KHRONOS GROUP (2017): Strong glTF Ecosystem Momentum at SIGGRAPH 2017, The Khronos Group, https://www.khronos.org/blog/gltf-2.0-ecosystem-advancement (8. 10. 2023). </w:t>
      </w:r>
    </w:p>
    <w:p w14:paraId="447EDAED" w14:textId="77777777" w:rsidR="00FE5E44" w:rsidRDefault="00FE5E44" w:rsidP="00FE5E44">
      <w:pPr>
        <w:pStyle w:val="Bibliography"/>
      </w:pPr>
      <w:r>
        <w:t xml:space="preserve">KHRONOS GROUP (2018): WebGL: Latest Techniques, https://slideplayer.com/slide/16710114/ (22. 3. 2023). </w:t>
      </w:r>
    </w:p>
    <w:p w14:paraId="51A198C7" w14:textId="77777777" w:rsidR="00FE5E44" w:rsidRDefault="00FE5E44" w:rsidP="00FE5E44">
      <w:pPr>
        <w:pStyle w:val="Bibliography"/>
      </w:pPr>
      <w:r>
        <w:t>KHRONOS GROUP (2021): glTF</w:t>
      </w:r>
      <w:r>
        <w:rPr>
          <w:vertAlign w:val="superscript"/>
        </w:rPr>
        <w:t>TM</w:t>
      </w:r>
      <w:r>
        <w:t xml:space="preserve"> 2.0 Specification. </w:t>
      </w:r>
    </w:p>
    <w:p w14:paraId="3F6EEC99" w14:textId="77777777" w:rsidR="00FE5E44" w:rsidRDefault="00FE5E44" w:rsidP="00FE5E44">
      <w:pPr>
        <w:pStyle w:val="Bibliography"/>
      </w:pPr>
      <w:r>
        <w:t xml:space="preserve">KHRONOS GROUP (2022): EXT_structural_metadata: Properties for structured data by javagl · Pull Request #2151 · KhronosGroup/glTF, GitHub, https://github.com/KhronosGroup/glTF/pull/2151 (26. 11. 2023). </w:t>
      </w:r>
    </w:p>
    <w:p w14:paraId="1D778F69" w14:textId="77777777" w:rsidR="00FE5E44" w:rsidRDefault="00FE5E44" w:rsidP="00FE5E44">
      <w:pPr>
        <w:pStyle w:val="Bibliography"/>
      </w:pPr>
      <w:r>
        <w:t xml:space="preserve">KHRONOS GROUP (2023a): glTF-Tutorials-Scenes and Nodes, glTF-Tutorials, https://github.khronos.org/glTF-Tutorials/gltfTutorial/gltfTutorial_004_ScenesNodes.html (21. 9. 2023). </w:t>
      </w:r>
    </w:p>
    <w:p w14:paraId="0EC58338" w14:textId="77777777" w:rsidR="00FE5E44" w:rsidRDefault="00FE5E44" w:rsidP="00FE5E44">
      <w:pPr>
        <w:pStyle w:val="Bibliography"/>
      </w:pPr>
      <w:r>
        <w:t xml:space="preserve">KHRONOS GROUP (2023b): WebGL, The Khronos Group, https://www.khronos.org// (19. 1. 2023). </w:t>
      </w:r>
    </w:p>
    <w:p w14:paraId="4A47A72D" w14:textId="77777777" w:rsidR="00FE5E44" w:rsidRDefault="00FE5E44" w:rsidP="00FE5E44">
      <w:pPr>
        <w:pStyle w:val="Bibliography"/>
      </w:pPr>
      <w:r>
        <w:t xml:space="preserve">KIONG, D. L. V. (2022): Metaverse Made Easy: A Beginner’s Guide to the Metaverse: Everything you need to know about Metaverse, NFT and GameFi. Independently published. </w:t>
      </w:r>
    </w:p>
    <w:p w14:paraId="39E54D27" w14:textId="77777777" w:rsidR="00FE5E44" w:rsidRDefault="00FE5E44" w:rsidP="00FE5E44">
      <w:pPr>
        <w:pStyle w:val="Bibliography"/>
      </w:pPr>
      <w:r>
        <w:lastRenderedPageBreak/>
        <w:t xml:space="preserve">KOLÁČNÝ, A. (1969): Cartographic Information—a Fundamental Concept and Term in Modern Cartography. The Cartographic Journal, 1, 6, 47–49. </w:t>
      </w:r>
    </w:p>
    <w:p w14:paraId="2CCDA8E9" w14:textId="77777777" w:rsidR="00FE5E44" w:rsidRDefault="00FE5E44" w:rsidP="00FE5E44">
      <w:pPr>
        <w:pStyle w:val="Bibliography"/>
      </w:pPr>
      <w:r>
        <w:t xml:space="preserve">KONEČNÝ, M. (2011): Cartography: Challenges and potential in the virtual geographic environments era. Annals of GIS, 17, 135–146. </w:t>
      </w:r>
    </w:p>
    <w:p w14:paraId="68D5C104" w14:textId="77777777" w:rsidR="00FE5E44" w:rsidRDefault="00FE5E44" w:rsidP="00FE5E44">
      <w:pPr>
        <w:pStyle w:val="Bibliography"/>
      </w:pPr>
      <w:r>
        <w:t xml:space="preserve">KRAAK, M. J., ORMELING, F. (2020): Cartography: visualization of geospatial data. CRC Press, Boca Raton ; London. </w:t>
      </w:r>
    </w:p>
    <w:p w14:paraId="6B5AB681" w14:textId="77777777" w:rsidR="00FE5E44" w:rsidRDefault="00FE5E44" w:rsidP="00FE5E44">
      <w:pPr>
        <w:pStyle w:val="Bibliography"/>
      </w:pPr>
      <w:r>
        <w:t xml:space="preserve">KRESSE, W., DANKO, D. M. eds. (2012): Springer Handbook of Geographic Information. Springer, Berlin ; New York. </w:t>
      </w:r>
    </w:p>
    <w:p w14:paraId="12185CF7" w14:textId="77777777" w:rsidR="00FE5E44" w:rsidRDefault="00FE5E44" w:rsidP="00FE5E44">
      <w:pPr>
        <w:pStyle w:val="Bibliography"/>
      </w:pPr>
      <w:r>
        <w:t xml:space="preserve">KUBÍČEK, P., STACHOŇ, Z. (2009): NOVÉ MAPOVÉ TECHNOLOGIE V KARTOGRAFICKÉ KOMUNIKACI. Karografické listy, 17, 8. </w:t>
      </w:r>
    </w:p>
    <w:p w14:paraId="4BB32B00" w14:textId="77777777" w:rsidR="00FE5E44" w:rsidRDefault="00FE5E44" w:rsidP="00FE5E44">
      <w:pPr>
        <w:pStyle w:val="Bibliography"/>
      </w:pPr>
      <w:r>
        <w:t xml:space="preserve">KVARDA, O. (2020): Virtuální realita jako prostředek kartografické komunikace. Masarykova univerzita, Přírodovědecká fakulta. </w:t>
      </w:r>
    </w:p>
    <w:p w14:paraId="33856C7A" w14:textId="77777777" w:rsidR="00FE5E44" w:rsidRDefault="00FE5E44" w:rsidP="00FE5E44">
      <w:pPr>
        <w:pStyle w:val="Bibliography"/>
      </w:pPr>
      <w:r>
        <w:t xml:space="preserve">LAKSONO, D., ADITYA, T. (2019): Utilizing A Game Engine for Interactive 3D Topographic Data Visualization. ISPRS International Journal of Geo-Information, 8, 8, 361. </w:t>
      </w:r>
    </w:p>
    <w:p w14:paraId="209F571E" w14:textId="77777777" w:rsidR="00FE5E44" w:rsidRDefault="00FE5E44" w:rsidP="00FE5E44">
      <w:pPr>
        <w:pStyle w:val="Bibliography"/>
      </w:pPr>
      <w:r>
        <w:t xml:space="preserve">LAVALLE, S. (2020): Virtual Reality - LaValle. </w:t>
      </w:r>
    </w:p>
    <w:p w14:paraId="1BDDE8BA" w14:textId="77777777" w:rsidR="00FE5E44" w:rsidRDefault="00FE5E44" w:rsidP="00FE5E44">
      <w:pPr>
        <w:pStyle w:val="Bibliography"/>
      </w:pPr>
      <w:r>
        <w:t xml:space="preserve">LEE, Y., YOO, B. (2021): XR collaboration beyond virtual reality: work in the real world. 8, 756–772. </w:t>
      </w:r>
    </w:p>
    <w:p w14:paraId="2B35DE58" w14:textId="77777777" w:rsidR="00FE5E44" w:rsidRDefault="00FE5E44" w:rsidP="00FE5E44">
      <w:pPr>
        <w:pStyle w:val="Bibliography"/>
      </w:pPr>
      <w:r>
        <w:t xml:space="preserve">LIN, H., BATTY, M. (2011): Virtual Geographic Environments. Esri Press, Redlands, Calif. </w:t>
      </w:r>
    </w:p>
    <w:p w14:paraId="4C9FA757" w14:textId="77777777" w:rsidR="00FE5E44" w:rsidRDefault="00FE5E44" w:rsidP="00FE5E44">
      <w:pPr>
        <w:pStyle w:val="Bibliography"/>
      </w:pPr>
      <w:r>
        <w:t xml:space="preserve">LIN, H., CHEN, M., LU, G. (2013): Virtual Geographic Environment: A Workspace for Computer-Aided Geographic Experiments. Annals of the Association of American Geographers, 3, 103, 465–482. </w:t>
      </w:r>
    </w:p>
    <w:p w14:paraId="23E3987D" w14:textId="77777777" w:rsidR="00FE5E44" w:rsidRDefault="00FE5E44" w:rsidP="00FE5E44">
      <w:pPr>
        <w:pStyle w:val="Bibliography"/>
      </w:pPr>
      <w:r>
        <w:t xml:space="preserve">LIN, H., CHEN, M., LU, G., ZHU, Q., GONG, J., YOU, X., WEN, Y., XU, B., HU, M. (2013): Virtual Geographic Environments (VGEs): A New Generation of Geographic Analysis Tool. Earth-Science Reviews, 126, 74–84. </w:t>
      </w:r>
    </w:p>
    <w:p w14:paraId="6D5DABC1" w14:textId="77777777" w:rsidR="00FE5E44" w:rsidRDefault="00FE5E44" w:rsidP="00FE5E44">
      <w:pPr>
        <w:pStyle w:val="Bibliography"/>
      </w:pPr>
      <w:r>
        <w:t xml:space="preserve">LONGLEY, P. A., GOODCHILD, M. F., MAGUIRE, D. J., RHIND, D. W. (2015): Geographic Information Science and Systems, 4th Edition. Wiley. </w:t>
      </w:r>
    </w:p>
    <w:p w14:paraId="3D92FBBB" w14:textId="77777777" w:rsidR="00FE5E44" w:rsidRDefault="00FE5E44" w:rsidP="00FE5E44">
      <w:pPr>
        <w:pStyle w:val="Bibliography"/>
      </w:pPr>
      <w:r>
        <w:t xml:space="preserve">MACEACHREN, A. M. (2004): How Maps Work: Representation, Visualization, and Design. The Guilford Press, New York. </w:t>
      </w:r>
    </w:p>
    <w:p w14:paraId="4AD00F12" w14:textId="77777777" w:rsidR="00FE5E44" w:rsidRDefault="00FE5E44" w:rsidP="00FE5E44">
      <w:pPr>
        <w:pStyle w:val="Bibliography"/>
      </w:pPr>
      <w:r>
        <w:t xml:space="preserve">MACEACHREN, A. M., EDSALL, R., HAUG, D., BAXTER, R., OTTO, G., MASTERS, R., FUHRMANN, S., QIAN, L. (1999): Virtual environments for geographic visualization: potential and challenges. In: Proceedings of the 1999 workshop on new paradigms in information visualization and manipulation in conjunction with the eighth ACM internation conference on Information and knowledge management. Association for Computing Machinery, New York, NY, USA, 35–40. </w:t>
      </w:r>
    </w:p>
    <w:p w14:paraId="2ADF1316" w14:textId="77777777" w:rsidR="00FE5E44" w:rsidRDefault="00FE5E44" w:rsidP="00FE5E44">
      <w:pPr>
        <w:pStyle w:val="Bibliography"/>
      </w:pPr>
      <w:r>
        <w:t xml:space="preserve">MACEACHREN, A. M., TAYLOR, F. D. R. (1994): Visualization in modern cartography. Pergamon. </w:t>
      </w:r>
    </w:p>
    <w:p w14:paraId="4AEBFBE6" w14:textId="77777777" w:rsidR="00FE5E44" w:rsidRDefault="00FE5E44" w:rsidP="00FE5E44">
      <w:pPr>
        <w:pStyle w:val="Bibliography"/>
      </w:pPr>
      <w:r>
        <w:t xml:space="preserve">MACLNTYRE, B., SMITH, T. F. (2018): Thoughts on the Future of WebXR and the Immersive Web. In: 2018 IEEE International Symposium on Mixed and Augmented Reality Adjunct (ISMAR-Adjunct). 338–342. </w:t>
      </w:r>
    </w:p>
    <w:p w14:paraId="5A2B7647" w14:textId="77777777" w:rsidR="00FE5E44" w:rsidRDefault="00FE5E44" w:rsidP="00FE5E44">
      <w:pPr>
        <w:pStyle w:val="Bibliography"/>
      </w:pPr>
      <w:r>
        <w:lastRenderedPageBreak/>
        <w:t xml:space="preserve">MARSCHNER, S., SHIRLEY, P., ASHIKHMIN, M., GLEICHER, M., HOFFMAN, N., JOHNSON, G., MUNZNER, T., REINHARD, E., THOMPSON, W. B., WILLEMSEN, P., WYVILL, B. (2021): Fundamentals of Computer Graphics. A K Peters/CRC Press, Boca Raton. </w:t>
      </w:r>
    </w:p>
    <w:p w14:paraId="506565D2" w14:textId="77777777" w:rsidR="00FE5E44" w:rsidRDefault="00FE5E44" w:rsidP="00FE5E44">
      <w:pPr>
        <w:pStyle w:val="Bibliography"/>
      </w:pPr>
      <w:r>
        <w:t xml:space="preserve">MAT, R. C., SHARIFF, A. R. M., ZULKIFLI, A. N., RAHIM, M. S. M., MAHAYUDIN, M. H. (2014): Using game engine for 3D terrain visualisation of GIS data: A review. IOP Conference Series: Earth and Environmental Science, 20, 012037. </w:t>
      </w:r>
    </w:p>
    <w:p w14:paraId="5D0015EF" w14:textId="77777777" w:rsidR="00FE5E44" w:rsidRDefault="00FE5E44" w:rsidP="00FE5E44">
      <w:pPr>
        <w:pStyle w:val="Bibliography"/>
      </w:pPr>
      <w:r>
        <w:t xml:space="preserve">MATATKO, A., BOLLMANN, J., MÜLLER, A. (2011): Depth Perception in Virtual Reality. In: Kolbe, T. H., König, G., Nagel, C. (eds.): Advances in 3D Geo-Information Sciences. Springer, Berlin, Heidelberg, 115–129. </w:t>
      </w:r>
    </w:p>
    <w:p w14:paraId="67565A32" w14:textId="77777777" w:rsidR="00FE5E44" w:rsidRDefault="00FE5E44" w:rsidP="00FE5E44">
      <w:pPr>
        <w:pStyle w:val="Bibliography"/>
      </w:pPr>
      <w:r>
        <w:t xml:space="preserve">MATHER, G. (2016): Foundations of Sensation and Perception. Psychology Press. </w:t>
      </w:r>
    </w:p>
    <w:p w14:paraId="76CF3156" w14:textId="77777777" w:rsidR="00FE5E44" w:rsidRDefault="00FE5E44" w:rsidP="00FE5E44">
      <w:pPr>
        <w:pStyle w:val="Bibliography"/>
      </w:pPr>
      <w:r>
        <w:t xml:space="preserve">MAZURYK, T., GERVAUTZ, M. (1999): Virtual Reality - History, Applications, Technology and Future. </w:t>
      </w:r>
    </w:p>
    <w:p w14:paraId="05A4B625" w14:textId="77777777" w:rsidR="00FE5E44" w:rsidRDefault="00FE5E44" w:rsidP="00FE5E44">
      <w:pPr>
        <w:pStyle w:val="Bibliography"/>
      </w:pPr>
      <w:r>
        <w:t xml:space="preserve">MAZZEI, M., QUARONI, D. (2022): Development of a 3D WebGIS Application for the Visualization of Seismic Risk on Infrastructural Work. ISPRS International Journal of Geo-Information, 1, 11, 22. </w:t>
      </w:r>
    </w:p>
    <w:p w14:paraId="1AEC4D56" w14:textId="77777777" w:rsidR="00FE5E44" w:rsidRDefault="00FE5E44" w:rsidP="00FE5E44">
      <w:pPr>
        <w:pStyle w:val="Bibliography"/>
      </w:pPr>
      <w:r>
        <w:t xml:space="preserve">MDN CONTRIBUTORS (2022a): Introduction to the DOM - Web APIs, https://developer.mozilla.org/en-US/docs/Web/API/Document_Object_Model/Introduction (19. 1. 2023). </w:t>
      </w:r>
    </w:p>
    <w:p w14:paraId="765F8FF1" w14:textId="77777777" w:rsidR="00FE5E44" w:rsidRDefault="00FE5E44" w:rsidP="00FE5E44">
      <w:pPr>
        <w:pStyle w:val="Bibliography"/>
      </w:pPr>
      <w:r>
        <w:t xml:space="preserve">MDN CONTRIBUTORS (2022b): WebGL: 2D and 3D graphics for the web - Web APIs | MDN, https://developer.mozilla.org/en-US/docs/Web/API/WebGL_API (19. 1. 2023). </w:t>
      </w:r>
    </w:p>
    <w:p w14:paraId="4B21F721" w14:textId="77777777" w:rsidR="00FE5E44" w:rsidRDefault="00FE5E44" w:rsidP="00FE5E44">
      <w:pPr>
        <w:pStyle w:val="Bibliography"/>
      </w:pPr>
      <w:r>
        <w:t xml:space="preserve">MDN CONTRIBUTORS (2023a): Inputs and input sources - Web APIs | MDN, https://developer.mozilla.org/en-US/docs/Web/API/WebXR_Device_API/Inputs (15. 10. 2023). </w:t>
      </w:r>
    </w:p>
    <w:p w14:paraId="71127A16" w14:textId="77777777" w:rsidR="00FE5E44" w:rsidRDefault="00FE5E44" w:rsidP="00FE5E44">
      <w:pPr>
        <w:pStyle w:val="Bibliography"/>
      </w:pPr>
      <w:r>
        <w:t xml:space="preserve">MDN CONTRIBUTORS (2023b): XRSystem: requestSession() method - Web APIs | MDN, https://developer.mozilla.org/en-US/docs/Web/API/XRSystem/requestSession (10. 9. 2023). </w:t>
      </w:r>
    </w:p>
    <w:p w14:paraId="6CE29AAC" w14:textId="77777777" w:rsidR="00FE5E44" w:rsidRDefault="00FE5E44" w:rsidP="00FE5E44">
      <w:pPr>
        <w:pStyle w:val="Bibliography"/>
      </w:pPr>
      <w:r>
        <w:t xml:space="preserve">MEHRFARD, A., FOTOUHI, J., TAYLOR, G., FORSTER, T., NAVAB, N., FUERST, B. (2019): A Comparative Analysis of Virtual Reality Head-Mounted Display Systems. arXiv. </w:t>
      </w:r>
    </w:p>
    <w:p w14:paraId="4C549BEA" w14:textId="77777777" w:rsidR="00FE5E44" w:rsidRDefault="00FE5E44" w:rsidP="00FE5E44">
      <w:pPr>
        <w:pStyle w:val="Bibliography"/>
      </w:pPr>
      <w:r>
        <w:t xml:space="preserve">MENARD, A. (2019): Adding support for VR inputs with WebXR and Three.JS, Medium, https://medium.com/@darktears/adding-support-for-vr-inputs-with-webxr-and-three-js-235b40beb6f0 (11. 10. 2023). </w:t>
      </w:r>
    </w:p>
    <w:p w14:paraId="64EE3B58" w14:textId="77777777" w:rsidR="00FE5E44" w:rsidRDefault="00FE5E44" w:rsidP="00FE5E44">
      <w:pPr>
        <w:pStyle w:val="Bibliography"/>
      </w:pPr>
      <w:r>
        <w:t xml:space="preserve">META (2023): Browser Specs | Oculus Developers, https://developer.oculus.com/documentation/web/browser-specs/ (31. 1. 2023). </w:t>
      </w:r>
    </w:p>
    <w:p w14:paraId="226788EB" w14:textId="77777777" w:rsidR="00FE5E44" w:rsidRDefault="00FE5E44" w:rsidP="00FE5E44">
      <w:pPr>
        <w:pStyle w:val="Bibliography"/>
      </w:pPr>
      <w:r>
        <w:t xml:space="preserve">META DEVELOPERS (2022): Meta Connect 2022 | Build Great WebXR Experiences. </w:t>
      </w:r>
    </w:p>
    <w:p w14:paraId="78FC7310" w14:textId="77777777" w:rsidR="00FE5E44" w:rsidRDefault="00FE5E44" w:rsidP="00FE5E44">
      <w:pPr>
        <w:pStyle w:val="Bibliography"/>
      </w:pPr>
      <w:r>
        <w:t xml:space="preserve">META QUEST (2023a): Project Flowerbed: A WebXR Case Study, https://developer.oculus.com/blog/project-flowerbed-a-webxr-case-study/ (6. 11. 2023). </w:t>
      </w:r>
    </w:p>
    <w:p w14:paraId="07D728E6" w14:textId="77777777" w:rsidR="00FE5E44" w:rsidRDefault="00FE5E44" w:rsidP="00FE5E44">
      <w:pPr>
        <w:pStyle w:val="Bibliography"/>
      </w:pPr>
      <w:r>
        <w:t xml:space="preserve">META QUEST (2023b): Revolutionizing WebXR Development with the Immersive Web Emulator, https://developer.oculus.com/blog/webxr-development-immersive-web-emulator/ (6. 11. 2023). </w:t>
      </w:r>
    </w:p>
    <w:p w14:paraId="6448AB3C" w14:textId="77777777" w:rsidR="00FE5E44" w:rsidRDefault="00FE5E44" w:rsidP="00FE5E44">
      <w:pPr>
        <w:pStyle w:val="Bibliography"/>
      </w:pPr>
      <w:r>
        <w:lastRenderedPageBreak/>
        <w:t xml:space="preserve">MEZZO, D. B. (2019): FOSS4G 2021 - 3D Urban data in QGIS. </w:t>
      </w:r>
    </w:p>
    <w:p w14:paraId="52DE1907" w14:textId="77777777" w:rsidR="00FE5E44" w:rsidRDefault="00FE5E44" w:rsidP="00FE5E44">
      <w:pPr>
        <w:pStyle w:val="Bibliography"/>
      </w:pPr>
      <w:r>
        <w:t xml:space="preserve">MILGRAM, P., KISHINO, F. (1994): A Taxonomy of Mixed Reality Visual Displays. IEICE Trans. Information Systems, E77-D, no. 12, 1321–1329. </w:t>
      </w:r>
    </w:p>
    <w:p w14:paraId="2D730187" w14:textId="77777777" w:rsidR="00FE5E44" w:rsidRDefault="00FE5E44" w:rsidP="00FE5E44">
      <w:pPr>
        <w:pStyle w:val="Bibliography"/>
      </w:pPr>
      <w:r>
        <w:t xml:space="preserve">MOZILLA HUBS (2022): Hubs New Entity Component System. </w:t>
      </w:r>
    </w:p>
    <w:p w14:paraId="300E65AC" w14:textId="77777777" w:rsidR="00FE5E44" w:rsidRDefault="00FE5E44" w:rsidP="00FE5E44">
      <w:pPr>
        <w:pStyle w:val="Bibliography"/>
      </w:pPr>
      <w:r>
        <w:t xml:space="preserve">MOZZILA CORPORATION (2023a): Hubs Demo | Hubs by Mozilla, https://hubs.mozilla.com/Pvg5MMt/hubs-demo (11. 10. 2023). </w:t>
      </w:r>
    </w:p>
    <w:p w14:paraId="335F31DB" w14:textId="77777777" w:rsidR="00FE5E44" w:rsidRDefault="00FE5E44" w:rsidP="00FE5E44">
      <w:pPr>
        <w:pStyle w:val="Bibliography"/>
      </w:pPr>
      <w:r>
        <w:t xml:space="preserve">MOZZILA CORPORATION (2023b): Optimizing Scenes, https://hubs.mozilla.com/docs/index.html (28. 10. 2023). </w:t>
      </w:r>
    </w:p>
    <w:p w14:paraId="66086524" w14:textId="77777777" w:rsidR="00FE5E44" w:rsidRDefault="00FE5E44" w:rsidP="00FE5E44">
      <w:pPr>
        <w:pStyle w:val="Bibliography"/>
      </w:pPr>
      <w:r>
        <w:t xml:space="preserve">NEEDLE-TOOLS (2023): needle-tools/needle-engine-support. Needle. </w:t>
      </w:r>
    </w:p>
    <w:p w14:paraId="6B1CF3F6" w14:textId="77777777" w:rsidR="00FE5E44" w:rsidRDefault="00FE5E44" w:rsidP="00FE5E44">
      <w:pPr>
        <w:pStyle w:val="Bibliography"/>
      </w:pPr>
      <w:r>
        <w:t xml:space="preserve">NEWTON, C. (2021): Mark Zuckerberg is betting Facebook’s future on the metaverse, The Verge, https://www.theverge.com/22588022/mark-zuckerberg-facebook-ceo-metaverse-interview (1. 9. 2023). </w:t>
      </w:r>
    </w:p>
    <w:p w14:paraId="50C8150F" w14:textId="77777777" w:rsidR="00FE5E44" w:rsidRDefault="00FE5E44" w:rsidP="00FE5E44">
      <w:pPr>
        <w:pStyle w:val="Bibliography"/>
      </w:pPr>
      <w:r>
        <w:t xml:space="preserve">NPM (2023): three, npm, https://www.npmjs.com/package/three (14. 10. 2023). </w:t>
      </w:r>
    </w:p>
    <w:p w14:paraId="26DCC17C" w14:textId="77777777" w:rsidR="00FE5E44" w:rsidRDefault="00FE5E44" w:rsidP="00FE5E44">
      <w:pPr>
        <w:pStyle w:val="Bibliography"/>
      </w:pPr>
      <w:r>
        <w:t xml:space="preserve">OCULUS VR (2022): Developing with WebXR: How Playko Built Ski Fit 365 on the Wonderland Engine. </w:t>
      </w:r>
    </w:p>
    <w:p w14:paraId="7DF76E23" w14:textId="77777777" w:rsidR="00FE5E44" w:rsidRDefault="00FE5E44" w:rsidP="00FE5E44">
      <w:pPr>
        <w:pStyle w:val="Bibliography"/>
      </w:pPr>
      <w:r>
        <w:t xml:space="preserve">OGC (2023): Indexed 3D Scene Layers (I3S), Open Geospatial Consortium, https://www.ogc.org/standard/i3s/ (4. 9. 2023). </w:t>
      </w:r>
    </w:p>
    <w:p w14:paraId="1849287B" w14:textId="77777777" w:rsidR="00FE5E44" w:rsidRDefault="00FE5E44" w:rsidP="00FE5E44">
      <w:pPr>
        <w:pStyle w:val="Bibliography"/>
      </w:pPr>
      <w:r>
        <w:t xml:space="preserve">ONYIMBI, J. R., KOEVA, M., FLACKE, J. (2018): Public Participation Using 3D Web-Based City Models: Opportunities for E-Participation in Kisumu, Kenya. ISPRS International Journal of Geo-Information, 12, 7, 454. </w:t>
      </w:r>
    </w:p>
    <w:p w14:paraId="49A2C296" w14:textId="77777777" w:rsidR="00FE5E44" w:rsidRDefault="00FE5E44" w:rsidP="00FE5E44">
      <w:pPr>
        <w:pStyle w:val="Bibliography"/>
      </w:pPr>
      <w:r>
        <w:t xml:space="preserve">PARACUELLOS, A., MACINTYRE, B. (2018): Progressive WebXR, Mozilla Mixed Reality Blog, https://blog.mozvr.com/progressive-webxr-ar-store/ (8. 11. 2023). </w:t>
      </w:r>
    </w:p>
    <w:p w14:paraId="040FCE69" w14:textId="77777777" w:rsidR="00FE5E44" w:rsidRDefault="00FE5E44" w:rsidP="00FE5E44">
      <w:pPr>
        <w:pStyle w:val="Bibliography"/>
      </w:pPr>
      <w:r>
        <w:t xml:space="preserve">PARADOWSKI CREATIVE (2022): paradowskicreative/ZenCompress: Fine-grain texture compression for glTF 3D assets. </w:t>
      </w:r>
    </w:p>
    <w:p w14:paraId="6D6E446B" w14:textId="77777777" w:rsidR="00FE5E44" w:rsidRDefault="00FE5E44" w:rsidP="00FE5E44">
      <w:pPr>
        <w:pStyle w:val="Bibliography"/>
      </w:pPr>
      <w:r>
        <w:t xml:space="preserve">PEGG, D. (2008): Design Issues with 3D Maps and the Need for 3D Cartographic Design Principles. 11. </w:t>
      </w:r>
    </w:p>
    <w:p w14:paraId="3A43B881" w14:textId="77777777" w:rsidR="00FE5E44" w:rsidRDefault="00FE5E44" w:rsidP="00FE5E44">
      <w:pPr>
        <w:pStyle w:val="Bibliography"/>
      </w:pPr>
      <w:r>
        <w:t xml:space="preserve">PEŇÁK, M. (2017): Výzkum a vývoj webové aplikace pro vizualizaci viditelnosti. Masarykova univerzita, Přírodovědecká fakulta. </w:t>
      </w:r>
    </w:p>
    <w:p w14:paraId="5309FB9D" w14:textId="77777777" w:rsidR="00FE5E44" w:rsidRDefault="00FE5E44" w:rsidP="00FE5E44">
      <w:pPr>
        <w:pStyle w:val="Bibliography"/>
      </w:pPr>
      <w:r>
        <w:t xml:space="preserve">PETERS, R., DUKAI, B., VITALIS, S., LIEMPT, J., STOTER, J. (2021): Automated 3D reconstruction of LoD2 and LoD1 models for all 10 million buildings of the Netherlands. </w:t>
      </w:r>
    </w:p>
    <w:p w14:paraId="41068C34" w14:textId="77777777" w:rsidR="00FE5E44" w:rsidRDefault="00FE5E44" w:rsidP="00FE5E44">
      <w:pPr>
        <w:pStyle w:val="Bibliography"/>
      </w:pPr>
      <w:r>
        <w:t xml:space="preserve">PLAČKOVÁ, B. (2022): Využití 3D vizualizací v územním plánování. Masarykova univerzita, Přírodovědecká fakulta. </w:t>
      </w:r>
    </w:p>
    <w:p w14:paraId="333D7C63" w14:textId="77777777" w:rsidR="00FE5E44" w:rsidRDefault="00FE5E44" w:rsidP="00FE5E44">
      <w:pPr>
        <w:pStyle w:val="Bibliography"/>
      </w:pPr>
      <w:r>
        <w:t xml:space="preserve">RAFIEE, A., VAN DER MALE, P., DIAS, E., SCHOLTEN, H. (2018): Interactive 3D geodesign tool for multidisciplinary wind turbine planning. Journal of Environmental Management, 205, 107–124. </w:t>
      </w:r>
    </w:p>
    <w:p w14:paraId="58D99F1B" w14:textId="77777777" w:rsidR="00FE5E44" w:rsidRDefault="00FE5E44" w:rsidP="00FE5E44">
      <w:pPr>
        <w:pStyle w:val="Bibliography"/>
      </w:pPr>
      <w:r>
        <w:t xml:space="preserve">RAVASZ, J. (2019): Oculus Quest Hand Input, https://jonathanravasz.com/hands.html (11. 10. 2023). </w:t>
      </w:r>
    </w:p>
    <w:p w14:paraId="2FB9B10A" w14:textId="77777777" w:rsidR="00FE5E44" w:rsidRDefault="00FE5E44" w:rsidP="00FE5E44">
      <w:pPr>
        <w:pStyle w:val="Bibliography"/>
      </w:pPr>
      <w:r>
        <w:lastRenderedPageBreak/>
        <w:t xml:space="preserve">ŘEHÁČEK, M. (2020): Building a web-based interactive network visualization in Vue.js. Masarykova univerzita, Fakulta informatiky. </w:t>
      </w:r>
    </w:p>
    <w:p w14:paraId="01C9AB7F" w14:textId="77777777" w:rsidR="00FE5E44" w:rsidRDefault="00FE5E44" w:rsidP="00FE5E44">
      <w:pPr>
        <w:pStyle w:val="Bibliography"/>
      </w:pPr>
      <w:r>
        <w:t xml:space="preserve">REZ BOT (2018): Entity Component System #1. </w:t>
      </w:r>
    </w:p>
    <w:p w14:paraId="30C4D8F7" w14:textId="77777777" w:rsidR="00FE5E44" w:rsidRDefault="00FE5E44" w:rsidP="00FE5E44">
      <w:pPr>
        <w:pStyle w:val="Bibliography"/>
      </w:pPr>
      <w:r>
        <w:t xml:space="preserve">RITTERBUSCH, G. D., TEICHMANN, M. R. (2023): Defining the Metaverse: A Systematic Literature Review. IEEE Access, 11, 12368–12377. </w:t>
      </w:r>
    </w:p>
    <w:p w14:paraId="0AC44D8F" w14:textId="77777777" w:rsidR="00FE5E44" w:rsidRDefault="00FE5E44" w:rsidP="00FE5E44">
      <w:pPr>
        <w:pStyle w:val="Bibliography"/>
      </w:pPr>
      <w:r>
        <w:t xml:space="preserve">RIVA, G. (2006): Virtual Reality, Wiley encyclopedia of biomedical engineering. In: Wiley encyclopedia of biomedical engineering. John Wiley, Hoboken. </w:t>
      </w:r>
    </w:p>
    <w:p w14:paraId="27E0188E" w14:textId="77777777" w:rsidR="00FE5E44" w:rsidRDefault="00FE5E44" w:rsidP="00FE5E44">
      <w:pPr>
        <w:pStyle w:val="Bibliography"/>
      </w:pPr>
      <w:r>
        <w:t xml:space="preserve">ROADTOVR (2023): Google Cardboard Archives, Road to VR, https://www.roadtovr.com/category/google-cardboard/ (11. 10. 2023). </w:t>
      </w:r>
    </w:p>
    <w:p w14:paraId="5B1ABC80" w14:textId="77777777" w:rsidR="00FE5E44" w:rsidRDefault="00FE5E44" w:rsidP="00FE5E44">
      <w:pPr>
        <w:pStyle w:val="Bibliography"/>
      </w:pPr>
      <w:r>
        <w:t xml:space="preserve">RZESZEWSKI, M., ORYLSKI, M. (2021): Usability of WebXR Visualizations in Urban Planning. ISPRS International Journal of Geo-Information, 11, 10, 721. </w:t>
      </w:r>
    </w:p>
    <w:p w14:paraId="2BBE6E31" w14:textId="77777777" w:rsidR="00FE5E44" w:rsidRDefault="00FE5E44" w:rsidP="00FE5E44">
      <w:pPr>
        <w:pStyle w:val="Bibliography"/>
      </w:pPr>
      <w:r>
        <w:t xml:space="preserve">ŠAŠINKA, Č., STACHOŇ, Z., SEDLÁK, M., CHMELÍK, J., HERMAN, L., KUBÍČEK, P., ŠAŠINKOVÁ, A., DOLEŽAL, M., TEJKL, H., URBÁNEK, T., SVATOŇOVÁ, H., UGWITZ, P., JUŘÍK, V. (2019): Collaborative Immersive Virtual Environments for Education in Geography. ISPRS International Journal of Geo-Information, 1, 8, 3. </w:t>
      </w:r>
    </w:p>
    <w:p w14:paraId="439612A9" w14:textId="77777777" w:rsidR="00FE5E44" w:rsidRDefault="00FE5E44" w:rsidP="00FE5E44">
      <w:pPr>
        <w:pStyle w:val="Bibliography"/>
      </w:pPr>
      <w:r>
        <w:t xml:space="preserve">SEGUIN, D. (2023): A collection of WebGL and WebGPU frameworks and libraries, Gist, https://gist.github.com/dmnsgn/76878ba6903cf15789b712464875cfdc (2. 11. 2023). </w:t>
      </w:r>
    </w:p>
    <w:p w14:paraId="6F56B475" w14:textId="77777777" w:rsidR="00FE5E44" w:rsidRDefault="00FE5E44" w:rsidP="00FE5E44">
      <w:pPr>
        <w:pStyle w:val="Bibliography"/>
      </w:pPr>
      <w:r>
        <w:t xml:space="preserve">SEMMO, A., DÖLLNER, J. (2014): An Interaction Framework for Level-of-Abstraction Visualization of 3D Geovirtual Environments. </w:t>
      </w:r>
    </w:p>
    <w:p w14:paraId="6C55EF40" w14:textId="77777777" w:rsidR="00FE5E44" w:rsidRDefault="00FE5E44" w:rsidP="00FE5E44">
      <w:pPr>
        <w:pStyle w:val="Bibliography"/>
      </w:pPr>
      <w:r>
        <w:t xml:space="preserve">SERMET, Y., DEMIR, I. (2021): GeospatialVR: A web-based virtual reality framework for collaborative environmental simulations. Computers &amp; Geosciences, 159, 105010. </w:t>
      </w:r>
    </w:p>
    <w:p w14:paraId="37C8691B" w14:textId="77777777" w:rsidR="00FE5E44" w:rsidRDefault="00FE5E44" w:rsidP="00FE5E44">
      <w:pPr>
        <w:pStyle w:val="Bibliography"/>
      </w:pPr>
      <w:r>
        <w:t xml:space="preserve">SHERIF, T. (2018): The WebGL Graphics Pipeline, https://tsherif.github.io/webgl-presentation/#/13 (17. 9. 2023). </w:t>
      </w:r>
    </w:p>
    <w:p w14:paraId="1E74F838" w14:textId="77777777" w:rsidR="00FE5E44" w:rsidRDefault="00FE5E44" w:rsidP="00FE5E44">
      <w:pPr>
        <w:pStyle w:val="Bibliography"/>
      </w:pPr>
      <w:r>
        <w:t xml:space="preserve">SHERMAN, W. R., CRAIG, A. B. (2019): Understanding virtual reality: interface, application, and design. Morgan Kaufmann, Cambridge, MA. </w:t>
      </w:r>
    </w:p>
    <w:p w14:paraId="086333CB" w14:textId="77777777" w:rsidR="00FE5E44" w:rsidRDefault="00FE5E44" w:rsidP="00FE5E44">
      <w:pPr>
        <w:pStyle w:val="Bibliography"/>
      </w:pPr>
      <w:r>
        <w:t xml:space="preserve">SLOCUM, T. A. ed. (2014): Thematic cartography and geovisualization. Pearson Education, Harlow. </w:t>
      </w:r>
    </w:p>
    <w:p w14:paraId="60C6B61B" w14:textId="77777777" w:rsidR="00FE5E44" w:rsidRDefault="00FE5E44" w:rsidP="00FE5E44">
      <w:pPr>
        <w:pStyle w:val="Bibliography"/>
      </w:pPr>
      <w:r>
        <w:t xml:space="preserve">SOMMERVILLE, I. (2016): Software engineering. Pearson, Boston Munich. </w:t>
      </w:r>
    </w:p>
    <w:p w14:paraId="42450EF6" w14:textId="77777777" w:rsidR="00FE5E44" w:rsidRDefault="00FE5E44" w:rsidP="00FE5E44">
      <w:pPr>
        <w:pStyle w:val="Bibliography"/>
      </w:pPr>
      <w:r>
        <w:t xml:space="preserve">STACHON, Z., KUBICEK, P., HERMAN, L. (2020): Virtual and Immersive Environments. Geographic Information Science &amp; Technology Body of Knowledge, Q3, 2020. </w:t>
      </w:r>
    </w:p>
    <w:p w14:paraId="6E5BD572" w14:textId="77777777" w:rsidR="00FE5E44" w:rsidRDefault="00FE5E44" w:rsidP="00FE5E44">
      <w:pPr>
        <w:pStyle w:val="Bibliography"/>
      </w:pPr>
      <w:r>
        <w:t xml:space="preserve">STAPLEY, L. (2022): Implementation ECS Framework + Behavior Tree For Fighting Game AI - Knowledge base, Cocos Forums, https://discuss.cocos2d-x.org/t/implementation-ecs-framework-behavior-tree-for-fighting-game-ai/56409 (29. 10. 2023). </w:t>
      </w:r>
    </w:p>
    <w:p w14:paraId="54186DB3" w14:textId="77777777" w:rsidR="00FE5E44" w:rsidRDefault="00FE5E44" w:rsidP="00FE5E44">
      <w:pPr>
        <w:pStyle w:val="Bibliography"/>
      </w:pPr>
      <w:r>
        <w:t xml:space="preserve">STATCOUNTER (2023): Browser Market Share Worldwide, StatCounter Global Stats, https://gs.statcounter.com/browser-market-share (31. 1. 2023). </w:t>
      </w:r>
    </w:p>
    <w:p w14:paraId="48354C76" w14:textId="77777777" w:rsidR="00FE5E44" w:rsidRDefault="00FE5E44" w:rsidP="00FE5E44">
      <w:pPr>
        <w:pStyle w:val="Bibliography"/>
      </w:pPr>
      <w:r>
        <w:t xml:space="preserve">TAKLE (2022): VR by the numbers - HMD specs comparison, thevirtualreport.biz, https://www.thevirtualreport.biz/data-and-research/65085/vr-by-the-numbers-hmd-specs-comparison/ (29. 8. 2023). </w:t>
      </w:r>
    </w:p>
    <w:p w14:paraId="3FC31BF1" w14:textId="77777777" w:rsidR="00FE5E44" w:rsidRDefault="00FE5E44" w:rsidP="00FE5E44">
      <w:pPr>
        <w:pStyle w:val="Bibliography"/>
      </w:pPr>
      <w:r>
        <w:lastRenderedPageBreak/>
        <w:t xml:space="preserve">THREE.JS CONTRIBUTORS (2023a): Camera – three.js docs, https://threejs.org/docs/#api/en/cameras/Camera (21. 9. 2023). </w:t>
      </w:r>
    </w:p>
    <w:p w14:paraId="3B13B48F" w14:textId="77777777" w:rsidR="00FE5E44" w:rsidRDefault="00FE5E44" w:rsidP="00FE5E44">
      <w:pPr>
        <w:pStyle w:val="Bibliography"/>
      </w:pPr>
      <w:r>
        <w:t xml:space="preserve">THREE.JS CONTRIBUTORS (2023b): Lights - three.js manual, https://threejs.org/manual/#en/lights (17. 10. 2023). </w:t>
      </w:r>
    </w:p>
    <w:p w14:paraId="7E029AC7" w14:textId="77777777" w:rsidR="00FE5E44" w:rsidRDefault="00FE5E44" w:rsidP="00FE5E44">
      <w:pPr>
        <w:pStyle w:val="Bibliography"/>
      </w:pPr>
      <w:r>
        <w:t xml:space="preserve">THREE.JS CONTRIBUTORS (2023c): Scene – three.js docs, https://threejs.org/docs/#api/en/scenes/Scene (21. 9. 2023). </w:t>
      </w:r>
    </w:p>
    <w:p w14:paraId="44F8B369" w14:textId="77777777" w:rsidR="00FE5E44" w:rsidRDefault="00FE5E44" w:rsidP="00FE5E44">
      <w:pPr>
        <w:pStyle w:val="Bibliography"/>
      </w:pPr>
      <w:r>
        <w:t xml:space="preserve">THREE.JS CONTRIBUTORS (2023d): Shadows - three.js manual, https://threejs.org/manual/#en/shadows (18. 10. 2023). </w:t>
      </w:r>
    </w:p>
    <w:p w14:paraId="1407AB5F" w14:textId="77777777" w:rsidR="00FE5E44" w:rsidRDefault="00FE5E44" w:rsidP="00FE5E44">
      <w:pPr>
        <w:pStyle w:val="Bibliography"/>
      </w:pPr>
      <w:r>
        <w:t xml:space="preserve">THREE.JS CONTRIBUTORS (2023e): Textures - three.js manual, https://threejs.org/manual/#en/textures#memory (15. 10. 2023). </w:t>
      </w:r>
    </w:p>
    <w:p w14:paraId="05462864" w14:textId="77777777" w:rsidR="00FE5E44" w:rsidRDefault="00FE5E44" w:rsidP="00FE5E44">
      <w:pPr>
        <w:pStyle w:val="Bibliography"/>
      </w:pPr>
      <w:r>
        <w:t xml:space="preserve">THREE.JS CONTRIBUTORS (2023f): VR - three.js manual, https://threejs.org/manual/#en/webxr-basics (5. 11. 2023). </w:t>
      </w:r>
    </w:p>
    <w:p w14:paraId="6F8845BD" w14:textId="77777777" w:rsidR="00FE5E44" w:rsidRDefault="00FE5E44" w:rsidP="00FE5E44">
      <w:pPr>
        <w:pStyle w:val="Bibliography"/>
      </w:pPr>
      <w:r>
        <w:t xml:space="preserve">UGWITZ, P., STACHOŇ, Z., KUBICEK, P. (2021): Building a virtual cartographic museum. Abstracts of the ICA, 3, 1–1. </w:t>
      </w:r>
    </w:p>
    <w:p w14:paraId="59E85374" w14:textId="77777777" w:rsidR="00FE5E44" w:rsidRDefault="00FE5E44" w:rsidP="00FE5E44">
      <w:pPr>
        <w:pStyle w:val="Bibliography"/>
      </w:pPr>
      <w:r>
        <w:t xml:space="preserve">UNITY (2022): Unity - Manual: Types of light, https://docs.unity3d.com/Manual/Lighting.html (17. 10. 2023). </w:t>
      </w:r>
    </w:p>
    <w:p w14:paraId="40D66348" w14:textId="77777777" w:rsidR="00FE5E44" w:rsidRDefault="00FE5E44" w:rsidP="00FE5E44">
      <w:pPr>
        <w:pStyle w:val="Bibliography"/>
      </w:pPr>
      <w:r>
        <w:t xml:space="preserve">VICENTE, I. P., DASCOLA, J. R., HOLDER, W. M., PALANGIE, A. H., BURNS, A. M., CONESA, P. P. I., III, W. A. S., LEMAY, S. O., MCKENZIE, C. D., CHIU, S.-S., BOESEL, B. H., RAVASZ, J. (2022): Methods for interacting with virtual controls and/or an affordance for moving virtual objects in virtual environments. </w:t>
      </w:r>
    </w:p>
    <w:p w14:paraId="7BAB8856" w14:textId="77777777" w:rsidR="00FE5E44" w:rsidRDefault="00FE5E44" w:rsidP="00FE5E44">
      <w:pPr>
        <w:pStyle w:val="Bibliography"/>
      </w:pPr>
      <w:r>
        <w:t xml:space="preserve">VR Map: Putting OpenStreetMap Data Into a WebVR World Simple GeoData Visualization with A-Frame (2019): </w:t>
      </w:r>
    </w:p>
    <w:p w14:paraId="7E9A3A82" w14:textId="77777777" w:rsidR="00FE5E44" w:rsidRDefault="00FE5E44" w:rsidP="00FE5E44">
      <w:pPr>
        <w:pStyle w:val="Bibliography"/>
      </w:pPr>
      <w:r>
        <w:t xml:space="preserve">W3C (2023): Immersive Web Developer Home, https://immersiveweb.dev/ (31. 1. 2023). </w:t>
      </w:r>
    </w:p>
    <w:p w14:paraId="7DC38363" w14:textId="77777777" w:rsidR="00FE5E44" w:rsidRDefault="00FE5E44" w:rsidP="00FE5E44">
      <w:pPr>
        <w:pStyle w:val="Bibliography"/>
      </w:pPr>
      <w:r>
        <w:t xml:space="preserve">W3SCHOOLS (2023): What is HTML DOM, https://www.w3schools.com/whatis/whatis_htmldom.asp (29. 8. 2023). </w:t>
      </w:r>
    </w:p>
    <w:p w14:paraId="50945809" w14:textId="77777777" w:rsidR="00FE5E44" w:rsidRDefault="00FE5E44" w:rsidP="00FE5E44">
      <w:pPr>
        <w:pStyle w:val="Bibliography"/>
      </w:pPr>
      <w:r>
        <w:t xml:space="preserve">WEBXR (2020): Introduction to WebXR with BabylonJS. </w:t>
      </w:r>
    </w:p>
    <w:p w14:paraId="660240D6" w14:textId="77777777" w:rsidR="00FE5E44" w:rsidRDefault="00FE5E44" w:rsidP="00FE5E44">
      <w:pPr>
        <w:pStyle w:val="Bibliography"/>
      </w:pPr>
      <w:r>
        <w:t xml:space="preserve">ŽÁRA, J., BENEŠ, B., FELKEL, P. (2005): Moderní počítačová grafika. Computer Press. </w:t>
      </w:r>
    </w:p>
    <w:p w14:paraId="7F7E3D56" w14:textId="77777777" w:rsidR="00FE5E44" w:rsidRDefault="00FE5E44" w:rsidP="00FE5E44">
      <w:pPr>
        <w:pStyle w:val="Bibliography"/>
      </w:pPr>
      <w:r>
        <w:t xml:space="preserve">ZHAO, J., WALLGRÜN, J. O., LAFEMINA, P. C., NORMANDEAU, J., KLIPPEL, A. (2019): Harnessing the power of immersive virtual reality - visualization and analysis of 3D earth science data sets. Geo-spatial Information Science, 4, 22, 237–250. </w:t>
      </w:r>
    </w:p>
    <w:p w14:paraId="4CE5B2D5" w14:textId="5B289D6F" w:rsidR="002F057F" w:rsidRPr="001F6849" w:rsidRDefault="00FD6309" w:rsidP="002F057F">
      <w:pPr>
        <w:rPr>
          <w:b/>
          <w:bCs/>
        </w:rPr>
      </w:pPr>
      <w:r w:rsidRPr="00FD6309">
        <w:rPr>
          <w:b/>
          <w:bCs/>
          <w:sz w:val="18"/>
          <w:szCs w:val="18"/>
        </w:rPr>
        <w:fldChar w:fldCharType="end"/>
      </w: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79"/>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17C95802" w14:textId="77777777" w:rsidR="00DB0571" w:rsidRDefault="00DB0571" w:rsidP="00DB0571">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17C9580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17C95802"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CDAFB6" w14:textId="77777777" w:rsidR="000C1F30" w:rsidRDefault="000C1F30" w:rsidP="0057088F">
      <w:pPr>
        <w:spacing w:after="0" w:line="240" w:lineRule="auto"/>
      </w:pPr>
      <w:r>
        <w:separator/>
      </w:r>
    </w:p>
  </w:endnote>
  <w:endnote w:type="continuationSeparator" w:id="0">
    <w:p w14:paraId="15E390D4" w14:textId="77777777" w:rsidR="000C1F30" w:rsidRDefault="000C1F30"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637FF8" w14:textId="77777777" w:rsidR="000C1F30" w:rsidRDefault="000C1F30" w:rsidP="0057088F">
      <w:pPr>
        <w:spacing w:after="0" w:line="240" w:lineRule="auto"/>
      </w:pPr>
      <w:r>
        <w:separator/>
      </w:r>
    </w:p>
  </w:footnote>
  <w:footnote w:type="continuationSeparator" w:id="0">
    <w:p w14:paraId="2CC71D81" w14:textId="77777777" w:rsidR="000C1F30" w:rsidRDefault="000C1F30"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3">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4">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w:t>
      </w:r>
      <w:proofErr w:type="gramStart"/>
      <w:r>
        <w:t>jazyce</w:t>
      </w:r>
      <w:proofErr w:type="gramEnd"/>
      <w:r>
        <w:t xml:space="preserve"> než JavaScriptu může být spuštěn v prohlížeči.</w:t>
      </w:r>
      <w:r w:rsidRPr="0052065A">
        <w:t xml:space="preserve"> Umožňuje webovým aplikacím dosáhnout výkonnosti téměř na úrovni nativního kódu</w:t>
      </w:r>
      <w:r>
        <w:t>.</w:t>
      </w:r>
    </w:p>
  </w:footnote>
  <w:footnote w:id="5">
    <w:p w14:paraId="2AF74C38" w14:textId="5D5678D5" w:rsidR="004D3D6E" w:rsidRDefault="004D3D6E">
      <w:pPr>
        <w:pStyle w:val="FootnoteText"/>
      </w:pPr>
      <w:r>
        <w:rPr>
          <w:rStyle w:val="FootnoteReference"/>
        </w:rPr>
        <w:footnoteRef/>
      </w:r>
      <w:r>
        <w:t xml:space="preserve"> Práce na rozšíření glTF standardu o možnost zapisovat geoprostrorová metada</w:t>
      </w:r>
      <w:r w:rsidR="00F86911">
        <w:t>ta</w:t>
      </w:r>
      <w:r>
        <w:t xml:space="preserve"> je stále v průběhu. </w:t>
      </w:r>
      <w:r w:rsidR="003611BD">
        <w:fldChar w:fldCharType="begin"/>
      </w:r>
      <w:r w:rsidR="003611BD">
        <w:instrText xml:space="preserve"> ADDIN ZOTERO_ITEM CSL_CITATION {"citationID":"Zexg1Vaq","properties":{"formattedCitation":"(Khronos Group 2022)","plainCitation":"(Khronos Group 2022)","noteIndex":5},"citationItems":[{"id":2089,"uris":["http://zotero.org/groups/4599106/items/C53ST79W"],"itemData":{"id":2089,"type":"webpage","abstract":"The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(Khronos Group 2022)</w:t>
      </w:r>
      <w:r w:rsidR="003611BD">
        <w:fldChar w:fldCharType="end"/>
      </w:r>
    </w:p>
  </w:footnote>
  <w:footnote w:id="6">
    <w:p w14:paraId="7901F71F" w14:textId="35DC1BB9" w:rsidR="009C3277" w:rsidRDefault="009C3277">
      <w:pPr>
        <w:pStyle w:val="FootnoteText"/>
      </w:pPr>
      <w:r>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r w:rsidR="00F33FE8">
        <w:t xml:space="preserve"> a Data Brno</w:t>
      </w:r>
      <w:r>
        <w:t>.</w:t>
      </w:r>
      <w:r w:rsidR="00F33FE8">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0"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2"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3"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5"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7" w15:restartNumberingAfterBreak="0">
    <w:nsid w:val="33FA4698"/>
    <w:multiLevelType w:val="hybridMultilevel"/>
    <w:tmpl w:val="F7E0FEF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0"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7"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8"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9"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0"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3"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6" w15:restartNumberingAfterBreak="0">
    <w:nsid w:val="554D2AD4"/>
    <w:multiLevelType w:val="hybridMultilevel"/>
    <w:tmpl w:val="A1269A0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7"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0"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1"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2"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3"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4"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8"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9"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1" w15:restartNumberingAfterBreak="0">
    <w:nsid w:val="76E45B45"/>
    <w:multiLevelType w:val="hybridMultilevel"/>
    <w:tmpl w:val="4964DF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2"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4"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5"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3"/>
  </w:num>
  <w:num w:numId="3" w16cid:durableId="1170680267">
    <w:abstractNumId w:val="17"/>
  </w:num>
  <w:num w:numId="4" w16cid:durableId="1796368114">
    <w:abstractNumId w:val="26"/>
  </w:num>
  <w:num w:numId="5" w16cid:durableId="300885919">
    <w:abstractNumId w:val="37"/>
  </w:num>
  <w:num w:numId="6" w16cid:durableId="521938209">
    <w:abstractNumId w:val="57"/>
  </w:num>
  <w:num w:numId="7" w16cid:durableId="619992562">
    <w:abstractNumId w:val="30"/>
  </w:num>
  <w:num w:numId="8" w16cid:durableId="208229350">
    <w:abstractNumId w:val="12"/>
  </w:num>
  <w:num w:numId="9" w16cid:durableId="2076317703">
    <w:abstractNumId w:val="21"/>
  </w:num>
  <w:num w:numId="10" w16cid:durableId="802234337">
    <w:abstractNumId w:val="35"/>
  </w:num>
  <w:num w:numId="11" w16cid:durableId="385684583">
    <w:abstractNumId w:val="25"/>
  </w:num>
  <w:num w:numId="12" w16cid:durableId="65956355">
    <w:abstractNumId w:val="53"/>
  </w:num>
  <w:num w:numId="13" w16cid:durableId="354035738">
    <w:abstractNumId w:val="64"/>
  </w:num>
  <w:num w:numId="14" w16cid:durableId="395475347">
    <w:abstractNumId w:val="1"/>
  </w:num>
  <w:num w:numId="15" w16cid:durableId="1336884254">
    <w:abstractNumId w:val="33"/>
  </w:num>
  <w:num w:numId="16" w16cid:durableId="757364363">
    <w:abstractNumId w:val="44"/>
  </w:num>
  <w:num w:numId="17" w16cid:durableId="2033720445">
    <w:abstractNumId w:val="65"/>
  </w:num>
  <w:num w:numId="18" w16cid:durableId="837696955">
    <w:abstractNumId w:val="55"/>
  </w:num>
  <w:num w:numId="19" w16cid:durableId="414474922">
    <w:abstractNumId w:val="32"/>
  </w:num>
  <w:num w:numId="20" w16cid:durableId="2059282820">
    <w:abstractNumId w:val="15"/>
  </w:num>
  <w:num w:numId="21" w16cid:durableId="1490631062">
    <w:abstractNumId w:val="31"/>
  </w:num>
  <w:num w:numId="22" w16cid:durableId="1901403376">
    <w:abstractNumId w:val="2"/>
  </w:num>
  <w:num w:numId="23" w16cid:durableId="901527545">
    <w:abstractNumId w:val="51"/>
  </w:num>
  <w:num w:numId="24" w16cid:durableId="13649980">
    <w:abstractNumId w:val="7"/>
  </w:num>
  <w:num w:numId="25" w16cid:durableId="1364744581">
    <w:abstractNumId w:val="16"/>
  </w:num>
  <w:num w:numId="26" w16cid:durableId="1671255231">
    <w:abstractNumId w:val="39"/>
  </w:num>
  <w:num w:numId="27" w16cid:durableId="1198667109">
    <w:abstractNumId w:val="56"/>
  </w:num>
  <w:num w:numId="28" w16cid:durableId="619802950">
    <w:abstractNumId w:val="4"/>
  </w:num>
  <w:num w:numId="29" w16cid:durableId="367877274">
    <w:abstractNumId w:val="38"/>
  </w:num>
  <w:num w:numId="30" w16cid:durableId="802776096">
    <w:abstractNumId w:val="6"/>
  </w:num>
  <w:num w:numId="31" w16cid:durableId="742023868">
    <w:abstractNumId w:val="24"/>
  </w:num>
  <w:num w:numId="32" w16cid:durableId="404689245">
    <w:abstractNumId w:val="49"/>
  </w:num>
  <w:num w:numId="33" w16cid:durableId="1361203164">
    <w:abstractNumId w:val="52"/>
  </w:num>
  <w:num w:numId="34" w16cid:durableId="2136636456">
    <w:abstractNumId w:val="36"/>
  </w:num>
  <w:num w:numId="35" w16cid:durableId="882057253">
    <w:abstractNumId w:val="14"/>
  </w:num>
  <w:num w:numId="36" w16cid:durableId="2002463788">
    <w:abstractNumId w:val="58"/>
  </w:num>
  <w:num w:numId="37" w16cid:durableId="1464738753">
    <w:abstractNumId w:val="22"/>
  </w:num>
  <w:num w:numId="38" w16cid:durableId="1462070677">
    <w:abstractNumId w:val="3"/>
  </w:num>
  <w:num w:numId="39" w16cid:durableId="1886866115">
    <w:abstractNumId w:val="42"/>
  </w:num>
  <w:num w:numId="40" w16cid:durableId="965311621">
    <w:abstractNumId w:val="48"/>
  </w:num>
  <w:num w:numId="41" w16cid:durableId="818768559">
    <w:abstractNumId w:val="54"/>
  </w:num>
  <w:num w:numId="42" w16cid:durableId="1967276253">
    <w:abstractNumId w:val="18"/>
  </w:num>
  <w:num w:numId="43" w16cid:durableId="1442647274">
    <w:abstractNumId w:val="13"/>
  </w:num>
  <w:num w:numId="44" w16cid:durableId="1146313284">
    <w:abstractNumId w:val="29"/>
  </w:num>
  <w:num w:numId="45" w16cid:durableId="1133062556">
    <w:abstractNumId w:val="10"/>
  </w:num>
  <w:num w:numId="46" w16cid:durableId="1318923120">
    <w:abstractNumId w:val="28"/>
  </w:num>
  <w:num w:numId="47" w16cid:durableId="976765939">
    <w:abstractNumId w:val="34"/>
  </w:num>
  <w:num w:numId="48" w16cid:durableId="1987278381">
    <w:abstractNumId w:val="62"/>
  </w:num>
  <w:num w:numId="49" w16cid:durableId="344286222">
    <w:abstractNumId w:val="47"/>
  </w:num>
  <w:num w:numId="50" w16cid:durableId="586889268">
    <w:abstractNumId w:val="60"/>
  </w:num>
  <w:num w:numId="51" w16cid:durableId="1214346142">
    <w:abstractNumId w:val="41"/>
  </w:num>
  <w:num w:numId="52" w16cid:durableId="1666350155">
    <w:abstractNumId w:val="8"/>
  </w:num>
  <w:num w:numId="53" w16cid:durableId="1936208616">
    <w:abstractNumId w:val="43"/>
  </w:num>
  <w:num w:numId="54" w16cid:durableId="1802922892">
    <w:abstractNumId w:val="19"/>
  </w:num>
  <w:num w:numId="55" w16cid:durableId="2044668093">
    <w:abstractNumId w:val="20"/>
  </w:num>
  <w:num w:numId="56" w16cid:durableId="1700474541">
    <w:abstractNumId w:val="50"/>
  </w:num>
  <w:num w:numId="57" w16cid:durableId="2082558311">
    <w:abstractNumId w:val="45"/>
  </w:num>
  <w:num w:numId="58" w16cid:durableId="1871141540">
    <w:abstractNumId w:val="63"/>
  </w:num>
  <w:num w:numId="59" w16cid:durableId="1538816812">
    <w:abstractNumId w:val="11"/>
  </w:num>
  <w:num w:numId="60" w16cid:durableId="747965305">
    <w:abstractNumId w:val="40"/>
  </w:num>
  <w:num w:numId="61" w16cid:durableId="2103643924">
    <w:abstractNumId w:val="5"/>
  </w:num>
  <w:num w:numId="62" w16cid:durableId="457264442">
    <w:abstractNumId w:val="59"/>
  </w:num>
  <w:num w:numId="63" w16cid:durableId="496380383">
    <w:abstractNumId w:val="9"/>
  </w:num>
  <w:num w:numId="64" w16cid:durableId="1291588825">
    <w:abstractNumId w:val="61"/>
  </w:num>
  <w:num w:numId="65" w16cid:durableId="1924559521">
    <w:abstractNumId w:val="46"/>
  </w:num>
  <w:num w:numId="66" w16cid:durableId="1492871536">
    <w:abstractNumId w:val="27"/>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05C"/>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3F94"/>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1F30"/>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830"/>
    <w:rsid w:val="001B7FFC"/>
    <w:rsid w:val="001C0C7A"/>
    <w:rsid w:val="001C13D0"/>
    <w:rsid w:val="001C1704"/>
    <w:rsid w:val="001C1A6F"/>
    <w:rsid w:val="001C1B08"/>
    <w:rsid w:val="001C20B3"/>
    <w:rsid w:val="001C23BB"/>
    <w:rsid w:val="001C2D1C"/>
    <w:rsid w:val="001C368D"/>
    <w:rsid w:val="001C50AC"/>
    <w:rsid w:val="001C54EC"/>
    <w:rsid w:val="001C649E"/>
    <w:rsid w:val="001C680E"/>
    <w:rsid w:val="001C6CEE"/>
    <w:rsid w:val="001C7349"/>
    <w:rsid w:val="001C7DD3"/>
    <w:rsid w:val="001D0278"/>
    <w:rsid w:val="001D07D3"/>
    <w:rsid w:val="001D0855"/>
    <w:rsid w:val="001D0D02"/>
    <w:rsid w:val="001D1870"/>
    <w:rsid w:val="001D2232"/>
    <w:rsid w:val="001D28B3"/>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28A9"/>
    <w:rsid w:val="00213D9F"/>
    <w:rsid w:val="00213F3C"/>
    <w:rsid w:val="00214106"/>
    <w:rsid w:val="0021568E"/>
    <w:rsid w:val="00215816"/>
    <w:rsid w:val="002165DC"/>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200"/>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5A45"/>
    <w:rsid w:val="0026658B"/>
    <w:rsid w:val="00267218"/>
    <w:rsid w:val="00267C14"/>
    <w:rsid w:val="00267EE8"/>
    <w:rsid w:val="00270C68"/>
    <w:rsid w:val="00271086"/>
    <w:rsid w:val="002718CC"/>
    <w:rsid w:val="002754D1"/>
    <w:rsid w:val="002757F2"/>
    <w:rsid w:val="002762CC"/>
    <w:rsid w:val="0027655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326"/>
    <w:rsid w:val="00291F91"/>
    <w:rsid w:val="0029324C"/>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B15"/>
    <w:rsid w:val="00353C5F"/>
    <w:rsid w:val="00353F72"/>
    <w:rsid w:val="00354009"/>
    <w:rsid w:val="00354F46"/>
    <w:rsid w:val="00354F63"/>
    <w:rsid w:val="003557F0"/>
    <w:rsid w:val="00356E8E"/>
    <w:rsid w:val="00357030"/>
    <w:rsid w:val="0035771D"/>
    <w:rsid w:val="0036038A"/>
    <w:rsid w:val="00360AD3"/>
    <w:rsid w:val="00360AF5"/>
    <w:rsid w:val="003611BD"/>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745"/>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3918"/>
    <w:rsid w:val="00424A74"/>
    <w:rsid w:val="00425088"/>
    <w:rsid w:val="0042562D"/>
    <w:rsid w:val="00426871"/>
    <w:rsid w:val="00426882"/>
    <w:rsid w:val="00426C6A"/>
    <w:rsid w:val="00426CD6"/>
    <w:rsid w:val="00426DB9"/>
    <w:rsid w:val="0042720A"/>
    <w:rsid w:val="004278FB"/>
    <w:rsid w:val="00427DE2"/>
    <w:rsid w:val="004301E4"/>
    <w:rsid w:val="004309EE"/>
    <w:rsid w:val="004314A9"/>
    <w:rsid w:val="0043222E"/>
    <w:rsid w:val="00432DBC"/>
    <w:rsid w:val="004343BF"/>
    <w:rsid w:val="00435378"/>
    <w:rsid w:val="00435E29"/>
    <w:rsid w:val="004369F3"/>
    <w:rsid w:val="0044013E"/>
    <w:rsid w:val="00441248"/>
    <w:rsid w:val="00441CF7"/>
    <w:rsid w:val="00443388"/>
    <w:rsid w:val="00443ABB"/>
    <w:rsid w:val="00443C99"/>
    <w:rsid w:val="004441BE"/>
    <w:rsid w:val="004448A7"/>
    <w:rsid w:val="00444A73"/>
    <w:rsid w:val="00444F18"/>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0CBF"/>
    <w:rsid w:val="004716DA"/>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2FCC"/>
    <w:rsid w:val="004E4059"/>
    <w:rsid w:val="004E4474"/>
    <w:rsid w:val="004E4B0C"/>
    <w:rsid w:val="004E5B4C"/>
    <w:rsid w:val="004E5DC6"/>
    <w:rsid w:val="004E6303"/>
    <w:rsid w:val="004E6E7C"/>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9F7"/>
    <w:rsid w:val="00521E9B"/>
    <w:rsid w:val="005223D8"/>
    <w:rsid w:val="00522599"/>
    <w:rsid w:val="00522CB1"/>
    <w:rsid w:val="00523661"/>
    <w:rsid w:val="00524366"/>
    <w:rsid w:val="00524494"/>
    <w:rsid w:val="00524C88"/>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1DD"/>
    <w:rsid w:val="00574ABF"/>
    <w:rsid w:val="00574F36"/>
    <w:rsid w:val="0057525A"/>
    <w:rsid w:val="00575E99"/>
    <w:rsid w:val="0057644C"/>
    <w:rsid w:val="00576F7F"/>
    <w:rsid w:val="00577B7B"/>
    <w:rsid w:val="0058027E"/>
    <w:rsid w:val="00580D09"/>
    <w:rsid w:val="005822C0"/>
    <w:rsid w:val="00582700"/>
    <w:rsid w:val="00583202"/>
    <w:rsid w:val="005832C6"/>
    <w:rsid w:val="00584638"/>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18A"/>
    <w:rsid w:val="005A5390"/>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6F17"/>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7100"/>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0CC"/>
    <w:rsid w:val="006179CD"/>
    <w:rsid w:val="0062079C"/>
    <w:rsid w:val="00622F55"/>
    <w:rsid w:val="00622FC0"/>
    <w:rsid w:val="006242FC"/>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A89"/>
    <w:rsid w:val="00683BA0"/>
    <w:rsid w:val="00684388"/>
    <w:rsid w:val="0068467D"/>
    <w:rsid w:val="006847D4"/>
    <w:rsid w:val="00684CA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1D7A"/>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03E4"/>
    <w:rsid w:val="007C144F"/>
    <w:rsid w:val="007C2B7B"/>
    <w:rsid w:val="007C35E4"/>
    <w:rsid w:val="007C3B87"/>
    <w:rsid w:val="007C3EEE"/>
    <w:rsid w:val="007C5CC6"/>
    <w:rsid w:val="007C614C"/>
    <w:rsid w:val="007C69D4"/>
    <w:rsid w:val="007D0B72"/>
    <w:rsid w:val="007D1EC9"/>
    <w:rsid w:val="007D2301"/>
    <w:rsid w:val="007D2CA6"/>
    <w:rsid w:val="007D38ED"/>
    <w:rsid w:val="007D39F1"/>
    <w:rsid w:val="007D3A1A"/>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0FAE"/>
    <w:rsid w:val="008F1DB5"/>
    <w:rsid w:val="008F2364"/>
    <w:rsid w:val="008F2714"/>
    <w:rsid w:val="008F297C"/>
    <w:rsid w:val="008F2BE6"/>
    <w:rsid w:val="008F2DC0"/>
    <w:rsid w:val="008F333D"/>
    <w:rsid w:val="008F3FB6"/>
    <w:rsid w:val="008F5059"/>
    <w:rsid w:val="008F670D"/>
    <w:rsid w:val="008F7185"/>
    <w:rsid w:val="008F7AAA"/>
    <w:rsid w:val="009015EB"/>
    <w:rsid w:val="00901C02"/>
    <w:rsid w:val="00901ECF"/>
    <w:rsid w:val="00902298"/>
    <w:rsid w:val="0090285C"/>
    <w:rsid w:val="009037AC"/>
    <w:rsid w:val="00904767"/>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96A"/>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624"/>
    <w:rsid w:val="009908A6"/>
    <w:rsid w:val="00991883"/>
    <w:rsid w:val="0099191D"/>
    <w:rsid w:val="009919FF"/>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376E"/>
    <w:rsid w:val="009A468F"/>
    <w:rsid w:val="009A4EBF"/>
    <w:rsid w:val="009A5DEA"/>
    <w:rsid w:val="009A760D"/>
    <w:rsid w:val="009B24DF"/>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302"/>
    <w:rsid w:val="00A94843"/>
    <w:rsid w:val="00A94BE3"/>
    <w:rsid w:val="00A9661E"/>
    <w:rsid w:val="00AA047F"/>
    <w:rsid w:val="00AA0C0C"/>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0CF9"/>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3D16"/>
    <w:rsid w:val="00B342A5"/>
    <w:rsid w:val="00B3550C"/>
    <w:rsid w:val="00B358A5"/>
    <w:rsid w:val="00B35C81"/>
    <w:rsid w:val="00B36706"/>
    <w:rsid w:val="00B36967"/>
    <w:rsid w:val="00B3696F"/>
    <w:rsid w:val="00B3746B"/>
    <w:rsid w:val="00B40019"/>
    <w:rsid w:val="00B405F2"/>
    <w:rsid w:val="00B4099E"/>
    <w:rsid w:val="00B41874"/>
    <w:rsid w:val="00B4226C"/>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5A42"/>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1B09"/>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EFA"/>
    <w:rsid w:val="00BD3FD0"/>
    <w:rsid w:val="00BD499C"/>
    <w:rsid w:val="00BD4A52"/>
    <w:rsid w:val="00BD4A8C"/>
    <w:rsid w:val="00BD5251"/>
    <w:rsid w:val="00BD5385"/>
    <w:rsid w:val="00BD6D82"/>
    <w:rsid w:val="00BD7C32"/>
    <w:rsid w:val="00BE0333"/>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6F26"/>
    <w:rsid w:val="00BE7070"/>
    <w:rsid w:val="00BE7E16"/>
    <w:rsid w:val="00BF1FE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49E"/>
    <w:rsid w:val="00CE1708"/>
    <w:rsid w:val="00CE1DDE"/>
    <w:rsid w:val="00CE3836"/>
    <w:rsid w:val="00CE4FA6"/>
    <w:rsid w:val="00CE59B6"/>
    <w:rsid w:val="00CE5C81"/>
    <w:rsid w:val="00CE5EE1"/>
    <w:rsid w:val="00CE6130"/>
    <w:rsid w:val="00CE62D7"/>
    <w:rsid w:val="00CF1030"/>
    <w:rsid w:val="00CF1617"/>
    <w:rsid w:val="00CF2502"/>
    <w:rsid w:val="00CF2597"/>
    <w:rsid w:val="00CF2F20"/>
    <w:rsid w:val="00CF391A"/>
    <w:rsid w:val="00CF4043"/>
    <w:rsid w:val="00CF480D"/>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D3F"/>
    <w:rsid w:val="00D132E5"/>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6BA2"/>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47513"/>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3A28"/>
    <w:rsid w:val="00D8458A"/>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0D9"/>
    <w:rsid w:val="00DA7E52"/>
    <w:rsid w:val="00DB0204"/>
    <w:rsid w:val="00DB0571"/>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501A"/>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2A59"/>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106"/>
    <w:rsid w:val="00E25771"/>
    <w:rsid w:val="00E27035"/>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47D3C"/>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6E42"/>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A0F"/>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6044"/>
    <w:rsid w:val="00F26A38"/>
    <w:rsid w:val="00F27808"/>
    <w:rsid w:val="00F306DB"/>
    <w:rsid w:val="00F3078F"/>
    <w:rsid w:val="00F30B0C"/>
    <w:rsid w:val="00F3177B"/>
    <w:rsid w:val="00F31869"/>
    <w:rsid w:val="00F31F86"/>
    <w:rsid w:val="00F3350F"/>
    <w:rsid w:val="00F33FE8"/>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8D3"/>
    <w:rsid w:val="00F4383F"/>
    <w:rsid w:val="00F43DD3"/>
    <w:rsid w:val="00F44BDB"/>
    <w:rsid w:val="00F45AC4"/>
    <w:rsid w:val="00F4650B"/>
    <w:rsid w:val="00F46799"/>
    <w:rsid w:val="00F469D6"/>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C1"/>
    <w:rsid w:val="00F64BDA"/>
    <w:rsid w:val="00F65935"/>
    <w:rsid w:val="00F65ABA"/>
    <w:rsid w:val="00F66175"/>
    <w:rsid w:val="00F66363"/>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22F"/>
    <w:rsid w:val="00F859A1"/>
    <w:rsid w:val="00F86339"/>
    <w:rsid w:val="00F86911"/>
    <w:rsid w:val="00F86925"/>
    <w:rsid w:val="00F87533"/>
    <w:rsid w:val="00F903C5"/>
    <w:rsid w:val="00F9074D"/>
    <w:rsid w:val="00F9186E"/>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89"/>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35D9"/>
    <w:rsid w:val="00FD41D2"/>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5E44"/>
    <w:rsid w:val="00FE628F"/>
    <w:rsid w:val="00FE65E9"/>
    <w:rsid w:val="00FE69A7"/>
    <w:rsid w:val="00FE7117"/>
    <w:rsid w:val="00FE74D6"/>
    <w:rsid w:val="00FE773A"/>
    <w:rsid w:val="00FF2B02"/>
    <w:rsid w:val="00FF357F"/>
    <w:rsid w:val="00FF35FB"/>
    <w:rsid w:val="00FF3F04"/>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3206933">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35332224">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16074984">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0996432">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bBJ9sxc?hub_invite_id=Lr9efka" TargetMode="External"/><Relationship Id="rId68" Type="http://schemas.openxmlformats.org/officeDocument/2006/relationships/image" Target="media/image42.png"/><Relationship Id="rId16" Type="http://schemas.microsoft.com/office/2016/09/relationships/commentsIds" Target="commentsIds.xml"/><Relationship Id="rId11" Type="http://schemas.openxmlformats.org/officeDocument/2006/relationships/footer" Target="footer1.xml"/><Relationship Id="rId32" Type="http://schemas.openxmlformats.org/officeDocument/2006/relationships/hyperlink" Target="https://github.com/pka/awesome-3d-tiles" TargetMode="External"/><Relationship Id="rId37" Type="http://schemas.openxmlformats.org/officeDocument/2006/relationships/image" Target="media/image21.svg"/><Relationship Id="rId53" Type="http://schemas.openxmlformats.org/officeDocument/2006/relationships/image" Target="media/image36.png"/><Relationship Id="rId58" Type="http://schemas.openxmlformats.org/officeDocument/2006/relationships/hyperlink" Target="https://interesting-parallel-bit.glitch.me" TargetMode="External"/><Relationship Id="rId74" Type="http://schemas.openxmlformats.org/officeDocument/2006/relationships/image" Target="media/image47.png"/><Relationship Id="rId79"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image" Target="media/image39.png"/><Relationship Id="rId82" Type="http://schemas.openxmlformats.org/officeDocument/2006/relationships/theme" Target="theme/theme1.xml"/><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jendahorak.github.io/a3sixty/" TargetMode="External"/><Relationship Id="rId64" Type="http://schemas.openxmlformats.org/officeDocument/2006/relationships/hyperlink" Target="https://hubs.mozilla.com/jkemrr4" TargetMode="External"/><Relationship Id="rId69" Type="http://schemas.openxmlformats.org/officeDocument/2006/relationships/image" Target="media/image43.png"/><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s://akela.mendelu.cz/~xmitter/spatial_data_visualisation_in_metaverse.pdf" TargetMode="External"/><Relationship Id="rId72" Type="http://schemas.openxmlformats.org/officeDocument/2006/relationships/image" Target="media/image45.emf"/><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glitch.com/edit/" TargetMode="External"/><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7.svg"/><Relationship Id="rId62" Type="http://schemas.openxmlformats.org/officeDocument/2006/relationships/image" Target="media/image40.png"/><Relationship Id="rId70" Type="http://schemas.openxmlformats.org/officeDocument/2006/relationships/image" Target="media/image44.png"/><Relationship Id="rId75" Type="http://schemas.openxmlformats.org/officeDocument/2006/relationships/hyperlink" Target="https://developers.google.com/maps/documentation/tile/use-renderer"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foam-jumpy-dianella.glitch.me"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38.png"/><Relationship Id="rId65" Type="http://schemas.openxmlformats.org/officeDocument/2006/relationships/hyperlink" Target="https://hubs.mozilla.com/link/v3xSqDE" TargetMode="External"/><Relationship Id="rId73" Type="http://schemas.openxmlformats.org/officeDocument/2006/relationships/image" Target="media/image46.png"/><Relationship Id="rId78" Type="http://schemas.openxmlformats.org/officeDocument/2006/relationships/footer" Target="footer2.xml"/><Relationship Id="rId8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hyperlink" Target="https://jendahorak.github.io/disc3vr/" TargetMode="External"/><Relationship Id="rId76" Type="http://schemas.openxmlformats.org/officeDocument/2006/relationships/image" Target="media/image48.png"/><Relationship Id="rId7" Type="http://schemas.openxmlformats.org/officeDocument/2006/relationships/settings" Target="settings.xml"/><Relationship Id="rId71" Type="http://schemas.openxmlformats.org/officeDocument/2006/relationships/hyperlink" Target="https://github.com/jendahorak/kam-topgis-batch-loader.git"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hubs.mozilla.com/link/PFhZqGd"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3.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2D0594E-38CA-4A05-A708-BB50937E266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16971</TotalTime>
  <Pages>1</Pages>
  <Words>76470</Words>
  <Characters>435880</Characters>
  <Application>Microsoft Office Word</Application>
  <DocSecurity>0</DocSecurity>
  <Lines>3632</Lines>
  <Paragraphs>1022</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511328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203</cp:revision>
  <cp:lastPrinted>2023-11-02T09:14:00Z</cp:lastPrinted>
  <dcterms:created xsi:type="dcterms:W3CDTF">2023-08-27T13:40:00Z</dcterms:created>
  <dcterms:modified xsi:type="dcterms:W3CDTF">2023-12-05T12:34:00Z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id="wUJ3dlIS"/&gt;&lt;style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