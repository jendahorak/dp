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BRNO 202</w:t>
      </w:r>
      <w:r w:rsidR="00DC6A60" w:rsidRPr="001F6849">
        <w:rPr>
          <w:b/>
          <w:bCs/>
          <w:sz w:val="28"/>
          <w:szCs w:val="28"/>
        </w:rPr>
        <w:t>?</w:t>
      </w:r>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Bachelor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LAKONSO, D., ADITYA, T. (2019): Utilizing A Game Engine for Interactive 3D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r w:rsidRPr="001F6849">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2D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snaží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77777777"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r w:rsidR="00BC3D00" w:rsidRPr="001F6849">
        <w:t>¨</w:t>
      </w:r>
    </w:p>
    <w:p w14:paraId="080C8515" w14:textId="1689BD6A" w:rsidR="006C4BF4" w:rsidRPr="001F6849" w:rsidRDefault="006C4BF4" w:rsidP="00BC3D00">
      <w:pPr>
        <w:pStyle w:val="Normlnprvnodsazen"/>
        <w:numPr>
          <w:ilvl w:val="0"/>
          <w:numId w:val="26"/>
        </w:numPr>
      </w:pPr>
      <w:ins w:id="17" w:author="Jan Horák" w:date="2023-06-15T11:15:00Z">
        <w:r w:rsidRPr="001F6849">
          <w:rPr>
            <w:highlight w:val="yellow"/>
          </w:rPr>
          <w:t>Vývoj pilotní aplikace pomocí vybraných technologií.</w:t>
        </w:r>
      </w:ins>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4914241"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037DC">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CDS2jWxS/HtUskGJY","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#TODO Mozila Hubs aj.</w:t>
      </w:r>
      <w:r w:rsidR="004278FB" w:rsidRPr="001F6849">
        <w:t xml:space="preserve"> </w:t>
      </w:r>
      <w:r w:rsidR="00370404">
        <w:t xml:space="preserve">Vizualizaci velkého množství 3D budov </w:t>
      </w:r>
      <w:r w:rsidR="00E21604">
        <w:t xml:space="preserve">(veškeré budovy v Holandsku) </w:t>
      </w:r>
      <w:r w:rsidR="00370404">
        <w:t>pomocí webového prohlížeče řeší .</w:t>
      </w:r>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 xml:space="preserve">Unity, Unreal).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techologií, které jej umožňují.  </w:t>
      </w:r>
      <w:r w:rsidRPr="001F6849">
        <w:rPr>
          <w:highlight w:val="yellow"/>
        </w:rPr>
        <w:t>#todo – Obecne info o tom jak funguje web (scope zjistit ze studentskych praci)</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#TODO – rozdělit 3D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E7237C">
      <w:pPr>
        <w:pStyle w:val="Quote"/>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3061F0">
      <w:pPr>
        <w:pStyle w:val="Quote"/>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3C992046" w14:textId="7515273F" w:rsidR="00B70690" w:rsidRDefault="00D36A82" w:rsidP="00B70690">
      <w:pPr>
        <w:pStyle w:val="Normlnprvnodsazen"/>
      </w:pPr>
      <w:r w:rsidRPr="005C35FA">
        <w:rPr>
          <w:highlight w:val="yellow"/>
        </w:rPr>
        <w:t xml:space="preserve">Do termínu virtuální reality LaValle zahrnuje i termín </w:t>
      </w:r>
      <w:r w:rsidRPr="005C35FA">
        <w:rPr>
          <w:i/>
          <w:iCs/>
          <w:highlight w:val="yellow"/>
        </w:rPr>
        <w:t xml:space="preserve">virtual environments, </w:t>
      </w:r>
      <w:r w:rsidRPr="005C35FA">
        <w:rPr>
          <w:highlight w:val="yellow"/>
        </w:rPr>
        <w:t>který je preferován v akademickém prostředí</w:t>
      </w:r>
      <w:r w:rsidR="00683A89" w:rsidRPr="005C35FA">
        <w:rPr>
          <w:highlight w:val="yellow"/>
        </w:rPr>
        <w:t xml:space="preserve">, </w:t>
      </w:r>
      <w:r w:rsidRPr="005C35FA">
        <w:rPr>
          <w:highlight w:val="yellow"/>
        </w:rPr>
        <w:t>v</w:t>
      </w:r>
      <w:r w:rsidR="00683A89" w:rsidRPr="005C35FA">
        <w:rPr>
          <w:highlight w:val="yellow"/>
        </w:rPr>
        <w:t> geografii tedy</w:t>
      </w:r>
      <w:r w:rsidRPr="005C35FA">
        <w:rPr>
          <w:highlight w:val="yellow"/>
        </w:rPr>
        <w:t xml:space="preserve"> pak VGE</w:t>
      </w:r>
      <w:r w:rsidR="00B70690" w:rsidRPr="005C35FA">
        <w:rPr>
          <w:highlight w:val="yellow"/>
        </w:rPr>
        <w:t xml:space="preserve"> </w:t>
      </w:r>
      <w:r w:rsidRPr="005C35FA">
        <w:rPr>
          <w:highlight w:val="yellow"/>
        </w:rPr>
        <w:t>.</w:t>
      </w:r>
      <w:r w:rsid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159F13C7"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virutální svět v zobrazovacím zařízení (HMD). V rámci imerzivního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 xml:space="preserve">Míra imerze tedy závisí na tom, jaké smysly jsou </w:t>
      </w:r>
      <w:r w:rsidR="00713779" w:rsidRPr="001F6849">
        <w:lastRenderedPageBreak/>
        <w:t xml:space="preserve">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E9D55C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31A64D8" w:rsidR="00FB677F"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w:t>
      </w:r>
      <w:r w:rsidR="00212457">
        <w:lastRenderedPageBreak/>
        <w:t xml:space="preserve">řízení, vojenské simulace, geologie a geofyzika, meteorologie a teplotní, hlukové, ekologické </w:t>
      </w:r>
      <w:r w:rsidR="003B54F9">
        <w:t>a hlukové</w:t>
      </w:r>
      <w:r w:rsidR="00212457">
        <w:t xml:space="preserve"> studie urbánních prostředí, modelování budov a facility management. </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5CD791E1"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Z vědeckého hlediska má Digitální Země dvě základní aspekty. Zaprvé, Digitální Země představuje rozsáhlý systém dat a informací, který agreguje a prezentuje data a informace týkající se Země. Navíc je Digitální Země 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 xml:space="preserve">Jedním z aspektů, který ilustruje nejednoznačnost Metaverse, je různorodost definic a pohledů na tento koncept. Někteří ho vidí </w:t>
      </w:r>
      <w:r w:rsidRPr="00FC59D6">
        <w:rPr>
          <w:b w:val="0"/>
          <w:bCs/>
        </w:rPr>
        <w:lastRenderedPageBreak/>
        <w:t>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F915AC9" w:rsidR="003B54F9" w:rsidRPr="003B54F9" w:rsidRDefault="003B54F9" w:rsidP="003B54F9">
      <w:r>
        <w:t xml:space="preserve">Všechny výše uvedené termíny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19A8B385"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ins w:id="56" w:author="Jan Horák" w:date="2023-06-15T11:49:00Z">
        <w:r w:rsidR="00BC59E7" w:rsidRPr="001F6849">
          <w:t>Úživatel</w:t>
        </w:r>
      </w:ins>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7" w:author="Jan Horák" w:date="2023-06-15T11:48:00Z">
        <w:r w:rsidR="00BC59E7" w:rsidRPr="001F6849">
          <w:t xml:space="preserve">a </w:t>
        </w:r>
      </w:ins>
      <w:del w:id="58" w:author="Jan Horák" w:date="2023-06-15T11:48:00Z">
        <w:r w:rsidR="003061F0" w:rsidRPr="001F6849" w:rsidDel="00BC59E7">
          <w:delText>a Účastník</w:delText>
        </w:r>
      </w:del>
      <w:ins w:id="59"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037DC">
        <w:instrText xml:space="preserve"> ADDIN ZOTERO_ITEM CSL_CITATION {"citationID":"3CtlPLsy","properties":{"formattedCitation":"(Coltekin et al. 2020)","plainCitation":"(Coltekin et al. 2020)","noteIndex":0},"citationItems":[{"id":"CDS2jWxS/8s4ZAf41","uris":["http://zotero.org/groups/4599106/items/F54Y7ICM"],"itemData":{"id":"9DyV48Zt/oRbg8WmZ","type":"article-journal","abstract":"This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 definuje </w:t>
      </w:r>
      <w:r w:rsidR="00713779">
        <w:t>virtuální</w:t>
      </w:r>
      <w:r w:rsidR="00FA3CC8">
        <w:t xml:space="preserve"> realitu jako systém kombinující počítačově generovaný svět s rozhraním uživatel-počítač.</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60"/>
      <w:commentRangeEnd w:id="60"/>
      <w:r w:rsidR="00FB781A" w:rsidRPr="001F6849">
        <w:rPr>
          <w:rStyle w:val="CommentReference"/>
          <w:lang w:eastAsia="en-US"/>
        </w:rPr>
        <w:commentReference w:id="60"/>
      </w:r>
    </w:p>
    <w:p w14:paraId="4D63C7D5" w14:textId="3DA356A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DD531CD" w:rsidR="00BA1BB7" w:rsidRPr="001F6849" w:rsidDel="00BC59E7" w:rsidRDefault="003061F0" w:rsidP="00713779">
      <w:pPr>
        <w:pStyle w:val="Caption"/>
        <w:rPr>
          <w:del w:id="61"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7C3EEE">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2"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3" w:author="Lukáš Herman" w:date="2023-02-21T16:18:00Z">
        <w:r w:rsidR="00F729B0" w:rsidRPr="001F6849" w:rsidDel="006613F9">
          <w:rPr>
            <w:i/>
            <w:iCs/>
          </w:rPr>
          <w:delText>u</w:delText>
        </w:r>
      </w:del>
      <w:r w:rsidR="00F729B0" w:rsidRPr="001F6849">
        <w:rPr>
          <w:i/>
          <w:iCs/>
        </w:rPr>
        <w:t>t</w:t>
      </w:r>
      <w:ins w:id="64"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73E0D794"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5" w:author="Lukáš Herman" w:date="2023-02-21T16:18:00Z">
        <w:r w:rsidR="00247F6B" w:rsidRPr="001F6849">
          <w:rPr>
            <w:b/>
            <w:bCs/>
          </w:rPr>
          <w:t>z</w:t>
        </w:r>
      </w:ins>
      <w:del w:id="66"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7B6FA820"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 jestli 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50C7E91E"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je jedním z cílů této práce. </w:t>
      </w:r>
      <w:r w:rsidR="00192B15" w:rsidRPr="001F6849">
        <w:t xml:space="preserve">Více k tomuto tématu viz. </w:t>
      </w:r>
      <w:r w:rsidR="00192B15" w:rsidRPr="001F6849">
        <w:rPr>
          <w:highlight w:val="yellow"/>
        </w:rPr>
        <w:t>(kap. Analýza technologií)</w:t>
      </w:r>
      <w:r w:rsidR="00767E9C">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kontrolery).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V případě Imerzní virtuální reality, využívající primárně HMD a kompletně virtuální svět jsou vstupní zařízení </w:t>
      </w:r>
      <w:r w:rsidR="00B4099E">
        <w:t>z Obr. X považovány za hlavní</w:t>
      </w:r>
      <w:r w:rsidR="00080800">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7"/>
      <w:commentRangeStart w:id="68"/>
      <w:commentRangeEnd w:id="67"/>
      <w:r w:rsidR="00FB781A" w:rsidRPr="001F6849">
        <w:rPr>
          <w:rStyle w:val="CommentReference"/>
        </w:rPr>
        <w:commentReference w:id="67"/>
      </w:r>
      <w:commentRangeEnd w:id="68"/>
      <w:r w:rsidR="00080800">
        <w:rPr>
          <w:rStyle w:val="CommentReference"/>
        </w:rPr>
        <w:commentReference w:id="68"/>
      </w:r>
    </w:p>
    <w:p w14:paraId="17C65BD7" w14:textId="21837562"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4</w:t>
      </w:r>
      <w:r w:rsidRPr="001F6849">
        <w:fldChar w:fldCharType="end"/>
      </w:r>
      <w:r w:rsidRPr="001F6849">
        <w:t xml:space="preserve"> Interakční diagram systému virtuální reality –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1F6849" w:rsidDel="00BC59E7" w:rsidRDefault="00B725D6">
      <w:pPr>
        <w:rPr>
          <w:moveFrom w:id="69" w:author="Jan Horák" w:date="2023-06-15T11:51:00Z"/>
        </w:rPr>
        <w:pPrChange w:id="70" w:author="Jan Horák" w:date="2023-06-15T11:51:00Z">
          <w:pPr>
            <w:pStyle w:val="Heading3"/>
          </w:pPr>
        </w:pPrChange>
      </w:pPr>
      <w:moveFromRangeStart w:id="71" w:author="Jan Horák" w:date="2023-06-15T11:51:00Z" w:name="move137722320"/>
      <w:moveFrom w:id="72" w:author="Jan Horák" w:date="2023-06-15T11:51:00Z">
        <w:r w:rsidRPr="001F6849" w:rsidDel="00BC59E7">
          <w:t>Účastník – percepce</w:t>
        </w:r>
        <w:r w:rsidR="00921C6E" w:rsidRPr="001F6849" w:rsidDel="00BC59E7">
          <w:t xml:space="preserve"> a </w:t>
        </w:r>
        <w:r w:rsidR="00BA4D29" w:rsidRPr="001F6849" w:rsidDel="00BC59E7">
          <w:t>fyziologie</w:t>
        </w:r>
      </w:moveFrom>
    </w:p>
    <w:p w14:paraId="07179C56" w14:textId="7EEF2CB1" w:rsidR="003F28A1" w:rsidRPr="001F6849" w:rsidDel="00BC59E7" w:rsidRDefault="000B5D5D">
      <w:pPr>
        <w:rPr>
          <w:moveFrom w:id="73" w:author="Jan Horák" w:date="2023-06-15T11:51:00Z"/>
          <w:i/>
          <w:iCs/>
        </w:rPr>
      </w:pPr>
      <w:moveFrom w:id="74" w:author="Jan Horák" w:date="2023-06-15T11:51:00Z">
        <w:r w:rsidRPr="001F6849" w:rsidDel="00BC59E7">
          <w:rPr>
            <w:highlight w:val="yellow"/>
          </w:rPr>
          <w:t>#TODO</w:t>
        </w:r>
        <w:r w:rsidR="00952B19" w:rsidRPr="001F6849" w:rsidDel="00BC59E7">
          <w:rPr>
            <w:highlight w:val="yellow"/>
          </w:rPr>
          <w:t xml:space="preserve"> </w:t>
        </w:r>
        <w:r w:rsidRPr="001F6849" w:rsidDel="00BC59E7">
          <w:rPr>
            <w:highlight w:val="yellow"/>
          </w:rPr>
          <w:t xml:space="preserve">– co vybrat ? visuální percepci, imerze, </w:t>
        </w:r>
        <w:r w:rsidRPr="001F6849" w:rsidDel="00BC59E7">
          <w:rPr>
            <w:i/>
            <w:iCs/>
            <w:highlight w:val="yellow"/>
          </w:rPr>
          <w:t>presence??</w:t>
        </w:r>
      </w:moveFrom>
    </w:p>
    <w:p w14:paraId="3762F649" w14:textId="0DAF13F0" w:rsidR="000B5D5D" w:rsidRPr="001F6849"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1F6849" w:rsidDel="00BC59E7">
          <w:t>Nejdůležitějším komponentem v rámci systému zážitku virtuální reality je účastník, proto je nutné rozumět procesu vnímání (percepce)</w:t>
        </w:r>
        <w:r w:rsidRPr="001F6849" w:rsidDel="00BC59E7">
          <w:rPr>
            <w:rFonts w:eastAsiaTheme="majorEastAsia" w:cstheme="majorBidi"/>
            <w:b/>
            <w:color w:val="000000" w:themeColor="text1"/>
            <w:sz w:val="28"/>
            <w:szCs w:val="26"/>
            <w:lang w:eastAsia="cs-CZ"/>
          </w:rPr>
          <w:fldChar w:fldCharType="begin"/>
        </w:r>
        <w:r w:rsidRPr="001F6849"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sidDel="00BC59E7">
          <w:rPr>
            <w:rFonts w:eastAsiaTheme="majorEastAsia" w:cstheme="majorBidi"/>
            <w:b/>
            <w:color w:val="000000" w:themeColor="text1"/>
            <w:sz w:val="28"/>
            <w:szCs w:val="26"/>
            <w:lang w:eastAsia="cs-CZ"/>
          </w:rPr>
          <w:fldChar w:fldCharType="separate"/>
        </w:r>
        <w:r w:rsidRPr="001F6849" w:rsidDel="00BC59E7">
          <w:t>(Sherman, Craig 2019)</w:t>
        </w:r>
        <w:r w:rsidRPr="001F6849" w:rsidDel="00BC59E7">
          <w:rPr>
            <w:rFonts w:eastAsiaTheme="majorEastAsia" w:cstheme="majorBidi"/>
            <w:b/>
            <w:color w:val="000000" w:themeColor="text1"/>
            <w:sz w:val="28"/>
            <w:szCs w:val="26"/>
            <w:lang w:eastAsia="cs-CZ"/>
          </w:rPr>
          <w:fldChar w:fldCharType="end"/>
        </w:r>
        <w:r w:rsidRPr="001F6849" w:rsidDel="00BC59E7">
          <w:t xml:space="preserve">. </w:t>
        </w:r>
      </w:moveFrom>
    </w:p>
    <w:p w14:paraId="1BBDA451" w14:textId="1D5E6087" w:rsidR="00783575" w:rsidRPr="001F6849" w:rsidDel="00BC59E7" w:rsidRDefault="001B7FFC">
      <w:pPr>
        <w:rPr>
          <w:moveFrom w:id="78" w:author="Jan Horák" w:date="2023-06-15T11:51:00Z"/>
        </w:rPr>
      </w:pPr>
      <w:moveFrom w:id="79" w:author="Jan Horák" w:date="2023-06-15T11:51:00Z">
        <w:r w:rsidRPr="001F6849" w:rsidDel="00BC59E7">
          <w:t xml:space="preserve">Percepce se uskutečňuje po převodu podnětů smyslovými orgány (a jejich receptory) na nervové impulzy. </w:t>
        </w:r>
        <w:r w:rsidR="00E3650B" w:rsidRPr="001F6849"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1"/>
    <w:p w14:paraId="424A8332" w14:textId="2D85F9A7" w:rsidR="0069447E" w:rsidRDefault="001D0278" w:rsidP="002656D4">
      <w:pPr>
        <w:pStyle w:val="Heading2"/>
        <w:rPr>
          <w:lang w:val="cs-CZ"/>
        </w:rPr>
      </w:pPr>
      <w:r w:rsidRPr="001F6849">
        <w:rPr>
          <w:lang w:val="cs-CZ"/>
        </w:rPr>
        <w:t xml:space="preserve">Zobrazovací </w:t>
      </w:r>
      <w:r w:rsidR="00FD5A58" w:rsidRPr="001F6849">
        <w:rPr>
          <w:lang w:val="cs-CZ"/>
        </w:rPr>
        <w:t>zařízení</w:t>
      </w:r>
    </w:p>
    <w:p w14:paraId="48DCC65C" w14:textId="06450F29" w:rsidR="000E53C2" w:rsidRPr="000E53C2" w:rsidRDefault="000E53C2" w:rsidP="000E53C2">
      <w:pPr>
        <w:pStyle w:val="Heading3"/>
        <w:rPr>
          <w:lang w:eastAsia="cs-CZ"/>
        </w:rPr>
      </w:pPr>
      <w:r>
        <w:rPr>
          <w:lang w:eastAsia="cs-CZ"/>
        </w:rPr>
        <w:t>Output</w:t>
      </w:r>
    </w:p>
    <w:p w14:paraId="4F77B700" w14:textId="40122D77"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B037DC">
        <w:instrText xml:space="preserve"> ADDIN ZOTERO_ITEM CSL_CITATION {"citationID":"1qIlQgrk","properties":{"formattedCitation":"(Coltekin et al. 2020)","plainCitation":"(Coltekin et al. 2020)","noteIndex":0},"citationItems":[{"id":"CDS2jWxS/8s4ZAf41","uris":["http://zotero.org/groups/4599106/items/F54Y7ICM"],"itemData":{"id":1274,"type":"article-journal","abstract":"This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Ne-imerzivní by neměly být považovány za zobrazovací zařízení pro virtuální realitu. Za semi-imrezivní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842A67E"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5</w:t>
      </w:r>
      <w:r w:rsidRPr="001F6849">
        <w:fldChar w:fldCharType="end"/>
      </w:r>
      <w:r w:rsidRPr="001F6849">
        <w:t xml:space="preserve"> Dělení HMD, zdroj: </w:t>
      </w:r>
      <w:r w:rsidRPr="001F6849">
        <w:fldChar w:fldCharType="begin"/>
      </w:r>
      <w:r w:rsidR="00B037DC">
        <w:instrText xml:space="preserve"> ADDIN ZOTERO_ITEM CSL_CITATION {"citationID":"o3pU5io5","properties":{"formattedCitation":"(Coltekin et al. 2020)","plainCitation":"(Coltekin et al. 2020)","noteIndex":0},"citationItems":[{"id":"CDS2jWxS/8s4ZAf41","uris":["http://zotero.org/groups/4599106/items/F54Y7ICM"],"itemData":{"id":"9DyV48Zt/oRbg8WmZ","type":"article-journal","abstract":"This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80"/>
      <w:commentRangeStart w:id="81"/>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80"/>
      <w:r w:rsidR="00FB781A" w:rsidRPr="001F6849">
        <w:rPr>
          <w:rStyle w:val="CommentReference"/>
          <w:lang w:eastAsia="en-US"/>
        </w:rPr>
        <w:commentReference w:id="80"/>
      </w:r>
      <w:commentRangeEnd w:id="81"/>
      <w:r w:rsidR="005B68D0">
        <w:rPr>
          <w:rStyle w:val="CommentReference"/>
          <w:lang w:eastAsia="en-US"/>
        </w:rPr>
        <w:commentReference w:id="81"/>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HMD zařízení</w:t>
            </w:r>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Rozlišení na oko [px]</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HTC Vive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Pimax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061B6AE4" w14:textId="77777777" w:rsidR="000E53C2" w:rsidRDefault="000E53C2" w:rsidP="009323BA">
      <w:pPr>
        <w:pStyle w:val="Heading3"/>
      </w:pPr>
      <w:r>
        <w:t xml:space="preserve">Input </w:t>
      </w:r>
    </w:p>
    <w:p w14:paraId="7ADE2B22" w14:textId="65703529" w:rsidR="007160C1" w:rsidRPr="001F6849" w:rsidRDefault="005D6E09" w:rsidP="000E53C2">
      <w:commentRangeStart w:id="82"/>
      <w:commentRangeStart w:id="83"/>
      <w:commentRangeEnd w:id="82"/>
      <w:r w:rsidRPr="001F6849">
        <w:rPr>
          <w:rStyle w:val="CommentReference"/>
        </w:rPr>
        <w:commentReference w:id="82"/>
      </w:r>
      <w:commentRangeEnd w:id="83"/>
      <w:r w:rsidR="00E22988" w:rsidRPr="001F6849">
        <w:rPr>
          <w:rStyle w:val="CommentReference"/>
        </w:rPr>
        <w:commentReference w:id="83"/>
      </w:r>
      <w:r w:rsidR="00F11FD9" w:rsidRPr="001F6849">
        <w:t>Důležitým aspektem hardware pro VR je tracking</w:t>
      </w:r>
      <w:r w:rsidR="00E12F85" w:rsidRPr="001F6849">
        <w:t xml:space="preserve"> </w:t>
      </w:r>
      <w:r w:rsidR="00F11FD9" w:rsidRPr="001F6849">
        <w:fldChar w:fldCharType="begin"/>
      </w:r>
      <w:r w:rsidR="00B037DC">
        <w:instrText xml:space="preserve"> ADDIN ZOTERO_ITEM CSL_CITATION {"citationID":"Vvs5N4QI","properties":{"formattedCitation":"(Coltekin et al. 2020)","plainCitation":"(Coltekin et al. 2020)","noteIndex":0},"citationItems":[{"id":"CDS2jWxS/8s4ZAf41","uris":["http://zotero.org/groups/4599106/items/F54Y7ICM"],"itemData":{"id":1274,"type":"article-journal","abstract":"This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6B71AC">
        <w:rPr>
          <w:lang w:eastAsia="en-US"/>
        </w:rPr>
        <w:t>kontrolér</w:t>
      </w:r>
      <w:r w:rsidR="00F93097">
        <w:rPr>
          <w:lang w:eastAsia="en-US"/>
        </w:rPr>
        <w:t xml:space="preserve">, nejednalo se tedy pouze o stacionární HMD, ale byla zde možnost interakce. S nástupem HMD Oculus Quest se tyto produkty přestali vyrábět. </w:t>
      </w:r>
    </w:p>
    <w:p w14:paraId="765E082B" w14:textId="660F3A99"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které taktéž umožňují 6DoF. Tyto zařízení tedy umožňují plnou 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63C1FAA"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6</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766706A" w14:textId="2E561701" w:rsidR="007C35E4" w:rsidRDefault="007C35E4" w:rsidP="00CC6079">
      <w:pPr>
        <w:pStyle w:val="Normlnprvnodsazen"/>
        <w:rPr>
          <w:lang w:eastAsia="en-US"/>
        </w:rPr>
      </w:pPr>
      <w:r>
        <w:rPr>
          <w:lang w:eastAsia="en-US"/>
        </w:rPr>
        <w:t xml:space="preserve">Ve většině případů při tvorbě VR je </w:t>
      </w:r>
      <w:r w:rsidR="00EA6697">
        <w:rPr>
          <w:lang w:eastAsia="en-US"/>
        </w:rPr>
        <w:t>virtuální</w:t>
      </w:r>
      <w:r>
        <w:rPr>
          <w:lang w:eastAsia="en-US"/>
        </w:rPr>
        <w:t xml:space="preserve"> svět ve kterém má uživatel umožněn pohyb větší než fyzické </w:t>
      </w:r>
      <w:r w:rsidR="009B6571">
        <w:rPr>
          <w:lang w:eastAsia="en-US"/>
        </w:rPr>
        <w:t>prostředí,</w:t>
      </w:r>
      <w:r>
        <w:rPr>
          <w:lang w:eastAsia="en-US"/>
        </w:rPr>
        <w:t xml:space="preserve"> ve kterém se nachází. Z toho důvodů musí dojít při přenosu pohybů (translace a rotace) k </w:t>
      </w:r>
      <w:r w:rsidRPr="00CC6079">
        <w:t>nahrazení</w:t>
      </w:r>
      <w:r>
        <w:rPr>
          <w:lang w:eastAsia="en-US"/>
        </w:rPr>
        <w:t xml:space="preserve"> (</w:t>
      </w:r>
      <w:r w:rsidRPr="007C35E4">
        <w:rPr>
          <w:i/>
          <w:iCs/>
          <w:lang w:eastAsia="en-US"/>
        </w:rPr>
        <w:t>remapping</w:t>
      </w:r>
      <w:r>
        <w:rPr>
          <w:lang w:eastAsia="en-US"/>
        </w:rPr>
        <w:t xml:space="preserve">) pohybů z fyzického světa do světa virtuálního pomocí </w:t>
      </w:r>
      <w:r w:rsidR="00EA6697">
        <w:rPr>
          <w:lang w:eastAsia="en-US"/>
        </w:rPr>
        <w:t>náhradních</w:t>
      </w:r>
      <w:r>
        <w:rPr>
          <w:lang w:eastAsia="en-US"/>
        </w:rPr>
        <w:t xml:space="preserve"> vstupů (kontrolerů)</w:t>
      </w:r>
      <w:r w:rsidR="00EA6697">
        <w:rPr>
          <w:lang w:eastAsia="en-US"/>
        </w:rPr>
        <w:t xml:space="preserve"> nežli jen snímání reálné polohy</w:t>
      </w:r>
      <w:r>
        <w:rPr>
          <w:lang w:eastAsia="en-US"/>
        </w:rPr>
        <w:t xml:space="preserve">. </w:t>
      </w:r>
      <w:r w:rsidR="00CC6079">
        <w:rPr>
          <w:lang w:eastAsia="en-US"/>
        </w:rPr>
        <w:t xml:space="preserve">La Valle poskytuje vysvětlení ve formě pohybového spektra, které vyjadřuje míru </w:t>
      </w:r>
      <w:r w:rsidR="00EA6697">
        <w:rPr>
          <w:lang w:eastAsia="en-US"/>
        </w:rPr>
        <w:t>toho,</w:t>
      </w:r>
      <w:r w:rsidR="00CC6079">
        <w:rPr>
          <w:lang w:eastAsia="en-US"/>
        </w:rPr>
        <w:t xml:space="preserve"> do jaké míry je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vekci (</w:t>
      </w:r>
      <w:r w:rsidR="00342747" w:rsidRPr="00342747">
        <w:rPr>
          <w:highlight w:val="yellow"/>
          <w:lang w:eastAsia="en-US"/>
        </w:rPr>
        <w:t>viz. Percepce pohybu).</w:t>
      </w:r>
    </w:p>
    <w:p w14:paraId="1339222B" w14:textId="77777777" w:rsidR="00CC6079" w:rsidRDefault="00CC6079" w:rsidP="00CC6079">
      <w:pPr>
        <w:pStyle w:val="Normlnprvnodsazen"/>
        <w:keepNext/>
        <w:ind w:firstLine="0"/>
      </w:pPr>
      <w:r>
        <w:rPr>
          <w:noProof/>
          <w:lang w:eastAsia="en-US"/>
        </w:rPr>
        <w:drawing>
          <wp:inline distT="0" distB="0" distL="0" distR="0" wp14:anchorId="1AE6649E" wp14:editId="099FF592">
            <wp:extent cx="5579745" cy="2186305"/>
            <wp:effectExtent l="0" t="0" r="0" b="4445"/>
            <wp:docPr id="609760156"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156" name="Picture 2"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86305"/>
                    </a:xfrm>
                    <a:prstGeom prst="rect">
                      <a:avLst/>
                    </a:prstGeom>
                  </pic:spPr>
                </pic:pic>
              </a:graphicData>
            </a:graphic>
          </wp:inline>
        </w:drawing>
      </w:r>
    </w:p>
    <w:p w14:paraId="4365CD18" w14:textId="39682393" w:rsidR="006B71AC" w:rsidRPr="006B71AC" w:rsidRDefault="00CC6079" w:rsidP="00EA6697">
      <w:pPr>
        <w:pStyle w:val="Caption"/>
      </w:pPr>
      <w:r>
        <w:t xml:space="preserve">Obr. </w:t>
      </w:r>
      <w:r>
        <w:fldChar w:fldCharType="begin"/>
      </w:r>
      <w:r>
        <w:instrText xml:space="preserve"> SEQ Obr. \* ARABIC </w:instrText>
      </w:r>
      <w:r>
        <w:fldChar w:fldCharType="separate"/>
      </w:r>
      <w:r w:rsidR="007C3EEE">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p>
    <w:p w14:paraId="5859BDA1" w14:textId="77777777" w:rsidR="002F3AE8" w:rsidRDefault="005F5B27" w:rsidP="005F5B27">
      <w:pPr>
        <w:pStyle w:val="Normlnprvnodsazen"/>
        <w:ind w:firstLine="0"/>
      </w:pPr>
      <w:r>
        <w:t>Stupně volnosti, které umožňuje vstupní zařízení je důležitým parametrem při vývoji VR aplikace</w:t>
      </w:r>
      <w:r w:rsidR="00901C02" w:rsidRPr="001F6849">
        <w:t>, kdy je nutné v návrhu počítat</w:t>
      </w:r>
      <w:r>
        <w:t xml:space="preserve"> s možnými variantami</w:t>
      </w:r>
      <w:r w:rsidR="00901C02" w:rsidRPr="001F6849">
        <w:t>.</w:t>
      </w:r>
      <w:r w:rsidR="002F3AE8">
        <w:t xml:space="preserve"> O to víc pokud aplikace cílí na webové prostředí, kde cílovým uživatelem může být kdokoliv.</w:t>
      </w:r>
      <w:r w:rsidR="00E3650B" w:rsidRPr="001F6849">
        <w:t xml:space="preserve"> Je </w:t>
      </w:r>
      <w:r w:rsidR="002F3AE8">
        <w:t>nutné tedy počítat s </w:t>
      </w:r>
      <w:r w:rsidR="00E3650B" w:rsidRPr="001F6849">
        <w:t>kritéri</w:t>
      </w:r>
      <w:r w:rsidR="002F3AE8">
        <w:t>i:</w:t>
      </w:r>
    </w:p>
    <w:p w14:paraId="580726F9" w14:textId="30F64A65" w:rsidR="002F3AE8" w:rsidRPr="001F6849" w:rsidRDefault="002F3AE8" w:rsidP="002F3AE8">
      <w:pPr>
        <w:pStyle w:val="Normlnprvnodsazen"/>
        <w:numPr>
          <w:ilvl w:val="0"/>
          <w:numId w:val="19"/>
        </w:numPr>
      </w:pPr>
      <w:r w:rsidRPr="002F3AE8">
        <w:t xml:space="preserve">Kolik DoF </w:t>
      </w:r>
      <w:r>
        <w:t>aplikace bude podporovat</w:t>
      </w:r>
      <w:r w:rsidR="00F37510">
        <w:t>, aneb jaké možnosti pohybu uživatel má</w:t>
      </w:r>
      <w:r w:rsidR="00EA6697">
        <w:t>.</w:t>
      </w:r>
    </w:p>
    <w:p w14:paraId="1970D675" w14:textId="2F260C8F" w:rsidR="00E3650B" w:rsidRPr="001F6849" w:rsidRDefault="00E3650B" w:rsidP="00E3650B">
      <w:pPr>
        <w:pStyle w:val="Normlnprvnodsazen"/>
        <w:numPr>
          <w:ilvl w:val="0"/>
          <w:numId w:val="19"/>
        </w:numPr>
        <w:rPr>
          <w:lang w:eastAsia="en-US"/>
        </w:rPr>
      </w:pPr>
      <w:r w:rsidRPr="001F6849">
        <w:rPr>
          <w:lang w:eastAsia="en-US"/>
        </w:rPr>
        <w:t xml:space="preserve">Zda HMD </w:t>
      </w:r>
      <w:r w:rsidR="002F3AE8">
        <w:rPr>
          <w:lang w:eastAsia="en-US"/>
        </w:rPr>
        <w:t xml:space="preserve">je </w:t>
      </w:r>
      <w:r w:rsidRPr="001F6849">
        <w:rPr>
          <w:lang w:eastAsia="en-US"/>
        </w:rPr>
        <w:t>pouze display nebo j</w:t>
      </w:r>
      <w:r w:rsidR="002F3AE8">
        <w:rPr>
          <w:lang w:eastAsia="en-US"/>
        </w:rPr>
        <w:t xml:space="preserve">sou </w:t>
      </w:r>
      <w:r w:rsidRPr="001F6849">
        <w:rPr>
          <w:lang w:eastAsia="en-US"/>
        </w:rPr>
        <w:t>k</w:t>
      </w:r>
      <w:r w:rsidR="002F3AE8">
        <w:rPr>
          <w:lang w:eastAsia="en-US"/>
        </w:rPr>
        <w:t> </w:t>
      </w:r>
      <w:r w:rsidRPr="001F6849">
        <w:rPr>
          <w:lang w:eastAsia="en-US"/>
        </w:rPr>
        <w:t>n</w:t>
      </w:r>
      <w:r w:rsidR="002F3AE8">
        <w:rPr>
          <w:lang w:eastAsia="en-US"/>
        </w:rPr>
        <w:t xml:space="preserve">ěmu </w:t>
      </w:r>
      <w:r w:rsidRPr="001F6849">
        <w:rPr>
          <w:lang w:eastAsia="en-US"/>
        </w:rPr>
        <w:t>přiřazeny i dodatečné ovladače. Následně pak kolik DoF tyto ovladače mají (2 – klávesnice a myš, 3 – rotační, 6 – rotační i poziční).</w:t>
      </w:r>
    </w:p>
    <w:p w14:paraId="2C4407B8" w14:textId="6E242696" w:rsidR="00342747" w:rsidRDefault="00AB45B4" w:rsidP="00342747">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40CE7E08" w14:textId="77777777" w:rsidR="00342747" w:rsidRDefault="00837E83" w:rsidP="00342747">
      <w:pPr>
        <w:pStyle w:val="Normlnprvnodsazen"/>
        <w:ind w:firstLine="0"/>
      </w:pPr>
      <w:r w:rsidRPr="00342747">
        <w:rPr>
          <w:highlight w:val="yellow"/>
        </w:rPr>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rsidRPr="00342747">
        <w:rPr>
          <w:highlight w:val="yellow"/>
        </w:rPr>
        <w:t xml:space="preserve"> (viz. analýza Prohlížečů)</w:t>
      </w:r>
      <w:r w:rsidRPr="00342747">
        <w:rPr>
          <w:highlight w:val="yellow"/>
        </w:rPr>
        <w:t xml:space="preserve">. Následně je pak toto rozdělení důležité z hlediska výpočetní síly </w:t>
      </w:r>
      <w:r w:rsidRPr="00342747">
        <w:rPr>
          <w:highlight w:val="yellow"/>
        </w:rPr>
        <w:lastRenderedPageBreak/>
        <w:t xml:space="preserve">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DoF pro dané vstupní zařízení snímá a zpracovává. </w:t>
      </w:r>
      <w:r w:rsidR="008F297C" w:rsidRPr="00342747">
        <w:rPr>
          <w:highlight w:val="yellow"/>
        </w:rPr>
        <w:t xml:space="preserve">V případě tradičních mobilních zařízení (mobilní telefon + low cost HMD) se jedná pouze o 3DoF tedy rotace na místě. V případě mobilních HMD např. Oculus Quest se pak jedná o 6DoF možnosti, a to jak pro samotný </w:t>
      </w:r>
      <w:r w:rsidR="00EA6697" w:rsidRPr="00342747">
        <w:rPr>
          <w:highlight w:val="yellow"/>
        </w:rPr>
        <w:t>headset,</w:t>
      </w:r>
      <w:r w:rsidR="008F297C" w:rsidRPr="00342747">
        <w:rPr>
          <w:highlight w:val="yellow"/>
        </w:rPr>
        <w:t xml:space="preserve"> tak i pro připojené ovladače.</w:t>
      </w:r>
      <w:r w:rsidR="008F297C">
        <w:t xml:space="preserve"> </w:t>
      </w:r>
      <w:r w:rsidR="00342747">
        <w:t xml:space="preserve"> ¨</w:t>
      </w:r>
    </w:p>
    <w:p w14:paraId="739B8B03" w14:textId="6CF652AC" w:rsidR="0050269A" w:rsidRDefault="00342747" w:rsidP="00342747">
      <w:pPr>
        <w:pStyle w:val="Normlnprvnodsazen"/>
        <w:ind w:firstLine="0"/>
        <w:rPr>
          <w:b/>
          <w:bCs/>
        </w:rPr>
      </w:pPr>
      <w:r w:rsidRPr="00342747">
        <w:rPr>
          <w:b/>
          <w:bCs/>
          <w:highlight w:val="yellow"/>
          <w:lang w:val="en-US"/>
        </w:rPr>
        <w:t>#todo p</w:t>
      </w:r>
      <w:r w:rsidRPr="00342747">
        <w:rPr>
          <w:b/>
          <w:bCs/>
          <w:highlight w:val="yellow"/>
        </w:rPr>
        <w:t>říliš obecné až budu mít ponětí, kterej typ vstupů budu podporovat tak to sem napsat! – předběžně určitě standalone stacionární HMD s možností se otáčet a pohybovat pomocí controleru, jak vyřešit pohyb na mobilních HMD který nemaj kontroler?</w:t>
      </w:r>
    </w:p>
    <w:p w14:paraId="759D345B" w14:textId="78E9B28A" w:rsidR="009B6571" w:rsidRDefault="009B6571" w:rsidP="00342747">
      <w:pPr>
        <w:pStyle w:val="Normlnprvnodsazen"/>
        <w:ind w:firstLine="0"/>
        <w:rPr>
          <w:b/>
          <w:bCs/>
        </w:rPr>
      </w:pPr>
      <w:r w:rsidRPr="009B6571">
        <w:rPr>
          <w:b/>
          <w:bCs/>
          <w:highlight w:val="yellow"/>
          <w:lang w:val="en-US"/>
        </w:rPr>
        <w:t>#todo – dopsat teorii interakce – typy kontroler</w:t>
      </w:r>
      <w:r w:rsidRPr="009B6571">
        <w:rPr>
          <w:b/>
          <w:bCs/>
          <w:highlight w:val="yellow"/>
        </w:rPr>
        <w:t>ů, způsoby (selekce, manipulace, umístění)</w:t>
      </w:r>
    </w:p>
    <w:p w14:paraId="2BEB56F6" w14:textId="59A04531" w:rsidR="009B6571" w:rsidRDefault="009B6571" w:rsidP="00342747">
      <w:pPr>
        <w:pStyle w:val="Normlnprvnodsazen"/>
        <w:ind w:firstLine="0"/>
      </w:pPr>
      <w:r>
        <w:t>Typy interakci je možné rozdělit na činosti selekce, manipulace a umístění objektů se kterými se interaguje. V</w:t>
      </w:r>
      <w:r w:rsidRPr="009B6571">
        <w:t xml:space="preserve">stupní zařízení </w:t>
      </w:r>
      <w:r>
        <w:t xml:space="preserve">lze pak dělit </w:t>
      </w:r>
      <w:r w:rsidRPr="009B6571">
        <w:t>na</w:t>
      </w:r>
      <w:r>
        <w:t>:</w:t>
      </w:r>
    </w:p>
    <w:p w14:paraId="13238919" w14:textId="4A148A41" w:rsidR="009B6571" w:rsidRDefault="009B6571" w:rsidP="009B6571">
      <w:pPr>
        <w:pStyle w:val="Normlnprvnodsazen"/>
        <w:numPr>
          <w:ilvl w:val="0"/>
          <w:numId w:val="40"/>
        </w:numPr>
      </w:pPr>
      <w:r>
        <w:t xml:space="preserve">Metrické – pohyby jsou snímány v prostoru (různé úrovně DoF – myš: 2, HMD kontroler: 6, snímání rukou: 6 atd.) </w:t>
      </w:r>
    </w:p>
    <w:p w14:paraId="356DB741" w14:textId="6F6E508A" w:rsidR="009B6571" w:rsidRDefault="009B6571" w:rsidP="009B6571">
      <w:pPr>
        <w:pStyle w:val="Normlnprvnodsazen"/>
        <w:numPr>
          <w:ilvl w:val="0"/>
          <w:numId w:val="40"/>
        </w:numPr>
      </w:pPr>
      <w:r>
        <w:t>Binární – pohyby umožněné stlačením tlačítka</w:t>
      </w:r>
    </w:p>
    <w:p w14:paraId="1CB688B1" w14:textId="5C850D73" w:rsidR="009B6571" w:rsidRPr="009B6571" w:rsidRDefault="009B6571" w:rsidP="009B6571">
      <w:pPr>
        <w:pStyle w:val="Normlnprvnodsazen"/>
        <w:ind w:firstLine="0"/>
      </w:pPr>
      <w:r>
        <w:t xml:space="preserve">Řešení selekce v aktuálních virtuálních rozhraních pomocí výběrového paprsku. Umožňuje i </w:t>
      </w:r>
      <w:r w:rsidR="00455C26">
        <w:t xml:space="preserve">nahrazení pohybu pomocí </w:t>
      </w:r>
      <w:r>
        <w:t>selekc</w:t>
      </w:r>
      <w:r w:rsidR="00455C26">
        <w:t xml:space="preserve">e </w:t>
      </w:r>
      <w:r>
        <w:t>místa</w:t>
      </w:r>
      <w:r w:rsidR="00455C26">
        <w:t xml:space="preserve"> kam se přemístit. </w:t>
      </w:r>
    </w:p>
    <w:p w14:paraId="76961227" w14:textId="5E25F962" w:rsidR="00BA4D29" w:rsidRPr="001F6849" w:rsidRDefault="00BA4D29" w:rsidP="002656D4">
      <w:pPr>
        <w:pStyle w:val="Heading2"/>
        <w:rPr>
          <w:ins w:id="84"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5" w:author="Jan Horák" w:date="2023-06-15T11:51:00Z" w:name="move137722320"/>
      <w:moveTo w:id="8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7"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lastRenderedPageBreak/>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tvar objektu vytv</w:t>
      </w:r>
      <w:r>
        <w:t>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6B0D3E3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8" w:author="Jan Horák" w:date="2023-06-15T11:53:00Z">
        <w:r w:rsidR="0026039C" w:rsidRPr="001F6849" w:rsidDel="00BC59E7">
          <w:delText>virutální</w:delText>
        </w:r>
      </w:del>
      <w:ins w:id="89"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lastRenderedPageBreak/>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vekce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Level of Detail, Level of Realism, Level of Abstraction</w:t>
      </w:r>
    </w:p>
    <w:p w14:paraId="0C0827B2" w14:textId="644735F4"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 xml:space="preserve">viz. </w:t>
      </w:r>
      <w:r w:rsidR="00331DCE" w:rsidRPr="001F6849">
        <w:rPr>
          <w:highlight w:val="yellow"/>
        </w:rPr>
        <w:lastRenderedPageBreak/>
        <w:t>(Obr.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(#todo vysvetlit frustrum culling)</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78810B6B">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5E5188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C670BC2"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5CDAB648" w:rsidR="00AB45B4" w:rsidRDefault="00AB45B4" w:rsidP="00331DCE">
      <w:pPr>
        <w:pStyle w:val="Normlnprvnodsazen"/>
      </w:pPr>
      <w:r w:rsidRPr="001F6849">
        <w:t xml:space="preserve">Jako důležitou problematiku zmiňuje </w:t>
      </w:r>
      <w:r w:rsidRPr="001F6849">
        <w:fldChar w:fldCharType="begin"/>
      </w:r>
      <w:r w:rsidR="00B037DC">
        <w:instrText xml:space="preserve"> ADDIN ZOTERO_ITEM CSL_CITATION {"citationID":"pyYXfhhk","properties":{"formattedCitation":"(Coltekin et al. 2020)","plainCitation":"(Coltekin et al. 2020)","noteIndex":0},"citationItems":[{"id":"CDS2jWxS/8s4ZAf41","uris":["http://zotero.org/groups/4599106/items/F54Y7ICM"],"itemData":{"id":1274,"type":"article-journal","abstract":"This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w:t>
      </w:r>
      <w:r w:rsidR="00A32AF4" w:rsidRPr="001F6849">
        <w:lastRenderedPageBreak/>
        <w:t>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037DC">
        <w:instrText xml:space="preserve"> ADDIN ZOTERO_ITEM CSL_CITATION {"citationID":"cz6cyLsT","properties":{"formattedCitation":"(Coltekin et al. 2020)","plainCitation":"(Coltekin et al. 2020)","noteIndex":0},"citationItems":[{"id":"CDS2jWxS/8s4ZAf41","uris":["http://zotero.org/groups/4599106/items/F54Y7ICM"],"itemData":{"id":1274,"type":"article-journal","abstract":"This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9"/>
                    <a:stretch>
                      <a:fillRect/>
                    </a:stretch>
                  </pic:blipFill>
                  <pic:spPr>
                    <a:xfrm>
                      <a:off x="0" y="0"/>
                      <a:ext cx="5579745" cy="3993515"/>
                    </a:xfrm>
                    <a:prstGeom prst="rect">
                      <a:avLst/>
                    </a:prstGeom>
                  </pic:spPr>
                </pic:pic>
              </a:graphicData>
            </a:graphic>
          </wp:inline>
        </w:drawing>
      </w:r>
    </w:p>
    <w:p w14:paraId="00AB9F73" w14:textId="6E9353E5" w:rsidR="00B2682C" w:rsidRPr="001F6849" w:rsidRDefault="00B2682C" w:rsidP="00B2682C">
      <w:pPr>
        <w:pStyle w:val="Caption"/>
      </w:pPr>
      <w:r>
        <w:t xml:space="preserve">Obr. </w:t>
      </w:r>
      <w:r>
        <w:fldChar w:fldCharType="begin"/>
      </w:r>
      <w:r>
        <w:instrText xml:space="preserve"> SEQ Obr. \* ARABIC </w:instrText>
      </w:r>
      <w:r>
        <w:fldChar w:fldCharType="separate"/>
      </w:r>
      <w:r w:rsidR="007C3EEE">
        <w:rPr>
          <w:noProof/>
        </w:rPr>
        <w:t>11</w:t>
      </w:r>
      <w:r>
        <w:fldChar w:fldCharType="end"/>
      </w:r>
      <w:r>
        <w:t xml:space="preserve"> Vztah LOR a miry imerze. Coletkin 2016 </w:t>
      </w:r>
      <w:r w:rsidRPr="00B2682C">
        <w:rPr>
          <w:highlight w:val="yellow"/>
        </w:rPr>
        <w:t>#todo - citovat</w:t>
      </w:r>
    </w:p>
    <w:p w14:paraId="3E7A8760" w14:textId="194BD7C9"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037DC">
        <w:instrText xml:space="preserve"> ADDIN ZOTERO_ITEM CSL_CITATION {"citationID":"Qk91xJhn","properties":{"formattedCitation":"(Coltekin et al. 2020)","plainCitation":"(Coltekin et al. 2020)","noteIndex":0},"citationItems":[{"id":"CDS2jWxS/8s4ZAf41","uris":["http://zotero.org/groups/4599106/items/F54Y7ICM"],"itemData":{"id":1274,"type":"article-journal","abstract":"This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(LiDAR, tomografie, sterofotogrametrie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3D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možnosti uchovat informaci o geolokalizaci (lat, lon)</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zdroje</w:t>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r w:rsidRPr="00A93670">
        <w:rPr>
          <w:b/>
          <w:bCs/>
          <w:lang w:eastAsia="en-US"/>
        </w:rPr>
        <w:t>gltf</w:t>
      </w:r>
      <w:r>
        <w:rPr>
          <w:lang w:eastAsia="en-US"/>
        </w:rPr>
        <w:t xml:space="preserve"> p</w:t>
      </w:r>
      <w:r w:rsidR="00D727F5" w:rsidRPr="001F6849">
        <w:rPr>
          <w:lang w:eastAsia="en-US"/>
        </w:rPr>
        <w:t xml:space="preserve">řezdívaný </w:t>
      </w:r>
      <w:r w:rsidR="00D727F5" w:rsidRPr="001F6849">
        <w:rPr>
          <w:i/>
          <w:iCs/>
          <w:lang w:eastAsia="en-US"/>
        </w:rPr>
        <w:t>JPG pro 3D</w:t>
      </w:r>
      <w:r w:rsidR="00D727F5" w:rsidRPr="001F6849">
        <w:rPr>
          <w:lang w:eastAsia="en-US"/>
        </w:rPr>
        <w:t xml:space="preserve">, jedná se o otevřený formát vytvořený skupinou Khronos. Jedná se o formát určený pro sdílení 3D scén. Může být ve dvou formách – jakožto binární balík </w:t>
      </w:r>
      <w:r w:rsidR="00D727F5" w:rsidRPr="001F6849">
        <w:rPr>
          <w:i/>
          <w:iCs/>
          <w:lang w:eastAsia="en-US"/>
        </w:rPr>
        <w:t>.glb</w:t>
      </w:r>
      <w:r w:rsidR="00D727F5" w:rsidRPr="001F6849">
        <w:rPr>
          <w:lang w:eastAsia="en-US"/>
        </w:rPr>
        <w:t xml:space="preserve"> nebo jako JSON soubor</w:t>
      </w:r>
      <w:r w:rsidR="00813700" w:rsidRPr="001F6849">
        <w:rPr>
          <w:lang w:eastAsia="en-US"/>
        </w:rPr>
        <w:t xml:space="preserve"> </w:t>
      </w:r>
      <w:r w:rsidR="00813700" w:rsidRPr="001F6849">
        <w:rPr>
          <w:i/>
          <w:iCs/>
          <w:lang w:eastAsia="en-US"/>
        </w:rPr>
        <w:t>.gltf</w:t>
      </w:r>
      <w:r w:rsidR="00D727F5" w:rsidRPr="001F6849">
        <w:rPr>
          <w:lang w:eastAsia="en-US"/>
        </w:rPr>
        <w:t xml:space="preserve"> indexující připojené binární soubory (</w:t>
      </w:r>
      <w:del w:id="90" w:author="Lukáš Herman" w:date="2023-02-06T14:25:00Z">
        <w:r w:rsidR="00D727F5" w:rsidRPr="001F6849" w:rsidDel="00227A2E">
          <w:rPr>
            <w:lang w:eastAsia="en-US"/>
          </w:rPr>
          <w:delText>atiributy</w:delText>
        </w:r>
      </w:del>
      <w:ins w:id="91"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.jpg, .png. .webP</w:t>
      </w:r>
      <w:r w:rsidR="00813700" w:rsidRPr="001F6849">
        <w:rPr>
          <w:lang w:eastAsia="en-US"/>
        </w:rPr>
        <w:t>). Formát je podporovaný ve většině WebGL knihoven</w:t>
      </w:r>
      <w:r w:rsidR="00083F62">
        <w:rPr>
          <w:lang w:eastAsia="en-US"/>
        </w:rPr>
        <w:t>, grafických softwarů a nástrojů pro konverzi, kompresi atd.</w:t>
      </w:r>
      <w:r w:rsidR="005D5388">
        <w:rPr>
          <w:lang w:eastAsia="en-US"/>
        </w:rPr>
        <w:t xml:space="preserve"> V kontextu geoprostorových dat, gltf obsahuje tzv. geoprostorový profil. Jedná se o standardizovaný způsob jak umožnit glTF streamování 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lastRenderedPageBreak/>
        <w:t xml:space="preserve">Pro velké objemy primárně geografických dat v 3D scénách vytvořila firma Cesium formát 3D Tiles.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glTF specifikace. Hlavní předností je hierarchický LOD přístup, kdy data jsou definována ve stromové struktuře, kde koncové nódy mají maximální rozlišení a každý rodič je zjednodušenou verzí svých </w:t>
      </w:r>
      <w:r w:rsidR="00615C3B" w:rsidRPr="00615C3B">
        <w:rPr>
          <w:highlight w:val="yellow"/>
          <w:lang w:eastAsia="en-US"/>
        </w:rPr>
        <w:t>dětských nódů</w:t>
      </w:r>
      <w:r w:rsidR="00615C3B">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Obdobným formátem jako 3D Tiles je I3S</w:t>
      </w:r>
      <w:r w:rsidR="00FB52CA">
        <w:rPr>
          <w:lang w:eastAsia="en-US"/>
        </w:rPr>
        <w:t>/SLPK</w:t>
      </w:r>
      <w:r>
        <w:rPr>
          <w:lang w:eastAsia="en-US"/>
        </w:rPr>
        <w:t xml:space="preserve"> (</w:t>
      </w:r>
      <w:r w:rsidRPr="005C35FA">
        <w:rPr>
          <w:i/>
          <w:iCs/>
          <w:lang w:eastAsia="en-US"/>
        </w:rPr>
        <w:t>Indexed 3D Scene Layers</w:t>
      </w:r>
      <w:r>
        <w:rPr>
          <w:lang w:eastAsia="en-US"/>
        </w:rPr>
        <w:t xml:space="preserve">), formát podporuje sdílení 3D objektů, povrchových síti s texturami, bodová mračna aj. </w:t>
      </w:r>
      <w:r w:rsidR="00FB52CA">
        <w:rPr>
          <w:lang w:eastAsia="en-US"/>
        </w:rPr>
        <w:t>Formát primárně vytvořen a využíván v Esri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1DC7ED9C" w:rsidR="005D7C60" w:rsidRPr="005D7C60" w:rsidRDefault="005D7C60" w:rsidP="005D7C60">
      <w:pPr>
        <w:pStyle w:val="Normlnprvnodsazen"/>
        <w:rPr>
          <w:b/>
          <w:bCs/>
          <w:lang w:eastAsia="en-US"/>
        </w:rPr>
      </w:pPr>
      <w:r w:rsidRPr="005D7C60">
        <w:rPr>
          <w:b/>
          <w:bCs/>
          <w:lang w:eastAsia="en-US"/>
        </w:rPr>
        <w:t>CityJSON</w:t>
      </w:r>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0047B458"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WebGL </w:t>
      </w:r>
      <w:r w:rsidR="0020162A" w:rsidRPr="00EE12F5">
        <w:rPr>
          <w:highlight w:val="yellow"/>
        </w:rPr>
        <w:t>(viz .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t xml:space="preserve">Nastavení scény: </w:t>
      </w:r>
      <w:r>
        <w:rPr>
          <w:lang w:eastAsia="en-US"/>
        </w:rPr>
        <w:t xml:space="preserve">Nastavení geometrie, normálových vektorů, barev, textur aj. parametrů 3D scény </w:t>
      </w:r>
      <w:r w:rsidRPr="00301FA1">
        <w:rPr>
          <w:highlight w:val="yellow"/>
          <w:lang w:eastAsia="en-US"/>
        </w:rPr>
        <w:t>(viz. xx)</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 xml:space="preserve">(culling):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(render)</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690EB988" w:rsidR="008812DD" w:rsidRDefault="00EE12F5" w:rsidP="00EE12F5">
      <w:pPr>
        <w:pStyle w:val="Caption"/>
      </w:pPr>
      <w:r>
        <w:t xml:space="preserve">Obr. </w:t>
      </w:r>
      <w:r>
        <w:fldChar w:fldCharType="begin"/>
      </w:r>
      <w:r>
        <w:instrText xml:space="preserve"> SEQ Obr. \* ARABIC </w:instrText>
      </w:r>
      <w:r>
        <w:fldChar w:fldCharType="separate"/>
      </w:r>
      <w:r w:rsidR="007C3EEE">
        <w:rPr>
          <w:noProof/>
        </w:rPr>
        <w:t>12</w:t>
      </w:r>
      <w:r>
        <w:fldChar w:fldCharType="end"/>
      </w:r>
      <w:r>
        <w:t xml:space="preserve"> </w:t>
      </w:r>
      <w:r>
        <w:rPr>
          <w:i/>
          <w:iCs w:val="0"/>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14824978" w:rsidR="002C3253" w:rsidRPr="002C3253" w:rsidRDefault="002C3253" w:rsidP="002C3253">
      <w:pPr>
        <w:rPr>
          <w:lang w:eastAsia="cs-CZ"/>
        </w:rPr>
      </w:pPr>
      <w:r>
        <w:rPr>
          <w:lang w:eastAsia="cs-CZ"/>
        </w:rPr>
        <w:t xml:space="preserve">Systémy umožňující 3D vizualizaci popř. virutální realitu se ve většině případů skládají z obdobných komponentů. </w:t>
      </w:r>
    </w:p>
    <w:p w14:paraId="33DF4246" w14:textId="079304A9" w:rsidR="00D81069" w:rsidRPr="00D81069" w:rsidRDefault="00D81069" w:rsidP="00D81069">
      <w:pPr>
        <w:pStyle w:val="Normlnprvnodsazen"/>
        <w:ind w:firstLine="0"/>
      </w:pPr>
      <w:r w:rsidRPr="00D81069">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Tato struktura se využívá napříč 3D softwarem</w:t>
      </w:r>
      <w:r w:rsidR="00DA6E08">
        <w:t xml:space="preserve"> např. formát gltf, Blender nebo three.js.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3"/>
                    <a:stretch>
                      <a:fillRect/>
                    </a:stretch>
                  </pic:blipFill>
                  <pic:spPr>
                    <a:xfrm>
                      <a:off x="0" y="0"/>
                      <a:ext cx="2671063" cy="1939387"/>
                    </a:xfrm>
                    <a:prstGeom prst="rect">
                      <a:avLst/>
                    </a:prstGeom>
                  </pic:spPr>
                </pic:pic>
              </a:graphicData>
            </a:graphic>
          </wp:inline>
        </w:drawing>
      </w:r>
    </w:p>
    <w:p w14:paraId="62B42586" w14:textId="7F521245"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C3EEE">
        <w:rPr>
          <w:noProof/>
          <w:highlight w:val="yellow"/>
        </w:rPr>
        <w:t>13</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gltf</w:t>
      </w:r>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(three.js Contributors 2023b; Khronos Group 2023a)</w:t>
      </w:r>
      <w:r w:rsidR="000D403B">
        <w:fldChar w:fldCharType="end"/>
      </w:r>
    </w:p>
    <w:p w14:paraId="73CB5BDF" w14:textId="77777777" w:rsidR="00D81069" w:rsidRPr="00052F8C" w:rsidRDefault="00D81069" w:rsidP="00D81069">
      <w:pPr>
        <w:pStyle w:val="Normlnprvnodsazen"/>
        <w:ind w:firstLine="0"/>
        <w:rPr>
          <w:lang w:val="en-US"/>
        </w:rPr>
      </w:pPr>
    </w:p>
    <w:p w14:paraId="450503B2" w14:textId="3D04F3E5"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 kame</w:t>
      </w:r>
      <w:r w:rsidR="00DA6E08">
        <w:t xml:space="preserve">ra </w:t>
      </w:r>
      <w:r w:rsidR="00DA6E08" w:rsidRPr="00DA6E08">
        <w:t xml:space="preserve">vytváří scénu s iluzí hloubky. Objekty vzdálenější od kamery jsou zobrazovány </w:t>
      </w:r>
      <w:r w:rsidR="002C3253"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w:t>
      </w:r>
      <w:r w:rsidR="0064106A" w:rsidRPr="0064106A">
        <w:lastRenderedPageBreak/>
        <w:t>architektonické plány a 2D vizualizace, kde je důležitá přesná geometrie.</w:t>
      </w:r>
      <w:r w:rsidR="0064106A">
        <w:t xml:space="preserve"> V rámci virutální kamery jsou pak klíčové parametry jako je</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Objekty mimo tyto roviny nebudou zobrazeny</w:t>
      </w:r>
      <w:r w:rsidR="007C3EEE">
        <w:t xml:space="preserve"> (viz. </w:t>
      </w:r>
      <w:r w:rsidR="007C3EEE" w:rsidRPr="007C3EEE">
        <w:rPr>
          <w:i/>
          <w:iCs/>
        </w:rPr>
        <w:t>furstrum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6D0608D2" w14:textId="777930CD" w:rsidR="007C3EEE" w:rsidRDefault="007C3EEE" w:rsidP="007C3EEE">
      <w:pPr>
        <w:pStyle w:val="Caption"/>
      </w:pPr>
      <w:r>
        <w:t xml:space="preserve">Obr. </w:t>
      </w:r>
      <w:r>
        <w:fldChar w:fldCharType="begin"/>
      </w:r>
      <w:r>
        <w:instrText xml:space="preserve"> SEQ Obr. \* ARABIC </w:instrText>
      </w:r>
      <w:r>
        <w:fldChar w:fldCharType="separate"/>
      </w:r>
      <w:r>
        <w:rPr>
          <w:noProof/>
        </w:rPr>
        <w:t>14</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181226AA" w14:textId="77777777" w:rsidR="007C3EEE" w:rsidRDefault="007C3EEE" w:rsidP="007C3EEE">
      <w:pPr>
        <w:pStyle w:val="Normlnprvnodsazen"/>
        <w:ind w:firstLine="0"/>
      </w:pPr>
    </w:p>
    <w:p w14:paraId="2889FB92" w14:textId="7DCD526E"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vlastností a charakteristik, které definují, jak objekt interaguje s světlem a jak se jeví pozorovateli.</w:t>
      </w:r>
      <w:r>
        <w:t xml:space="preserve"> Zahrnují textury, barvy, lesk a další optické vlastnosti, které dávají objektům jejich vizuální charakter.</w:t>
      </w:r>
      <w:r w:rsidR="00052F8C">
        <w:t xml:space="preserve"> </w:t>
      </w:r>
    </w:p>
    <w:p w14:paraId="5DE816E7" w14:textId="4C21CDC5" w:rsidR="00603358" w:rsidRDefault="00603358" w:rsidP="00603358">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p>
    <w:p w14:paraId="5084C922" w14:textId="77777777"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efekty, které přidávají realističnost.</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lastRenderedPageBreak/>
        <w:t>Tyto komponenty společně tvoří základ pro vytváření komplexních a autentických 3D vizualizací a virtuální reality, které mohou být použity v různých odvětvích, včetně herního průmyslu, architektury, vzdělávání a dalších."</w:t>
      </w:r>
    </w:p>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enginů), následně pak webová řešení tedy zpravidla </w:t>
      </w:r>
      <w:ins w:id="92" w:author="Lukáš Herman" w:date="2023-02-21T16:21:00Z">
        <w:r w:rsidR="00247F6B" w:rsidRPr="001F6849">
          <w:rPr>
            <w:lang w:eastAsia="cs-CZ"/>
          </w:rPr>
          <w:t>J</w:t>
        </w:r>
      </w:ins>
      <w:del w:id="93" w:author="Lukáš Herman" w:date="2023-02-21T16:21:00Z">
        <w:r w:rsidRPr="001F6849" w:rsidDel="00247F6B">
          <w:rPr>
            <w:lang w:eastAsia="cs-CZ"/>
          </w:rPr>
          <w:delText>j</w:delText>
        </w:r>
      </w:del>
      <w:r w:rsidRPr="001F6849">
        <w:rPr>
          <w:lang w:eastAsia="cs-CZ"/>
        </w:rPr>
        <w:t>ava</w:t>
      </w:r>
      <w:ins w:id="94" w:author="Lukáš Herman" w:date="2023-02-21T16:21:00Z">
        <w:r w:rsidR="00247F6B" w:rsidRPr="001F6849">
          <w:rPr>
            <w:lang w:eastAsia="cs-CZ"/>
          </w:rPr>
          <w:t>S</w:t>
        </w:r>
      </w:ins>
      <w:del w:id="95" w:author="Lukáš Herman" w:date="2023-02-21T16:21:00Z">
        <w:r w:rsidRPr="001F6849" w:rsidDel="00247F6B">
          <w:rPr>
            <w:lang w:eastAsia="cs-CZ"/>
          </w:rPr>
          <w:delText>sr</w:delText>
        </w:r>
      </w:del>
      <w:r w:rsidRPr="001F6849">
        <w:rPr>
          <w:lang w:eastAsia="cs-CZ"/>
        </w:rPr>
        <w:t>c</w:t>
      </w:r>
      <w:ins w:id="96" w:author="Lukáš Herman" w:date="2023-02-21T16:21:00Z">
        <w:r w:rsidR="00247F6B" w:rsidRPr="001F6849">
          <w:rPr>
            <w:lang w:eastAsia="cs-CZ"/>
          </w:rPr>
          <w:t>r</w:t>
        </w:r>
      </w:ins>
      <w:r w:rsidRPr="001F6849">
        <w:rPr>
          <w:lang w:eastAsia="cs-CZ"/>
        </w:rPr>
        <w:t>ipt</w:t>
      </w:r>
      <w:del w:id="97" w:author="Lukáš Herman" w:date="2023-02-21T16:21:00Z">
        <w:r w:rsidRPr="001F6849" w:rsidDel="00247F6B">
          <w:rPr>
            <w:lang w:eastAsia="cs-CZ"/>
          </w:rPr>
          <w:delText>ové</w:delText>
        </w:r>
      </w:del>
      <w:r w:rsidRPr="001F6849">
        <w:rPr>
          <w:lang w:eastAsia="cs-CZ"/>
        </w:rPr>
        <w:t xml:space="preserve"> knihovny nad WebGL.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tech stack</w:t>
      </w:r>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tech stacku</w:t>
      </w:r>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r w:rsidRPr="00D7572C">
        <w:rPr>
          <w:highlight w:val="yellow"/>
          <w:lang w:eastAsia="cs-CZ"/>
        </w:rPr>
        <w:t>át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r w:rsidRPr="00D7572C">
        <w:rPr>
          <w:highlight w:val="yellow"/>
        </w:rPr>
        <w:t xml:space="preserve">Bostock a Heer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game / virutal engine</w:t>
      </w:r>
      <w:r w:rsidR="00847162" w:rsidRPr="001F6849">
        <w:t xml:space="preserve">, </w:t>
      </w:r>
      <w:r w:rsidR="00897330" w:rsidRPr="001F6849">
        <w:t>které ve většině případech umožnují tvorbu virtuálních interaktivních prostředí prostřednictvím GUI (</w:t>
      </w:r>
      <w:r w:rsidR="00897330" w:rsidRPr="001F6849">
        <w:rPr>
          <w:i/>
          <w:iCs/>
        </w:rPr>
        <w:t>graphical user interface</w:t>
      </w:r>
      <w:r w:rsidR="00897330" w:rsidRPr="001F6849">
        <w:t>)</w:t>
      </w:r>
      <w:r w:rsidR="00642A9C">
        <w:t xml:space="preserve"> a představují komplexní řešení</w:t>
      </w:r>
      <w:r w:rsidR="00897330" w:rsidRPr="001F6849">
        <w:t>.</w:t>
      </w:r>
      <w:r w:rsidR="00642A9C">
        <w:t xml:space="preserve"> Aktuálně herní enginy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ArcGIS, GRASS aj.</w:t>
      </w:r>
      <w:del w:id="98" w:author="Lukáš Herman" w:date="2023-02-21T16:22:00Z">
        <w:r w:rsidR="00897330" w:rsidRPr="001F6849" w:rsidDel="00247F6B">
          <w:delText xml:space="preserve"> </w:delText>
        </w:r>
      </w:del>
      <w:r w:rsidR="00897330" w:rsidRPr="001F6849">
        <w:t>)</w:t>
      </w:r>
      <w:r w:rsidR="00C13CAC" w:rsidRPr="001F6849">
        <w:t xml:space="preserve">, aplikace pro tvorbu 3D grafiky (Blender, SketchUP, Microstation) a </w:t>
      </w:r>
      <w:r w:rsidR="00897330" w:rsidRPr="001F6849">
        <w:t>herní enginy (Unity, Unreal Engine, Godot</w:t>
      </w:r>
      <w:r w:rsidR="00847162" w:rsidRPr="001F6849">
        <w:t>, Wonderland</w:t>
      </w:r>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538907C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C3EEE">
        <w:rPr>
          <w:noProof/>
        </w:rPr>
        <w:t>15</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68C8F33"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16</w:t>
      </w:r>
      <w:r w:rsidRPr="001F6849">
        <w:fldChar w:fldCharType="end"/>
      </w:r>
      <w:r w:rsidRPr="001F6849">
        <w:t xml:space="preserve"> Taxonomie </w:t>
      </w:r>
      <w:del w:id="99" w:author="Lukáš Herman" w:date="2023-02-06T14:26:00Z">
        <w:r w:rsidRPr="001F6849" w:rsidDel="00227A2E">
          <w:delText>weobvých</w:delText>
        </w:r>
      </w:del>
      <w:ins w:id="100" w:author="Lukáš Herman" w:date="2023-02-06T14:26:00Z">
        <w:r w:rsidR="00227A2E" w:rsidRPr="001F6849">
          <w:t>webových</w:t>
        </w:r>
      </w:ins>
      <w:r w:rsidRPr="001F6849">
        <w:t xml:space="preserve"> technologií umožňujících tvorbu </w:t>
      </w:r>
      <w:del w:id="101" w:author="Lukáš Herman" w:date="2023-02-06T14:26:00Z">
        <w:r w:rsidRPr="001F6849" w:rsidDel="00227A2E">
          <w:delText>virutálních</w:delText>
        </w:r>
      </w:del>
      <w:ins w:id="102"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99E07A3" w:rsidR="00637A27" w:rsidRPr="00637A27" w:rsidRDefault="00637A27" w:rsidP="00637A27">
      <w:pPr>
        <w:pStyle w:val="Caption"/>
      </w:pPr>
      <w:r>
        <w:t xml:space="preserve">Obr. </w:t>
      </w:r>
      <w:r>
        <w:fldChar w:fldCharType="begin"/>
      </w:r>
      <w:r>
        <w:instrText xml:space="preserve"> SEQ Obr. \* ARABIC </w:instrText>
      </w:r>
      <w:r>
        <w:fldChar w:fldCharType="separate"/>
      </w:r>
      <w:r w:rsidR="007C3EEE">
        <w:rPr>
          <w:noProof/>
        </w:rPr>
        <w:t>17</w:t>
      </w:r>
      <w:r>
        <w:fldChar w:fldCharType="end"/>
      </w:r>
      <w:r>
        <w:t xml:space="preserve"> </w:t>
      </w:r>
      <w:r w:rsidRPr="001F6849">
        <w:t xml:space="preserve">Taxonomie </w:t>
      </w:r>
      <w:del w:id="103" w:author="Lukáš Herman" w:date="2023-02-06T14:26:00Z">
        <w:r w:rsidRPr="001F6849" w:rsidDel="00227A2E">
          <w:delText>weobvých</w:delText>
        </w:r>
      </w:del>
      <w:ins w:id="104" w:author="Lukáš Herman" w:date="2023-02-06T14:26:00Z">
        <w:r w:rsidRPr="001F6849">
          <w:t>webových</w:t>
        </w:r>
      </w:ins>
      <w:r w:rsidRPr="001F6849">
        <w:t xml:space="preserve"> technologií umožňujících tvorbu </w:t>
      </w:r>
      <w:del w:id="105" w:author="Lukáš Herman" w:date="2023-02-06T14:26:00Z">
        <w:r w:rsidRPr="001F6849" w:rsidDel="00227A2E">
          <w:delText>virutálních</w:delText>
        </w:r>
      </w:del>
      <w:ins w:id="106"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Přímý vývoj nad WebGL a WebXR</w:t>
      </w:r>
    </w:p>
    <w:p w14:paraId="1864E043" w14:textId="77777777" w:rsidR="001937BB" w:rsidRPr="00AC6F9B" w:rsidRDefault="001937BB" w:rsidP="001937BB">
      <w:pPr>
        <w:pStyle w:val="Normlnprvnodsazen"/>
        <w:numPr>
          <w:ilvl w:val="0"/>
          <w:numId w:val="35"/>
        </w:numPr>
        <w:rPr>
          <w:highlight w:val="yellow"/>
        </w:rPr>
      </w:pPr>
      <w:r w:rsidRPr="00AC6F9B">
        <w:rPr>
          <w:highlight w:val="yellow"/>
        </w:rPr>
        <w:t>JS framework / knihovnu pro WebXR</w:t>
      </w:r>
    </w:p>
    <w:p w14:paraId="70FC3B69" w14:textId="77777777" w:rsidR="001937BB" w:rsidRPr="00AC6F9B" w:rsidRDefault="001937BB" w:rsidP="001937BB">
      <w:pPr>
        <w:pStyle w:val="Normlnprvnodsazen"/>
        <w:numPr>
          <w:ilvl w:val="0"/>
          <w:numId w:val="35"/>
        </w:numPr>
        <w:rPr>
          <w:highlight w:val="yellow"/>
        </w:rPr>
      </w:pPr>
      <w:r w:rsidRPr="00AC6F9B">
        <w:rPr>
          <w:highlight w:val="yellow"/>
        </w:rPr>
        <w:t>Export do WebGL  skrze herní engine</w:t>
      </w:r>
    </w:p>
    <w:p w14:paraId="17803085" w14:textId="77777777" w:rsidR="001937BB" w:rsidRPr="00AC6F9B" w:rsidRDefault="001937BB" w:rsidP="001937BB">
      <w:pPr>
        <w:pStyle w:val="Normlnprvnodsazen"/>
        <w:numPr>
          <w:ilvl w:val="0"/>
          <w:numId w:val="35"/>
        </w:numPr>
        <w:rPr>
          <w:highlight w:val="yellow"/>
        </w:rPr>
      </w:pPr>
      <w:r w:rsidRPr="00AC6F9B">
        <w:rPr>
          <w:highlight w:val="yellow"/>
        </w:rPr>
        <w:t>WebXR engine - wonderland</w:t>
      </w:r>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Three.js, react-three-fiber, babylon.js, ar.js</w:t>
      </w: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7"/>
      <w:commentRangeStart w:id="108"/>
      <w:r w:rsidRPr="001F6849">
        <w:rPr>
          <w:lang w:eastAsia="en-US"/>
        </w:rPr>
        <w:t>2</w:t>
      </w:r>
      <w:del w:id="109" w:author="Lukáš Herman" w:date="2023-02-10T18:48:00Z">
        <w:r w:rsidRPr="001F6849" w:rsidDel="0045773E">
          <w:rPr>
            <w:lang w:eastAsia="en-US"/>
          </w:rPr>
          <w:delText xml:space="preserve"> </w:delText>
        </w:r>
      </w:del>
      <w:r w:rsidRPr="001F6849">
        <w:rPr>
          <w:lang w:eastAsia="en-US"/>
        </w:rPr>
        <w:t>D</w:t>
      </w:r>
      <w:commentRangeEnd w:id="107"/>
      <w:r w:rsidR="0045773E" w:rsidRPr="001F6849">
        <w:rPr>
          <w:rStyle w:val="CommentReference"/>
          <w:lang w:eastAsia="en-US"/>
        </w:rPr>
        <w:commentReference w:id="107"/>
      </w:r>
      <w:commentRangeEnd w:id="108"/>
      <w:r w:rsidR="009C30BB" w:rsidRPr="001F6849">
        <w:rPr>
          <w:rStyle w:val="CommentReference"/>
          <w:lang w:eastAsia="en-US"/>
        </w:rPr>
        <w:commentReference w:id="108"/>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DOM reprezentuje daný HTML dokument tak, že umožňuje manipulaci s jeho strukturou, stylem a obsahem pomocí 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8E9987E"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18</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p>
    <w:p w14:paraId="0B605B2F" w14:textId="77777777" w:rsidR="00D415EF" w:rsidRPr="001F6849" w:rsidRDefault="00D415EF" w:rsidP="00D415EF">
      <w:pPr>
        <w:pStyle w:val="Malnadpis"/>
      </w:pPr>
      <w:r w:rsidRPr="001F6849">
        <w:t>WebXR API</w:t>
      </w:r>
    </w:p>
    <w:p w14:paraId="4AD9055B" w14:textId="2E11A55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2"/>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7C4B48A1" w:rsidR="002328BA" w:rsidRPr="001975DE" w:rsidRDefault="002328BA" w:rsidP="002328BA">
      <w:pPr>
        <w:pStyle w:val="Normlnprvnodsazen"/>
        <w:rPr>
          <w:ins w:id="110" w:author="Jan Horák" w:date="2023-06-15T11:57:00Z"/>
          <w:bCs/>
        </w:rPr>
      </w:pPr>
      <w:r>
        <w:rPr>
          <w:bCs/>
        </w:rPr>
        <w:t xml:space="preserve">Samotné WebXR API zprostředkovává pouze jednotný interface pro přístup k funkcionalitě vstupních a výstupních zařízení. Za účelem vytvoření virtuálního zážitku je tedy nutné propojení s animačním cyklem definovaným v rámci některé z technologií umožňující renderování 3D grafiky na webu (WebGL + JS knihovny). </w:t>
      </w:r>
    </w:p>
    <w:p w14:paraId="12BAB988" w14:textId="0ACBD3F3" w:rsidR="00571A2A" w:rsidRPr="001F6849" w:rsidRDefault="00571A2A" w:rsidP="00571A2A">
      <w:pPr>
        <w:pStyle w:val="Malnadpis"/>
        <w:rPr>
          <w:ins w:id="111" w:author="Jan Horák" w:date="2023-06-15T11:58:00Z"/>
        </w:rPr>
      </w:pPr>
      <w:ins w:id="112" w:author="Jan Horák" w:date="2023-06-15T11:57:00Z">
        <w:r w:rsidRPr="007B3717">
          <w:t>WebGPU</w:t>
        </w:r>
      </w:ins>
      <w:r w:rsidR="007B3717" w:rsidRPr="007B3717">
        <w:t xml:space="preserve"> API</w:t>
      </w:r>
    </w:p>
    <w:p w14:paraId="69B3B275" w14:textId="00A8B77C" w:rsidR="00571A2A" w:rsidRPr="00DB26F1" w:rsidRDefault="00DA3AC7" w:rsidP="00DB26F1">
      <w:pPr>
        <w:rPr>
          <w:bCs/>
          <w:rPrChange w:id="113"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w:t>
      </w:r>
      <w:r w:rsidR="006C32DE" w:rsidRPr="001F6849">
        <w:lastRenderedPageBreak/>
        <w:t xml:space="preserve">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322D0875" w:rsidR="00A400E8" w:rsidRPr="001F6849" w:rsidRDefault="00A400E8">
      <w:pPr>
        <w:pStyle w:val="Caption"/>
        <w:pPrChange w:id="114"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r w:rsidRPr="00464C35">
        <w:rPr>
          <w:i/>
          <w:iCs/>
          <w:highlight w:val="yellow"/>
          <w:lang w:eastAsia="en-US"/>
        </w:rPr>
        <w:t>tracking</w:t>
      </w:r>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w:t>
      </w:r>
      <w:r w:rsidRPr="00464C35">
        <w:rPr>
          <w:highlight w:val="yellow"/>
          <w:lang w:eastAsia="en-US"/>
        </w:rPr>
        <w:lastRenderedPageBreak/>
        <w:t>Technologie by měla podporovat způsoby pohybu pro různé typy vstupních zařízení (klávesnice, myš, kontrolery,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Technologie by měla umožňovat zobrazení na úrovni imerze jak Desktop VR tak Immersive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geolokalizace.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Pr="00464C35" w:rsidRDefault="00142D08" w:rsidP="00142D08">
      <w:pPr>
        <w:pStyle w:val="Normlnprvnodsazen"/>
        <w:ind w:firstLine="0"/>
        <w:rPr>
          <w:highlight w:val="yellow"/>
        </w:rPr>
      </w:pPr>
      <w:r w:rsidRPr="00464C35">
        <w:rPr>
          <w:highlight w:val="yellow"/>
          <w:lang w:val="en-US"/>
        </w:rPr>
        <w:t>#todo – jak budu m</w:t>
      </w:r>
      <w:r w:rsidRPr="00464C35">
        <w:rPr>
          <w:highlight w:val="yellow"/>
        </w:rPr>
        <w:t xml:space="preserve">ěřit,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#todo - specifikovat</w:t>
      </w:r>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 xml:space="preserve">Technologie by měla podporovat interoperabilitu mezi dalšími systémy, měla by být tedy dostatečně modulární pro její použití spolu s dalšími technologiemi. Interoperabilita v případě </w:t>
      </w:r>
      <w:r w:rsidRPr="00464C35">
        <w:rPr>
          <w:highlight w:val="yellow"/>
        </w:rPr>
        <w:lastRenderedPageBreak/>
        <w:t>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Technologie by měla podporovat Imerzní VR, tedy možnost vizualizace skrze HMD zařízení. Technologie by měla podporovat WebXR.</w:t>
      </w:r>
    </w:p>
    <w:p w14:paraId="3411C646" w14:textId="1B221A0E" w:rsidR="001937BB" w:rsidRDefault="006108EA" w:rsidP="001937BB">
      <w:pPr>
        <w:pStyle w:val="Heading2"/>
      </w:pPr>
      <w:r>
        <w:t>Analýza technologií</w:t>
      </w:r>
    </w:p>
    <w:p w14:paraId="4DD0A696" w14:textId="3DC2E4ED" w:rsidR="00D560AD" w:rsidRPr="00D560AD" w:rsidRDefault="00D560AD" w:rsidP="00D560AD">
      <w:pPr>
        <w:rPr>
          <w:lang w:eastAsia="cs-CZ"/>
        </w:rPr>
      </w:pPr>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kompatibilita popř. podpora (existující nástroje) pro WebXR API, jehož implementace je klíčová pro existenci virtuální reality na webu.</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w:t>
      </w:r>
      <w:r>
        <w:lastRenderedPageBreak/>
        <w:t>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geoprostorových služeb WMS, WMTS aj. a dat 3D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s tradičními geoprostovými formáty jak GeoJSON aj. Míra imerze je na úrovni Desktop VR, kdy knihovna umožňuje zobrazení na tradičních obrazovkách a interaktivitu v 3D prostředí pomocí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9"/>
                    <a:stretch>
                      <a:fillRect/>
                    </a:stretch>
                  </pic:blipFill>
                  <pic:spPr>
                    <a:xfrm>
                      <a:off x="0" y="0"/>
                      <a:ext cx="5579745" cy="2852420"/>
                    </a:xfrm>
                    <a:prstGeom prst="rect">
                      <a:avLst/>
                    </a:prstGeom>
                  </pic:spPr>
                </pic:pic>
              </a:graphicData>
            </a:graphic>
          </wp:inline>
        </w:drawing>
      </w:r>
    </w:p>
    <w:p w14:paraId="6E019035" w14:textId="4073894C" w:rsidR="00B40019" w:rsidRDefault="00B40019" w:rsidP="00B40019">
      <w:pPr>
        <w:pStyle w:val="Caption"/>
      </w:pPr>
      <w:r>
        <w:t xml:space="preserve">Obr. </w:t>
      </w:r>
      <w:r>
        <w:fldChar w:fldCharType="begin"/>
      </w:r>
      <w:r>
        <w:instrText xml:space="preserve"> SEQ Obr. \* ARABIC </w:instrText>
      </w:r>
      <w:r>
        <w:fldChar w:fldCharType="separate"/>
      </w:r>
      <w:r w:rsidR="007C3EEE">
        <w:rPr>
          <w:noProof/>
        </w:rPr>
        <w:t>19</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0"/>
                    <a:stretch>
                      <a:fillRect/>
                    </a:stretch>
                  </pic:blipFill>
                  <pic:spPr>
                    <a:xfrm>
                      <a:off x="0" y="0"/>
                      <a:ext cx="5579745" cy="2602865"/>
                    </a:xfrm>
                    <a:prstGeom prst="rect">
                      <a:avLst/>
                    </a:prstGeom>
                  </pic:spPr>
                </pic:pic>
              </a:graphicData>
            </a:graphic>
          </wp:inline>
        </w:drawing>
      </w:r>
    </w:p>
    <w:p w14:paraId="4AFAB6CE" w14:textId="1A5C67FA" w:rsidR="003635FB" w:rsidRPr="003635FB" w:rsidRDefault="003635FB" w:rsidP="003635FB">
      <w:pPr>
        <w:pStyle w:val="Caption"/>
      </w:pPr>
      <w:r>
        <w:t xml:space="preserve">Obr. </w:t>
      </w:r>
      <w:r>
        <w:fldChar w:fldCharType="begin"/>
      </w:r>
      <w:r>
        <w:instrText xml:space="preserve"> SEQ Obr. \* ARABIC </w:instrText>
      </w:r>
      <w:r>
        <w:fldChar w:fldCharType="separate"/>
      </w:r>
      <w:r w:rsidR="007C3EEE">
        <w:rPr>
          <w:noProof/>
        </w:rPr>
        <w:t>20</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EEBFED1" w14:textId="2D72A543" w:rsidR="00B40019" w:rsidRPr="00FC48DE" w:rsidRDefault="00B40019" w:rsidP="00AC6351">
      <w:pPr>
        <w:pStyle w:val="Normlnprvnodsazen"/>
        <w:ind w:firstLine="0"/>
        <w:rPr>
          <w:lang w:val="en-US"/>
        </w:rPr>
      </w:pPr>
      <w:r>
        <w:t>Na základě výše uvedených řešení je možné určit, že pro geoprostorové informace dominuje především 3D Tiles formát a následně 3D renderery cesium.js a three.js</w:t>
      </w:r>
      <w:r w:rsidR="0091338E">
        <w:t xml:space="preserve">. V případě technologií zabývajících se zobrazením 3D scén na webu je možné tvrdit, že mají buďto minimální popř. žádnou podporu pro tvorbu virtuálních zážitků. </w:t>
      </w:r>
      <w:r w:rsidR="008945D5">
        <w:t xml:space="preserve">Z této analýzy je možné vyvodit, že většina technologií je přímou implementací nad WebGL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Prozatimní tabulka technologií s parametry - mohou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WebXR</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Dokumentace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 xml:space="preserve">Pracnost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Interoperabilita</w:t>
            </w:r>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Střední</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Střední</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Možná</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Luciad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lastRenderedPageBreak/>
              <w:t>CesiumJS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vts-geospatial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Herní enginy</w:t>
      </w:r>
    </w:p>
    <w:p w14:paraId="3C5CDAEE" w14:textId="77777777" w:rsidR="00884FFF" w:rsidRPr="00884FFF" w:rsidRDefault="00884FFF" w:rsidP="00884FFF">
      <w:r>
        <w:rPr>
          <w:lang w:val="en-US"/>
        </w:rPr>
        <w:t># todo – napsat podporu pro WebXR a popsat rychlej workflow jak dostat VR experience na web, nedělat moc dlouhý</w:t>
      </w:r>
    </w:p>
    <w:p w14:paraId="51479E06" w14:textId="2FD1C9A7" w:rsidR="00884FFF" w:rsidRPr="00884FFF" w:rsidRDefault="00884FFF" w:rsidP="00884FFF">
      <w:r>
        <w:t>Unity, Unreal Engine, Godot, Wonderland engine</w:t>
      </w:r>
    </w:p>
    <w:p w14:paraId="54156990" w14:textId="77777777" w:rsidR="00884FFF" w:rsidRPr="00884FFF" w:rsidRDefault="00884FFF" w:rsidP="00884FFF"/>
    <w:p w14:paraId="06764C42" w14:textId="3A93C2FD" w:rsidR="008945D5" w:rsidRDefault="008945D5" w:rsidP="008945D5">
      <w:pPr>
        <w:pStyle w:val="Heading3"/>
      </w:pPr>
      <w:r>
        <w:t>Webové 3D enigny / knihovny</w:t>
      </w:r>
    </w:p>
    <w:p w14:paraId="5009607A" w14:textId="76C7CFA2" w:rsidR="00D560AD" w:rsidRPr="00D560AD" w:rsidRDefault="00D560AD" w:rsidP="00D560AD"/>
    <w:p w14:paraId="64DC409C" w14:textId="78DF8242" w:rsidR="004C6D06" w:rsidRPr="001F6849" w:rsidRDefault="004C6D06" w:rsidP="00652F04">
      <w:pPr>
        <w:rPr>
          <w:b/>
          <w:bCs/>
        </w:rPr>
      </w:pPr>
      <w:r w:rsidRPr="001F6849">
        <w:rPr>
          <w:b/>
          <w:bCs/>
        </w:rPr>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r w:rsidRPr="001F6849">
        <w:rPr>
          <w:i/>
          <w:iCs/>
          <w:lang w:eastAsia="en-US"/>
        </w:rPr>
        <w:t>middle-level</w:t>
      </w:r>
      <w:r w:rsidRPr="001F6849">
        <w:rPr>
          <w:lang w:eastAsia="en-US"/>
        </w:rPr>
        <w:t xml:space="preserve"> knihovnu vystavěnou nad WebGL.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r w:rsidRPr="001F6849">
        <w:rPr>
          <w:b/>
          <w:bCs/>
          <w:lang w:eastAsia="en-US"/>
        </w:rPr>
        <w:t>Needle engine</w:t>
      </w:r>
      <w:r w:rsidR="00B015AD" w:rsidRPr="001F6849">
        <w:rPr>
          <w:b/>
          <w:bCs/>
          <w:lang w:eastAsia="en-US"/>
        </w:rPr>
        <w:t xml:space="preserve"> </w:t>
      </w:r>
      <w:r w:rsidR="00B015AD" w:rsidRPr="001F6849">
        <w:rPr>
          <w:b/>
          <w:bCs/>
          <w:highlight w:val="yellow"/>
          <w:lang w:eastAsia="en-US"/>
        </w:rPr>
        <w:t>(Unity, Three.js, WebXR)</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5"/>
      <w:r>
        <w:t xml:space="preserve">Viz: </w:t>
      </w:r>
      <w:hyperlink r:id="rId41" w:history="1">
        <w:r w:rsidRPr="000D3D05">
          <w:rPr>
            <w:rStyle w:val="Hyperlink"/>
          </w:rPr>
          <w:t>https://interesting-parallel-bit.glitch.me</w:t>
        </w:r>
      </w:hyperlink>
    </w:p>
    <w:p w14:paraId="1EE5E71D" w14:textId="4FDCE3C3" w:rsidR="007373F8" w:rsidRPr="007373F8" w:rsidRDefault="007373F8" w:rsidP="007373F8">
      <w:r>
        <w:t xml:space="preserve">kod: </w:t>
      </w:r>
      <w:hyperlink r:id="rId42" w:anchor="!/interesting-parallel-bit" w:history="1">
        <w:r w:rsidRPr="000D3D05">
          <w:rPr>
            <w:rStyle w:val="Hyperlink"/>
          </w:rPr>
          <w:t>https://glitch.com/edit/#!/interesting-parallel-bit</w:t>
        </w:r>
      </w:hyperlink>
      <w:commentRangeEnd w:id="115"/>
      <w:r w:rsidR="0063295F">
        <w:rPr>
          <w:rStyle w:val="CommentReference"/>
        </w:rPr>
        <w:commentReference w:id="115"/>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Web</w:t>
      </w:r>
      <w:r w:rsidRPr="001F6849">
        <w:t>XR</w:t>
      </w:r>
      <w:r w:rsidR="008922B5" w:rsidRPr="001F6849">
        <w:t xml:space="preserve"> rozhraní</w:t>
      </w:r>
      <w:r w:rsidRPr="001F6849">
        <w:t xml:space="preserve">. </w:t>
      </w:r>
      <w:r w:rsidR="008922B5" w:rsidRPr="001F6849">
        <w:t xml:space="preserve">Needle Exporter umožňuje propojení mezi Unity Editorem a webovým runtime rozhraním, tím že podporuje export scén, animací, lightmap aj. skrze glTF standard. </w:t>
      </w:r>
      <w:r w:rsidR="005B7B8D" w:rsidRPr="001F6849">
        <w:t xml:space="preserve">Needle engine je </w:t>
      </w:r>
      <w:r w:rsidR="00AB176A" w:rsidRPr="001F6849">
        <w:t xml:space="preserve">možné nazvat </w:t>
      </w:r>
      <w:r w:rsidR="00AB176A" w:rsidRPr="001F6849">
        <w:rPr>
          <w:i/>
          <w:iCs/>
        </w:rPr>
        <w:t>workflow managerem</w:t>
      </w:r>
      <w:r w:rsidR="00FC0B25" w:rsidRPr="001F6849">
        <w:t xml:space="preserve"> umožňující propojení </w:t>
      </w:r>
      <w:r w:rsidR="00AB176A" w:rsidRPr="001F6849">
        <w:t xml:space="preserve">mezi interaktivními technologiemi jako je Unity popř. Blender a webovým prostředím. Needle primárně podporuje otevřený glTF standard a </w:t>
      </w:r>
      <w:r w:rsidR="009C30BB" w:rsidRPr="001F6849">
        <w:t xml:space="preserve">vyžívá postupu, </w:t>
      </w:r>
      <w:r w:rsidR="00AB176A" w:rsidRPr="001F6849">
        <w:t>kdy je možné v binární formě (.glb) obsáhnout celou aplikaci</w:t>
      </w:r>
      <w:r w:rsidR="009C30BB" w:rsidRPr="001F6849">
        <w:t xml:space="preserve"> nejen scénu</w:t>
      </w:r>
      <w:r w:rsidR="00AB176A" w:rsidRPr="001F6849">
        <w:t xml:space="preserve">. Primárním cílem Needle </w:t>
      </w:r>
      <w:r w:rsidR="00AB176A" w:rsidRPr="001F6849">
        <w:lastRenderedPageBreak/>
        <w:t xml:space="preserve">enginu je rychlá iterace při vývoji, </w:t>
      </w:r>
      <w:r w:rsidR="00FC0B25" w:rsidRPr="001F6849">
        <w:t>responzivní</w:t>
      </w:r>
      <w:r w:rsidR="00AB176A" w:rsidRPr="001F6849">
        <w:t xml:space="preserve"> design pro VR a AR, využití otevřených standardů pro </w:t>
      </w:r>
      <w:r w:rsidR="0083134F" w:rsidRPr="001F6849">
        <w:t>3D</w:t>
      </w:r>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r w:rsidRPr="001F6849">
        <w:rPr>
          <w:highlight w:val="yellow"/>
        </w:rPr>
        <w:t xml:space="preserve">Needle engine se snaží o rychlou iteraci při vývoji a možnost takřka instantního prototypování při tvorbě Unity projektů v jejich webovém ekvivalentu. Needle engine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r w:rsidRPr="001F6849">
        <w:t>Needle engine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mohou být definovány pomocí .ts nebo .js a Needle Enigne je následně automaticky přeloží do C# ekvivalentu, tudíž je možné s nimi automaticky pracovat v Unity. </w:t>
      </w:r>
      <w:r w:rsidR="0083134F" w:rsidRPr="001F6849">
        <w:t>Needle Engine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Export vytvořené scény do glTF formátu</w:t>
      </w:r>
    </w:p>
    <w:p w14:paraId="1E44756C" w14:textId="598D3ADD" w:rsidR="008922B5" w:rsidRPr="001F6849" w:rsidRDefault="0083134F" w:rsidP="00083268">
      <w:pPr>
        <w:pStyle w:val="Normlnprvnodsazen"/>
        <w:numPr>
          <w:ilvl w:val="0"/>
          <w:numId w:val="25"/>
        </w:numPr>
      </w:pPr>
      <w:r w:rsidRPr="001F6849">
        <w:t>Webové runtime prostředí, které načítá glTF soubory a vykresluje je pomocí three.js</w:t>
      </w:r>
    </w:p>
    <w:p w14:paraId="29AD9C51" w14:textId="67557A62" w:rsidR="001D53C7" w:rsidRPr="001F6849" w:rsidRDefault="007F7BCF" w:rsidP="00B015AD">
      <w:pPr>
        <w:rPr>
          <w:b/>
          <w:bCs/>
        </w:rPr>
      </w:pPr>
      <w:r w:rsidRPr="001F6849">
        <w:rPr>
          <w:b/>
          <w:bCs/>
        </w:rPr>
        <w:t>A – Frame</w:t>
      </w:r>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3"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A-Frame využívá three.js pro manipulaci WebGL primitiv.</w:t>
      </w:r>
      <w:r w:rsidR="001F2C8F" w:rsidRPr="001F6849">
        <w:rPr>
          <w:lang w:eastAsia="en-US"/>
        </w:rPr>
        <w:t xml:space="preserve"> </w:t>
      </w:r>
      <w:r w:rsidR="001F2C8F" w:rsidRPr="001F6849">
        <w:rPr>
          <w:i/>
          <w:iCs/>
          <w:lang w:eastAsia="en-US"/>
        </w:rPr>
        <w:t>Entity – Component</w:t>
      </w:r>
      <w:r w:rsidR="001F2C8F" w:rsidRPr="001F6849">
        <w:rPr>
          <w:lang w:eastAsia="en-US"/>
        </w:rPr>
        <w:t xml:space="preserve"> přístup umožňuje definování entity jakožto elementů přímo v HTML kódu a následně definování komponent v rámci JavaScriptu. </w:t>
      </w:r>
      <w:r w:rsidR="007F7BCF" w:rsidRPr="001F6849">
        <w:t>Při renderování scény A-Frame knihovna vytváří hierarchii DOM prvků</w:t>
      </w:r>
      <w:r w:rsidR="001F2C8F" w:rsidRPr="001F6849">
        <w:t xml:space="preserve"> z HTML elementů</w:t>
      </w:r>
      <w:r w:rsidR="007F7BCF" w:rsidRPr="001F6849">
        <w:t>, které představují různé objekty ve scéně. Tyto prvky mohou být vybírány a manipulovány pomocí JavaScriptu, stejně jako jakékoliv jiné HTML prvky. Například lze pomocí JavaScriptu měnit pozici, rotaci nebo vzhled objektu ve scéně.</w:t>
      </w:r>
      <w:r w:rsidR="001F2C8F" w:rsidRPr="001F6849">
        <w:t xml:space="preserve"> </w:t>
      </w:r>
      <w:r w:rsidR="007F7BCF" w:rsidRPr="001F6849">
        <w:t>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A-Frame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Podpora pro 3D Tiles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r w:rsidRPr="001F6849">
        <w:rPr>
          <w:b/>
          <w:bCs/>
        </w:rPr>
        <w:t>Mozila Hubs</w:t>
      </w:r>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UrbanGrid: </w:t>
      </w:r>
      <w:hyperlink r:id="rId44"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5"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Mozzila. Umožňuje tvorbu kolaborativních virtuálních prostředí v rámci webového prohlížeče. </w:t>
      </w:r>
      <w:r w:rsidR="008C6AAE" w:rsidRPr="001F6849">
        <w:t xml:space="preserve">Mozzila Hubs je vystavěna na základech WebRTC pro komunikaci a A-Frame, Three.js a WebGL pro tvorbu, vykreslení a interakci 3D </w:t>
      </w:r>
      <w:r w:rsidR="008C6AAE" w:rsidRPr="001F6849">
        <w:lastRenderedPageBreak/>
        <w:t xml:space="preserve">scén. Součástí Mozzila Hubs je i </w:t>
      </w:r>
      <w:r w:rsidR="008C6AAE" w:rsidRPr="001F6849">
        <w:rPr>
          <w:i/>
          <w:iCs/>
        </w:rPr>
        <w:t>Spoke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000000" w:rsidP="007F7BCF">
      <w:pPr>
        <w:pStyle w:val="Normlnprvnodsazen"/>
        <w:ind w:firstLine="0"/>
        <w:rPr>
          <w:lang w:eastAsia="en-US"/>
        </w:rPr>
      </w:pPr>
      <w:hyperlink r:id="rId46" w:history="1">
        <w:r w:rsidR="00161E40"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r w:rsidRPr="00161E40">
        <w:rPr>
          <w:b/>
          <w:bCs/>
          <w:lang w:eastAsia="en-US"/>
        </w:rPr>
        <w:t xml:space="preserve">Ethereal Engine </w:t>
      </w:r>
    </w:p>
    <w:p w14:paraId="49A5AB06" w14:textId="4C553E11" w:rsidR="00161E40" w:rsidRPr="00161E40" w:rsidRDefault="00161E40" w:rsidP="007F7BCF">
      <w:pPr>
        <w:pStyle w:val="Normlnprvnodsazen"/>
        <w:ind w:firstLine="0"/>
        <w:rPr>
          <w:lang w:eastAsia="en-US"/>
        </w:rPr>
      </w:pPr>
      <w:r>
        <w:rPr>
          <w:lang w:eastAsia="en-US"/>
        </w:rPr>
        <w:t xml:space="preserve">Jedná se web XR engine určený pro hosting v rámci Metaverse. Obdobně jako  je např. WordPress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Model viewer</w:t>
      </w:r>
    </w:p>
    <w:p w14:paraId="5B9D94F9" w14:textId="0F71253A" w:rsidR="007F7BCF" w:rsidRPr="001F6849" w:rsidRDefault="00000000" w:rsidP="007F7BCF">
      <w:pPr>
        <w:pStyle w:val="Normlnprvnodsazen"/>
        <w:ind w:firstLine="0"/>
        <w:rPr>
          <w:lang w:eastAsia="en-US"/>
        </w:rPr>
      </w:pPr>
      <w:hyperlink r:id="rId47"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8"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r w:rsidRPr="001F6849">
        <w:rPr>
          <w:b/>
          <w:bCs/>
          <w:lang w:eastAsia="en-US"/>
        </w:rPr>
        <w:t>playcanvas</w:t>
      </w:r>
    </w:p>
    <w:p w14:paraId="6C6B0C58" w14:textId="7AAE458E" w:rsidR="005C57E5" w:rsidRPr="001F6849" w:rsidRDefault="00000000" w:rsidP="007F7BCF">
      <w:pPr>
        <w:pStyle w:val="Normlnprvnodsazen"/>
        <w:ind w:firstLine="0"/>
        <w:rPr>
          <w:lang w:eastAsia="en-US"/>
        </w:rPr>
      </w:pPr>
      <w:hyperlink r:id="rId49"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r w:rsidRPr="001F6849">
        <w:rPr>
          <w:b/>
          <w:bCs/>
          <w:lang w:eastAsia="en-US"/>
        </w:rPr>
        <w:t>ReactXR</w:t>
      </w:r>
    </w:p>
    <w:p w14:paraId="73499110" w14:textId="36604625" w:rsidR="005C57E5" w:rsidRPr="001F6849" w:rsidRDefault="005C57E5" w:rsidP="007F7BCF">
      <w:pPr>
        <w:pStyle w:val="Normlnprvnodsazen"/>
        <w:ind w:firstLine="0"/>
        <w:rPr>
          <w:b/>
          <w:bCs/>
          <w:lang w:eastAsia="en-US"/>
        </w:rPr>
      </w:pPr>
      <w:r w:rsidRPr="001F6849">
        <w:rPr>
          <w:b/>
          <w:bCs/>
          <w:lang w:eastAsia="en-US"/>
        </w:rPr>
        <w:t>Sumerian</w:t>
      </w:r>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r w:rsidRPr="001F6849">
        <w:rPr>
          <w:b/>
          <w:bCs/>
          <w:lang w:eastAsia="en-US"/>
        </w:rPr>
        <w:t>WonderlandEngine</w:t>
      </w:r>
    </w:p>
    <w:p w14:paraId="77CFF2A8" w14:textId="7345051A" w:rsidR="00A923EB" w:rsidRPr="001F6849" w:rsidRDefault="00A923EB" w:rsidP="007F7BCF">
      <w:pPr>
        <w:pStyle w:val="Normlnprvnodsazen"/>
        <w:ind w:firstLine="0"/>
        <w:rPr>
          <w:b/>
          <w:bCs/>
          <w:lang w:eastAsia="en-US"/>
        </w:rPr>
      </w:pPr>
      <w:r w:rsidRPr="001F6849">
        <w:rPr>
          <w:b/>
          <w:bCs/>
          <w:lang w:eastAsia="en-US"/>
        </w:rPr>
        <w:t>DeckGL</w:t>
      </w:r>
    </w:p>
    <w:p w14:paraId="4B02F61C" w14:textId="53766EAA" w:rsidR="004C6D06" w:rsidRPr="001F6849" w:rsidRDefault="00A923EB" w:rsidP="007F7BCF">
      <w:pPr>
        <w:pStyle w:val="Normlnprvnodsazen"/>
        <w:ind w:firstLine="0"/>
        <w:rPr>
          <w:b/>
          <w:bCs/>
          <w:lang w:eastAsia="en-US"/>
        </w:rPr>
      </w:pPr>
      <w:r w:rsidRPr="001F6849">
        <w:rPr>
          <w:b/>
          <w:bCs/>
          <w:lang w:eastAsia="en-US"/>
        </w:rPr>
        <w:t>KeplerGL</w:t>
      </w:r>
    </w:p>
    <w:p w14:paraId="2D4E2565" w14:textId="63672089" w:rsidR="00BC3D00" w:rsidRDefault="004C6D06" w:rsidP="007F7BCF">
      <w:pPr>
        <w:pStyle w:val="Normlnprvnodsazen"/>
        <w:ind w:firstLine="0"/>
        <w:rPr>
          <w:b/>
          <w:bCs/>
          <w:lang w:eastAsia="en-US"/>
        </w:rPr>
      </w:pPr>
      <w:r w:rsidRPr="001F6849">
        <w:rPr>
          <w:b/>
          <w:bCs/>
          <w:lang w:eastAsia="en-US"/>
        </w:rPr>
        <w:t>Spoke</w:t>
      </w:r>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V HMD – Oculus Quest</w:t>
      </w:r>
    </w:p>
    <w:p w14:paraId="1CF3875E" w14:textId="44528E4E" w:rsidR="001937BB" w:rsidRDefault="001937BB" w:rsidP="001937BB">
      <w:pPr>
        <w:pStyle w:val="Heading3"/>
        <w:rPr>
          <w:lang w:eastAsia="cs-CZ"/>
        </w:rPr>
      </w:pPr>
      <w:r>
        <w:rPr>
          <w:lang w:eastAsia="cs-CZ"/>
        </w:rPr>
        <w:t>Výběr  technologie</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(brainstroming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(jpg)</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features (GeoJSON,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r>
        <w:t>Mesh: - tin (gltf, 3d tiles,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lokálně – gltf - nemůže být velké území – moc dat, popř. nějaký on demand loading –</w:t>
      </w:r>
      <w:r w:rsidR="000A08D9">
        <w:t xml:space="preserve"> spatial subdivistion - </w:t>
      </w:r>
      <w:r>
        <w:t xml:space="preserve">HLOD? </w:t>
      </w:r>
    </w:p>
    <w:p w14:paraId="2B13561A" w14:textId="00811C11" w:rsidR="000A08D9" w:rsidRDefault="001D1870" w:rsidP="000A08D9">
      <w:pPr>
        <w:pStyle w:val="Normlnprvnodsazen"/>
        <w:numPr>
          <w:ilvl w:val="5"/>
          <w:numId w:val="7"/>
        </w:numPr>
      </w:pPr>
      <w:r>
        <w:t xml:space="preserve">služba – 3Dtiles? - loaduje se jen to co se vidí - cesium, vts-geospatial, </w:t>
      </w:r>
    </w:p>
    <w:p w14:paraId="2001C7CD" w14:textId="2D2347F7" w:rsidR="00695B27" w:rsidRDefault="00695B27" w:rsidP="00695B27">
      <w:pPr>
        <w:pStyle w:val="Normlnprvnodsazen"/>
        <w:numPr>
          <w:ilvl w:val="6"/>
          <w:numId w:val="7"/>
        </w:numPr>
      </w:pPr>
      <w:r>
        <w:t>Google Maps 3DTiles API</w:t>
      </w:r>
    </w:p>
    <w:p w14:paraId="1EE05EDB" w14:textId="2EC99BDA" w:rsidR="00695B27" w:rsidRDefault="00695B27" w:rsidP="00695B27">
      <w:pPr>
        <w:pStyle w:val="Normlnprvnodsazen"/>
        <w:numPr>
          <w:ilvl w:val="7"/>
          <w:numId w:val="7"/>
        </w:numPr>
      </w:pPr>
      <w:r>
        <w:t>Textured 3D mesh</w:t>
      </w:r>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(jpg)</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lokálně – tif, jpg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features (GeoJSON,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shapefile, GeoJSON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r>
        <w:t xml:space="preserve">3d – instancované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r>
        <w:t>Mesh: – 3d modely – tin – (gltf, cityjson, cityGML, obj, collada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Lokálně – data naloadovaná do klienta při otevření aplikace</w:t>
      </w:r>
    </w:p>
    <w:p w14:paraId="021C4099" w14:textId="074147C8" w:rsidR="004B00F7" w:rsidRDefault="004B00F7" w:rsidP="004B00F7">
      <w:pPr>
        <w:pStyle w:val="Normlnprvnodsazen"/>
        <w:numPr>
          <w:ilvl w:val="5"/>
          <w:numId w:val="7"/>
        </w:numPr>
      </w:pPr>
      <w:r>
        <w:t>Služby - ?? – cdn? – sketchfab – vlastní server serving?</w:t>
      </w:r>
    </w:p>
    <w:p w14:paraId="7C2B5CCD" w14:textId="76B9411F" w:rsidR="004B00F7" w:rsidRDefault="004B00F7" w:rsidP="004B00F7">
      <w:pPr>
        <w:pStyle w:val="Normlnprvnodsazen"/>
        <w:numPr>
          <w:ilvl w:val="3"/>
          <w:numId w:val="7"/>
        </w:numPr>
      </w:pPr>
      <w:r>
        <w:t>Mesh – jednoduchý – plocha s texturou co se otáčí – symbol (format???)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Tematická data – statistika, agreagace,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(jpg)</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lokálně – tif, jpg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features (GeoJSON,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shapefile, GeoJSON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r>
        <w:t xml:space="preserve">Mesh: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r>
        <w:t>Voxely</w:t>
      </w:r>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dmr, dmp,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Švýcarsko – swiss topo</w:t>
      </w:r>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t xml:space="preserve">MoSCoW.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r w:rsidRPr="001F6849">
        <w:rPr>
          <w:i/>
          <w:iCs/>
        </w:rPr>
        <w:t>Must have</w:t>
      </w:r>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r w:rsidRPr="001F6849">
        <w:rPr>
          <w:i/>
          <w:iCs/>
        </w:rPr>
        <w:t>Should have</w:t>
      </w:r>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r w:rsidRPr="001F6849">
        <w:rPr>
          <w:i/>
          <w:iCs/>
        </w:rPr>
        <w:t>Could have</w:t>
      </w:r>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r w:rsidRPr="001F6849">
        <w:rPr>
          <w:i/>
          <w:iCs/>
        </w:rPr>
        <w:t>Won´t have</w:t>
      </w:r>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r>
        <w:rPr>
          <w:lang w:eastAsia="en-US"/>
        </w:rPr>
        <w:t xml:space="preserve">World is flat </w:t>
      </w:r>
    </w:p>
    <w:p w14:paraId="362C44ED" w14:textId="54D63402" w:rsidR="006242FC" w:rsidRDefault="006242FC" w:rsidP="006242FC">
      <w:pPr>
        <w:pStyle w:val="Normlnprvnodsazen"/>
        <w:numPr>
          <w:ilvl w:val="1"/>
          <w:numId w:val="7"/>
        </w:numPr>
        <w:rPr>
          <w:lang w:eastAsia="en-US"/>
        </w:rPr>
      </w:pPr>
      <w:r>
        <w:rPr>
          <w:lang w:eastAsia="en-US"/>
        </w:rPr>
        <w:t>No curvature</w:t>
      </w:r>
    </w:p>
    <w:p w14:paraId="3C717EF2" w14:textId="2156D8F4" w:rsidR="006242FC" w:rsidRDefault="006242FC" w:rsidP="006242FC">
      <w:pPr>
        <w:pStyle w:val="Normlnprvnodsazen"/>
        <w:numPr>
          <w:ilvl w:val="1"/>
          <w:numId w:val="7"/>
        </w:numPr>
        <w:rPr>
          <w:lang w:eastAsia="en-US"/>
        </w:rPr>
      </w:pPr>
      <w:r>
        <w:rPr>
          <w:lang w:eastAsia="en-US"/>
        </w:rPr>
        <w:t>No terrain</w:t>
      </w:r>
    </w:p>
    <w:p w14:paraId="41AD7A6E" w14:textId="2DD9E0E4" w:rsidR="006242FC" w:rsidRDefault="006242FC" w:rsidP="006242FC">
      <w:pPr>
        <w:pStyle w:val="Normlnprvnodsazen"/>
        <w:numPr>
          <w:ilvl w:val="1"/>
          <w:numId w:val="7"/>
        </w:numPr>
        <w:rPr>
          <w:lang w:eastAsia="en-US"/>
        </w:rPr>
      </w:pPr>
      <w:r>
        <w:rPr>
          <w:lang w:eastAsia="en-US"/>
        </w:rPr>
        <w:t>Ground tiles change size based on lon lat, in AFRAME coord sys je v metrech – tiles z vlastního cache serveru</w:t>
      </w:r>
    </w:p>
    <w:p w14:paraId="6B83DC7F" w14:textId="7F595297" w:rsidR="006242FC" w:rsidRDefault="006242FC" w:rsidP="006242FC">
      <w:pPr>
        <w:pStyle w:val="Normlnprvnodsazen"/>
        <w:numPr>
          <w:ilvl w:val="0"/>
          <w:numId w:val="7"/>
        </w:numPr>
        <w:rPr>
          <w:lang w:eastAsia="en-US"/>
        </w:rPr>
      </w:pPr>
      <w:r>
        <w:rPr>
          <w:lang w:eastAsia="en-US"/>
        </w:rPr>
        <w:t>Budovy a stromy z Overpass API</w:t>
      </w:r>
    </w:p>
    <w:p w14:paraId="2BF6F790" w14:textId="5B9DFAC2" w:rsidR="006242FC" w:rsidRDefault="006242FC" w:rsidP="006242FC">
      <w:pPr>
        <w:pStyle w:val="Normlnprvnodsazen"/>
        <w:numPr>
          <w:ilvl w:val="0"/>
          <w:numId w:val="7"/>
        </w:numPr>
        <w:rPr>
          <w:lang w:eastAsia="en-US"/>
        </w:rPr>
      </w:pPr>
      <w:r>
        <w:rPr>
          <w:lang w:eastAsia="en-US"/>
        </w:rPr>
        <w:t>Kamera  a Kontroler setup – vlastní modifikace (létaní atd)</w:t>
      </w:r>
    </w:p>
    <w:p w14:paraId="3FAD3E10" w14:textId="77777777" w:rsidR="006242FC" w:rsidRDefault="006242FC" w:rsidP="006242FC">
      <w:pPr>
        <w:pStyle w:val="Normlnprvnodsazen"/>
        <w:numPr>
          <w:ilvl w:val="0"/>
          <w:numId w:val="7"/>
        </w:numPr>
        <w:rPr>
          <w:lang w:eastAsia="en-US"/>
        </w:rPr>
      </w:pPr>
      <w:r>
        <w:rPr>
          <w:lang w:eastAsia="en-US"/>
        </w:rPr>
        <w:t>Code</w:t>
      </w:r>
    </w:p>
    <w:p w14:paraId="38AEE966" w14:textId="27FD5D85" w:rsidR="006242FC" w:rsidRDefault="006242FC" w:rsidP="006242FC">
      <w:pPr>
        <w:pStyle w:val="Normlnprvnodsazen"/>
        <w:numPr>
          <w:ilvl w:val="1"/>
          <w:numId w:val="7"/>
        </w:numPr>
        <w:rPr>
          <w:lang w:eastAsia="en-US"/>
        </w:rPr>
      </w:pPr>
      <w:r>
        <w:rPr>
          <w:lang w:eastAsia="en-US"/>
        </w:rPr>
        <w:t>Html - Start dialog popup, scene, camera, controlers</w:t>
      </w:r>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r w:rsidR="00B715BF">
        <w:rPr>
          <w:lang w:eastAsia="en-US"/>
        </w:rPr>
        <w:t xml:space="preserve">load, handlers, fetch from Overpass API </w:t>
      </w:r>
    </w:p>
    <w:p w14:paraId="2E741CAC" w14:textId="218C76CA" w:rsidR="00B715BF" w:rsidRDefault="00B715BF" w:rsidP="006242FC">
      <w:pPr>
        <w:pStyle w:val="Normlnprvnodsazen"/>
        <w:numPr>
          <w:ilvl w:val="1"/>
          <w:numId w:val="7"/>
        </w:numPr>
        <w:rPr>
          <w:lang w:eastAsia="en-US"/>
        </w:rPr>
      </w:pPr>
      <w:r>
        <w:rPr>
          <w:lang w:eastAsia="en-US"/>
        </w:rPr>
        <w:t>Conversions – coordinate conversions</w:t>
      </w:r>
    </w:p>
    <w:p w14:paraId="72CC1BE1" w14:textId="0D771E81" w:rsidR="00B715BF" w:rsidRDefault="00B715BF" w:rsidP="006242FC">
      <w:pPr>
        <w:pStyle w:val="Normlnprvnodsazen"/>
        <w:numPr>
          <w:ilvl w:val="1"/>
          <w:numId w:val="7"/>
        </w:numPr>
        <w:rPr>
          <w:lang w:eastAsia="en-US"/>
        </w:rPr>
      </w:pPr>
      <w:r>
        <w:rPr>
          <w:lang w:eastAsia="en-US"/>
        </w:rPr>
        <w:lastRenderedPageBreak/>
        <w:t>Position-limit.js – aframe component to keep position above ground</w:t>
      </w:r>
    </w:p>
    <w:p w14:paraId="1E653C96" w14:textId="027B72E7" w:rsidR="00B715BF" w:rsidRDefault="00B715BF" w:rsidP="006242FC">
      <w:pPr>
        <w:pStyle w:val="Normlnprvnodsazen"/>
        <w:numPr>
          <w:ilvl w:val="1"/>
          <w:numId w:val="7"/>
        </w:numPr>
        <w:rPr>
          <w:lang w:eastAsia="en-US"/>
        </w:rPr>
      </w:pPr>
      <w:r>
        <w:rPr>
          <w:lang w:eastAsia="en-US"/>
        </w:rPr>
        <w:t>Tiles, trees.js, buildings.js – draw objects to the screen</w:t>
      </w:r>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r w:rsidRPr="001F6849">
        <w:rPr>
          <w:lang w:eastAsia="cs-CZ"/>
        </w:rPr>
        <w:t xml:space="preserve">Low-Cost – </w:t>
      </w:r>
      <w:r w:rsidR="00340495" w:rsidRPr="001F6849">
        <w:rPr>
          <w:lang w:eastAsia="cs-CZ"/>
        </w:rPr>
        <w:t xml:space="preserve">Android 10 – Mi A2 Lite - </w:t>
      </w:r>
      <w:r w:rsidR="00340495" w:rsidRPr="001F6849">
        <w:t>Retrak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Střední – Oculus Quest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r w:rsidRPr="001F6849">
        <w:rPr>
          <w:lang w:eastAsia="cs-CZ"/>
        </w:rPr>
        <w:t>Hight end – HTC Vive</w:t>
      </w:r>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progresive loading – compresion</w:t>
      </w:r>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C8FEAA2" w:rsidR="00054069" w:rsidRPr="001F6849" w:rsidRDefault="00054069" w:rsidP="00054069">
      <w:pPr>
        <w:pStyle w:val="Normlnprvnodsazen"/>
        <w:ind w:firstLine="0"/>
      </w:pPr>
      <w:r w:rsidRPr="001F6849">
        <w:fldChar w:fldCharType="begin"/>
      </w:r>
      <w:r w:rsidR="00B037DC">
        <w:instrText xml:space="preserve"> ADDIN ZOTERO_ITEM CSL_CITATION {"citationID":"cYRPxs8U","properties":{"formattedCitation":"(Coltekin et al. 2020)","plainCitation":"(Coltekin et al. 2020)","noteIndex":0},"citationItems":[{"id":"CDS2jWxS/8s4ZAf41","uris":["http://zotero.org/groups/4599106/items/F54Y7ICM"],"itemData":{"id":1274,"type":"article-journal","abstract":"This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hostnutý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r w:rsidRPr="001F6849">
        <w:rPr>
          <w:lang w:val="cs-CZ"/>
        </w:rPr>
        <w:lastRenderedPageBreak/>
        <w:t>DISKUZE</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0"/>
          <w:footerReference w:type="default" r:id="rId5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0"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7"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8"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80"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1"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2"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3"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7"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8"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5"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8DFA6" w14:textId="77777777" w:rsidR="00866E8A" w:rsidRDefault="00866E8A" w:rsidP="0057088F">
      <w:pPr>
        <w:spacing w:after="0" w:line="240" w:lineRule="auto"/>
      </w:pPr>
      <w:r>
        <w:separator/>
      </w:r>
    </w:p>
  </w:endnote>
  <w:endnote w:type="continuationSeparator" w:id="0">
    <w:p w14:paraId="0482B54E" w14:textId="77777777" w:rsidR="00866E8A" w:rsidRDefault="00866E8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52BF6" w14:textId="77777777" w:rsidR="00866E8A" w:rsidRDefault="00866E8A" w:rsidP="0057088F">
      <w:pPr>
        <w:spacing w:after="0" w:line="240" w:lineRule="auto"/>
      </w:pPr>
      <w:r>
        <w:separator/>
      </w:r>
    </w:p>
  </w:footnote>
  <w:footnote w:type="continuationSeparator" w:id="0">
    <w:p w14:paraId="280A2438" w14:textId="77777777" w:rsidR="00866E8A" w:rsidRDefault="00866E8A"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9"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8"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29"/>
  </w:num>
  <w:num w:numId="6" w16cid:durableId="521938209">
    <w:abstractNumId w:val="42"/>
  </w:num>
  <w:num w:numId="7" w16cid:durableId="619992562">
    <w:abstractNumId w:val="23"/>
  </w:num>
  <w:num w:numId="8" w16cid:durableId="208229350">
    <w:abstractNumId w:val="8"/>
  </w:num>
  <w:num w:numId="9" w16cid:durableId="2076317703">
    <w:abstractNumId w:val="15"/>
  </w:num>
  <w:num w:numId="10" w16cid:durableId="802234337">
    <w:abstractNumId w:val="27"/>
  </w:num>
  <w:num w:numId="11" w16cid:durableId="385684583">
    <w:abstractNumId w:val="19"/>
  </w:num>
  <w:num w:numId="12" w16cid:durableId="65956355">
    <w:abstractNumId w:val="38"/>
  </w:num>
  <w:num w:numId="13" w16cid:durableId="354035738">
    <w:abstractNumId w:val="44"/>
  </w:num>
  <w:num w:numId="14" w16cid:durableId="395475347">
    <w:abstractNumId w:val="1"/>
  </w:num>
  <w:num w:numId="15" w16cid:durableId="1336884254">
    <w:abstractNumId w:val="26"/>
  </w:num>
  <w:num w:numId="16" w16cid:durableId="757364363">
    <w:abstractNumId w:val="33"/>
  </w:num>
  <w:num w:numId="17" w16cid:durableId="2033720445">
    <w:abstractNumId w:val="45"/>
  </w:num>
  <w:num w:numId="18" w16cid:durableId="837696955">
    <w:abstractNumId w:val="40"/>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6"/>
  </w:num>
  <w:num w:numId="24" w16cid:durableId="13649980">
    <w:abstractNumId w:val="6"/>
  </w:num>
  <w:num w:numId="25" w16cid:durableId="1364744581">
    <w:abstractNumId w:val="12"/>
  </w:num>
  <w:num w:numId="26" w16cid:durableId="1671255231">
    <w:abstractNumId w:val="31"/>
  </w:num>
  <w:num w:numId="27" w16cid:durableId="1198667109">
    <w:abstractNumId w:val="41"/>
  </w:num>
  <w:num w:numId="28" w16cid:durableId="619802950">
    <w:abstractNumId w:val="4"/>
  </w:num>
  <w:num w:numId="29" w16cid:durableId="367877274">
    <w:abstractNumId w:val="30"/>
  </w:num>
  <w:num w:numId="30" w16cid:durableId="802776096">
    <w:abstractNumId w:val="5"/>
  </w:num>
  <w:num w:numId="31" w16cid:durableId="742023868">
    <w:abstractNumId w:val="18"/>
  </w:num>
  <w:num w:numId="32" w16cid:durableId="404689245">
    <w:abstractNumId w:val="35"/>
  </w:num>
  <w:num w:numId="33" w16cid:durableId="1361203164">
    <w:abstractNumId w:val="37"/>
  </w:num>
  <w:num w:numId="34" w16cid:durableId="2136636456">
    <w:abstractNumId w:val="28"/>
  </w:num>
  <w:num w:numId="35" w16cid:durableId="882057253">
    <w:abstractNumId w:val="10"/>
  </w:num>
  <w:num w:numId="36" w16cid:durableId="2002463788">
    <w:abstractNumId w:val="43"/>
  </w:num>
  <w:num w:numId="37" w16cid:durableId="1464738753">
    <w:abstractNumId w:val="16"/>
  </w:num>
  <w:num w:numId="38" w16cid:durableId="1462070677">
    <w:abstractNumId w:val="3"/>
  </w:num>
  <w:num w:numId="39" w16cid:durableId="1886866115">
    <w:abstractNumId w:val="32"/>
  </w:num>
  <w:num w:numId="40" w16cid:durableId="965311621">
    <w:abstractNumId w:val="34"/>
  </w:num>
  <w:num w:numId="41" w16cid:durableId="818768559">
    <w:abstractNumId w:val="39"/>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B5C"/>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408"/>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glitch.com/edit/" TargetMode="External"/><Relationship Id="rId47" Type="http://schemas.openxmlformats.org/officeDocument/2006/relationships/hyperlink" Target="https://modelviewer.dev/"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hubs.mozilla.com/jkemrr4"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hubs.mozilla.com/bBJ9sxc?hub_invite_id=Lr9efka" TargetMode="External"/><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foam-jumpy-dianella.glitch.me" TargetMode="External"/><Relationship Id="rId48" Type="http://schemas.openxmlformats.org/officeDocument/2006/relationships/hyperlink" Target="https://p5xr.org"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c.babylonjs.com/" TargetMode="External"/><Relationship Id="rId20" Type="http://schemas.openxmlformats.org/officeDocument/2006/relationships/image" Target="media/image5.png"/><Relationship Id="rId41" Type="http://schemas.openxmlformats.org/officeDocument/2006/relationships/hyperlink" Target="https://interesting-parallel-bit.glitch.me"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playcanvas.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5554</TotalTime>
  <Pages>1</Pages>
  <Words>56093</Words>
  <Characters>319736</Characters>
  <Application>Microsoft Office Word</Application>
  <DocSecurity>0</DocSecurity>
  <Lines>2664</Lines>
  <Paragraphs>750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52</cp:revision>
  <cp:lastPrinted>2021-05-23T17:03:00Z</cp:lastPrinted>
  <dcterms:created xsi:type="dcterms:W3CDTF">2023-08-27T13:40:00Z</dcterms:created>
  <dcterms:modified xsi:type="dcterms:W3CDTF">2023-09-24T10:42:00Z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id="CDS2jWxS"/&gt;&lt;style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