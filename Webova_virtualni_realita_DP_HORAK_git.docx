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6EDE337A" w14:textId="2CC5687A" w:rsidR="001078D6" w:rsidRDefault="001078D6" w:rsidP="00190CD2">
      <w:pPr>
        <w:pStyle w:val="Normlnprvnodsazen"/>
        <w:ind w:firstLine="0"/>
        <w:rPr>
          <w:lang w:eastAsia="en-US"/>
        </w:rPr>
      </w:pPr>
      <w:proofErr w:type="spellStart"/>
      <w:r>
        <w:rPr>
          <w:lang w:eastAsia="en-US"/>
        </w:rPr>
        <w:t>Navrh</w:t>
      </w:r>
      <w:proofErr w:type="spellEnd"/>
      <w:r>
        <w:rPr>
          <w:lang w:eastAsia="en-US"/>
        </w:rPr>
        <w:t>:</w:t>
      </w:r>
    </w:p>
    <w:p w14:paraId="7064EDEE" w14:textId="5A3A2AC7" w:rsidR="001078D6" w:rsidRDefault="001078D6" w:rsidP="00190CD2">
      <w:pPr>
        <w:pStyle w:val="Normlnprvnodsazen"/>
        <w:ind w:firstLine="0"/>
        <w:rPr>
          <w:lang w:eastAsia="en-US"/>
        </w:rPr>
      </w:pPr>
      <w:r w:rsidRPr="001078D6">
        <w:rPr>
          <w:lang w:eastAsia="en-US"/>
        </w:rPr>
        <w:t>Jak dostat geografická data do VR pomocí webových technologií?</w:t>
      </w:r>
    </w:p>
    <w:p w14:paraId="0D49C5B4" w14:textId="0FA62B7D" w:rsidR="001078D6" w:rsidRDefault="001078D6" w:rsidP="00190CD2">
      <w:pPr>
        <w:pStyle w:val="Normlnprvnodsazen"/>
        <w:ind w:firstLine="0"/>
        <w:rPr>
          <w:lang w:eastAsia="en-US"/>
        </w:rPr>
      </w:pPr>
      <w:r w:rsidRPr="001078D6">
        <w:rPr>
          <w:lang w:eastAsia="en-US"/>
        </w:rPr>
        <w:t>Jaké v jsou v současnosti dostupné webové technologie podporující tvorbu VR?</w:t>
      </w:r>
    </w:p>
    <w:p w14:paraId="49B5F913" w14:textId="77777777" w:rsidR="001078D6" w:rsidRDefault="001078D6" w:rsidP="00190CD2">
      <w:pPr>
        <w:pStyle w:val="Normlnprvnodsazen"/>
        <w:ind w:firstLine="0"/>
        <w:rPr>
          <w:lang w:eastAsia="en-US"/>
        </w:rPr>
      </w:pP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2E4C50F2"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F33FE8">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UkRCbIfX/aHGWbwVn","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1078D6">
      <w:pPr>
        <w:pStyle w:val="Quote"/>
        <w:jc w:val="both"/>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1078D6">
      <w:pPr>
        <w:pStyle w:val="Quote"/>
        <w:jc w:val="both"/>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w:t>
      </w:r>
      <w:r w:rsidR="00D36A82" w:rsidRPr="001F6849">
        <w:lastRenderedPageBreak/>
        <w:t>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1F2241C4"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7655C">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w:t>
      </w:r>
      <w:r w:rsidRPr="00573340">
        <w:rPr>
          <w:lang w:eastAsia="en-US"/>
        </w:rPr>
        <w:lastRenderedPageBreak/>
        <w:t xml:space="preserve">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6FEA5A56"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F33FE8">
        <w:instrText xml:space="preserve"> ADDIN ZOTERO_ITEM CSL_CITATION {"citationID":"3CtlPLsy","properties":{"formattedCitation":"(Coltekin et al. 2020)","plainCitation":"(Coltekin et al. 2020)","noteIndex":0},"citationItems":[{"id":"UkRCbIfX/xMEtm7OH","uris":["http://zotero.org/groups/4599106/items/F54Y7ICM"],"itemData":{"id":"9DyV48Zt/oRbg8WmZ","type":"article-journal","abstract":"This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7148EC96"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7655C">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5D5F9D0F"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27655C">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09DC3B16"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7655C">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0DEAEFCD"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F33FE8">
        <w:instrText xml:space="preserve"> ADDIN ZOTERO_ITEM CSL_CITATION {"citationID":"1qIlQgrk","properties":{"formattedCitation":"(Coltekin et al. 2020)","plainCitation":"(Coltekin et al. 2020)","noteIndex":0},"citationItems":[{"id":"UkRCbIfX/xMEtm7OH","uris":["http://zotero.org/groups/4599106/items/F54Y7ICM"],"itemData":{"id":1274,"type":"article-journal","abstract":"This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67F7F903"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27655C">
        <w:rPr>
          <w:noProof/>
        </w:rPr>
        <w:t>5</w:t>
      </w:r>
      <w:r w:rsidRPr="001F6849">
        <w:fldChar w:fldCharType="end"/>
      </w:r>
      <w:r w:rsidRPr="001F6849">
        <w:t xml:space="preserve"> Dělení HMD, zdroj: </w:t>
      </w:r>
      <w:r w:rsidRPr="001F6849">
        <w:fldChar w:fldCharType="begin"/>
      </w:r>
      <w:r w:rsidR="00F33FE8">
        <w:instrText xml:space="preserve"> ADDIN ZOTERO_ITEM CSL_CITATION {"citationID":"o3pU5io5","properties":{"formattedCitation":"(Coltekin et al. 2020)","plainCitation":"(Coltekin et al. 2020)","noteIndex":0},"citationItems":[{"id":"UkRCbIfX/xMEtm7OH","uris":["http://zotero.org/groups/4599106/items/F54Y7ICM"],"itemData":{"id":"9DyV48Zt/oRbg8WmZ","type":"article-journal","abstract":"This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r w:rsidR="001078D6">
        <w:rPr>
          <w:highlight w:val="yellow"/>
        </w:rPr>
        <w:t xml:space="preserve"> – Vzít z PPT</w:t>
      </w:r>
      <w:r w:rsidR="003B1D9A" w:rsidRPr="003B1D9A">
        <w:rPr>
          <w:highlight w:val="yellow"/>
        </w:rPr>
        <w:t>?</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56337887" w:rsidR="00863307" w:rsidRPr="00736AD5" w:rsidRDefault="00863307" w:rsidP="00863307">
      <w:pPr>
        <w:pStyle w:val="Caption"/>
      </w:pPr>
      <w:r>
        <w:t xml:space="preserve">Obr. </w:t>
      </w:r>
      <w:r>
        <w:fldChar w:fldCharType="begin"/>
      </w:r>
      <w:r>
        <w:instrText xml:space="preserve"> SEQ Obr. \* ARABIC </w:instrText>
      </w:r>
      <w:r>
        <w:fldChar w:fldCharType="separate"/>
      </w:r>
      <w:r w:rsidR="0027655C">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5BD0DB6C"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B5CF8">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6F4B7F1B" w:rsidR="00AF234A" w:rsidRDefault="001078D6" w:rsidP="00AF234A">
      <w:r w:rsidRPr="001078D6">
        <w:rPr>
          <w:noProof/>
        </w:rPr>
        <w:drawing>
          <wp:inline distT="0" distB="0" distL="0" distR="0" wp14:anchorId="43AECD3C" wp14:editId="647A44F1">
            <wp:extent cx="5579745" cy="4424680"/>
            <wp:effectExtent l="0" t="0" r="1905" b="0"/>
            <wp:docPr id="15562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4680"/>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146A1DA0"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F33FE8">
        <w:instrText xml:space="preserve"> ADDIN ZOTERO_ITEM CSL_CITATION {"citationID":"Vvs5N4QI","properties":{"formattedCitation":"(Coltekin et al. 2020)","plainCitation":"(Coltekin et al. 2020)","noteIndex":0},"citationItems":[{"id":"UkRCbIfX/xMEtm7OH","uris":["http://zotero.org/groups/4599106/items/F54Y7ICM"],"itemData":{"id":1274,"type":"article-journal","abstract":"This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7478108C"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7655C">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0FAC09AA">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57487440"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27655C">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2DDC4DCD"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xml:space="preserve">, v případě většího VP </w:t>
      </w:r>
      <w:r w:rsidR="001078D6" w:rsidRPr="001078D6">
        <w:rPr>
          <w:highlight w:val="yellow"/>
          <w:lang w:val="en-US"/>
        </w:rPr>
        <w:t xml:space="preserve">(#TODO – </w:t>
      </w:r>
      <w:proofErr w:type="spellStart"/>
      <w:r w:rsidR="001078D6" w:rsidRPr="001078D6">
        <w:rPr>
          <w:highlight w:val="yellow"/>
          <w:lang w:val="en-US"/>
        </w:rPr>
        <w:t>vysv</w:t>
      </w:r>
      <w:r w:rsidR="001078D6" w:rsidRPr="001078D6">
        <w:rPr>
          <w:highlight w:val="yellow"/>
        </w:rPr>
        <w:t>ětlit</w:t>
      </w:r>
      <w:proofErr w:type="spellEnd"/>
      <w:r w:rsidR="001078D6" w:rsidRPr="001078D6">
        <w:rPr>
          <w:highlight w:val="yellow"/>
        </w:rPr>
        <w:t xml:space="preserve"> zkratku, udělat seznam zkratek</w:t>
      </w:r>
      <w:r w:rsidR="001078D6" w:rsidRPr="001078D6">
        <w:rPr>
          <w:highlight w:val="yellow"/>
          <w:lang w:val="en-US"/>
        </w:rPr>
        <w:t>)</w:t>
      </w:r>
      <w:r w:rsidR="001078D6">
        <w:rPr>
          <w:lang w:val="en-US"/>
        </w:rPr>
        <w:t xml:space="preserve"> </w:t>
      </w:r>
      <w:r w:rsidRPr="00B442EC">
        <w:t>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1F57BD75" w:rsidR="001100A3" w:rsidRDefault="001100A3" w:rsidP="001100A3">
      <w:pPr>
        <w:pStyle w:val="Caption"/>
      </w:pPr>
      <w:r>
        <w:t xml:space="preserve">Obr. </w:t>
      </w:r>
      <w:r>
        <w:fldChar w:fldCharType="begin"/>
      </w:r>
      <w:r>
        <w:instrText xml:space="preserve"> SEQ Obr. \* ARABIC </w:instrText>
      </w:r>
      <w:r>
        <w:fldChar w:fldCharType="separate"/>
      </w:r>
      <w:r w:rsidR="0027655C">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DD2072">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2ABDDB24"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7655C">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4AAED879" w:rsid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3B28827" w14:textId="46B69FB1" w:rsidR="00F01A0F" w:rsidRDefault="00F01A0F" w:rsidP="00E64528">
      <w:pPr>
        <w:pStyle w:val="Normlnprvnodsazen"/>
        <w:rPr>
          <w:lang w:eastAsia="en-US"/>
        </w:rPr>
      </w:pPr>
      <w:r>
        <w:rPr>
          <w:lang w:eastAsia="en-US"/>
        </w:rPr>
        <w:t>Binokulární disparita a konvergence jsou základ</w:t>
      </w:r>
      <w:r w:rsidR="00353B15">
        <w:rPr>
          <w:lang w:eastAsia="en-US"/>
        </w:rPr>
        <w:t>ní procesem při vnímání VP skrze HMD.</w:t>
      </w:r>
      <w:r>
        <w:rPr>
          <w:lang w:eastAsia="en-US"/>
        </w:rPr>
        <w:t xml:space="preserve"> </w:t>
      </w:r>
      <w:r w:rsidR="00353B15">
        <w:rPr>
          <w:lang w:eastAsia="en-US"/>
        </w:rPr>
        <w:t xml:space="preserve">HMD </w:t>
      </w:r>
      <w:r>
        <w:rPr>
          <w:lang w:eastAsia="en-US"/>
        </w:rPr>
        <w:t>imituj</w:t>
      </w:r>
      <w:r w:rsidR="00353B15">
        <w:rPr>
          <w:lang w:eastAsia="en-US"/>
        </w:rPr>
        <w:t xml:space="preserve">e stereoskopické vidění </w:t>
      </w:r>
      <w:r>
        <w:rPr>
          <w:lang w:eastAsia="en-US"/>
        </w:rPr>
        <w:t xml:space="preserve">pomocí dvou nezávislých </w:t>
      </w:r>
      <w:r w:rsidR="00353B15">
        <w:rPr>
          <w:lang w:eastAsia="en-US"/>
        </w:rPr>
        <w:t xml:space="preserve">displejů, na nichž zobrazovaný obraz je mírně posunut, za účelem vytvoření iluze hloubky. </w:t>
      </w:r>
    </w:p>
    <w:p w14:paraId="1D8108EA" w14:textId="3D3BB328" w:rsidR="00EE6D7D" w:rsidRPr="001F6849" w:rsidRDefault="00337667" w:rsidP="00353B15">
      <w:pPr>
        <w:pStyle w:val="Normlnprvnodsazen"/>
      </w:pPr>
      <w:r w:rsidRPr="00353B15">
        <w:t>Znalost</w:t>
      </w:r>
      <w:r w:rsidRPr="001F6849">
        <w:t xml:space="preserve"> těchto procesů je </w:t>
      </w:r>
      <w:r w:rsidR="00353B15">
        <w:t xml:space="preserve">zároveň </w:t>
      </w:r>
      <w:r w:rsidRPr="001F6849">
        <w:t>klíčová pro tvorbu VR prostředí</w:t>
      </w:r>
      <w:r w:rsidR="00F01A0F">
        <w:t xml:space="preserve">, </w:t>
      </w:r>
      <w:r w:rsidRPr="001F6849">
        <w:t xml:space="preserve">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w:t>
      </w:r>
      <w:r w:rsidR="00506131" w:rsidRPr="001F6849">
        <w:lastRenderedPageBreak/>
        <w:t>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1386EA66"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5E3E1B59">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7B28C74E"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27655C">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4EBED57D"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27655C">
        <w:rPr>
          <w:noProof/>
        </w:rPr>
        <w:t>12</w:t>
      </w:r>
      <w:r w:rsidRPr="001F6849">
        <w:fldChar w:fldCharType="end"/>
      </w:r>
      <w:r w:rsidRPr="001F6849">
        <w:t xml:space="preserve"> Snímky obrazovky z aplikace 3D model města Brna. Hrad </w:t>
      </w:r>
      <w:r w:rsidR="00353B15">
        <w:t>Špilberk</w:t>
      </w:r>
      <w:r w:rsidRPr="001F6849">
        <w:t xml:space="preserve">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w:t>
      </w:r>
      <w:proofErr w:type="gramStart"/>
      <w:r>
        <w:rPr>
          <w:b/>
          <w:bCs/>
          <w:lang w:val="en-US" w:eastAsia="en-US"/>
        </w:rPr>
        <w:t>1</w:t>
      </w:r>
      <w:r w:rsidR="00D47513">
        <w:rPr>
          <w:b/>
          <w:bCs/>
          <w:lang w:val="en-US" w:eastAsia="en-US"/>
        </w:rPr>
        <w:t xml:space="preserve"> :</w:t>
      </w:r>
      <w:proofErr w:type="gramEnd"/>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57CF736C" w:rsidR="00B41874" w:rsidRDefault="00B41874" w:rsidP="001D37CB">
      <w:pPr>
        <w:pStyle w:val="Caption"/>
      </w:pPr>
      <w:r>
        <w:t xml:space="preserve">Obr. </w:t>
      </w:r>
      <w:r>
        <w:fldChar w:fldCharType="begin"/>
      </w:r>
      <w:r>
        <w:instrText xml:space="preserve"> SEQ Obr. \* ARABIC </w:instrText>
      </w:r>
      <w:r>
        <w:fldChar w:fldCharType="separate"/>
      </w:r>
      <w:r w:rsidR="0027655C">
        <w:rPr>
          <w:noProof/>
        </w:rPr>
        <w:t>13</w:t>
      </w:r>
      <w:r>
        <w:fldChar w:fldCharType="end"/>
      </w:r>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r w:rsidR="001C20B3">
        <w:t>. Zmenšeno – měřítka odpovídají zobrazení v rámci internetového prohlížeče namísto velikosti obrázku v textu</w:t>
      </w:r>
      <w:r>
        <w:t>.</w:t>
      </w:r>
    </w:p>
    <w:p w14:paraId="4674482E" w14:textId="6E05E4F9" w:rsidR="00AB45B4" w:rsidRDefault="00AB45B4" w:rsidP="00331DCE">
      <w:pPr>
        <w:pStyle w:val="Normlnprvnodsazen"/>
      </w:pPr>
      <w:r w:rsidRPr="001F6849">
        <w:t xml:space="preserve">Jako důležitou problematiku zmiňuje </w:t>
      </w:r>
      <w:r w:rsidRPr="001F6849">
        <w:fldChar w:fldCharType="begin"/>
      </w:r>
      <w:r w:rsidR="00F33FE8">
        <w:instrText xml:space="preserve"> ADDIN ZOTERO_ITEM CSL_CITATION {"citationID":"pyYXfhhk","properties":{"formattedCitation":"(Coltekin et al. 2020)","plainCitation":"(Coltekin et al. 2020)","noteIndex":0},"citationItems":[{"id":"UkRCbIfX/xMEtm7OH","uris":["http://zotero.org/groups/4599106/items/F54Y7ICM"],"itemData":{"id":1274,"type":"article-journal","abstract":"This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w:t>
      </w:r>
      <w:r w:rsidR="00A32AF4" w:rsidRPr="001F6849">
        <w:lastRenderedPageBreak/>
        <w:t>problematice je nutné využívat LOD a LOR přístupy</w:t>
      </w:r>
      <w:r w:rsidR="000B14FA" w:rsidRPr="001F6849">
        <w:t xml:space="preserve"> </w:t>
      </w:r>
      <w:r w:rsidR="00A32AF4" w:rsidRPr="001F6849">
        <w:fldChar w:fldCharType="begin"/>
      </w:r>
      <w:r w:rsidR="00F33FE8">
        <w:instrText xml:space="preserve"> ADDIN ZOTERO_ITEM CSL_CITATION {"citationID":"cz6cyLsT","properties":{"formattedCitation":"(Coltekin et al. 2020)","plainCitation":"(Coltekin et al. 2020)","noteIndex":0},"citationItems":[{"id":"UkRCbIfX/xMEtm7OH","uris":["http://zotero.org/groups/4599106/items/F54Y7ICM"],"itemData":{"id":1274,"type":"article-journal","abstract":"This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1AB3E668" w:rsidR="00B2682C" w:rsidRPr="001F6849" w:rsidRDefault="00B2682C" w:rsidP="00B2682C">
      <w:pPr>
        <w:pStyle w:val="Caption"/>
      </w:pPr>
      <w:r>
        <w:t xml:space="preserve">Obr. </w:t>
      </w:r>
      <w:r>
        <w:fldChar w:fldCharType="begin"/>
      </w:r>
      <w:r>
        <w:instrText xml:space="preserve"> SEQ Obr. \* ARABIC </w:instrText>
      </w:r>
      <w:r>
        <w:fldChar w:fldCharType="separate"/>
      </w:r>
      <w:r w:rsidR="0027655C">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4901F78F"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F33FE8">
        <w:rPr>
          <w:highlight w:val="yellow"/>
        </w:rPr>
        <w:instrText xml:space="preserve"> ADDIN ZOTERO_ITEM CSL_CITATION {"citationID":"Qk91xJhn","properties":{"formattedCitation":"(Coltekin et al. 2020)","plainCitation":"(Coltekin et al. 2020)","noteIndex":0},"citationItems":[{"id":"UkRCbIfX/xMEtm7OH","uris":["http://zotero.org/groups/4599106/items/F54Y7ICM"],"itemData":{"id":1274,"type":"article-journal","abstract":"This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59AAF2AE" w14:textId="27371812" w:rsidR="00E86C62" w:rsidRPr="00932527" w:rsidRDefault="006C458C" w:rsidP="006C458C">
      <w:pPr>
        <w:pStyle w:val="Normlnprvnodsazen"/>
        <w:rPr>
          <w:lang w:val="en-US" w:eastAsia="en-US"/>
        </w:rPr>
      </w:pPr>
      <w:r>
        <w:rPr>
          <w:lang w:eastAsia="en-US"/>
        </w:rPr>
        <w:lastRenderedPageBreak/>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13E3A211" w14:textId="2799F38A" w:rsidR="00FC3789" w:rsidRDefault="006C458C" w:rsidP="00FC378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2C2EFC05"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w:t>
      </w:r>
      <w:r>
        <w:rPr>
          <w:lang w:eastAsia="en-US"/>
        </w:rPr>
        <w:lastRenderedPageBreak/>
        <w:t>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4EA56745"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7B5CF8">
        <w:rPr>
          <w:noProof/>
        </w:rPr>
        <w:t>2</w:t>
      </w:r>
      <w:r>
        <w:fldChar w:fldCharType="end"/>
      </w:r>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67CD8018"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7B5CF8">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lastRenderedPageBreak/>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5FDA4E09" w:rsidR="00B1180A" w:rsidRPr="00B1180A" w:rsidRDefault="00EE12F5" w:rsidP="003A5BDB">
      <w:pPr>
        <w:pStyle w:val="Caption"/>
      </w:pPr>
      <w:r>
        <w:t xml:space="preserve">Obr. </w:t>
      </w:r>
      <w:r>
        <w:fldChar w:fldCharType="begin"/>
      </w:r>
      <w:r>
        <w:instrText xml:space="preserve"> SEQ Obr. \* ARABIC </w:instrText>
      </w:r>
      <w:r>
        <w:fldChar w:fldCharType="separate"/>
      </w:r>
      <w:r w:rsidR="0027655C">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6D8A7C30"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27655C">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5875E633"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27655C">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44DD3F5F"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27655C">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7A6A61FD">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331CE0AA" w:rsidR="008A7EFA" w:rsidRDefault="008A7EFA" w:rsidP="008A7EFA">
      <w:pPr>
        <w:pStyle w:val="Caption"/>
      </w:pPr>
      <w:r>
        <w:t xml:space="preserve">Obr. </w:t>
      </w:r>
      <w:r>
        <w:fldChar w:fldCharType="begin"/>
      </w:r>
      <w:r>
        <w:instrText xml:space="preserve"> SEQ Obr. \* ARABIC </w:instrText>
      </w:r>
      <w:r>
        <w:fldChar w:fldCharType="separate"/>
      </w:r>
      <w:r w:rsidR="0027655C">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2A17B555"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27655C">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558FFCAA"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7655C">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4B02D3CD" w:rsidR="00637A27" w:rsidRPr="00637A27" w:rsidRDefault="00637A27" w:rsidP="00637A27">
      <w:pPr>
        <w:pStyle w:val="Caption"/>
      </w:pPr>
      <w:r>
        <w:t xml:space="preserve">Obr. </w:t>
      </w:r>
      <w:r>
        <w:fldChar w:fldCharType="begin"/>
      </w:r>
      <w:r>
        <w:instrText xml:space="preserve"> SEQ Obr. \* ARABIC </w:instrText>
      </w:r>
      <w:r>
        <w:fldChar w:fldCharType="separate"/>
      </w:r>
      <w:r w:rsidR="0027655C">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2D64CD30"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7655C">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E17A164"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B5CF8">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190BD90A"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je stále na takové </w:t>
      </w:r>
      <w:r w:rsidR="00D926B2">
        <w:t>úrovni, aby</w:t>
      </w:r>
      <w: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248D55E4" w:rsidR="0021568E" w:rsidRPr="0021568E" w:rsidRDefault="00D926B2" w:rsidP="00D926B2">
      <w:pPr>
        <w:pStyle w:val="Caption"/>
      </w:pPr>
      <w:r>
        <w:t xml:space="preserve">Obr. </w:t>
      </w:r>
      <w:r>
        <w:fldChar w:fldCharType="begin"/>
      </w:r>
      <w:r>
        <w:instrText xml:space="preserve"> SEQ Obr. \* ARABIC </w:instrText>
      </w:r>
      <w:r>
        <w:fldChar w:fldCharType="separate"/>
      </w:r>
      <w:r w:rsidR="0027655C">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lastRenderedPageBreak/>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w:t>
      </w:r>
      <w:r w:rsidRPr="00464C35">
        <w:rPr>
          <w:highlight w:val="yellow"/>
        </w:rPr>
        <w:lastRenderedPageBreak/>
        <w:t xml:space="preserve">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lastRenderedPageBreak/>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09472650" w14:textId="240B677A" w:rsidR="00B825BE" w:rsidRPr="00075E05" w:rsidRDefault="00BE7E16" w:rsidP="00075E05">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lastRenderedPageBreak/>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41BBCE2D" w14:textId="77777777" w:rsidR="003A5D0E" w:rsidRPr="003A5D0E" w:rsidRDefault="003A5D0E" w:rsidP="003A5D0E">
      <w:pPr>
        <w:pStyle w:val="Normlnprvnodsazen"/>
        <w:ind w:firstLine="0"/>
        <w:rPr>
          <w:lang w:eastAsia="en-US"/>
        </w:rPr>
      </w:pPr>
    </w:p>
    <w:p w14:paraId="2BBA8A0D" w14:textId="648AB42D"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B5CF8">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lastRenderedPageBreak/>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proofErr w:type="gramStart"/>
      <w:r w:rsidRPr="009520E3">
        <w:rPr>
          <w:b/>
          <w:bCs/>
          <w:highlight w:val="yellow"/>
        </w:rPr>
        <w:t>ITowns</w:t>
      </w:r>
      <w:proofErr w:type="spellEnd"/>
      <w:proofErr w:type="gram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3F7EB79C"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27655C">
        <w:rPr>
          <w:noProof/>
        </w:rPr>
        <w:t>25</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7225323A" w14:textId="7A5E9EC4" w:rsidR="00EF7E0B" w:rsidRDefault="00EF7E0B" w:rsidP="00A45B30">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w:t>
      </w:r>
      <w:r>
        <w:rPr>
          <w:lang w:eastAsia="en-US"/>
        </w:rPr>
        <w:lastRenderedPageBreak/>
        <w:t xml:space="preserve">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p>
    <w:p w14:paraId="3429FCD4" w14:textId="56F26268" w:rsidR="00BC27A5" w:rsidRDefault="00BC27A5" w:rsidP="00BC27A5">
      <w:pPr>
        <w:pStyle w:val="Malnadpis"/>
      </w:pPr>
      <w:r>
        <w:t xml:space="preserve">Testovací 3DOF aplikace s terénem a </w:t>
      </w:r>
      <w:proofErr w:type="spellStart"/>
      <w:r>
        <w:t>budovama</w:t>
      </w:r>
      <w:proofErr w:type="spellEnd"/>
      <w:r>
        <w:t xml:space="preserve">: </w:t>
      </w:r>
    </w:p>
    <w:p w14:paraId="02A45E8A" w14:textId="5D87A364" w:rsidR="00BC27A5" w:rsidRPr="00BC27A5" w:rsidRDefault="00000000" w:rsidP="00BC27A5">
      <w:pPr>
        <w:pStyle w:val="Malnadpis"/>
        <w:rPr>
          <w:b w:val="0"/>
          <w:bCs/>
        </w:rPr>
      </w:pPr>
      <w:hyperlink r:id="rId54" w:history="1">
        <w:r w:rsidR="00BC27A5" w:rsidRPr="00BC27A5">
          <w:rPr>
            <w:rStyle w:val="Hyperlink"/>
            <w:b w:val="0"/>
            <w:bCs/>
          </w:rPr>
          <w:t>https://jendahorak.github.io/disc3vr/</w:t>
        </w:r>
      </w:hyperlink>
    </w:p>
    <w:p w14:paraId="248DE709" w14:textId="72E51869" w:rsidR="00DC2D7C" w:rsidRDefault="00EF7E0B" w:rsidP="00DC2D7C">
      <w:pPr>
        <w:rPr>
          <w:b/>
          <w:bCs/>
        </w:rPr>
      </w:pPr>
      <w:r w:rsidRPr="00467A7E">
        <w:rPr>
          <w:b/>
          <w:bCs/>
        </w:rPr>
        <w:t xml:space="preserve">Babylon.js </w:t>
      </w:r>
    </w:p>
    <w:p w14:paraId="28439706" w14:textId="75451D56"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proofErr w:type="spellStart"/>
      <w:r>
        <w:rPr>
          <w:lang w:eastAsia="en-US"/>
        </w:rPr>
        <w:t>užtvateli</w:t>
      </w:r>
      <w:proofErr w:type="spellEnd"/>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Babylon.js dále 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6C471C37"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proofErr w:type="gramStart"/>
      <w:r w:rsidR="007A4C28">
        <w:rPr>
          <w:lang w:eastAsia="en-US"/>
        </w:rPr>
        <w:t>VR  i</w:t>
      </w:r>
      <w:proofErr w:type="gramEnd"/>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proofErr w:type="spellStart"/>
      <w:r w:rsidR="007A4C28">
        <w:rPr>
          <w:lang w:eastAsia="en-US"/>
        </w:rPr>
        <w:t>virutální</w:t>
      </w:r>
      <w:proofErr w:type="spellEnd"/>
      <w:r w:rsidR="007A4C28">
        <w:rPr>
          <w:lang w:eastAsia="en-US"/>
        </w:rPr>
        <w:t xml:space="preserve"> reality je dosaženo pomocí </w:t>
      </w:r>
      <w:proofErr w:type="spellStart"/>
      <w:r w:rsidR="007A4C28">
        <w:rPr>
          <w:lang w:eastAsia="en-US"/>
        </w:rPr>
        <w:t>přídání</w:t>
      </w:r>
      <w:proofErr w:type="spellEnd"/>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0F49A627" w14:textId="4524D013" w:rsidR="007A4C28" w:rsidRPr="009A376E" w:rsidRDefault="007A4C28" w:rsidP="007A4C28">
      <w:pPr>
        <w:pStyle w:val="Normlnprvnodsazen"/>
        <w:rPr>
          <w:lang w:eastAsia="en-US"/>
        </w:rPr>
      </w:pPr>
      <w:proofErr w:type="spellStart"/>
      <w:r>
        <w:rPr>
          <w:lang w:val="en-US" w:eastAsia="en-US"/>
        </w:rPr>
        <w:t>Interkace</w:t>
      </w:r>
      <w:proofErr w:type="spellEnd"/>
      <w:r>
        <w:rPr>
          <w:lang w:val="en-US" w:eastAsia="en-US"/>
        </w:rPr>
        <w:t xml:space="preserve"> je </w:t>
      </w:r>
      <w:proofErr w:type="spellStart"/>
      <w:r>
        <w:rPr>
          <w:lang w:val="en-US" w:eastAsia="en-US"/>
        </w:rPr>
        <w:t>natnivně</w:t>
      </w:r>
      <w:proofErr w:type="spellEnd"/>
      <w:r>
        <w:rPr>
          <w:lang w:val="en-US" w:eastAsia="en-US"/>
        </w:rPr>
        <w:t xml:space="preserve"> </w:t>
      </w:r>
      <w:proofErr w:type="spellStart"/>
      <w:r>
        <w:rPr>
          <w:lang w:val="en-US" w:eastAsia="en-US"/>
        </w:rPr>
        <w:t>podporována</w:t>
      </w:r>
      <w:proofErr w:type="spellEnd"/>
      <w:r>
        <w:rPr>
          <w:lang w:val="en-US" w:eastAsia="en-US"/>
        </w:rPr>
        <w:t xml:space="preserve"> a </w:t>
      </w:r>
      <w:proofErr w:type="spellStart"/>
      <w:r>
        <w:rPr>
          <w:lang w:val="en-US" w:eastAsia="en-US"/>
        </w:rPr>
        <w:t>jsou</w:t>
      </w:r>
      <w:proofErr w:type="spellEnd"/>
      <w:r>
        <w:rPr>
          <w:lang w:val="en-US" w:eastAsia="en-US"/>
        </w:rPr>
        <w:t xml:space="preserve"> </w:t>
      </w:r>
      <w:proofErr w:type="spellStart"/>
      <w:r>
        <w:rPr>
          <w:lang w:val="en-US" w:eastAsia="en-US"/>
        </w:rPr>
        <w:t>poskutovány</w:t>
      </w:r>
      <w:proofErr w:type="spellEnd"/>
      <w:r>
        <w:rPr>
          <w:lang w:val="en-US" w:eastAsia="en-US"/>
        </w:rPr>
        <w:t xml:space="preserve"> </w:t>
      </w:r>
      <w:proofErr w:type="spellStart"/>
      <w:r>
        <w:rPr>
          <w:lang w:val="en-US" w:eastAsia="en-US"/>
        </w:rPr>
        <w:t>jednoduché</w:t>
      </w:r>
      <w:proofErr w:type="spellEnd"/>
      <w:r>
        <w:rPr>
          <w:lang w:val="en-US" w:eastAsia="en-US"/>
        </w:rPr>
        <w:t xml:space="preserve"> </w:t>
      </w:r>
      <w:proofErr w:type="spellStart"/>
      <w:r>
        <w:rPr>
          <w:lang w:val="en-US" w:eastAsia="en-US"/>
        </w:rPr>
        <w:t>abstrakce</w:t>
      </w:r>
      <w:proofErr w:type="spellEnd"/>
      <w:r>
        <w:rPr>
          <w:lang w:val="en-US" w:eastAsia="en-US"/>
        </w:rPr>
        <w:t xml:space="preserve">. </w:t>
      </w:r>
      <w:proofErr w:type="spellStart"/>
      <w:r>
        <w:rPr>
          <w:lang w:val="en-US" w:eastAsia="en-US"/>
        </w:rPr>
        <w:t>Uživatelská</w:t>
      </w:r>
      <w:proofErr w:type="spellEnd"/>
      <w:r>
        <w:rPr>
          <w:lang w:val="en-US" w:eastAsia="en-US"/>
        </w:rPr>
        <w:t xml:space="preserve"> </w:t>
      </w:r>
      <w:proofErr w:type="spellStart"/>
      <w:r>
        <w:rPr>
          <w:lang w:val="en-US" w:eastAsia="en-US"/>
        </w:rPr>
        <w:t>selekce</w:t>
      </w:r>
      <w:proofErr w:type="spellEnd"/>
      <w:r>
        <w:rPr>
          <w:lang w:val="en-US" w:eastAsia="en-US"/>
        </w:rPr>
        <w:t xml:space="preserve"> je </w:t>
      </w:r>
      <w:proofErr w:type="spellStart"/>
      <w:r>
        <w:rPr>
          <w:lang w:val="en-US" w:eastAsia="en-US"/>
        </w:rPr>
        <w:t>řešena</w:t>
      </w:r>
      <w:proofErr w:type="spellEnd"/>
      <w:r>
        <w:rPr>
          <w:lang w:val="en-US" w:eastAsia="en-US"/>
        </w:rPr>
        <w:t xml:space="preserve"> </w:t>
      </w:r>
      <w:proofErr w:type="spellStart"/>
      <w:r>
        <w:rPr>
          <w:lang w:val="en-US" w:eastAsia="en-US"/>
        </w:rPr>
        <w:t>pomocí</w:t>
      </w:r>
      <w:proofErr w:type="spellEnd"/>
      <w:r>
        <w:rPr>
          <w:lang w:val="en-US" w:eastAsia="en-US"/>
        </w:rPr>
        <w:t xml:space="preserve"> </w:t>
      </w:r>
      <w:r>
        <w:rPr>
          <w:lang w:eastAsia="en-US"/>
        </w:rPr>
        <w:t xml:space="preserve">pointer </w:t>
      </w:r>
      <w:proofErr w:type="spellStart"/>
      <w:r>
        <w:rPr>
          <w:lang w:eastAsia="en-US"/>
        </w:rPr>
        <w:t>selection</w:t>
      </w:r>
      <w:proofErr w:type="spellEnd"/>
      <w:r>
        <w:rPr>
          <w:lang w:eastAsia="en-US"/>
        </w:rPr>
        <w:t xml:space="preserve">, která je </w:t>
      </w:r>
      <w:proofErr w:type="spellStart"/>
      <w:r>
        <w:rPr>
          <w:lang w:eastAsia="en-US"/>
        </w:rPr>
        <w:t>cross-device</w:t>
      </w:r>
      <w:proofErr w:type="spellEnd"/>
      <w:r>
        <w:rPr>
          <w:lang w:eastAsia="en-US"/>
        </w:rPr>
        <w:t xml:space="preserve"> s </w:t>
      </w:r>
      <w:proofErr w:type="spellStart"/>
      <w:r>
        <w:rPr>
          <w:i/>
          <w:iCs/>
          <w:lang w:eastAsia="en-US"/>
        </w:rPr>
        <w:t>fallback</w:t>
      </w:r>
      <w:proofErr w:type="spellEnd"/>
      <w:r>
        <w:rPr>
          <w:lang w:eastAsia="en-US"/>
        </w:rPr>
        <w:t xml:space="preserve"> modelem. Kdy uživatelská selekce je mapována na aktuální dostupné zařízení, jimiž může být tlačítko na HMD </w:t>
      </w:r>
      <w:proofErr w:type="spellStart"/>
      <w:r>
        <w:rPr>
          <w:lang w:eastAsia="en-US"/>
        </w:rPr>
        <w:t>ovladačí</w:t>
      </w:r>
      <w:proofErr w:type="spellEnd"/>
      <w:r>
        <w:rPr>
          <w:lang w:eastAsia="en-US"/>
        </w:rPr>
        <w:t xml:space="preserve">, myš, popř. selekce pohledem </w:t>
      </w:r>
      <w:r w:rsidRPr="007A4C28">
        <w:rPr>
          <w:highlight w:val="yellow"/>
          <w:lang w:eastAsia="en-US"/>
        </w:rPr>
        <w:t xml:space="preserve">(viz. kap </w:t>
      </w:r>
      <w:r w:rsidRPr="007A4C28">
        <w:rPr>
          <w:highlight w:val="yellow"/>
          <w:lang w:val="en-US" w:eastAsia="en-US"/>
        </w:rPr>
        <w:t>Input).</w:t>
      </w:r>
      <w:r w:rsidR="009A376E">
        <w:rPr>
          <w:lang w:val="en-US" w:eastAsia="en-US"/>
        </w:rPr>
        <w:t xml:space="preserve"> </w:t>
      </w:r>
      <w:proofErr w:type="spellStart"/>
      <w:r w:rsidR="009A376E">
        <w:rPr>
          <w:lang w:val="en-US" w:eastAsia="en-US"/>
        </w:rPr>
        <w:t>Pohyb</w:t>
      </w:r>
      <w:proofErr w:type="spellEnd"/>
      <w:r w:rsidR="009A376E">
        <w:rPr>
          <w:lang w:val="en-US" w:eastAsia="en-US"/>
        </w:rPr>
        <w:t xml:space="preserve"> je </w:t>
      </w:r>
      <w:proofErr w:type="spellStart"/>
      <w:r w:rsidR="009A376E">
        <w:rPr>
          <w:lang w:val="en-US" w:eastAsia="en-US"/>
        </w:rPr>
        <w:t>implementov</w:t>
      </w:r>
      <w:r w:rsidR="009A376E">
        <w:rPr>
          <w:lang w:eastAsia="en-US"/>
        </w:rPr>
        <w:t>án</w:t>
      </w:r>
      <w:proofErr w:type="spellEnd"/>
      <w:r w:rsidR="009A376E">
        <w:rPr>
          <w:lang w:eastAsia="en-US"/>
        </w:rPr>
        <w:t xml:space="preserve"> primárně pomocí teleportace. </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4871B8B3" w:rsidR="00B36706" w:rsidRDefault="00B36706" w:rsidP="00B36706">
      <w:pPr>
        <w:pStyle w:val="Malnadpis"/>
        <w:rPr>
          <w:b w:val="0"/>
          <w:bCs/>
        </w:rPr>
      </w:pPr>
      <w:r>
        <w:rPr>
          <w:b w:val="0"/>
          <w:bCs/>
        </w:rPr>
        <w:t xml:space="preserve">Jedná se o </w:t>
      </w:r>
      <w:proofErr w:type="spellStart"/>
      <w:r>
        <w:rPr>
          <w:b w:val="0"/>
          <w:bCs/>
        </w:rPr>
        <w:t>Javascriptovou</w:t>
      </w:r>
      <w:proofErr w:type="spellEnd"/>
      <w:r>
        <w:rPr>
          <w:b w:val="0"/>
          <w:bCs/>
        </w:rPr>
        <w:t xml:space="preserve"> knihovnu s 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p>
    <w:p w14:paraId="7CABE72C" w14:textId="69D0874E" w:rsidR="00125FE9" w:rsidRPr="00B36706" w:rsidRDefault="00125FE9" w:rsidP="00125FE9">
      <w:pPr>
        <w:rPr>
          <w:b/>
          <w:bCs/>
        </w:rPr>
      </w:pPr>
      <w:r w:rsidRPr="00125FE9">
        <w:rPr>
          <w:highlight w:val="yellow"/>
        </w:rPr>
        <w:t xml:space="preserve">#TODO – 3DOF aplikace s terénem a </w:t>
      </w:r>
      <w:proofErr w:type="spellStart"/>
      <w:r w:rsidRPr="00125FE9">
        <w:rPr>
          <w:highlight w:val="yellow"/>
        </w:rPr>
        <w:t>budovama</w:t>
      </w:r>
      <w:proofErr w:type="spellEnd"/>
    </w:p>
    <w:p w14:paraId="22438B77" w14:textId="77777777" w:rsidR="005B6BC8" w:rsidRDefault="005B6BC8" w:rsidP="005B6BC8">
      <w:pPr>
        <w:pStyle w:val="Heading3"/>
      </w:pPr>
      <w:r>
        <w:t xml:space="preserve">Herní </w:t>
      </w:r>
      <w:proofErr w:type="spellStart"/>
      <w:r>
        <w:t>enginy</w:t>
      </w:r>
      <w:proofErr w:type="spellEnd"/>
    </w:p>
    <w:p w14:paraId="688F8E0C" w14:textId="5AA7810D"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t>
      </w:r>
      <w:r w:rsidRPr="00CC22A1">
        <w:lastRenderedPageBreak/>
        <w:t xml:space="preserve">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p>
    <w:p w14:paraId="106C0D34" w14:textId="0D698501" w:rsidR="00EF7E0B" w:rsidRDefault="00EF7E0B" w:rsidP="00EF7E0B">
      <w:pPr>
        <w:pStyle w:val="Caption"/>
        <w:keepNext/>
      </w:pPr>
      <w:r>
        <w:t xml:space="preserve">Tab. </w:t>
      </w:r>
      <w:r>
        <w:fldChar w:fldCharType="begin"/>
      </w:r>
      <w:r>
        <w:instrText xml:space="preserve"> SEQ Tab. \* ARABIC </w:instrText>
      </w:r>
      <w:r>
        <w:fldChar w:fldCharType="separate"/>
      </w:r>
      <w:r w:rsidR="007B5CF8">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w:t>
      </w:r>
      <w:proofErr w:type="gramStart"/>
      <w:r w:rsidR="004C4076">
        <w:t>importovaný .</w:t>
      </w:r>
      <w:proofErr w:type="spellStart"/>
      <w:r w:rsidR="004C4076">
        <w:t>glb</w:t>
      </w:r>
      <w:proofErr w:type="spellEnd"/>
      <w:proofErr w:type="gram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143A53AA" w14:textId="0089356A" w:rsidR="0028129D" w:rsidRPr="0028129D" w:rsidRDefault="0028129D" w:rsidP="004C407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w:t>
      </w:r>
      <w:r>
        <w:lastRenderedPageBreak/>
        <w:t xml:space="preserve">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lastRenderedPageBreak/>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5"/>
                    <a:stretch>
                      <a:fillRect/>
                    </a:stretch>
                  </pic:blipFill>
                  <pic:spPr>
                    <a:xfrm>
                      <a:off x="0" y="0"/>
                      <a:ext cx="5579745" cy="2852420"/>
                    </a:xfrm>
                    <a:prstGeom prst="rect">
                      <a:avLst/>
                    </a:prstGeom>
                  </pic:spPr>
                </pic:pic>
              </a:graphicData>
            </a:graphic>
          </wp:inline>
        </w:drawing>
      </w:r>
    </w:p>
    <w:p w14:paraId="6E019035" w14:textId="6A037A66" w:rsidR="00B40019" w:rsidRDefault="00B40019" w:rsidP="00B40019">
      <w:pPr>
        <w:pStyle w:val="Caption"/>
      </w:pPr>
      <w:r>
        <w:t xml:space="preserve">Obr. </w:t>
      </w:r>
      <w:r>
        <w:fldChar w:fldCharType="begin"/>
      </w:r>
      <w:r>
        <w:instrText xml:space="preserve"> SEQ Obr. \* ARABIC </w:instrText>
      </w:r>
      <w:r>
        <w:fldChar w:fldCharType="separate"/>
      </w:r>
      <w:r w:rsidR="0027655C">
        <w:rPr>
          <w:noProof/>
        </w:rPr>
        <w:t>26</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6"/>
                    <a:stretch>
                      <a:fillRect/>
                    </a:stretch>
                  </pic:blipFill>
                  <pic:spPr>
                    <a:xfrm>
                      <a:off x="0" y="0"/>
                      <a:ext cx="5579745" cy="2602865"/>
                    </a:xfrm>
                    <a:prstGeom prst="rect">
                      <a:avLst/>
                    </a:prstGeom>
                  </pic:spPr>
                </pic:pic>
              </a:graphicData>
            </a:graphic>
          </wp:inline>
        </w:drawing>
      </w:r>
    </w:p>
    <w:p w14:paraId="4AFAB6CE" w14:textId="40576DE2" w:rsidR="003635FB" w:rsidRDefault="003635FB" w:rsidP="003635FB">
      <w:pPr>
        <w:pStyle w:val="Caption"/>
      </w:pPr>
      <w:r>
        <w:t xml:space="preserve">Obr. </w:t>
      </w:r>
      <w:r>
        <w:fldChar w:fldCharType="begin"/>
      </w:r>
      <w:r>
        <w:instrText xml:space="preserve"> SEQ Obr. \* ARABIC </w:instrText>
      </w:r>
      <w:r>
        <w:fldChar w:fldCharType="separate"/>
      </w:r>
      <w:r w:rsidR="0027655C">
        <w:rPr>
          <w:noProof/>
        </w:rPr>
        <w:t>27</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8E3E748" w14:textId="7A2C6ACD" w:rsidR="007E209C" w:rsidRDefault="007E209C">
      <w:pPr>
        <w:spacing w:after="160"/>
        <w:jc w:val="left"/>
      </w:pPr>
      <w:r>
        <w:br w:type="page"/>
      </w:r>
    </w:p>
    <w:p w14:paraId="0A9D595B" w14:textId="50D115F3" w:rsidR="00400092" w:rsidRDefault="00400092" w:rsidP="003D34B4">
      <w:pPr>
        <w:spacing w:after="160"/>
        <w:jc w:val="left"/>
      </w:pPr>
      <w:r>
        <w:lastRenderedPageBreak/>
        <w:t xml:space="preserve">Tab. </w:t>
      </w:r>
      <w:r>
        <w:fldChar w:fldCharType="begin"/>
      </w:r>
      <w:r>
        <w:instrText xml:space="preserve"> SEQ Tab. \* ARABIC </w:instrText>
      </w:r>
      <w:r>
        <w:fldChar w:fldCharType="separate"/>
      </w:r>
      <w:r w:rsidR="007B5CF8">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1FF7CC84" w14:textId="105E4CF6" w:rsidR="007E209C" w:rsidRPr="007E209C" w:rsidRDefault="005C1591" w:rsidP="007E209C">
      <w:pPr>
        <w:pStyle w:val="Normlnprvnodsazen"/>
        <w:ind w:firstLine="0"/>
      </w:pPr>
      <w:r>
        <w:rPr>
          <w:highlight w:val="yellow"/>
          <w:lang w:eastAsia="en-US"/>
        </w:rPr>
        <w:t xml:space="preserve"> </w:t>
      </w:r>
      <w:r w:rsidRPr="00574F36">
        <w:rPr>
          <w:b/>
          <w:bCs/>
          <w:highlight w:val="yellow"/>
          <w:lang w:eastAsia="en-US"/>
        </w:rPr>
        <w:t>3</w:t>
      </w:r>
      <w:r w:rsidR="007E209C" w:rsidRPr="00574F36">
        <w:rPr>
          <w:b/>
          <w:bCs/>
          <w:highlight w:val="yellow"/>
          <w:lang w:eastAsia="en-US"/>
        </w:rPr>
        <w:t xml:space="preserve">DOF aplikace s terénem a </w:t>
      </w:r>
      <w:proofErr w:type="spellStart"/>
      <w:r w:rsidR="007E209C" w:rsidRPr="00574F36">
        <w:rPr>
          <w:b/>
          <w:bCs/>
          <w:highlight w:val="yellow"/>
          <w:lang w:eastAsia="en-US"/>
        </w:rPr>
        <w:t>budovama</w:t>
      </w:r>
      <w:proofErr w:type="spellEnd"/>
      <w:r>
        <w:rPr>
          <w:lang w:eastAsia="en-US"/>
        </w:rPr>
        <w:t xml:space="preserve"> - </w:t>
      </w:r>
      <w:hyperlink r:id="rId57" w:history="1">
        <w:r w:rsidRPr="005C1591">
          <w:rPr>
            <w:rStyle w:val="Hyperlink"/>
            <w:lang w:eastAsia="en-US"/>
          </w:rPr>
          <w:t>https://jendahorak.github.io/a3sixty/</w:t>
        </w:r>
      </w:hyperlink>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8"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2B8A966E" w14:textId="0BD76D7D" w:rsidR="00203FA6" w:rsidRPr="00203FA6" w:rsidRDefault="00203FA6" w:rsidP="00203FA6">
      <w:pPr>
        <w:pStyle w:val="Normlnprvnodsazen"/>
      </w:pPr>
      <w:r>
        <w:lastRenderedPageBreak/>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7E33A2D" w14:textId="4293A78C" w:rsid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D07D1FB" w14:textId="63C5EDAD" w:rsidR="007E209C" w:rsidRPr="007E209C" w:rsidRDefault="007E209C" w:rsidP="0012510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9"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60"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3E6E876A" w14:textId="2BD0304C" w:rsidR="00A46F0E" w:rsidRDefault="00A46F0E" w:rsidP="00A46F0E">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3B1476E2" w14:textId="63EA864D" w:rsidR="00A46F0E" w:rsidRDefault="00A46F0E" w:rsidP="00A46F0E">
      <w:pPr>
        <w:pStyle w:val="Normlnprvnodsazen"/>
        <w:ind w:firstLine="0"/>
      </w:pPr>
    </w:p>
    <w:p w14:paraId="2C2E1757" w14:textId="4D84401B" w:rsidR="00884FFF" w:rsidRDefault="00884FFF" w:rsidP="007F7BCF">
      <w:pPr>
        <w:pStyle w:val="Normlnprvnodsazen"/>
        <w:ind w:firstLine="0"/>
        <w:rPr>
          <w:b/>
          <w:bCs/>
          <w:lang w:eastAsia="en-US"/>
        </w:rPr>
      </w:pPr>
    </w:p>
    <w:p w14:paraId="097D2025" w14:textId="77777777" w:rsidR="00A46F0E" w:rsidRDefault="00A46F0E"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lastRenderedPageBreak/>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2"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3"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4"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5"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w:t>
      </w:r>
      <w:proofErr w:type="gramStart"/>
      <w:r>
        <w:t>, .</w:t>
      </w:r>
      <w:proofErr w:type="spellStart"/>
      <w:r>
        <w:t>basis</w:t>
      </w:r>
      <w:proofErr w:type="spellEnd"/>
      <w:proofErr w:type="gram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proofErr w:type="gramStart"/>
      <w:r>
        <w:rPr>
          <w:lang w:val="en-US"/>
        </w:rPr>
        <w:t>&gt; .</w:t>
      </w:r>
      <w:proofErr w:type="spellStart"/>
      <w:r>
        <w:rPr>
          <w:lang w:val="en-US"/>
        </w:rPr>
        <w:t>glb</w:t>
      </w:r>
      <w:proofErr w:type="spellEnd"/>
      <w:proofErr w:type="gram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4DD37A5" w14:textId="215520F9" w:rsidR="00742FD9" w:rsidRPr="00574F36" w:rsidRDefault="00742FD9" w:rsidP="00574F36">
      <w:pPr>
        <w:rPr>
          <w:b/>
          <w:bCs/>
        </w:rPr>
      </w:pPr>
      <w:proofErr w:type="spellStart"/>
      <w:r w:rsidRPr="00D079A0">
        <w:rPr>
          <w:b/>
          <w:bCs/>
        </w:rPr>
        <w:t>ZenCompress</w:t>
      </w:r>
      <w:proofErr w:type="spellEnd"/>
      <w:r w:rsidRPr="00D079A0">
        <w:rPr>
          <w:b/>
          <w:bCs/>
        </w:rPr>
        <w:t xml:space="preserve">, </w:t>
      </w:r>
      <w:proofErr w:type="spellStart"/>
      <w:r w:rsidRPr="00D079A0">
        <w:rPr>
          <w:b/>
          <w:bCs/>
        </w:rPr>
        <w:t>gltf-pack</w:t>
      </w:r>
      <w:proofErr w:type="spellEnd"/>
      <w:r w:rsidRPr="00D079A0">
        <w:rPr>
          <w:b/>
          <w:bCs/>
        </w:rPr>
        <w:t xml:space="preserve">, </w:t>
      </w:r>
      <w:proofErr w:type="spellStart"/>
      <w:r w:rsidRPr="00D079A0">
        <w:rPr>
          <w:b/>
          <w:bCs/>
        </w:rPr>
        <w:t>gltf-transform</w:t>
      </w:r>
      <w:proofErr w:type="spellEnd"/>
      <w:r w:rsidR="00D079A0">
        <w:rPr>
          <w:b/>
          <w:bCs/>
        </w:rPr>
        <w:t xml:space="preserve">, </w:t>
      </w:r>
      <w:proofErr w:type="spellStart"/>
      <w:r w:rsidR="00D079A0">
        <w:rPr>
          <w:b/>
          <w:bCs/>
        </w:rPr>
        <w:t>Simplygon</w:t>
      </w:r>
      <w:proofErr w:type="spellEnd"/>
      <w:r w:rsidR="00D079A0">
        <w:rPr>
          <w:b/>
          <w:bCs/>
        </w:rPr>
        <w:t xml:space="preserve">, rapid </w:t>
      </w:r>
      <w:proofErr w:type="spellStart"/>
      <w:r w:rsidR="00D079A0">
        <w:rPr>
          <w:b/>
          <w:bCs/>
        </w:rPr>
        <w:t>Compact</w:t>
      </w:r>
      <w:proofErr w:type="spellEnd"/>
    </w:p>
    <w:p w14:paraId="63AA1178" w14:textId="66C41837" w:rsidR="00742FD9" w:rsidRDefault="00742FD9" w:rsidP="00742FD9">
      <w:pPr>
        <w:pStyle w:val="Normlnprvnodsazen"/>
        <w:ind w:firstLine="0"/>
        <w:rPr>
          <w:b/>
          <w:bCs/>
          <w:lang w:eastAsia="en-US"/>
        </w:rPr>
      </w:pPr>
      <w:r>
        <w:rPr>
          <w:b/>
          <w:bCs/>
          <w:lang w:eastAsia="en-US"/>
        </w:rPr>
        <w:t>Podpora</w:t>
      </w:r>
    </w:p>
    <w:p w14:paraId="79965FB3" w14:textId="0AD4E11A"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r w:rsidR="00574F36">
        <w:rPr>
          <w:lang w:eastAsia="en-US"/>
        </w:rPr>
        <w:t xml:space="preserve"> – viz </w:t>
      </w:r>
      <w:proofErr w:type="spellStart"/>
      <w:r w:rsidR="00574F36">
        <w:rPr>
          <w:lang w:eastAsia="en-US"/>
        </w:rPr>
        <w:t>three</w:t>
      </w:r>
      <w:proofErr w:type="spellEnd"/>
      <w:r w:rsidR="00574F36">
        <w:rPr>
          <w:lang w:eastAsia="en-US"/>
        </w:rPr>
        <w:t xml:space="preserve"> </w:t>
      </w:r>
      <w:proofErr w:type="spellStart"/>
      <w:r w:rsidR="00574F36">
        <w:rPr>
          <w:lang w:eastAsia="en-US"/>
        </w:rPr>
        <w:t>app</w:t>
      </w:r>
      <w:proofErr w:type="spellEnd"/>
      <w:r w:rsidR="00574F36">
        <w:rPr>
          <w:lang w:eastAsia="en-US"/>
        </w:rPr>
        <w:t xml:space="preserve"> </w:t>
      </w:r>
      <w:proofErr w:type="spellStart"/>
      <w:r w:rsidR="00574F36">
        <w:rPr>
          <w:lang w:eastAsia="en-US"/>
        </w:rPr>
        <w:t>code</w:t>
      </w:r>
      <w:proofErr w:type="spellEnd"/>
    </w:p>
    <w:p w14:paraId="765ABA60" w14:textId="5B5A4F1F" w:rsidR="00BC3D00" w:rsidRDefault="00BC3D00" w:rsidP="00BC3D00">
      <w:pPr>
        <w:pStyle w:val="Heading2"/>
        <w:rPr>
          <w:lang w:val="cs-CZ"/>
        </w:rPr>
      </w:pPr>
      <w:r w:rsidRPr="001F6849">
        <w:rPr>
          <w:lang w:val="cs-CZ"/>
        </w:rPr>
        <w:t>Praktické porovnání vybraných technologií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066B1395" w14:textId="6C85130D" w:rsidR="007A39B0" w:rsidRDefault="007A39B0" w:rsidP="007A39B0">
      <w:pPr>
        <w:pStyle w:val="Normlnprvnodsazen"/>
        <w:ind w:firstLine="0"/>
      </w:pPr>
      <w:r>
        <w:t>Jak náročné bylo dostat 3D data do dané aplikace.</w:t>
      </w:r>
    </w:p>
    <w:p w14:paraId="4344A1F0" w14:textId="36612897" w:rsidR="007A39B0" w:rsidRDefault="007A39B0" w:rsidP="007A39B0">
      <w:pPr>
        <w:pStyle w:val="Normlnprvnodsazen"/>
        <w:ind w:firstLine="0"/>
      </w:pPr>
      <w:r>
        <w:t>Jak náročné bylo implementovat / neimplementovat definovanou funkcionalitu.</w:t>
      </w:r>
    </w:p>
    <w:p w14:paraId="7F563F93" w14:textId="31F9CA8F" w:rsidR="007A39B0" w:rsidRPr="006C136E" w:rsidRDefault="007A39B0" w:rsidP="007A39B0">
      <w:pPr>
        <w:pStyle w:val="Normlnprvnodsazen"/>
        <w:ind w:firstLine="0"/>
      </w:pPr>
      <w:r>
        <w:t>Jaký je výkon aplikací.</w:t>
      </w: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112F75BC" w14:textId="4B850708" w:rsidR="00812934" w:rsidRPr="00102292" w:rsidRDefault="00800192" w:rsidP="00812934">
      <w:pPr>
        <w:pStyle w:val="Heading2"/>
        <w:rPr>
          <w:highlight w:val="yellow"/>
          <w:lang w:val="cs-CZ"/>
        </w:rPr>
      </w:pPr>
      <w:r w:rsidRPr="00102292">
        <w:rPr>
          <w:highlight w:val="yellow"/>
          <w:lang w:val="cs-CZ"/>
        </w:rPr>
        <w:t xml:space="preserve">Definice </w:t>
      </w:r>
      <w:r w:rsidR="00A12CA3" w:rsidRPr="00102292">
        <w:rPr>
          <w:highlight w:val="yellow"/>
          <w:lang w:val="cs-CZ"/>
        </w:rPr>
        <w:t xml:space="preserve">uživatelských </w:t>
      </w:r>
      <w:r w:rsidRPr="00102292">
        <w:rPr>
          <w:highlight w:val="yellow"/>
          <w:lang w:val="cs-CZ"/>
        </w:rPr>
        <w:t xml:space="preserve">požadavků </w:t>
      </w:r>
    </w:p>
    <w:p w14:paraId="67CD2E6B" w14:textId="08D436C4" w:rsidR="00A12CA3" w:rsidRPr="00102292" w:rsidRDefault="00800192" w:rsidP="00A12CA3">
      <w:pPr>
        <w:rPr>
          <w:highlight w:val="yellow"/>
          <w:lang w:eastAsia="cs-CZ"/>
        </w:rPr>
      </w:pPr>
      <w:r w:rsidRPr="00102292">
        <w:rPr>
          <w:highlight w:val="yellow"/>
          <w:lang w:eastAsia="cs-CZ"/>
        </w:rPr>
        <w:t xml:space="preserve">Za účelem úspěšné implementace je nutné definovat směr jakým by se aplikace měla ubírat. Je nutné zpočátku zmínit, že </w:t>
      </w:r>
      <w:r w:rsidR="009F02D5" w:rsidRPr="00102292">
        <w:rPr>
          <w:highlight w:val="yellow"/>
          <w:lang w:eastAsia="cs-CZ"/>
        </w:rPr>
        <w:t>není v</w:t>
      </w:r>
      <w:r w:rsidRPr="00102292">
        <w:rPr>
          <w:highlight w:val="yellow"/>
          <w:lang w:eastAsia="cs-CZ"/>
        </w:rPr>
        <w:t xml:space="preserve"> zájmu této práce vyvinout robustní univerzální VR aplikaci pro vizualizaci geografických </w:t>
      </w:r>
      <w:r w:rsidR="003D48B8" w:rsidRPr="00102292">
        <w:rPr>
          <w:highlight w:val="yellow"/>
          <w:lang w:eastAsia="cs-CZ"/>
        </w:rPr>
        <w:t>dat,</w:t>
      </w:r>
      <w:r w:rsidRPr="00102292">
        <w:rPr>
          <w:highlight w:val="yellow"/>
          <w:lang w:eastAsia="cs-CZ"/>
        </w:rPr>
        <w:t xml:space="preserve"> a to primárně z toho důvodu, že se jedná o komplexní </w:t>
      </w:r>
      <w:r w:rsidR="00695EF6" w:rsidRPr="00102292">
        <w:rPr>
          <w:highlight w:val="yellow"/>
          <w:lang w:eastAsia="cs-CZ"/>
        </w:rPr>
        <w:t>problém,</w:t>
      </w:r>
      <w:r w:rsidRPr="00102292">
        <w:rPr>
          <w:highlight w:val="yellow"/>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02292" w:rsidRDefault="00800192" w:rsidP="00A12CA3">
      <w:pPr>
        <w:pStyle w:val="Normlnprvnodsazen"/>
        <w:rPr>
          <w:highlight w:val="yellow"/>
        </w:rPr>
      </w:pPr>
      <w:r w:rsidRPr="00102292">
        <w:rPr>
          <w:highlight w:val="yellow"/>
        </w:rPr>
        <w:t xml:space="preserve">Aplikace </w:t>
      </w:r>
      <w:r w:rsidR="00695EF6" w:rsidRPr="00102292">
        <w:rPr>
          <w:highlight w:val="yellow"/>
        </w:rPr>
        <w:t>by měla primárně</w:t>
      </w:r>
      <w:r w:rsidRPr="00102292">
        <w:rPr>
          <w:highlight w:val="yellow"/>
        </w:rPr>
        <w:t xml:space="preserve"> vizualiz</w:t>
      </w:r>
      <w:r w:rsidR="00695EF6" w:rsidRPr="00102292">
        <w:rPr>
          <w:highlight w:val="yellow"/>
        </w:rPr>
        <w:t>ovat</w:t>
      </w:r>
      <w:r w:rsidRPr="00102292">
        <w:rPr>
          <w:highlight w:val="yellow"/>
        </w:rPr>
        <w:t xml:space="preserve"> geografick</w:t>
      </w:r>
      <w:r w:rsidR="00695EF6" w:rsidRPr="00102292">
        <w:rPr>
          <w:highlight w:val="yellow"/>
        </w:rPr>
        <w:t>á</w:t>
      </w:r>
      <w:r w:rsidRPr="00102292">
        <w:rPr>
          <w:highlight w:val="yellow"/>
        </w:rPr>
        <w:t xml:space="preserve"> dat</w:t>
      </w:r>
      <w:r w:rsidR="00695EF6" w:rsidRPr="00102292">
        <w:rPr>
          <w:highlight w:val="yellow"/>
        </w:rPr>
        <w:t>a</w:t>
      </w:r>
      <w:r w:rsidRPr="00102292">
        <w:rPr>
          <w:highlight w:val="yellow"/>
        </w:rPr>
        <w:t>. Ačkoliv jak z definice VR vyplívá určitá míra interakce by měla být možná. Minimální požadavky na interakci by měli být pohyb uživatele, rozšířeným požadavkem pak interakce se samotnými daty.</w:t>
      </w:r>
      <w:r w:rsidR="009F02D5" w:rsidRPr="00102292">
        <w:rPr>
          <w:highlight w:val="yellow"/>
        </w:rPr>
        <w:t xml:space="preserve"> Aplikace by měla jasně sdělovat geografickou polohu</w:t>
      </w:r>
      <w:r w:rsidR="00EE71C8" w:rsidRPr="00102292">
        <w:rPr>
          <w:highlight w:val="yellow"/>
        </w:rPr>
        <w:t xml:space="preserve"> dat v geoprostorovém kontextu</w:t>
      </w:r>
      <w:r w:rsidR="009F02D5" w:rsidRPr="00102292">
        <w:rPr>
          <w:highlight w:val="yellow"/>
        </w:rPr>
        <w:t xml:space="preserve">. </w:t>
      </w:r>
    </w:p>
    <w:p w14:paraId="3F6AD0AE" w14:textId="048DD5C3" w:rsidR="00EE71C8" w:rsidRPr="00102292" w:rsidRDefault="00EE71C8" w:rsidP="00EE71C8">
      <w:pPr>
        <w:pStyle w:val="Normlnprvnodsazen"/>
        <w:rPr>
          <w:highlight w:val="yellow"/>
        </w:rPr>
      </w:pPr>
      <w:r w:rsidRPr="00102292">
        <w:rPr>
          <w:highlight w:val="yellow"/>
        </w:rPr>
        <w:t xml:space="preserve">Mezi definovanými požadavky je nutné vytvořit hierarchii dle priority požadavků. Jednou z metodik využívaných v softwarovém inženýrství je metoda </w:t>
      </w:r>
      <w:r w:rsidRPr="00102292">
        <w:rPr>
          <w:highlight w:val="yellow"/>
        </w:rPr>
        <w:tab/>
      </w:r>
      <w:proofErr w:type="spellStart"/>
      <w:r w:rsidRPr="00102292">
        <w:rPr>
          <w:highlight w:val="yellow"/>
        </w:rPr>
        <w:t>MoSCoW</w:t>
      </w:r>
      <w:proofErr w:type="spellEnd"/>
      <w:r w:rsidRPr="00102292">
        <w:rPr>
          <w:highlight w:val="yellow"/>
        </w:rPr>
        <w:t xml:space="preserve">. </w:t>
      </w:r>
      <w:r w:rsidR="009E6394" w:rsidRPr="00102292">
        <w:rPr>
          <w:highlight w:val="yellow"/>
        </w:rPr>
        <w:t xml:space="preserve">Jedná se o skupinu zkratek pro: </w:t>
      </w:r>
    </w:p>
    <w:p w14:paraId="647DAAAD" w14:textId="5A581563" w:rsidR="009E6394" w:rsidRPr="00102292" w:rsidRDefault="009E6394" w:rsidP="009E6394">
      <w:pPr>
        <w:pStyle w:val="Normlnprvnodsazen"/>
        <w:numPr>
          <w:ilvl w:val="0"/>
          <w:numId w:val="28"/>
        </w:numPr>
        <w:rPr>
          <w:highlight w:val="yellow"/>
        </w:rPr>
      </w:pPr>
      <w:proofErr w:type="spellStart"/>
      <w:r w:rsidRPr="00102292">
        <w:rPr>
          <w:i/>
          <w:iCs/>
          <w:highlight w:val="yellow"/>
        </w:rPr>
        <w:t>Must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w:t>
      </w:r>
      <w:r w:rsidR="00F77AD7" w:rsidRPr="00102292">
        <w:rPr>
          <w:highlight w:val="yellow"/>
        </w:rPr>
        <w:t>–</w:t>
      </w:r>
      <w:r w:rsidRPr="00102292">
        <w:rPr>
          <w:highlight w:val="yellow"/>
        </w:rPr>
        <w:t xml:space="preserve"> </w:t>
      </w:r>
      <w:r w:rsidR="00F77AD7" w:rsidRPr="00102292">
        <w:rPr>
          <w:highlight w:val="yellow"/>
        </w:rPr>
        <w:t>požadavky bez kterých se aplikace neobejde, minimální možný set požadavků</w:t>
      </w:r>
    </w:p>
    <w:p w14:paraId="361F2F7F" w14:textId="4C2D5453" w:rsidR="00F77AD7" w:rsidRPr="00102292" w:rsidRDefault="00F77AD7" w:rsidP="009E6394">
      <w:pPr>
        <w:pStyle w:val="Normlnprvnodsazen"/>
        <w:numPr>
          <w:ilvl w:val="0"/>
          <w:numId w:val="28"/>
        </w:numPr>
        <w:rPr>
          <w:highlight w:val="yellow"/>
        </w:rPr>
      </w:pPr>
      <w:proofErr w:type="spellStart"/>
      <w:r w:rsidRPr="00102292">
        <w:rPr>
          <w:i/>
          <w:iCs/>
          <w:highlight w:val="yellow"/>
        </w:rPr>
        <w:t>Should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důležité požadavky, aplikace je funkční bez nich</w:t>
      </w:r>
    </w:p>
    <w:p w14:paraId="25B6C7C0" w14:textId="055D1A00" w:rsidR="00F77AD7" w:rsidRPr="00102292" w:rsidRDefault="00F77AD7" w:rsidP="009E6394">
      <w:pPr>
        <w:pStyle w:val="Normlnprvnodsazen"/>
        <w:numPr>
          <w:ilvl w:val="0"/>
          <w:numId w:val="28"/>
        </w:numPr>
        <w:rPr>
          <w:highlight w:val="yellow"/>
        </w:rPr>
      </w:pPr>
      <w:proofErr w:type="spellStart"/>
      <w:r w:rsidRPr="00102292">
        <w:rPr>
          <w:i/>
          <w:iCs/>
          <w:highlight w:val="yellow"/>
        </w:rPr>
        <w:t>Could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při jejichž vypuštění nedojde k žádné změně aplikace</w:t>
      </w:r>
    </w:p>
    <w:p w14:paraId="2EA67BEA" w14:textId="310BD350" w:rsidR="00F77AD7" w:rsidRPr="00102292" w:rsidRDefault="00F77AD7" w:rsidP="00F77AD7">
      <w:pPr>
        <w:pStyle w:val="Normlnprvnodsazen"/>
        <w:numPr>
          <w:ilvl w:val="0"/>
          <w:numId w:val="28"/>
        </w:numPr>
        <w:rPr>
          <w:highlight w:val="yellow"/>
        </w:rPr>
      </w:pPr>
      <w:proofErr w:type="spellStart"/>
      <w:r w:rsidRPr="00102292">
        <w:rPr>
          <w:i/>
          <w:iCs/>
          <w:highlight w:val="yellow"/>
        </w:rPr>
        <w:t>Won´t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které nebudou součástí implementace</w:t>
      </w:r>
    </w:p>
    <w:p w14:paraId="4CC56F41" w14:textId="71B443C2" w:rsidR="006242FC" w:rsidRPr="006242FC" w:rsidRDefault="00B91039" w:rsidP="00B825BE">
      <w:r w:rsidRPr="00102292">
        <w:rPr>
          <w:highlight w:val="yellow"/>
        </w:rP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0F4CB80A" w14:textId="2D507401" w:rsidR="005C1591" w:rsidRDefault="008405EF" w:rsidP="005C1591">
      <w:pPr>
        <w:pStyle w:val="Normlnprvnodsazen"/>
        <w:numPr>
          <w:ilvl w:val="0"/>
          <w:numId w:val="29"/>
        </w:numPr>
        <w:rPr>
          <w:highlight w:val="yellow"/>
        </w:rPr>
      </w:pPr>
      <w:r>
        <w:rPr>
          <w:highlight w:val="yellow"/>
        </w:rPr>
        <w:lastRenderedPageBreak/>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02380565" w:rsidR="005C1591" w:rsidRDefault="005C1591" w:rsidP="005C1591">
      <w:pPr>
        <w:rPr>
          <w:lang w:eastAsia="cs-CZ"/>
        </w:rPr>
      </w:pPr>
      <w:r>
        <w:rPr>
          <w:lang w:eastAsia="cs-CZ"/>
        </w:rPr>
        <w:t xml:space="preserve">VR prostředí – místnost se stoly, jeden topografický obsah, </w:t>
      </w:r>
      <w:r w:rsidR="00102292">
        <w:rPr>
          <w:lang w:eastAsia="cs-CZ"/>
        </w:rPr>
        <w:t>2</w:t>
      </w:r>
      <w:r>
        <w:rPr>
          <w:lang w:eastAsia="cs-CZ"/>
        </w:rPr>
        <w:t xml:space="preserve"> </w:t>
      </w:r>
      <w:r w:rsidR="00102292">
        <w:rPr>
          <w:lang w:eastAsia="cs-CZ"/>
        </w:rPr>
        <w:t>tematické</w:t>
      </w:r>
      <w:r>
        <w:rPr>
          <w:lang w:eastAsia="cs-CZ"/>
        </w:rPr>
        <w:t xml:space="preserve">. </w:t>
      </w:r>
    </w:p>
    <w:p w14:paraId="534CB4CE" w14:textId="77777777" w:rsidR="005C1591" w:rsidRDefault="005C1591" w:rsidP="005C1591">
      <w:pPr>
        <w:pStyle w:val="Normlnprvnodsazen"/>
        <w:ind w:firstLine="0"/>
      </w:pPr>
      <w:r>
        <w:t>Data:</w:t>
      </w:r>
    </w:p>
    <w:p w14:paraId="40C134D7" w14:textId="77777777" w:rsidR="005C1591" w:rsidRDefault="005C1591" w:rsidP="005C1591">
      <w:pPr>
        <w:pStyle w:val="Normlnprvnodsazen"/>
        <w:numPr>
          <w:ilvl w:val="0"/>
          <w:numId w:val="26"/>
        </w:numPr>
      </w:pPr>
      <w:r>
        <w:t>Texturovaný povrch</w:t>
      </w:r>
    </w:p>
    <w:p w14:paraId="4F14F0C6" w14:textId="77777777" w:rsidR="005C1591" w:rsidRDefault="005C1591" w:rsidP="005C1591">
      <w:pPr>
        <w:pStyle w:val="Normlnprvnodsazen"/>
        <w:numPr>
          <w:ilvl w:val="0"/>
          <w:numId w:val="26"/>
        </w:numPr>
      </w:pPr>
      <w:r>
        <w:t>3D model budov</w:t>
      </w:r>
    </w:p>
    <w:p w14:paraId="7165BF82" w14:textId="77777777" w:rsidR="005C1591" w:rsidRDefault="005C1591" w:rsidP="005C1591">
      <w:pPr>
        <w:pStyle w:val="Normlnprvnodsazen"/>
        <w:numPr>
          <w:ilvl w:val="0"/>
          <w:numId w:val="26"/>
        </w:numPr>
      </w:pPr>
      <w:r>
        <w:t>Tematická data</w:t>
      </w:r>
    </w:p>
    <w:p w14:paraId="6770C76C" w14:textId="77777777" w:rsidR="005C1591" w:rsidRPr="00606C54" w:rsidRDefault="005C1591" w:rsidP="005C1591">
      <w:pPr>
        <w:pStyle w:val="Normlnprvnodsazen"/>
        <w:numPr>
          <w:ilvl w:val="1"/>
          <w:numId w:val="26"/>
        </w:numPr>
      </w:pPr>
      <w:r>
        <w:t>Graf</w:t>
      </w:r>
      <w:r>
        <w:rPr>
          <w:lang w:val="en-US"/>
        </w:rPr>
        <w:t>?</w:t>
      </w:r>
    </w:p>
    <w:p w14:paraId="6C9F7B55" w14:textId="77777777" w:rsidR="005C1591" w:rsidRDefault="005C1591" w:rsidP="005C1591">
      <w:pPr>
        <w:pStyle w:val="Normlnprvnodsazen"/>
        <w:numPr>
          <w:ilvl w:val="1"/>
          <w:numId w:val="26"/>
        </w:numPr>
      </w:pPr>
      <w:proofErr w:type="spellStart"/>
      <w:r>
        <w:rPr>
          <w:lang w:val="en-US"/>
        </w:rPr>
        <w:t>Tematick</w:t>
      </w:r>
      <w:proofErr w:type="spellEnd"/>
      <w:r>
        <w:t>á data v mapě</w:t>
      </w:r>
    </w:p>
    <w:p w14:paraId="3D4B6ACF" w14:textId="77777777" w:rsidR="005C1591" w:rsidRDefault="005C1591" w:rsidP="005C1591">
      <w:pPr>
        <w:pStyle w:val="Normlnprvnodsazen"/>
        <w:numPr>
          <w:ilvl w:val="0"/>
          <w:numId w:val="26"/>
        </w:numPr>
      </w:pPr>
      <w:r>
        <w:t>Tradiční mapa – jako textura</w:t>
      </w:r>
    </w:p>
    <w:p w14:paraId="114D55A7" w14:textId="77777777" w:rsidR="005C1591" w:rsidRDefault="005C1591" w:rsidP="005C1591">
      <w:pPr>
        <w:pStyle w:val="Normlnprvnodsazen"/>
        <w:ind w:firstLine="0"/>
      </w:pPr>
      <w:r>
        <w:t>Interakce –</w:t>
      </w:r>
    </w:p>
    <w:p w14:paraId="5EDBA1F6" w14:textId="77777777" w:rsidR="005C1591" w:rsidRDefault="005C1591" w:rsidP="005C1591">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55B0AA1C" w14:textId="0A34C035" w:rsidR="00F973CB" w:rsidRPr="00A3391B" w:rsidRDefault="005C1591" w:rsidP="00A3391B">
      <w:pPr>
        <w:pStyle w:val="Normlnprvnodsazen"/>
        <w:numPr>
          <w:ilvl w:val="0"/>
          <w:numId w:val="26"/>
        </w:numPr>
      </w:pPr>
      <w:r>
        <w:t xml:space="preserve">Ostatní </w:t>
      </w:r>
      <w:r w:rsidR="00102292">
        <w:t>(</w:t>
      </w:r>
      <w:proofErr w:type="spellStart"/>
      <w:r w:rsidR="00102292">
        <w:t>Aframe</w:t>
      </w:r>
      <w:proofErr w:type="spellEnd"/>
      <w:r w:rsidR="00102292">
        <w:t xml:space="preserve">, </w:t>
      </w:r>
      <w:proofErr w:type="spellStart"/>
      <w:r w:rsidR="00102292">
        <w:t>Wonderland</w:t>
      </w:r>
      <w:proofErr w:type="spellEnd"/>
      <w:r w:rsidR="00102292">
        <w:t xml:space="preserve">, </w:t>
      </w:r>
      <w:proofErr w:type="spellStart"/>
      <w:proofErr w:type="gramStart"/>
      <w:r w:rsidR="00102292">
        <w:t>Needle</w:t>
      </w:r>
      <w:proofErr w:type="spellEnd"/>
      <w:r w:rsidR="00102292">
        <w:t>)</w:t>
      </w:r>
      <w:r>
        <w:t>–</w:t>
      </w:r>
      <w:proofErr w:type="gramEnd"/>
      <w:r>
        <w:t xml:space="preserve">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 xml:space="preserve">Střední – Google Pixel </w:t>
      </w:r>
      <w:proofErr w:type="gramStart"/>
      <w:r>
        <w:t>6a</w:t>
      </w:r>
      <w:proofErr w:type="gramEnd"/>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060F32DC" w:rsidR="00054069" w:rsidRDefault="00054069" w:rsidP="00054069">
      <w:pPr>
        <w:pStyle w:val="Normlnprvnodsazen"/>
        <w:ind w:firstLine="0"/>
      </w:pPr>
      <w:r w:rsidRPr="001F6849">
        <w:fldChar w:fldCharType="begin"/>
      </w:r>
      <w:r w:rsidR="00F33FE8">
        <w:instrText xml:space="preserve"> ADDIN ZOTERO_ITEM CSL_CITATION {"citationID":"cYRPxs8U","properties":{"formattedCitation":"(Coltekin et al. 2020)","plainCitation":"(Coltekin et al. 2020)","noteIndex":0},"citationItems":[{"id":"UkRCbIfX/xMEtm7OH","uris":["http://zotero.org/groups/4599106/items/F54Y7ICM"],"itemData":{"id":1274,"type":"article-journal","abstract":"This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lastRenderedPageBreak/>
        <w:t>Co zobrazit</w:t>
      </w:r>
    </w:p>
    <w:p w14:paraId="72331AC5" w14:textId="2D96E590" w:rsidR="009364A3" w:rsidRPr="009364A3" w:rsidRDefault="00A3391B" w:rsidP="009364A3">
      <w:proofErr w:type="gramStart"/>
      <w:r>
        <w:t>Data</w:t>
      </w:r>
      <w:proofErr w:type="gramEnd"/>
      <w:r>
        <w:t xml:space="preserve"> která mají 3. rozměr – výšku.</w:t>
      </w:r>
      <w:r w:rsidR="003021CD">
        <w:t xml:space="preserve"> Zmenšené modely. 1:1 není vhodné</w:t>
      </w:r>
    </w:p>
    <w:p w14:paraId="42101811" w14:textId="4E9C1A90" w:rsidR="00DC2D7C" w:rsidRDefault="00DC2D7C" w:rsidP="00DC2D7C">
      <w:pPr>
        <w:pStyle w:val="Malnadpis"/>
      </w:pPr>
      <w:r>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proofErr w:type="gramStart"/>
      <w:r>
        <w:rPr>
          <w:b w:val="0"/>
          <w:bCs/>
        </w:rPr>
        <w:t>Doejzd</w:t>
      </w:r>
      <w:proofErr w:type="spellEnd"/>
      <w:r>
        <w:rPr>
          <w:b w:val="0"/>
          <w:bCs/>
          <w:lang w:val="en-US"/>
        </w:rPr>
        <w:t xml:space="preserve"> ?</w:t>
      </w:r>
      <w:proofErr w:type="gramEnd"/>
      <w:r>
        <w:rPr>
          <w:b w:val="0"/>
          <w:bCs/>
          <w:lang w:val="en-US"/>
        </w:rPr>
        <w:t xml:space="preserve">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29D023CA" w14:textId="77777777" w:rsidR="009251D2" w:rsidRDefault="009251D2" w:rsidP="009251D2">
      <w:pPr>
        <w:pStyle w:val="Heading2"/>
      </w:pPr>
      <w:r>
        <w:t>Data</w:t>
      </w:r>
    </w:p>
    <w:p w14:paraId="234933F4" w14:textId="7853A205"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proofErr w:type="spellStart"/>
      <w:r w:rsidRPr="009251D2">
        <w:rPr>
          <w:lang w:eastAsia="cs-CZ"/>
        </w:rPr>
        <w:t>virutálním</w:t>
      </w:r>
      <w:proofErr w:type="spellEnd"/>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o sobě přináší míru komplexity v podobě kompatibility mezi danými řešeními. Následující kapitola se </w:t>
      </w:r>
      <w:proofErr w:type="gramStart"/>
      <w:r w:rsidR="00075E05">
        <w:rPr>
          <w:lang w:eastAsia="cs-CZ"/>
        </w:rPr>
        <w:t>snaží</w:t>
      </w:r>
      <w:proofErr w:type="gramEnd"/>
      <w:r w:rsidR="00075E05">
        <w:rPr>
          <w:lang w:eastAsia="cs-CZ"/>
        </w:rPr>
        <w:t xml:space="preserve"> zobecnit tyto postupy a identifikovat a vyřešit případy snížené kompatibility.</w:t>
      </w:r>
    </w:p>
    <w:p w14:paraId="2B98F030" w14:textId="25432793" w:rsidR="001E00CB" w:rsidRDefault="009251D2" w:rsidP="001E00CB">
      <w:pPr>
        <w:pStyle w:val="Normlnprvnodsazen"/>
      </w:pPr>
      <w:r>
        <w:t xml:space="preserve">Geografická data jsou tradičně zobrazována skrze Topografické a Tematické mapy. Tedy vizualizace obecné geografické situace v území a zobrazení nějakého vybraného jevu na zjednodušeném geografickém podkladu, tak aby bylo jednoznačně možné identifikovat polohu zobrazeného jevu v prostoru. V případě </w:t>
      </w:r>
      <w:proofErr w:type="gramStart"/>
      <w:r>
        <w:t>3D</w:t>
      </w:r>
      <w:proofErr w:type="gramEnd"/>
      <w:r>
        <w:t xml:space="preserve"> map je běžné zobrazovat geografické jevy které mají absolutní či relativní výškovou složku. V případě tematických map je pak možné </w:t>
      </w:r>
      <w:proofErr w:type="gramStart"/>
      <w:r>
        <w:t>3tí</w:t>
      </w:r>
      <w:proofErr w:type="gramEnd"/>
      <w:r>
        <w:t xml:space="preserve"> rozměr mapovat na zobrazení zvoleného atributu. S touto definicí je tedy možné určit základní kategorie dat, které dává smysl zobrazovat ve virtuálních prostředích.</w:t>
      </w:r>
      <w:r w:rsidR="00C150AE">
        <w:t xml:space="preserve"> </w:t>
      </w:r>
      <w:r w:rsidR="00C150AE" w:rsidRPr="00C150AE">
        <w:rPr>
          <w:highlight w:val="yellow"/>
        </w:rPr>
        <w:t>Následující rozdělení je sémantické, následně pak dle geometrie.</w:t>
      </w:r>
      <w:r w:rsidR="00C150AE">
        <w:t xml:space="preserve"> Ve VP prostředích je možné a zároveň i vhodné vizualizovat prvky jak skrze </w:t>
      </w:r>
      <w:proofErr w:type="gramStart"/>
      <w:r w:rsidR="00C150AE">
        <w:t>3D</w:t>
      </w:r>
      <w:proofErr w:type="gramEnd"/>
      <w:r w:rsidR="00C150AE">
        <w:t xml:space="preserve"> vizualizaci tak pomocí 2D skrze textury. </w:t>
      </w:r>
      <w:r w:rsidR="00444F18">
        <w:t xml:space="preserve">Specifika přípravy těchto dat jsou </w:t>
      </w:r>
      <w:proofErr w:type="gramStart"/>
      <w:r w:rsidR="00444F18">
        <w:t>popsány</w:t>
      </w:r>
      <w:proofErr w:type="gramEnd"/>
      <w:r w:rsidR="00444F18">
        <w:t xml:space="preserve"> v separátních kapitolách. </w:t>
      </w:r>
    </w:p>
    <w:p w14:paraId="0D03B961" w14:textId="70492165" w:rsidR="001E00CB" w:rsidRPr="001E00CB" w:rsidRDefault="001E00CB" w:rsidP="001E00CB">
      <w:pPr>
        <w:pStyle w:val="Normlnprvnodsazen"/>
        <w:rPr>
          <w:lang w:val="en-US"/>
        </w:rPr>
      </w:pPr>
      <w:r w:rsidRPr="004B2AB3">
        <w:rPr>
          <w:highlight w:val="yellow"/>
          <w:lang w:val="en-US"/>
        </w:rPr>
        <w:t xml:space="preserve"># </w:t>
      </w:r>
      <w:proofErr w:type="spellStart"/>
      <w:r w:rsidRPr="004B2AB3">
        <w:rPr>
          <w:highlight w:val="yellow"/>
          <w:lang w:val="en-US"/>
        </w:rPr>
        <w:t>todo</w:t>
      </w:r>
      <w:proofErr w:type="spellEnd"/>
      <w:r w:rsidRPr="004B2AB3">
        <w:rPr>
          <w:highlight w:val="yellow"/>
          <w:lang w:val="en-US"/>
        </w:rPr>
        <w:t xml:space="preserve"> </w:t>
      </w:r>
      <w:proofErr w:type="spellStart"/>
      <w:r w:rsidRPr="004B2AB3">
        <w:rPr>
          <w:highlight w:val="yellow"/>
          <w:lang w:val="en-US"/>
        </w:rPr>
        <w:t>tabulka</w:t>
      </w:r>
      <w:proofErr w:type="spellEnd"/>
    </w:p>
    <w:p w14:paraId="51ADCD46" w14:textId="55C5F0C9" w:rsidR="00C150AE" w:rsidRPr="00C150AE" w:rsidRDefault="00C150AE" w:rsidP="00C150AE">
      <w:pPr>
        <w:pStyle w:val="Normlnprvnodsazen"/>
        <w:numPr>
          <w:ilvl w:val="0"/>
          <w:numId w:val="7"/>
        </w:numPr>
        <w:rPr>
          <w:b/>
          <w:bCs/>
        </w:rPr>
      </w:pPr>
      <w:r w:rsidRPr="00C150AE">
        <w:rPr>
          <w:b/>
          <w:bCs/>
        </w:rPr>
        <w:t>Terén</w:t>
      </w:r>
      <w:r>
        <w:t xml:space="preserve"> </w:t>
      </w:r>
    </w:p>
    <w:p w14:paraId="2864E453" w14:textId="43B95A91" w:rsidR="00C150AE" w:rsidRPr="00C150AE" w:rsidRDefault="00C150AE" w:rsidP="00C150AE">
      <w:pPr>
        <w:pStyle w:val="Normlnprvnodsazen"/>
        <w:numPr>
          <w:ilvl w:val="1"/>
          <w:numId w:val="7"/>
        </w:numPr>
        <w:rPr>
          <w:b/>
          <w:bCs/>
        </w:rPr>
      </w:pPr>
      <w:proofErr w:type="gramStart"/>
      <w:r>
        <w:lastRenderedPageBreak/>
        <w:t>2D</w:t>
      </w:r>
      <w:proofErr w:type="gramEnd"/>
      <w:r>
        <w:t xml:space="preserve"> – Vrstevnice, Škály, Hypsometrie</w:t>
      </w:r>
      <w:r>
        <w:rPr>
          <w:b/>
          <w:bCs/>
        </w:rPr>
        <w:t xml:space="preserve"> </w:t>
      </w:r>
      <w:r>
        <w:t>– texturovaná rastrová popř. vektorová data</w:t>
      </w:r>
    </w:p>
    <w:p w14:paraId="4279C970" w14:textId="7DD68F67" w:rsidR="00C150AE" w:rsidRPr="00C150AE" w:rsidRDefault="00C150AE" w:rsidP="00C150AE">
      <w:pPr>
        <w:pStyle w:val="Normlnprvnodsazen"/>
        <w:numPr>
          <w:ilvl w:val="1"/>
          <w:numId w:val="7"/>
        </w:numPr>
        <w:rPr>
          <w:b/>
          <w:bCs/>
        </w:rPr>
      </w:pPr>
      <w:proofErr w:type="gramStart"/>
      <w:r>
        <w:t>3D</w:t>
      </w:r>
      <w:proofErr w:type="gramEnd"/>
      <w:r>
        <w:t xml:space="preserve"> – Povrch jakožto nepravidelná </w:t>
      </w:r>
      <w:r w:rsidR="00444F18">
        <w:t>trojúhelníková</w:t>
      </w:r>
      <w:r>
        <w:t xml:space="preserve"> síť (</w:t>
      </w:r>
      <w:proofErr w:type="spellStart"/>
      <w:r>
        <w:t>mesh</w:t>
      </w:r>
      <w:proofErr w:type="spellEnd"/>
      <w:r>
        <w:t>)</w:t>
      </w:r>
    </w:p>
    <w:p w14:paraId="4E0E5B74" w14:textId="5314E98B" w:rsidR="00C150AE" w:rsidRDefault="00C150AE" w:rsidP="00C150AE">
      <w:pPr>
        <w:pStyle w:val="Normlnprvnodsazen"/>
        <w:numPr>
          <w:ilvl w:val="0"/>
          <w:numId w:val="7"/>
        </w:numPr>
        <w:rPr>
          <w:b/>
          <w:bCs/>
        </w:rPr>
      </w:pPr>
      <w:r w:rsidRPr="00C150AE">
        <w:rPr>
          <w:b/>
          <w:bCs/>
        </w:rPr>
        <w:t>Geografické objekty</w:t>
      </w:r>
    </w:p>
    <w:p w14:paraId="7BFB14FC" w14:textId="687ED7E0" w:rsidR="00444F18" w:rsidRPr="00444F18" w:rsidRDefault="001D07D3" w:rsidP="00444F18">
      <w:pPr>
        <w:pStyle w:val="Normlnprvnodsazen"/>
        <w:numPr>
          <w:ilvl w:val="1"/>
          <w:numId w:val="7"/>
        </w:numPr>
        <w:rPr>
          <w:b/>
          <w:bCs/>
        </w:rPr>
      </w:pPr>
      <w:proofErr w:type="gramStart"/>
      <w:r>
        <w:t>2</w:t>
      </w:r>
      <w:r w:rsidR="00444F18" w:rsidRPr="00444F18">
        <w:t>D</w:t>
      </w:r>
      <w:proofErr w:type="gramEnd"/>
      <w:r w:rsidR="00444F18">
        <w:rPr>
          <w:b/>
          <w:bCs/>
        </w:rPr>
        <w:t xml:space="preserve"> – </w:t>
      </w:r>
      <w:r w:rsidR="00444F18" w:rsidRPr="00444F18">
        <w:t>Místa zájmu, Doprava, Plochy</w:t>
      </w:r>
      <w:r w:rsidR="00444F18">
        <w:rPr>
          <w:b/>
          <w:bCs/>
        </w:rPr>
        <w:t xml:space="preserve"> - </w:t>
      </w:r>
      <w:r w:rsidR="00444F18">
        <w:t>Body, Linie, Polygony skrze rastrovou texturu popř. vektorová data</w:t>
      </w:r>
    </w:p>
    <w:p w14:paraId="792E4A79" w14:textId="2D0A0AB2" w:rsidR="00444F18" w:rsidRPr="001D07D3" w:rsidRDefault="001D07D3" w:rsidP="00444F18">
      <w:pPr>
        <w:pStyle w:val="Normlnprvnodsazen"/>
        <w:numPr>
          <w:ilvl w:val="1"/>
          <w:numId w:val="7"/>
        </w:numPr>
      </w:pPr>
      <w:r w:rsidRPr="001D07D3">
        <w:t>3</w:t>
      </w:r>
      <w:proofErr w:type="gramStart"/>
      <w:r w:rsidRPr="001D07D3">
        <w:t xml:space="preserve">D  </w:t>
      </w:r>
      <w:r>
        <w:t>-</w:t>
      </w:r>
      <w:proofErr w:type="gramEnd"/>
      <w:r>
        <w:t xml:space="preserve"> Budovy, 3D symboly - </w:t>
      </w:r>
      <w:proofErr w:type="spellStart"/>
      <w:r>
        <w:t>mesh</w:t>
      </w:r>
      <w:proofErr w:type="spellEnd"/>
      <w:r>
        <w:t xml:space="preserve"> </w:t>
      </w:r>
    </w:p>
    <w:p w14:paraId="12A0CEAB" w14:textId="47FD8B96" w:rsidR="001D07D3" w:rsidRDefault="00C150AE" w:rsidP="00744951">
      <w:pPr>
        <w:pStyle w:val="Normlnprvnodsazen"/>
        <w:numPr>
          <w:ilvl w:val="0"/>
          <w:numId w:val="7"/>
        </w:numPr>
        <w:rPr>
          <w:b/>
          <w:bCs/>
        </w:rPr>
      </w:pPr>
      <w:r>
        <w:rPr>
          <w:b/>
          <w:bCs/>
        </w:rPr>
        <w:t xml:space="preserve">Tematická data. </w:t>
      </w:r>
    </w:p>
    <w:p w14:paraId="1D9FD201" w14:textId="56310743" w:rsidR="00744951" w:rsidRDefault="00744951" w:rsidP="00744951">
      <w:pPr>
        <w:pStyle w:val="Normlnprvnodsazen"/>
        <w:numPr>
          <w:ilvl w:val="1"/>
          <w:numId w:val="7"/>
        </w:numPr>
      </w:pPr>
      <w:proofErr w:type="gramStart"/>
      <w:r w:rsidRPr="00744951">
        <w:t>2D</w:t>
      </w:r>
      <w:proofErr w:type="gramEnd"/>
      <w:r w:rsidRPr="00744951">
        <w:t xml:space="preserve"> –</w:t>
      </w:r>
      <w:r>
        <w:t xml:space="preserve"> Tradiční kartografické metody vizualizace – Body, Linie, Polygony – do VP skrze bitmap texturu popř. 2D vektorová data</w:t>
      </w:r>
    </w:p>
    <w:p w14:paraId="0061A654" w14:textId="1377208D" w:rsidR="00C150AE" w:rsidRDefault="00744951" w:rsidP="00744951">
      <w:pPr>
        <w:pStyle w:val="Normlnprvnodsazen"/>
        <w:numPr>
          <w:ilvl w:val="1"/>
          <w:numId w:val="7"/>
        </w:numPr>
      </w:pPr>
      <w:proofErr w:type="gramStart"/>
      <w:r>
        <w:t>3D</w:t>
      </w:r>
      <w:proofErr w:type="gramEnd"/>
      <w:r>
        <w:t xml:space="preserve"> – 3D ekvivalenty kartografických metod (extrudovaný </w:t>
      </w:r>
      <w:proofErr w:type="spellStart"/>
      <w:r>
        <w:t>grid</w:t>
      </w:r>
      <w:proofErr w:type="spellEnd"/>
      <w:r>
        <w:t xml:space="preserve">, bodová </w:t>
      </w:r>
      <w:proofErr w:type="spellStart"/>
      <w:r>
        <w:t>heat</w:t>
      </w:r>
      <w:proofErr w:type="spellEnd"/>
      <w:r>
        <w:t xml:space="preserve"> mapa aj.) – </w:t>
      </w:r>
      <w:proofErr w:type="spellStart"/>
      <w:r>
        <w:t>mesh</w:t>
      </w:r>
      <w:proofErr w:type="spellEnd"/>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61724B42" w14:textId="74658DD0" w:rsidR="00296350" w:rsidRPr="00296350" w:rsidRDefault="00296350" w:rsidP="00335F34">
      <w:pPr>
        <w:pStyle w:val="Normlnprvnodsazen"/>
        <w:ind w:firstLine="0"/>
        <w:rPr>
          <w:lang w:val="en-US"/>
        </w:rPr>
      </w:pPr>
      <w:r w:rsidRPr="00296350">
        <w:rPr>
          <w:highlight w:val="yellow"/>
          <w:lang w:val="en-US"/>
        </w:rPr>
        <w:t>#todo - tab</w:t>
      </w:r>
    </w:p>
    <w:p w14:paraId="2BD685F5" w14:textId="4A438AF2" w:rsidR="00335F34" w:rsidRDefault="00335F34" w:rsidP="00296350">
      <w:pPr>
        <w:pStyle w:val="Normlnprvnodsazen"/>
        <w:numPr>
          <w:ilvl w:val="0"/>
          <w:numId w:val="26"/>
        </w:numPr>
      </w:pPr>
      <w:r>
        <w:t>podrobný DMR (</w:t>
      </w:r>
      <w:proofErr w:type="gramStart"/>
      <w:r>
        <w:t>25cm</w:t>
      </w:r>
      <w:proofErr w:type="gramEnd"/>
      <w:r>
        <w:t>) ve formě výškové bitmapy, 3D model</w:t>
      </w:r>
      <w:r w:rsidR="00296350">
        <w:t xml:space="preserve"> budov, ČÚZK otevřená data ortofoto, polohy stromů pasport zeleně Brno  </w:t>
      </w:r>
    </w:p>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132740E3" w14:textId="4685B24A" w:rsidR="00D8458A" w:rsidRDefault="00296350" w:rsidP="00393F6D">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4DC85F8F">
            <wp:extent cx="2604031" cy="1986520"/>
            <wp:effectExtent l="0" t="0" r="6350" b="0"/>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25456" cy="2002865"/>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6EAEA1A2">
            <wp:extent cx="1972886" cy="1993367"/>
            <wp:effectExtent l="0" t="0" r="8890" b="6985"/>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92349" cy="2013032"/>
                    </a:xfrm>
                    <a:prstGeom prst="rect">
                      <a:avLst/>
                    </a:prstGeom>
                    <a:noFill/>
                    <a:ln>
                      <a:noFill/>
                    </a:ln>
                  </pic:spPr>
                </pic:pic>
              </a:graphicData>
            </a:graphic>
          </wp:inline>
        </w:drawing>
      </w:r>
    </w:p>
    <w:p w14:paraId="5F6844EA" w14:textId="40CABB5E" w:rsidR="00C03453" w:rsidRDefault="00C03453" w:rsidP="00C03453">
      <w:pPr>
        <w:pStyle w:val="Caption"/>
      </w:pPr>
      <w:r>
        <w:t xml:space="preserve">Obr. </w:t>
      </w:r>
      <w:r>
        <w:fldChar w:fldCharType="begin"/>
      </w:r>
      <w:r>
        <w:instrText xml:space="preserve"> SEQ Obr. \* ARABIC </w:instrText>
      </w:r>
      <w:r>
        <w:fldChar w:fldCharType="separate"/>
      </w:r>
      <w:r w:rsidR="0027655C">
        <w:rPr>
          <w:noProof/>
        </w:rPr>
        <w:t>28</w:t>
      </w:r>
      <w:r>
        <w:fldChar w:fldCharType="end"/>
      </w:r>
      <w:r>
        <w:t xml:space="preserve"> Datový model 3D modelu města </w:t>
      </w:r>
      <w:proofErr w:type="spellStart"/>
      <w:r>
        <w:t>brna</w:t>
      </w:r>
      <w:proofErr w:type="spellEnd"/>
      <w:r>
        <w:t xml:space="preserve"> a struktura poskytovaných dat.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47A8CEFE">
            <wp:extent cx="4951562" cy="4951562"/>
            <wp:effectExtent l="0" t="0" r="1905" b="190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960354" cy="4960354"/>
                    </a:xfrm>
                    <a:prstGeom prst="rect">
                      <a:avLst/>
                    </a:prstGeom>
                  </pic:spPr>
                </pic:pic>
              </a:graphicData>
            </a:graphic>
          </wp:inline>
        </w:drawing>
      </w:r>
    </w:p>
    <w:p w14:paraId="2FABDD96" w14:textId="2CDA2B14" w:rsidR="00C03453" w:rsidRDefault="00C03453" w:rsidP="00C03453">
      <w:pPr>
        <w:pStyle w:val="Caption"/>
      </w:pPr>
      <w:r>
        <w:t xml:space="preserve">Obr. </w:t>
      </w:r>
      <w:r>
        <w:fldChar w:fldCharType="begin"/>
      </w:r>
      <w:r>
        <w:instrText xml:space="preserve"> SEQ Obr. \* ARABIC </w:instrText>
      </w:r>
      <w:r>
        <w:fldChar w:fldCharType="separate"/>
      </w:r>
      <w:r w:rsidR="0027655C">
        <w:rPr>
          <w:noProof/>
        </w:rPr>
        <w:t>29</w:t>
      </w:r>
      <w:r>
        <w:fldChar w:fldCharType="end"/>
      </w:r>
      <w:r>
        <w:t xml:space="preserve"> Dělení 3D modelu města Brna. zdroj dat: </w:t>
      </w:r>
      <w:r w:rsidR="00F469D6">
        <w:t xml:space="preserve">podklad – </w:t>
      </w:r>
      <w:proofErr w:type="spellStart"/>
      <w:r w:rsidR="00F469D6">
        <w:t>MapTiler</w:t>
      </w:r>
      <w:proofErr w:type="spellEnd"/>
    </w:p>
    <w:p w14:paraId="7DB838B5" w14:textId="77777777" w:rsidR="00F42172" w:rsidRDefault="00F42172" w:rsidP="00F42172">
      <w:pPr>
        <w:pStyle w:val="Normlnprvnodsazen"/>
      </w:pPr>
    </w:p>
    <w:p w14:paraId="242BA2F8" w14:textId="77777777" w:rsidR="00F469D6" w:rsidRDefault="00F42172" w:rsidP="00F469D6">
      <w:pPr>
        <w:pStyle w:val="Normlnprvnodsazen"/>
        <w:keepNext/>
      </w:pPr>
      <w:r w:rsidRPr="00F42172">
        <w:rPr>
          <w:noProof/>
        </w:rPr>
        <w:lastRenderedPageBreak/>
        <w:drawing>
          <wp:inline distT="0" distB="0" distL="0" distR="0" wp14:anchorId="1E055C4A" wp14:editId="3D99722E">
            <wp:extent cx="3528204" cy="2145752"/>
            <wp:effectExtent l="0" t="0" r="0" b="6985"/>
            <wp:docPr id="229470960"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70960" name="Picture 1" descr="A white text on a white background&#10;&#10;Description automatically generated"/>
                    <pic:cNvPicPr/>
                  </pic:nvPicPr>
                  <pic:blipFill>
                    <a:blip r:embed="rId69"/>
                    <a:stretch>
                      <a:fillRect/>
                    </a:stretch>
                  </pic:blipFill>
                  <pic:spPr>
                    <a:xfrm>
                      <a:off x="0" y="0"/>
                      <a:ext cx="3529322" cy="2146432"/>
                    </a:xfrm>
                    <a:prstGeom prst="rect">
                      <a:avLst/>
                    </a:prstGeom>
                  </pic:spPr>
                </pic:pic>
              </a:graphicData>
            </a:graphic>
          </wp:inline>
        </w:drawing>
      </w:r>
    </w:p>
    <w:p w14:paraId="6D85B64C" w14:textId="08EC30FF" w:rsidR="00F42172" w:rsidRDefault="00F469D6" w:rsidP="00F469D6">
      <w:pPr>
        <w:pStyle w:val="Caption"/>
      </w:pPr>
      <w:r w:rsidRPr="00F469D6">
        <w:rPr>
          <w:highlight w:val="yellow"/>
        </w:rPr>
        <w:t xml:space="preserve">Obr. </w:t>
      </w:r>
      <w:r w:rsidRPr="00F469D6">
        <w:rPr>
          <w:highlight w:val="yellow"/>
        </w:rPr>
        <w:fldChar w:fldCharType="begin"/>
      </w:r>
      <w:r w:rsidRPr="00F469D6">
        <w:rPr>
          <w:highlight w:val="yellow"/>
        </w:rPr>
        <w:instrText xml:space="preserve"> SEQ Obr. \* ARABIC </w:instrText>
      </w:r>
      <w:r w:rsidRPr="00F469D6">
        <w:rPr>
          <w:highlight w:val="yellow"/>
        </w:rPr>
        <w:fldChar w:fldCharType="separate"/>
      </w:r>
      <w:r w:rsidR="0027655C">
        <w:rPr>
          <w:noProof/>
          <w:highlight w:val="yellow"/>
        </w:rPr>
        <w:t>30</w:t>
      </w:r>
      <w:r w:rsidRPr="00F469D6">
        <w:rPr>
          <w:highlight w:val="yellow"/>
        </w:rPr>
        <w:fldChar w:fldCharType="end"/>
      </w:r>
      <w:r w:rsidRPr="00F469D6">
        <w:rPr>
          <w:highlight w:val="yellow"/>
        </w:rPr>
        <w:t xml:space="preserve"> Problematika </w:t>
      </w:r>
      <w:proofErr w:type="spellStart"/>
      <w:r w:rsidRPr="00F469D6">
        <w:rPr>
          <w:highlight w:val="yellow"/>
        </w:rPr>
        <w:t>kompatiblity</w:t>
      </w:r>
      <w:proofErr w:type="spellEnd"/>
      <w:r w:rsidRPr="00F469D6">
        <w:rPr>
          <w:highlight w:val="yellow"/>
        </w:rPr>
        <w:t xml:space="preserve"> GIS formátů a 3D vis formáty (</w:t>
      </w:r>
      <w:proofErr w:type="spellStart"/>
      <w:r w:rsidRPr="00F469D6">
        <w:rPr>
          <w:highlight w:val="yellow"/>
        </w:rPr>
        <w:t>gltf</w:t>
      </w:r>
      <w:proofErr w:type="spellEnd"/>
      <w:r w:rsidRPr="00F469D6">
        <w:rPr>
          <w:highlight w:val="yellow"/>
        </w:rPr>
        <w:t>) - obecně zmínit?</w:t>
      </w:r>
    </w:p>
    <w:p w14:paraId="56D566BA" w14:textId="1279738A"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atributy, kdežto v případě vykreslování 3D grafiky je obecným pravidlem minimalizovat počet 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5"/>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proofErr w:type="spellStart"/>
      <w:r w:rsidR="00F42172">
        <w:t>sematiky</w:t>
      </w:r>
      <w:proofErr w:type="spellEnd"/>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w:t>
      </w:r>
      <w:proofErr w:type="spellStart"/>
      <w:r w:rsidR="00F469D6">
        <w:t>symbologii</w:t>
      </w:r>
      <w:proofErr w:type="spellEnd"/>
      <w:r w:rsidR="00F469D6">
        <w:t xml:space="preserve"> aby bylo následně možné dle kategorie definovat materiál a dle </w:t>
      </w:r>
      <w:proofErr w:type="spellStart"/>
      <w:r w:rsidR="00F469D6">
        <w:t>symbologie</w:t>
      </w:r>
      <w:proofErr w:type="spellEnd"/>
      <w:r w:rsidR="00F469D6">
        <w:t xml:space="preserve"> parametry materiálu. </w:t>
      </w:r>
    </w:p>
    <w:p w14:paraId="58CC9EF3" w14:textId="603AB122"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balík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spellStart"/>
      <w:proofErr w:type="gramStart"/>
      <w:r w:rsidR="00077121">
        <w:t>samostaný</w:t>
      </w:r>
      <w:proofErr w:type="spellEnd"/>
      <w:r w:rsidR="00077121">
        <w:t xml:space="preserve"> .</w:t>
      </w:r>
      <w:proofErr w:type="spellStart"/>
      <w:r w:rsidR="00077121">
        <w:t>dae</w:t>
      </w:r>
      <w:proofErr w:type="spellEnd"/>
      <w:proofErr w:type="gramEnd"/>
      <w:r w:rsidR="00077121">
        <w:t xml:space="preserve"> soubor a není možné zachovat definovanou </w:t>
      </w:r>
      <w:proofErr w:type="spellStart"/>
      <w:r w:rsidR="00077121">
        <w:t>symbologii</w:t>
      </w:r>
      <w:proofErr w:type="spellEnd"/>
      <w:r w:rsidR="00077121">
        <w:t>.</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na základě DMR.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w:t>
      </w:r>
      <w:proofErr w:type="spellStart"/>
      <w:r w:rsidR="00E168A6">
        <w:t>symbologii</w:t>
      </w:r>
      <w:proofErr w:type="spellEnd"/>
      <w:r w:rsidR="00E168A6">
        <w:t xml:space="preserve"> do materiálu, triangulaci povrchů z bitmap a export do </w:t>
      </w:r>
      <w:proofErr w:type="spellStart"/>
      <w:r w:rsidR="00E168A6">
        <w:t>glTF</w:t>
      </w:r>
      <w:proofErr w:type="spellEnd"/>
      <w:r w:rsidR="00E168A6">
        <w:t xml:space="preserve"> formátu </w:t>
      </w:r>
      <w:r w:rsidR="00E168A6" w:rsidRPr="00E168A6">
        <w:rPr>
          <w:highlight w:val="yellow"/>
        </w:rPr>
        <w:t>viz (thematic2)</w:t>
      </w:r>
      <w:r w:rsidR="00E168A6">
        <w:t xml:space="preserve">. </w:t>
      </w:r>
    </w:p>
    <w:p w14:paraId="18CB3EA2" w14:textId="44695466" w:rsidR="00E168A6" w:rsidRDefault="00E168A6" w:rsidP="00E168A6">
      <w:pPr>
        <w:pStyle w:val="Normlnprvnodsazen"/>
      </w:pPr>
      <w:r>
        <w:lastRenderedPageBreak/>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2415F470" w:rsidR="00E168A6" w:rsidRDefault="00F86911" w:rsidP="007B5CF8">
      <w:pPr>
        <w:pStyle w:val="Normlnprvnodsazen"/>
        <w:numPr>
          <w:ilvl w:val="0"/>
          <w:numId w:val="63"/>
        </w:numPr>
      </w:pPr>
      <w:r w:rsidRPr="00F86911">
        <w:rPr>
          <w:b/>
          <w:bCs/>
        </w:rPr>
        <w:t>Nekonzistentní orientace ploch</w:t>
      </w:r>
      <w:r>
        <w:t xml:space="preserve"> – Normálové vektory ploch nejsou orientovány jednotně, jelikož se nejedná o uzavřené objekty (problém č. 2). Tento problém zabraňuje jednoduché aplikaci textur na povrchy. </w:t>
      </w:r>
    </w:p>
    <w:p w14:paraId="35820572" w14:textId="4C049E94" w:rsidR="0027655C" w:rsidRDefault="0027655C" w:rsidP="0027655C">
      <w:pPr>
        <w:pStyle w:val="Normlnprvnodsazen"/>
        <w:keepNext/>
        <w:ind w:firstLine="0"/>
      </w:pPr>
      <w:r>
        <w:rPr>
          <w:noProof/>
        </w:rPr>
        <w:drawing>
          <wp:inline distT="0" distB="0" distL="0" distR="0" wp14:anchorId="68447B04" wp14:editId="6825EC8A">
            <wp:extent cx="5579745" cy="5001895"/>
            <wp:effectExtent l="0" t="0" r="1905" b="825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70">
                      <a:extLst>
                        <a:ext uri="{28A0092B-C50C-407E-A947-70E740481C1C}">
                          <a14:useLocalDpi xmlns:a14="http://schemas.microsoft.com/office/drawing/2010/main" val="0"/>
                        </a:ext>
                      </a:extLst>
                    </a:blip>
                    <a:stretch>
                      <a:fillRect/>
                    </a:stretch>
                  </pic:blipFill>
                  <pic:spPr>
                    <a:xfrm>
                      <a:off x="0" y="0"/>
                      <a:ext cx="5579745" cy="5001895"/>
                    </a:xfrm>
                    <a:prstGeom prst="rect">
                      <a:avLst/>
                    </a:prstGeom>
                  </pic:spPr>
                </pic:pic>
              </a:graphicData>
            </a:graphic>
          </wp:inline>
        </w:drawing>
      </w:r>
    </w:p>
    <w:p w14:paraId="48DEB3A7" w14:textId="1CB192C7" w:rsidR="0027655C" w:rsidRDefault="0027655C" w:rsidP="0027655C">
      <w:pPr>
        <w:pStyle w:val="Caption"/>
      </w:pPr>
      <w:r>
        <w:t xml:space="preserve">Obr. </w:t>
      </w:r>
      <w:r>
        <w:fldChar w:fldCharType="begin"/>
      </w:r>
      <w:r>
        <w:instrText xml:space="preserve"> SEQ Obr. \* ARABIC </w:instrText>
      </w:r>
      <w:r>
        <w:fldChar w:fldCharType="separate"/>
      </w:r>
      <w:r>
        <w:rPr>
          <w:noProof/>
        </w:rPr>
        <w:t>31</w:t>
      </w:r>
      <w:r>
        <w:fldChar w:fldCharType="end"/>
      </w:r>
      <w:r>
        <w:t xml:space="preserve"> Problematické aspekty 3D modelu Brna ve vztahu 3D vizualizace.</w:t>
      </w:r>
    </w:p>
    <w:p w14:paraId="5C8EF902" w14:textId="12DC0BD1" w:rsidR="002D6389" w:rsidRDefault="007B5CF8" w:rsidP="007B5CF8">
      <w:pPr>
        <w:pStyle w:val="Normlnprvnodsazen"/>
      </w:pPr>
      <w:r>
        <w:lastRenderedPageBreak/>
        <w:t xml:space="preserve">Možná řešení na výše odvedené problémy jsou prozkoumány v rámci následujících kapitol. Které popisují exemplární řešení pro </w:t>
      </w:r>
      <w:proofErr w:type="gramStart"/>
      <w:r>
        <w:t>3D</w:t>
      </w:r>
      <w:proofErr w:type="gramEnd"/>
      <w:r>
        <w:t xml:space="preserve"> Tematickou a Topografickou mapu. </w:t>
      </w:r>
      <w:proofErr w:type="gramStart"/>
      <w:r>
        <w:t>Snaží</w:t>
      </w:r>
      <w:proofErr w:type="gramEnd"/>
      <w:r>
        <w:t xml:space="preserve"> se popsat kompletní průběh transformace dat.</w:t>
      </w:r>
    </w:p>
    <w:p w14:paraId="3267B095" w14:textId="24B2138C" w:rsidR="00B91B09" w:rsidRDefault="00B91B09" w:rsidP="00B91B09">
      <w:pPr>
        <w:pStyle w:val="Malnadpis"/>
      </w:pPr>
      <w:r>
        <w:t>Terén</w:t>
      </w:r>
    </w:p>
    <w:p w14:paraId="3DB2D212" w14:textId="55356B67" w:rsidR="00B91B09" w:rsidRP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w:t>
      </w:r>
      <w:proofErr w:type="spellStart"/>
      <w:r>
        <w:t>Engine</w:t>
      </w:r>
      <w:proofErr w:type="spellEnd"/>
      <w:r>
        <w:t xml:space="preserve"> i qgis2threejs tuto funkcionalitu poskytují v GUI rozhraní. Generovat terén je ale možné i v rámci webových vykreslovacích </w:t>
      </w:r>
      <w:proofErr w:type="spellStart"/>
      <w:r>
        <w:t>enginech</w:t>
      </w:r>
      <w:proofErr w:type="spellEnd"/>
      <w:r>
        <w:t xml:space="preserve"> 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p>
    <w:p w14:paraId="0BBC1B9E" w14:textId="39E788AC" w:rsidR="00354F63" w:rsidRDefault="007B5CF8" w:rsidP="00354F63">
      <w:pPr>
        <w:pStyle w:val="Heading3"/>
        <w:rPr>
          <w:lang w:val="en-US"/>
        </w:rPr>
      </w:pPr>
      <w:proofErr w:type="spellStart"/>
      <w:r>
        <w:rPr>
          <w:lang w:val="en-US"/>
        </w:rPr>
        <w:t>Tvorba</w:t>
      </w:r>
      <w:proofErr w:type="spellEnd"/>
      <w:r>
        <w:rPr>
          <w:lang w:val="en-US"/>
        </w:rPr>
        <w:t xml:space="preserve"> map</w:t>
      </w:r>
    </w:p>
    <w:p w14:paraId="72A66142" w14:textId="7A8364D1" w:rsidR="007B5CF8" w:rsidRPr="000B61BA" w:rsidRDefault="00357030" w:rsidP="00357030">
      <w:r>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Klíčové aspekty postupu jsou podrobně popsány níže.</w:t>
      </w:r>
    </w:p>
    <w:p w14:paraId="424ED9EA" w14:textId="6C9030A0" w:rsidR="007B5CF8" w:rsidRDefault="007B5CF8" w:rsidP="007B5CF8">
      <w:pPr>
        <w:pStyle w:val="Caption"/>
        <w:keepNext/>
      </w:pPr>
      <w:r>
        <w:t xml:space="preserve">Tab. </w:t>
      </w:r>
      <w:r>
        <w:fldChar w:fldCharType="begin"/>
      </w:r>
      <w:r>
        <w:instrText xml:space="preserve"> SEQ Tab. \* ARABIC </w:instrText>
      </w:r>
      <w:r>
        <w:fldChar w:fldCharType="separate"/>
      </w:r>
      <w:r>
        <w:rPr>
          <w:noProof/>
        </w:rPr>
        <w:t>8</w:t>
      </w:r>
      <w:r>
        <w:fldChar w:fldCharType="end"/>
      </w:r>
      <w:r>
        <w:t xml:space="preserve"> Přehled datových vrstev pro vybrané mapy.</w:t>
      </w:r>
    </w:p>
    <w:tbl>
      <w:tblPr>
        <w:tblW w:w="8680" w:type="dxa"/>
        <w:tblLook w:val="04A0" w:firstRow="1" w:lastRow="0" w:firstColumn="1" w:lastColumn="0" w:noHBand="0" w:noVBand="1"/>
      </w:tblPr>
      <w:tblGrid>
        <w:gridCol w:w="1232"/>
        <w:gridCol w:w="1392"/>
        <w:gridCol w:w="1415"/>
        <w:gridCol w:w="1395"/>
        <w:gridCol w:w="1316"/>
        <w:gridCol w:w="1930"/>
      </w:tblGrid>
      <w:tr w:rsidR="000B61BA" w:rsidRPr="007B5CF8" w14:paraId="3A7F53B7" w14:textId="77777777" w:rsidTr="000B61BA">
        <w:trPr>
          <w:trHeight w:val="525"/>
        </w:trPr>
        <w:tc>
          <w:tcPr>
            <w:tcW w:w="1232" w:type="dxa"/>
            <w:tcBorders>
              <w:top w:val="single" w:sz="4" w:space="0" w:color="auto"/>
              <w:left w:val="nil"/>
              <w:bottom w:val="single" w:sz="8" w:space="0" w:color="auto"/>
              <w:right w:val="nil"/>
            </w:tcBorders>
            <w:shd w:val="clear" w:color="000000" w:fill="FFFFFF"/>
            <w:vAlign w:val="center"/>
            <w:hideMark/>
          </w:tcPr>
          <w:p w14:paraId="33E4F018"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Mapy</w:t>
            </w:r>
          </w:p>
        </w:tc>
        <w:tc>
          <w:tcPr>
            <w:tcW w:w="1392" w:type="dxa"/>
            <w:tcBorders>
              <w:top w:val="single" w:sz="4" w:space="0" w:color="auto"/>
              <w:left w:val="nil"/>
              <w:bottom w:val="single" w:sz="8" w:space="0" w:color="auto"/>
              <w:right w:val="nil"/>
            </w:tcBorders>
            <w:shd w:val="clear" w:color="000000" w:fill="FFFFFF"/>
            <w:vAlign w:val="center"/>
            <w:hideMark/>
          </w:tcPr>
          <w:p w14:paraId="70DB9059"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Datová vrstva</w:t>
            </w:r>
          </w:p>
        </w:tc>
        <w:tc>
          <w:tcPr>
            <w:tcW w:w="1415" w:type="dxa"/>
            <w:tcBorders>
              <w:top w:val="single" w:sz="4" w:space="0" w:color="auto"/>
              <w:left w:val="nil"/>
              <w:bottom w:val="single" w:sz="8" w:space="0" w:color="auto"/>
              <w:right w:val="nil"/>
            </w:tcBorders>
            <w:shd w:val="clear" w:color="000000" w:fill="FFFFFF"/>
            <w:vAlign w:val="center"/>
            <w:hideMark/>
          </w:tcPr>
          <w:p w14:paraId="323D990C"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Výchozí reprezentace</w:t>
            </w:r>
          </w:p>
        </w:tc>
        <w:tc>
          <w:tcPr>
            <w:tcW w:w="1395" w:type="dxa"/>
            <w:tcBorders>
              <w:top w:val="single" w:sz="4" w:space="0" w:color="auto"/>
              <w:left w:val="nil"/>
              <w:bottom w:val="single" w:sz="8" w:space="0" w:color="auto"/>
              <w:right w:val="nil"/>
            </w:tcBorders>
            <w:shd w:val="clear" w:color="000000" w:fill="FFFFFF"/>
            <w:vAlign w:val="center"/>
            <w:hideMark/>
          </w:tcPr>
          <w:p w14:paraId="00253ECD"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Výchozí formát</w:t>
            </w:r>
          </w:p>
        </w:tc>
        <w:tc>
          <w:tcPr>
            <w:tcW w:w="1316" w:type="dxa"/>
            <w:tcBorders>
              <w:top w:val="single" w:sz="4" w:space="0" w:color="auto"/>
              <w:left w:val="nil"/>
              <w:bottom w:val="single" w:sz="8" w:space="0" w:color="auto"/>
              <w:right w:val="nil"/>
            </w:tcBorders>
            <w:shd w:val="clear" w:color="000000" w:fill="FFFFFF"/>
            <w:vAlign w:val="center"/>
            <w:hideMark/>
          </w:tcPr>
          <w:p w14:paraId="2FE6DEFE"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Cílová reprezentace</w:t>
            </w:r>
          </w:p>
        </w:tc>
        <w:tc>
          <w:tcPr>
            <w:tcW w:w="1930" w:type="dxa"/>
            <w:tcBorders>
              <w:top w:val="single" w:sz="4" w:space="0" w:color="auto"/>
              <w:left w:val="nil"/>
              <w:bottom w:val="single" w:sz="8" w:space="0" w:color="auto"/>
              <w:right w:val="nil"/>
            </w:tcBorders>
            <w:shd w:val="clear" w:color="000000" w:fill="FFFFFF"/>
            <w:vAlign w:val="center"/>
            <w:hideMark/>
          </w:tcPr>
          <w:p w14:paraId="470589AC"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Cílový formát</w:t>
            </w:r>
          </w:p>
        </w:tc>
      </w:tr>
      <w:tr w:rsidR="000B61BA" w:rsidRPr="007B5CF8" w14:paraId="03C45D4A" w14:textId="77777777" w:rsidTr="000B61BA">
        <w:trPr>
          <w:trHeight w:val="240"/>
        </w:trPr>
        <w:tc>
          <w:tcPr>
            <w:tcW w:w="1232" w:type="dxa"/>
            <w:vMerge w:val="restart"/>
            <w:tcBorders>
              <w:top w:val="nil"/>
              <w:left w:val="nil"/>
              <w:bottom w:val="single" w:sz="4" w:space="0" w:color="000000"/>
              <w:right w:val="nil"/>
            </w:tcBorders>
            <w:shd w:val="clear" w:color="000000" w:fill="FFFFFF"/>
            <w:vAlign w:val="center"/>
            <w:hideMark/>
          </w:tcPr>
          <w:p w14:paraId="41BB7137"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Tematická</w:t>
            </w:r>
          </w:p>
        </w:tc>
        <w:tc>
          <w:tcPr>
            <w:tcW w:w="1392" w:type="dxa"/>
            <w:tcBorders>
              <w:top w:val="nil"/>
              <w:left w:val="nil"/>
              <w:bottom w:val="nil"/>
              <w:right w:val="nil"/>
            </w:tcBorders>
            <w:shd w:val="clear" w:color="000000" w:fill="FFFFFF"/>
            <w:vAlign w:val="center"/>
            <w:hideMark/>
          </w:tcPr>
          <w:p w14:paraId="4EF32DBC"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 xml:space="preserve">Budovy </w:t>
            </w:r>
            <w:proofErr w:type="gramStart"/>
            <w:r w:rsidRPr="007B5CF8">
              <w:rPr>
                <w:rFonts w:eastAsia="Times New Roman" w:cs="Calibri"/>
                <w:color w:val="000000"/>
                <w:sz w:val="18"/>
                <w:szCs w:val="18"/>
              </w:rPr>
              <w:t>3D</w:t>
            </w:r>
            <w:proofErr w:type="gramEnd"/>
            <w:r w:rsidRPr="007B5CF8">
              <w:rPr>
                <w:rFonts w:eastAsia="Times New Roman" w:cs="Calibri"/>
                <w:color w:val="000000"/>
                <w:sz w:val="18"/>
                <w:szCs w:val="18"/>
              </w:rPr>
              <w:t xml:space="preserve"> </w:t>
            </w:r>
          </w:p>
        </w:tc>
        <w:tc>
          <w:tcPr>
            <w:tcW w:w="1415" w:type="dxa"/>
            <w:tcBorders>
              <w:top w:val="nil"/>
              <w:left w:val="nil"/>
              <w:bottom w:val="nil"/>
              <w:right w:val="nil"/>
            </w:tcBorders>
            <w:shd w:val="clear" w:color="000000" w:fill="FFFFFF"/>
            <w:vAlign w:val="center"/>
            <w:hideMark/>
          </w:tcPr>
          <w:p w14:paraId="622E6E92"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PolygonZ</w:t>
            </w:r>
            <w:proofErr w:type="spellEnd"/>
          </w:p>
        </w:tc>
        <w:tc>
          <w:tcPr>
            <w:tcW w:w="1395" w:type="dxa"/>
            <w:tcBorders>
              <w:top w:val="nil"/>
              <w:left w:val="nil"/>
              <w:bottom w:val="nil"/>
              <w:right w:val="nil"/>
            </w:tcBorders>
            <w:shd w:val="clear" w:color="000000" w:fill="FFFFFF"/>
            <w:vAlign w:val="center"/>
            <w:hideMark/>
          </w:tcPr>
          <w:p w14:paraId="2A54B8BF"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FGDB</w:t>
            </w:r>
          </w:p>
        </w:tc>
        <w:tc>
          <w:tcPr>
            <w:tcW w:w="1316" w:type="dxa"/>
            <w:tcBorders>
              <w:top w:val="nil"/>
              <w:left w:val="nil"/>
              <w:bottom w:val="nil"/>
              <w:right w:val="nil"/>
            </w:tcBorders>
            <w:shd w:val="clear" w:color="000000" w:fill="FFFFFF"/>
            <w:vAlign w:val="center"/>
            <w:hideMark/>
          </w:tcPr>
          <w:p w14:paraId="0F404BD6"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nil"/>
              <w:right w:val="nil"/>
            </w:tcBorders>
            <w:shd w:val="clear" w:color="000000" w:fill="FFFFFF"/>
            <w:vAlign w:val="center"/>
            <w:hideMark/>
          </w:tcPr>
          <w:p w14:paraId="30A9F90E"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glTF</w:t>
            </w:r>
            <w:proofErr w:type="spellEnd"/>
          </w:p>
        </w:tc>
      </w:tr>
      <w:tr w:rsidR="007B5CF8" w:rsidRPr="007B5CF8" w14:paraId="0DECEBC5" w14:textId="77777777" w:rsidTr="000B61BA">
        <w:trPr>
          <w:trHeight w:val="240"/>
        </w:trPr>
        <w:tc>
          <w:tcPr>
            <w:tcW w:w="1232" w:type="dxa"/>
            <w:vMerge/>
            <w:tcBorders>
              <w:top w:val="nil"/>
              <w:left w:val="nil"/>
              <w:bottom w:val="single" w:sz="4" w:space="0" w:color="000000"/>
              <w:right w:val="nil"/>
            </w:tcBorders>
            <w:vAlign w:val="center"/>
            <w:hideMark/>
          </w:tcPr>
          <w:p w14:paraId="1F3B9323" w14:textId="77777777" w:rsidR="007B5CF8" w:rsidRPr="007B5CF8" w:rsidRDefault="007B5CF8" w:rsidP="007B5CF8">
            <w:pPr>
              <w:spacing w:after="0" w:line="240" w:lineRule="auto"/>
              <w:jc w:val="left"/>
              <w:rPr>
                <w:rFonts w:eastAsia="Times New Roman" w:cs="Calibri"/>
                <w:color w:val="000000"/>
                <w:sz w:val="18"/>
                <w:szCs w:val="18"/>
              </w:rPr>
            </w:pPr>
          </w:p>
        </w:tc>
        <w:tc>
          <w:tcPr>
            <w:tcW w:w="1392" w:type="dxa"/>
            <w:tcBorders>
              <w:top w:val="nil"/>
              <w:left w:val="nil"/>
              <w:bottom w:val="single" w:sz="4" w:space="0" w:color="auto"/>
              <w:right w:val="nil"/>
            </w:tcBorders>
            <w:shd w:val="clear" w:color="000000" w:fill="FFFFFF"/>
            <w:vAlign w:val="center"/>
            <w:hideMark/>
          </w:tcPr>
          <w:p w14:paraId="4B88627B"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Terén</w:t>
            </w:r>
          </w:p>
        </w:tc>
        <w:tc>
          <w:tcPr>
            <w:tcW w:w="1415" w:type="dxa"/>
            <w:tcBorders>
              <w:top w:val="nil"/>
              <w:left w:val="nil"/>
              <w:bottom w:val="single" w:sz="4" w:space="0" w:color="auto"/>
              <w:right w:val="nil"/>
            </w:tcBorders>
            <w:shd w:val="clear" w:color="000000" w:fill="FFFFFF"/>
            <w:vAlign w:val="center"/>
            <w:hideMark/>
          </w:tcPr>
          <w:p w14:paraId="4A36EE70"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Bitmapa</w:t>
            </w:r>
          </w:p>
        </w:tc>
        <w:tc>
          <w:tcPr>
            <w:tcW w:w="1395" w:type="dxa"/>
            <w:tcBorders>
              <w:top w:val="nil"/>
              <w:left w:val="nil"/>
              <w:bottom w:val="single" w:sz="4" w:space="0" w:color="auto"/>
              <w:right w:val="nil"/>
            </w:tcBorders>
            <w:shd w:val="clear" w:color="000000" w:fill="FFFFFF"/>
            <w:vAlign w:val="center"/>
            <w:hideMark/>
          </w:tcPr>
          <w:p w14:paraId="38660BCA"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TIFF</w:t>
            </w:r>
          </w:p>
        </w:tc>
        <w:tc>
          <w:tcPr>
            <w:tcW w:w="1316" w:type="dxa"/>
            <w:tcBorders>
              <w:top w:val="nil"/>
              <w:left w:val="nil"/>
              <w:bottom w:val="single" w:sz="4" w:space="0" w:color="auto"/>
              <w:right w:val="nil"/>
            </w:tcBorders>
            <w:shd w:val="clear" w:color="000000" w:fill="FFFFFF"/>
            <w:vAlign w:val="center"/>
            <w:hideMark/>
          </w:tcPr>
          <w:p w14:paraId="3DDF1AB3"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single" w:sz="4" w:space="0" w:color="auto"/>
              <w:right w:val="nil"/>
            </w:tcBorders>
            <w:shd w:val="clear" w:color="000000" w:fill="FFFFFF"/>
            <w:vAlign w:val="center"/>
            <w:hideMark/>
          </w:tcPr>
          <w:p w14:paraId="33102875"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glTF</w:t>
            </w:r>
            <w:proofErr w:type="spellEnd"/>
          </w:p>
        </w:tc>
      </w:tr>
      <w:tr w:rsidR="000B61BA" w:rsidRPr="007B5CF8" w14:paraId="7426B45D" w14:textId="77777777" w:rsidTr="000B61BA">
        <w:trPr>
          <w:trHeight w:val="240"/>
        </w:trPr>
        <w:tc>
          <w:tcPr>
            <w:tcW w:w="1232" w:type="dxa"/>
            <w:vMerge w:val="restart"/>
            <w:tcBorders>
              <w:top w:val="nil"/>
              <w:left w:val="nil"/>
              <w:bottom w:val="single" w:sz="4" w:space="0" w:color="000000"/>
              <w:right w:val="nil"/>
            </w:tcBorders>
            <w:shd w:val="clear" w:color="000000" w:fill="FFFFFF"/>
            <w:vAlign w:val="center"/>
            <w:hideMark/>
          </w:tcPr>
          <w:p w14:paraId="551DA12F"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Topografická</w:t>
            </w:r>
          </w:p>
        </w:tc>
        <w:tc>
          <w:tcPr>
            <w:tcW w:w="1392" w:type="dxa"/>
            <w:tcBorders>
              <w:top w:val="nil"/>
              <w:left w:val="nil"/>
              <w:bottom w:val="nil"/>
              <w:right w:val="nil"/>
            </w:tcBorders>
            <w:shd w:val="clear" w:color="000000" w:fill="FFFFFF"/>
            <w:vAlign w:val="center"/>
            <w:hideMark/>
          </w:tcPr>
          <w:p w14:paraId="6CBD5FE3"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 xml:space="preserve">Budovy </w:t>
            </w:r>
            <w:proofErr w:type="gramStart"/>
            <w:r w:rsidRPr="007B5CF8">
              <w:rPr>
                <w:rFonts w:eastAsia="Times New Roman" w:cs="Calibri"/>
                <w:color w:val="000000"/>
                <w:sz w:val="18"/>
                <w:szCs w:val="18"/>
              </w:rPr>
              <w:t>3D</w:t>
            </w:r>
            <w:proofErr w:type="gramEnd"/>
            <w:r w:rsidRPr="007B5CF8">
              <w:rPr>
                <w:rFonts w:eastAsia="Times New Roman" w:cs="Calibri"/>
                <w:color w:val="000000"/>
                <w:sz w:val="18"/>
                <w:szCs w:val="18"/>
              </w:rPr>
              <w:t xml:space="preserve"> </w:t>
            </w:r>
          </w:p>
        </w:tc>
        <w:tc>
          <w:tcPr>
            <w:tcW w:w="1415" w:type="dxa"/>
            <w:tcBorders>
              <w:top w:val="nil"/>
              <w:left w:val="nil"/>
              <w:bottom w:val="nil"/>
              <w:right w:val="nil"/>
            </w:tcBorders>
            <w:shd w:val="clear" w:color="000000" w:fill="FFFFFF"/>
            <w:vAlign w:val="center"/>
            <w:hideMark/>
          </w:tcPr>
          <w:p w14:paraId="3814832C"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PolygonZ</w:t>
            </w:r>
            <w:proofErr w:type="spellEnd"/>
          </w:p>
        </w:tc>
        <w:tc>
          <w:tcPr>
            <w:tcW w:w="1395" w:type="dxa"/>
            <w:tcBorders>
              <w:top w:val="nil"/>
              <w:left w:val="nil"/>
              <w:bottom w:val="nil"/>
              <w:right w:val="nil"/>
            </w:tcBorders>
            <w:shd w:val="clear" w:color="000000" w:fill="FFFFFF"/>
            <w:vAlign w:val="center"/>
            <w:hideMark/>
          </w:tcPr>
          <w:p w14:paraId="05F904A2"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FGDB</w:t>
            </w:r>
          </w:p>
        </w:tc>
        <w:tc>
          <w:tcPr>
            <w:tcW w:w="1316" w:type="dxa"/>
            <w:tcBorders>
              <w:top w:val="nil"/>
              <w:left w:val="nil"/>
              <w:bottom w:val="nil"/>
              <w:right w:val="nil"/>
            </w:tcBorders>
            <w:shd w:val="clear" w:color="000000" w:fill="FFFFFF"/>
            <w:vAlign w:val="center"/>
            <w:hideMark/>
          </w:tcPr>
          <w:p w14:paraId="3D335F91"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nil"/>
              <w:right w:val="nil"/>
            </w:tcBorders>
            <w:shd w:val="clear" w:color="000000" w:fill="FFFFFF"/>
            <w:vAlign w:val="center"/>
            <w:hideMark/>
          </w:tcPr>
          <w:p w14:paraId="76E617A9"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r>
      <w:tr w:rsidR="007B5CF8" w:rsidRPr="007B5CF8" w14:paraId="7A9AFCF0" w14:textId="77777777" w:rsidTr="000B61BA">
        <w:trPr>
          <w:trHeight w:val="240"/>
        </w:trPr>
        <w:tc>
          <w:tcPr>
            <w:tcW w:w="1232" w:type="dxa"/>
            <w:vMerge/>
            <w:tcBorders>
              <w:top w:val="nil"/>
              <w:left w:val="nil"/>
              <w:bottom w:val="single" w:sz="4" w:space="0" w:color="000000"/>
              <w:right w:val="nil"/>
            </w:tcBorders>
            <w:vAlign w:val="center"/>
            <w:hideMark/>
          </w:tcPr>
          <w:p w14:paraId="0BE24B4D" w14:textId="77777777" w:rsidR="007B5CF8" w:rsidRPr="007B5CF8" w:rsidRDefault="007B5CF8" w:rsidP="007B5CF8">
            <w:pPr>
              <w:spacing w:after="0" w:line="240" w:lineRule="auto"/>
              <w:jc w:val="left"/>
              <w:rPr>
                <w:rFonts w:eastAsia="Times New Roman" w:cs="Calibri"/>
                <w:color w:val="000000"/>
                <w:sz w:val="18"/>
                <w:szCs w:val="18"/>
              </w:rPr>
            </w:pPr>
          </w:p>
        </w:tc>
        <w:tc>
          <w:tcPr>
            <w:tcW w:w="1392" w:type="dxa"/>
            <w:tcBorders>
              <w:top w:val="nil"/>
              <w:left w:val="nil"/>
              <w:bottom w:val="nil"/>
              <w:right w:val="nil"/>
            </w:tcBorders>
            <w:shd w:val="clear" w:color="000000" w:fill="FFFFFF"/>
            <w:vAlign w:val="center"/>
            <w:hideMark/>
          </w:tcPr>
          <w:p w14:paraId="036F71AA"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Terén</w:t>
            </w:r>
          </w:p>
        </w:tc>
        <w:tc>
          <w:tcPr>
            <w:tcW w:w="1415" w:type="dxa"/>
            <w:tcBorders>
              <w:top w:val="nil"/>
              <w:left w:val="nil"/>
              <w:bottom w:val="nil"/>
              <w:right w:val="nil"/>
            </w:tcBorders>
            <w:shd w:val="clear" w:color="000000" w:fill="FFFFFF"/>
            <w:vAlign w:val="center"/>
            <w:hideMark/>
          </w:tcPr>
          <w:p w14:paraId="65682C12"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Bitmapa</w:t>
            </w:r>
          </w:p>
        </w:tc>
        <w:tc>
          <w:tcPr>
            <w:tcW w:w="1395" w:type="dxa"/>
            <w:tcBorders>
              <w:top w:val="nil"/>
              <w:left w:val="nil"/>
              <w:bottom w:val="nil"/>
              <w:right w:val="nil"/>
            </w:tcBorders>
            <w:shd w:val="clear" w:color="000000" w:fill="FFFFFF"/>
            <w:vAlign w:val="center"/>
            <w:hideMark/>
          </w:tcPr>
          <w:p w14:paraId="686F99E9"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TIFF</w:t>
            </w:r>
          </w:p>
        </w:tc>
        <w:tc>
          <w:tcPr>
            <w:tcW w:w="1316" w:type="dxa"/>
            <w:tcBorders>
              <w:top w:val="nil"/>
              <w:left w:val="nil"/>
              <w:bottom w:val="nil"/>
              <w:right w:val="nil"/>
            </w:tcBorders>
            <w:shd w:val="clear" w:color="000000" w:fill="FFFFFF"/>
            <w:vAlign w:val="center"/>
            <w:hideMark/>
          </w:tcPr>
          <w:p w14:paraId="1C7064A6"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nil"/>
              <w:right w:val="nil"/>
            </w:tcBorders>
            <w:shd w:val="clear" w:color="000000" w:fill="FFFFFF"/>
            <w:vAlign w:val="center"/>
            <w:hideMark/>
          </w:tcPr>
          <w:p w14:paraId="1ED20874"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r>
      <w:tr w:rsidR="007B5CF8" w:rsidRPr="007B5CF8" w14:paraId="7EC3EBF6" w14:textId="77777777" w:rsidTr="000B61BA">
        <w:trPr>
          <w:trHeight w:val="240"/>
        </w:trPr>
        <w:tc>
          <w:tcPr>
            <w:tcW w:w="1232" w:type="dxa"/>
            <w:vMerge/>
            <w:tcBorders>
              <w:top w:val="nil"/>
              <w:left w:val="nil"/>
              <w:bottom w:val="single" w:sz="4" w:space="0" w:color="000000"/>
              <w:right w:val="nil"/>
            </w:tcBorders>
            <w:vAlign w:val="center"/>
            <w:hideMark/>
          </w:tcPr>
          <w:p w14:paraId="26E6893C" w14:textId="77777777" w:rsidR="007B5CF8" w:rsidRPr="007B5CF8" w:rsidRDefault="007B5CF8" w:rsidP="007B5CF8">
            <w:pPr>
              <w:spacing w:after="0" w:line="240" w:lineRule="auto"/>
              <w:jc w:val="left"/>
              <w:rPr>
                <w:rFonts w:eastAsia="Times New Roman" w:cs="Calibri"/>
                <w:color w:val="000000"/>
                <w:sz w:val="18"/>
                <w:szCs w:val="18"/>
              </w:rPr>
            </w:pPr>
          </w:p>
        </w:tc>
        <w:tc>
          <w:tcPr>
            <w:tcW w:w="1392" w:type="dxa"/>
            <w:tcBorders>
              <w:top w:val="nil"/>
              <w:left w:val="nil"/>
              <w:bottom w:val="single" w:sz="4" w:space="0" w:color="auto"/>
              <w:right w:val="nil"/>
            </w:tcBorders>
            <w:shd w:val="clear" w:color="000000" w:fill="FFFFFF"/>
            <w:vAlign w:val="center"/>
            <w:hideMark/>
          </w:tcPr>
          <w:p w14:paraId="752B9AFC"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Textura terénu</w:t>
            </w:r>
          </w:p>
        </w:tc>
        <w:tc>
          <w:tcPr>
            <w:tcW w:w="1415" w:type="dxa"/>
            <w:tcBorders>
              <w:top w:val="nil"/>
              <w:left w:val="nil"/>
              <w:bottom w:val="single" w:sz="4" w:space="0" w:color="auto"/>
              <w:right w:val="nil"/>
            </w:tcBorders>
            <w:shd w:val="clear" w:color="000000" w:fill="FFFFFF"/>
            <w:vAlign w:val="center"/>
            <w:hideMark/>
          </w:tcPr>
          <w:p w14:paraId="24E5ADBC"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Vektorová data</w:t>
            </w:r>
          </w:p>
        </w:tc>
        <w:tc>
          <w:tcPr>
            <w:tcW w:w="1395" w:type="dxa"/>
            <w:tcBorders>
              <w:top w:val="nil"/>
              <w:left w:val="nil"/>
              <w:bottom w:val="single" w:sz="4" w:space="0" w:color="auto"/>
              <w:right w:val="nil"/>
            </w:tcBorders>
            <w:shd w:val="clear" w:color="000000" w:fill="FFFFFF"/>
            <w:vAlign w:val="center"/>
            <w:hideMark/>
          </w:tcPr>
          <w:p w14:paraId="1A46C643"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Služba</w:t>
            </w:r>
          </w:p>
        </w:tc>
        <w:tc>
          <w:tcPr>
            <w:tcW w:w="1316" w:type="dxa"/>
            <w:tcBorders>
              <w:top w:val="nil"/>
              <w:left w:val="nil"/>
              <w:bottom w:val="single" w:sz="4" w:space="0" w:color="auto"/>
              <w:right w:val="nil"/>
            </w:tcBorders>
            <w:shd w:val="clear" w:color="000000" w:fill="FFFFFF"/>
            <w:vAlign w:val="center"/>
            <w:hideMark/>
          </w:tcPr>
          <w:p w14:paraId="2830BE53"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Bitmapa</w:t>
            </w:r>
          </w:p>
        </w:tc>
        <w:tc>
          <w:tcPr>
            <w:tcW w:w="1930" w:type="dxa"/>
            <w:tcBorders>
              <w:top w:val="nil"/>
              <w:left w:val="nil"/>
              <w:bottom w:val="single" w:sz="4" w:space="0" w:color="auto"/>
              <w:right w:val="nil"/>
            </w:tcBorders>
            <w:shd w:val="clear" w:color="000000" w:fill="FFFFFF"/>
            <w:vAlign w:val="center"/>
            <w:hideMark/>
          </w:tcPr>
          <w:p w14:paraId="710242A7"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 xml:space="preserve">PNG / </w:t>
            </w:r>
            <w:proofErr w:type="spellStart"/>
            <w:r w:rsidRPr="007B5CF8">
              <w:rPr>
                <w:rFonts w:eastAsia="Times New Roman" w:cs="Calibri"/>
                <w:color w:val="000000"/>
                <w:sz w:val="18"/>
                <w:szCs w:val="18"/>
              </w:rPr>
              <w:t>WebP</w:t>
            </w:r>
            <w:proofErr w:type="spellEnd"/>
            <w:r w:rsidRPr="007B5CF8">
              <w:rPr>
                <w:rFonts w:eastAsia="Times New Roman" w:cs="Calibri"/>
                <w:color w:val="000000"/>
                <w:sz w:val="18"/>
                <w:szCs w:val="18"/>
              </w:rPr>
              <w:t xml:space="preserve"> / KTX2</w:t>
            </w:r>
          </w:p>
        </w:tc>
      </w:tr>
    </w:tbl>
    <w:p w14:paraId="67393C16" w14:textId="3805A5BA" w:rsidR="00EB6E42" w:rsidRDefault="00EB6E42" w:rsidP="00EB6E42">
      <w:pPr>
        <w:pStyle w:val="Normlnprvnodsazen"/>
        <w:ind w:firstLine="0"/>
        <w:rPr>
          <w:lang w:eastAsia="en-US"/>
        </w:rPr>
      </w:pPr>
    </w:p>
    <w:p w14:paraId="07DD13F8" w14:textId="707C78C7" w:rsidR="001941CD" w:rsidRPr="001941CD" w:rsidRDefault="001941CD" w:rsidP="001941CD">
      <w:pPr>
        <w:pStyle w:val="Malnadpis"/>
        <w:rPr>
          <w:vertAlign w:val="superscript"/>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6A9C79F6" w14:textId="631BA9C5" w:rsidR="00E47D3C" w:rsidRDefault="00EB6E42" w:rsidP="00E47D3C">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 a PLOCHA_KOD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1B7830">
        <w:instrText xml:space="preserve"> ADDIN ZOTERO_ITEM CSL_CITATION {"citationID":"MpY6bVEK","properties":{"formattedCitation":"(Hor\\uc0\\u225{}k 2023)","plainCitation":"(Horák 2023)","noteIndex":0},"citationItems":[{"id":2091,"uris":["http://zotero.org/groups/4599106/items/FU6XW77C"],"itemData":{"id":2091,"type":"software","abstract":"arcgis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1B7830" w:rsidRPr="001B7830">
        <w:rPr>
          <w:rFonts w:cs="Times New Roman"/>
          <w:szCs w:val="24"/>
        </w:rPr>
        <w:t>(Horák 2023)</w:t>
      </w:r>
      <w:r w:rsidR="00423918">
        <w:fldChar w:fldCharType="end"/>
      </w:r>
      <w:r w:rsidR="00423918">
        <w:t>, který datové modely sjednotil a opravil přiřazení atributů na základě geometrie jednotlivých ploch</w:t>
      </w:r>
      <w:r w:rsidR="009C3277">
        <w:rPr>
          <w:rStyle w:val="FootnoteReference"/>
        </w:rPr>
        <w:footnoteReference w:id="6"/>
      </w:r>
      <w:r w:rsidR="00423918">
        <w:t xml:space="preserve">. </w:t>
      </w:r>
      <w:r w:rsidR="009C3277">
        <w:t xml:space="preserve">Schopnost skriptu procházet a modifikovat data všech lokalit byla využita i pro přidání a naplení nových atributů. Zároveň byl skript napsán tak aby byl rozšiřitelný o libovolné mapování </w:t>
      </w:r>
      <w:r w:rsidR="001B7830">
        <w:t xml:space="preserve">nových atributů. </w:t>
      </w:r>
      <w:r w:rsidR="0043222E">
        <w:t xml:space="preserve">Možnost přistupovat a modifikovat všechny lokality 3D modelu umožňuje </w:t>
      </w:r>
      <w:r w:rsidR="00075E05">
        <w:t>přípravu</w:t>
      </w:r>
      <w:r w:rsidR="0043222E">
        <w:t xml:space="preserve"> dat pro vizualizaci pro všechny lokality. Tato funkcionalita je vhodná, jelikož </w:t>
      </w:r>
      <w:r w:rsidR="00075E05">
        <w:t xml:space="preserve">zobrazení velkého množství dat v </w:t>
      </w:r>
      <w:r w:rsidR="0043222E">
        <w:t xml:space="preserve">řešeních </w:t>
      </w:r>
      <w:r w:rsidR="00075E05">
        <w:t xml:space="preserve">jako </w:t>
      </w:r>
      <w:r w:rsidR="0043222E">
        <w:t xml:space="preserve">CE, </w:t>
      </w:r>
      <w:proofErr w:type="spellStart"/>
      <w:proofErr w:type="gramStart"/>
      <w:r w:rsidR="0043222E">
        <w:t>Blender</w:t>
      </w:r>
      <w:proofErr w:type="spellEnd"/>
      <w:proofErr w:type="gramEnd"/>
      <w:r w:rsidR="0043222E">
        <w:t xml:space="preserve"> a hlavně webové </w:t>
      </w:r>
      <w:proofErr w:type="spellStart"/>
      <w:r w:rsidR="0043222E">
        <w:t>renderovací</w:t>
      </w:r>
      <w:proofErr w:type="spellEnd"/>
      <w:r w:rsidR="0043222E">
        <w:t xml:space="preserve"> </w:t>
      </w:r>
      <w:proofErr w:type="spellStart"/>
      <w:r w:rsidR="0043222E">
        <w:t>enginy</w:t>
      </w:r>
      <w:proofErr w:type="spellEnd"/>
      <w:r w:rsidR="0043222E">
        <w:t xml:space="preserve"> </w:t>
      </w:r>
      <w:r w:rsidR="00075E05">
        <w:t>je problematické.</w:t>
      </w:r>
      <w:r w:rsidR="00E47D3C">
        <w:t xml:space="preserve"> </w:t>
      </w:r>
    </w:p>
    <w:p w14:paraId="4A9149EF" w14:textId="571F6618" w:rsidR="001941CD" w:rsidRPr="001941CD" w:rsidRDefault="00075E05" w:rsidP="001941CD">
      <w:pPr>
        <w:pStyle w:val="Normlnprvnodsazen"/>
        <w:rPr>
          <w:lang w:val="en-US"/>
        </w:rPr>
      </w:pPr>
      <w:r>
        <w:lastRenderedPageBreak/>
        <w:t xml:space="preserve"> </w:t>
      </w:r>
      <w:r w:rsidR="001941CD" w:rsidRPr="001941CD">
        <w:rPr>
          <w:highlight w:val="yellow"/>
        </w:rPr>
        <w:t>Na základě této funkcionality je tedy možné předpřipravit vizualizace pro dané lokality které je následně v rámci webové vizualizace dynamicky načítat na základě uživatelského vstupu.</w:t>
      </w:r>
      <w:r w:rsidR="001941CD">
        <w:t xml:space="preserve">  - </w:t>
      </w:r>
      <w:r w:rsidR="001941CD" w:rsidRPr="001941CD">
        <w:rPr>
          <w:highlight w:val="yellow"/>
          <w:lang w:val="en-US"/>
        </w:rPr>
        <w:t xml:space="preserve">#TODO – </w:t>
      </w:r>
      <w:proofErr w:type="spellStart"/>
      <w:r w:rsidR="001941CD" w:rsidRPr="001941CD">
        <w:rPr>
          <w:highlight w:val="yellow"/>
          <w:lang w:val="en-US"/>
        </w:rPr>
        <w:t>tohle</w:t>
      </w:r>
      <w:proofErr w:type="spellEnd"/>
      <w:r w:rsidR="001941CD" w:rsidRPr="001941CD">
        <w:rPr>
          <w:highlight w:val="yellow"/>
          <w:lang w:val="en-US"/>
        </w:rPr>
        <w:t xml:space="preserve"> by </w:t>
      </w:r>
      <w:proofErr w:type="spellStart"/>
      <w:r w:rsidR="001941CD" w:rsidRPr="001941CD">
        <w:rPr>
          <w:highlight w:val="yellow"/>
          <w:lang w:val="en-US"/>
        </w:rPr>
        <w:t>bylo</w:t>
      </w:r>
      <w:proofErr w:type="spellEnd"/>
      <w:r w:rsidR="001941CD" w:rsidRPr="001941CD">
        <w:rPr>
          <w:highlight w:val="yellow"/>
          <w:lang w:val="en-US"/>
        </w:rPr>
        <w:t xml:space="preserve"> super</w:t>
      </w:r>
    </w:p>
    <w:p w14:paraId="15271FEC" w14:textId="1EDD5A3E" w:rsidR="009C3277" w:rsidRDefault="001B7830" w:rsidP="001B7830">
      <w:pPr>
        <w:pStyle w:val="Normlnprvnodsazen"/>
      </w:pPr>
      <w:r w:rsidRPr="001B7830">
        <w:rPr>
          <w:highlight w:val="yellow"/>
        </w:rPr>
        <w:t>Link</w:t>
      </w:r>
      <w:r w:rsidRPr="001B7830">
        <w:rPr>
          <w:highlight w:val="yellow"/>
          <w:lang w:val="en-US"/>
        </w:rPr>
        <w:t xml:space="preserve">: </w:t>
      </w:r>
      <w:r w:rsidR="009C3277" w:rsidRPr="001B7830">
        <w:rPr>
          <w:highlight w:val="yellow"/>
        </w:rPr>
        <w:t>(</w:t>
      </w:r>
      <w:hyperlink r:id="rId71" w:history="1">
        <w:r w:rsidRPr="001B7830">
          <w:rPr>
            <w:rStyle w:val="Hyperlink"/>
            <w:highlight w:val="yellow"/>
          </w:rPr>
          <w:t>https://github.com/jendahorak/kam-topgis-batch-loader.git</w:t>
        </w:r>
      </w:hyperlink>
      <w:r w:rsidR="009C3277" w:rsidRPr="001B7830">
        <w:rPr>
          <w:highlight w:val="yellow"/>
        </w:rPr>
        <w:t>)</w:t>
      </w:r>
      <w:r w:rsidRPr="001B7830">
        <w:rPr>
          <w:highlight w:val="yellow"/>
        </w:rPr>
        <w:t>.</w:t>
      </w:r>
      <w:r w:rsidRPr="001B7830">
        <w:t xml:space="preserve"> </w:t>
      </w:r>
    </w:p>
    <w:p w14:paraId="1BE8C3FA" w14:textId="7B2D7D3C" w:rsidR="00E47D3C" w:rsidRDefault="00E47D3C" w:rsidP="001B7830">
      <w:pPr>
        <w:pStyle w:val="Normlnprvnodsazen"/>
      </w:pPr>
      <w:r>
        <w:t xml:space="preserve">Skript byl integrován do procesu přípravy dat modelu města pro vizualizaci i v rámci aplikací Kanceláře Architekta města Brna </w:t>
      </w:r>
      <w:r w:rsidRPr="00E47D3C">
        <w:rPr>
          <w:highlight w:val="yellow"/>
        </w:rPr>
        <w:t>viz. Obr. X</w:t>
      </w:r>
      <w:r>
        <w:t xml:space="preserve">. </w:t>
      </w:r>
    </w:p>
    <w:p w14:paraId="6EBD6418" w14:textId="7264F5F7" w:rsidR="001941CD" w:rsidRPr="001941CD" w:rsidRDefault="001941CD" w:rsidP="001941CD">
      <w:pPr>
        <w:pStyle w:val="Malnadpis"/>
      </w:pPr>
      <w:r>
        <w:t xml:space="preserve">City </w:t>
      </w:r>
      <w:proofErr w:type="spellStart"/>
      <w:r>
        <w:t>Engine</w:t>
      </w:r>
      <w:proofErr w:type="spellEnd"/>
    </w:p>
    <w:p w14:paraId="3803EA7B" w14:textId="7C3AEFF1" w:rsidR="00990624" w:rsidRDefault="00A94302" w:rsidP="00990624">
      <w:pPr>
        <w:pStyle w:val="Normlnprvnodsazen"/>
        <w:ind w:firstLine="0"/>
      </w:pPr>
      <w:r>
        <w:t>Software City</w:t>
      </w:r>
      <w:r w:rsidR="00AA0C0C">
        <w:t xml:space="preserve"> </w:t>
      </w:r>
      <w:proofErr w:type="spellStart"/>
      <w:r>
        <w:t>Engine</w:t>
      </w:r>
      <w:proofErr w:type="spellEnd"/>
      <w:r>
        <w:t xml:space="preserve"> </w:t>
      </w:r>
      <w:r w:rsidR="00AA0C0C">
        <w:t xml:space="preserve">(CE) </w:t>
      </w:r>
      <w:r>
        <w:t xml:space="preserve">umožňuje převod geoprostorových dat (ESRI formátů) do formátů využívaných v 3D grafice. V rámci této práce je City </w:t>
      </w:r>
      <w:proofErr w:type="spellStart"/>
      <w:r>
        <w:t>Engine</w:t>
      </w:r>
      <w:proofErr w:type="spellEnd"/>
      <w:r>
        <w:t xml:space="preserv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 </w:t>
      </w:r>
      <w:r w:rsidR="00990624">
        <w:t xml:space="preserve">Následně CE poskytuje exportér do </w:t>
      </w:r>
      <w:proofErr w:type="spellStart"/>
      <w:r w:rsidR="00990624">
        <w:t>gltf</w:t>
      </w:r>
      <w:proofErr w:type="spellEnd"/>
      <w:r w:rsidR="00990624">
        <w:t xml:space="preserve"> formátu, který umožňuje volbu obsáhnout jak </w:t>
      </w:r>
      <w:proofErr w:type="gramStart"/>
      <w:r w:rsidR="00990624">
        <w:t>terén</w:t>
      </w:r>
      <w:proofErr w:type="gramEnd"/>
      <w:r w:rsidR="00990624">
        <w:t xml:space="preserve"> tak generované modely.</w:t>
      </w:r>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77777777" w:rsidR="00256200" w:rsidRDefault="00256200" w:rsidP="00990624">
      <w:pPr>
        <w:pStyle w:val="Normlnprvnodsazen"/>
        <w:ind w:firstLine="0"/>
      </w:pPr>
      <w:r w:rsidRPr="00256200">
        <w:t xml:space="preserve">Zde vyvstává </w:t>
      </w:r>
      <w:proofErr w:type="gramStart"/>
      <w:r w:rsidRPr="00256200">
        <w:t>otázka</w:t>
      </w:r>
      <w:proofErr w:type="gramEnd"/>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w:t>
      </w:r>
      <w:proofErr w:type="gramStart"/>
      <w:r w:rsidRPr="00256200">
        <w:t>3D</w:t>
      </w:r>
      <w:proofErr w:type="gramEnd"/>
      <w:r w:rsidRPr="00256200">
        <w:t xml:space="preserve"> dat, která je pro následné využití ve VP klíčová. Ačkoliv CE poskytuje možnosti optimalizace, bylo zjištěno, že tyto nástroje </w:t>
      </w:r>
      <w:proofErr w:type="gramStart"/>
      <w:r w:rsidRPr="00256200">
        <w:t>neřeší</w:t>
      </w:r>
      <w:proofErr w:type="gramEnd"/>
      <w:r w:rsidRPr="00256200">
        <w:t xml:space="preserve"> specifika vybraných dat.</w:t>
      </w:r>
      <w:r>
        <w:t xml:space="preserve"> Zároveň </w:t>
      </w:r>
      <w:proofErr w:type="spellStart"/>
      <w:r>
        <w:t>Blender</w:t>
      </w:r>
      <w:proofErr w:type="spellEnd"/>
      <w:r>
        <w:t xml:space="preserve"> poskytuje vlastní exportér do </w:t>
      </w:r>
      <w:proofErr w:type="spellStart"/>
      <w:r>
        <w:t>glTF</w:t>
      </w:r>
      <w:proofErr w:type="spellEnd"/>
      <w:r>
        <w:t xml:space="preserve">, pro jehož možnosti je ve webových renderováních </w:t>
      </w:r>
      <w:proofErr w:type="spellStart"/>
      <w:r>
        <w:t>enginech</w:t>
      </w:r>
      <w:proofErr w:type="spellEnd"/>
      <w:r>
        <w:t xml:space="preserve"> a nástrojích široká kompatibilita. Zároveň je </w:t>
      </w:r>
      <w:proofErr w:type="spellStart"/>
      <w:r>
        <w:t>Blender</w:t>
      </w:r>
      <w:proofErr w:type="spellEnd"/>
      <w:r>
        <w:t xml:space="preserve"> ústředním nástrojem pro návrh výsledné scény při tvorbě VP, jelikož poskytuje pokročilé editační možnosti v rámci uživatelského rozhraní. </w:t>
      </w:r>
      <w:proofErr w:type="spellStart"/>
      <w:r>
        <w:t>Přídáním</w:t>
      </w:r>
      <w:proofErr w:type="spellEnd"/>
      <w:r>
        <w:t xml:space="preserve"> </w:t>
      </w:r>
      <w:proofErr w:type="spellStart"/>
      <w:r>
        <w:t>Blenderu</w:t>
      </w:r>
      <w:proofErr w:type="spellEnd"/>
      <w:r>
        <w:t xml:space="preserve"> do procesu zpracování dat, však přináší další problémy vzniklé na základě kompatibility softwarů. </w:t>
      </w:r>
    </w:p>
    <w:p w14:paraId="687CFE88" w14:textId="2B995594"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 Tento proces byl vyřešen skrze python script s využitím </w:t>
      </w:r>
      <w:proofErr w:type="spellStart"/>
      <w:r>
        <w:t>Blender</w:t>
      </w:r>
      <w:proofErr w:type="spellEnd"/>
      <w:r>
        <w:t xml:space="preserve"> API. 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315C1D53"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t>, což zjednodušuje následnou práci ve webovém prostředí, jelikož není nutné traverzovat prázdné objekty.</w:t>
      </w:r>
    </w:p>
    <w:p w14:paraId="458E96CB" w14:textId="03448A28"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proofErr w:type="gramStart"/>
      <w:r>
        <w:t>terén</w:t>
      </w:r>
      <w:proofErr w:type="gramEnd"/>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16F404A3" w14:textId="6975F561" w:rsidR="00D132E5" w:rsidRDefault="00D132E5" w:rsidP="00256200">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w:t>
      </w:r>
      <w:proofErr w:type="gramStart"/>
      <w:r>
        <w:t>sníží</w:t>
      </w:r>
      <w:proofErr w:type="gramEnd"/>
      <w:r>
        <w:t xml:space="preserve"> podrobnost dané sítě.  </w:t>
      </w:r>
    </w:p>
    <w:p w14:paraId="0CA15375" w14:textId="77777777" w:rsidR="00075E05" w:rsidRPr="00075E05" w:rsidRDefault="00075E05" w:rsidP="001B7830">
      <w:pPr>
        <w:pStyle w:val="Normlnprvnodsazen"/>
        <w:rPr>
          <w:lang w:val="en-US"/>
        </w:rPr>
      </w:pPr>
    </w:p>
    <w:p w14:paraId="1827BBFF" w14:textId="12DECB37" w:rsidR="001B7830" w:rsidRDefault="001B7830" w:rsidP="001B7830">
      <w:pPr>
        <w:pStyle w:val="Normlnprvnodsazen"/>
      </w:pPr>
    </w:p>
    <w:p w14:paraId="4B306FD6" w14:textId="77777777" w:rsidR="001B7830" w:rsidRPr="001B7830" w:rsidRDefault="001B7830" w:rsidP="001B7830">
      <w:pPr>
        <w:pStyle w:val="Normlnprvnodsazen"/>
        <w:ind w:firstLine="0"/>
      </w:pPr>
    </w:p>
    <w:p w14:paraId="01408398" w14:textId="77777777" w:rsidR="001B7830" w:rsidRDefault="001B7830" w:rsidP="001B7830">
      <w:pPr>
        <w:pStyle w:val="Normlnprvnodsazen"/>
      </w:pPr>
    </w:p>
    <w:p w14:paraId="2052E723" w14:textId="5840D992" w:rsidR="009C3277" w:rsidRPr="009C3277" w:rsidRDefault="009C3277" w:rsidP="009C3277">
      <w:pPr>
        <w:pStyle w:val="Normlnprvnodsazen"/>
        <w:ind w:firstLine="0"/>
      </w:pPr>
    </w:p>
    <w:p w14:paraId="0CAE87D2" w14:textId="77777777" w:rsidR="00EB6E42" w:rsidRPr="009C3277" w:rsidRDefault="00EB6E42" w:rsidP="00EB6E42">
      <w:pPr>
        <w:pStyle w:val="Normlnprvnodsazen"/>
        <w:ind w:firstLine="0"/>
        <w:rPr>
          <w:lang w:val="en-US" w:eastAsia="en-US"/>
        </w:rPr>
      </w:pPr>
    </w:p>
    <w:p w14:paraId="14726DBD" w14:textId="086C8A8D" w:rsidR="00354F63" w:rsidRPr="00354F63" w:rsidRDefault="002D6389" w:rsidP="00354F63">
      <w:pPr>
        <w:rPr>
          <w:lang w:val="en-US"/>
        </w:rPr>
      </w:pPr>
      <w:r>
        <w:rPr>
          <w:noProof/>
          <w:lang w:val="en-US"/>
        </w:rPr>
        <w:drawing>
          <wp:inline distT="0" distB="0" distL="0" distR="0" wp14:anchorId="470BF739" wp14:editId="00FFD0D0">
            <wp:extent cx="5579745" cy="5579745"/>
            <wp:effectExtent l="0" t="0" r="1905" b="1905"/>
            <wp:docPr id="641909528"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09528" name="Picture 7" descr="A map of a city&#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79745" cy="5579745"/>
                    </a:xfrm>
                    <a:prstGeom prst="rect">
                      <a:avLst/>
                    </a:prstGeom>
                  </pic:spPr>
                </pic:pic>
              </a:graphicData>
            </a:graphic>
          </wp:inline>
        </w:drawing>
      </w:r>
    </w:p>
    <w:p w14:paraId="21F3B182" w14:textId="77777777" w:rsidR="005219F7" w:rsidRPr="00C03453" w:rsidRDefault="005219F7" w:rsidP="005219F7">
      <w:pPr>
        <w:pStyle w:val="Malnadpis"/>
        <w:rPr>
          <w:lang w:val="en-US"/>
        </w:rPr>
      </w:pPr>
    </w:p>
    <w:p w14:paraId="3CDEDFE6" w14:textId="53FE503F" w:rsidR="00296350" w:rsidRDefault="00296350" w:rsidP="00296350">
      <w:pPr>
        <w:pStyle w:val="Normlnprvnodsazen"/>
        <w:ind w:firstLine="0"/>
        <w:rPr>
          <w:lang w:eastAsia="en-US"/>
        </w:rPr>
      </w:pPr>
    </w:p>
    <w:p w14:paraId="091653AB" w14:textId="0B08B7C6" w:rsidR="00841B47" w:rsidRDefault="00841B47" w:rsidP="00841B47">
      <w:pPr>
        <w:pStyle w:val="Normlnprvnodsazen"/>
        <w:keepNext/>
        <w:ind w:firstLine="0"/>
      </w:pPr>
    </w:p>
    <w:p w14:paraId="52D8EBDB" w14:textId="155F1FDF" w:rsidR="00841B47" w:rsidRPr="00296350" w:rsidRDefault="00841B47" w:rsidP="00841B47">
      <w:pPr>
        <w:pStyle w:val="Caption"/>
      </w:pPr>
      <w:r>
        <w:t xml:space="preserve">Obr. </w:t>
      </w:r>
      <w:r>
        <w:fldChar w:fldCharType="begin"/>
      </w:r>
      <w:r>
        <w:instrText xml:space="preserve"> SEQ Obr. \* ARABIC </w:instrText>
      </w:r>
      <w:r>
        <w:fldChar w:fldCharType="separate"/>
      </w:r>
      <w:r w:rsidR="0027655C">
        <w:rPr>
          <w:noProof/>
        </w:rPr>
        <w:t>32</w:t>
      </w:r>
      <w:r>
        <w:fldChar w:fldCharType="end"/>
      </w:r>
      <w:r>
        <w:t xml:space="preserve"> Datový model 3D modelu budov Brna. vlastní zpracování</w:t>
      </w:r>
    </w:p>
    <w:p w14:paraId="3D368E07" w14:textId="59147265" w:rsidR="00C150AE" w:rsidRPr="001E00CB" w:rsidRDefault="00C150AE" w:rsidP="00C150AE">
      <w:pPr>
        <w:pStyle w:val="Normlnprvnodsazen"/>
        <w:ind w:firstLine="0"/>
        <w:rPr>
          <w:b/>
          <w:bCs/>
          <w:highlight w:val="yellow"/>
        </w:rPr>
      </w:pPr>
      <w:r w:rsidRPr="001E00CB">
        <w:rPr>
          <w:b/>
          <w:bCs/>
          <w:highlight w:val="yellow"/>
        </w:rPr>
        <w:t>GEOG DATA (</w:t>
      </w:r>
      <w:proofErr w:type="spellStart"/>
      <w:r w:rsidRPr="001E00CB">
        <w:rPr>
          <w:b/>
          <w:bCs/>
          <w:highlight w:val="yellow"/>
        </w:rPr>
        <w:t>brainstroming</w:t>
      </w:r>
      <w:proofErr w:type="spellEnd"/>
      <w:r w:rsidRPr="001E00CB">
        <w:rPr>
          <w:b/>
          <w:bCs/>
          <w:highlight w:val="yellow"/>
        </w:rPr>
        <w:t xml:space="preserve"> možností</w:t>
      </w:r>
      <w:r w:rsidR="00744951" w:rsidRPr="001E00CB">
        <w:rPr>
          <w:b/>
          <w:bCs/>
          <w:highlight w:val="yellow"/>
        </w:rPr>
        <w:t xml:space="preserve"> – shrnuto oficiálně nad</w:t>
      </w:r>
      <w:r w:rsidRPr="001E00CB">
        <w:rPr>
          <w:b/>
          <w:bCs/>
          <w:highlight w:val="yellow"/>
        </w:rPr>
        <w:t>):</w:t>
      </w:r>
    </w:p>
    <w:p w14:paraId="70F36E25" w14:textId="77777777" w:rsidR="00C150AE" w:rsidRPr="001E00CB" w:rsidRDefault="00C150AE" w:rsidP="00C150AE">
      <w:pPr>
        <w:pStyle w:val="Normlnprvnodsazen"/>
        <w:numPr>
          <w:ilvl w:val="0"/>
          <w:numId w:val="7"/>
        </w:numPr>
        <w:rPr>
          <w:highlight w:val="yellow"/>
        </w:rPr>
      </w:pPr>
      <w:r w:rsidRPr="001E00CB">
        <w:rPr>
          <w:highlight w:val="yellow"/>
        </w:rPr>
        <w:t xml:space="preserve">Terén </w:t>
      </w:r>
    </w:p>
    <w:p w14:paraId="45D5743B"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vrstevnice, hypsometrie </w:t>
      </w:r>
    </w:p>
    <w:p w14:paraId="28D8DFC4" w14:textId="77777777" w:rsidR="00C150AE" w:rsidRPr="001E00CB" w:rsidRDefault="00C150AE" w:rsidP="00C150AE">
      <w:pPr>
        <w:pStyle w:val="Normlnprvnodsazen"/>
        <w:numPr>
          <w:ilvl w:val="2"/>
          <w:numId w:val="7"/>
        </w:numPr>
        <w:rPr>
          <w:highlight w:val="yellow"/>
        </w:rPr>
      </w:pPr>
      <w:r w:rsidRPr="001E00CB">
        <w:rPr>
          <w:highlight w:val="yellow"/>
        </w:rPr>
        <w:t xml:space="preserve">Tech: </w:t>
      </w:r>
    </w:p>
    <w:p w14:paraId="230D1DFF"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49449787" w14:textId="77777777" w:rsidR="00C150AE" w:rsidRPr="001E00CB" w:rsidRDefault="00C150AE" w:rsidP="00C150AE">
      <w:pPr>
        <w:pStyle w:val="Normlnprvnodsazen"/>
        <w:numPr>
          <w:ilvl w:val="4"/>
          <w:numId w:val="7"/>
        </w:numPr>
        <w:rPr>
          <w:highlight w:val="yellow"/>
        </w:rPr>
      </w:pPr>
      <w:r w:rsidRPr="001E00CB">
        <w:rPr>
          <w:highlight w:val="yellow"/>
        </w:rPr>
        <w:t>zdroj: lokálně, služby – WMS, REST</w:t>
      </w:r>
    </w:p>
    <w:p w14:paraId="6775F25A" w14:textId="77777777" w:rsidR="00C150AE" w:rsidRPr="001E00CB" w:rsidRDefault="00C150AE" w:rsidP="00C150AE">
      <w:pPr>
        <w:pStyle w:val="Normlnprvnodsazen"/>
        <w:numPr>
          <w:ilvl w:val="3"/>
          <w:numId w:val="7"/>
        </w:numPr>
        <w:rPr>
          <w:highlight w:val="yellow"/>
        </w:rPr>
      </w:pPr>
      <w:r w:rsidRPr="001E00CB">
        <w:rPr>
          <w:highlight w:val="yellow"/>
        </w:rPr>
        <w:lastRenderedPageBreak/>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32DF5E82" w14:textId="77777777" w:rsidR="00C150AE" w:rsidRPr="001E00CB" w:rsidRDefault="00C150AE" w:rsidP="00C150AE">
      <w:pPr>
        <w:pStyle w:val="Normlnprvnodsazen"/>
        <w:numPr>
          <w:ilvl w:val="4"/>
          <w:numId w:val="7"/>
        </w:numPr>
        <w:rPr>
          <w:highlight w:val="yellow"/>
        </w:rPr>
      </w:pPr>
      <w:r w:rsidRPr="001E00CB">
        <w:rPr>
          <w:highlight w:val="yellow"/>
        </w:rPr>
        <w:t>zdroj: lokálně, služby – WFS, REST</w:t>
      </w:r>
    </w:p>
    <w:p w14:paraId="3E3965B6"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povrch </w:t>
      </w:r>
    </w:p>
    <w:p w14:paraId="3AFFD1B5" w14:textId="77777777" w:rsidR="00C150AE" w:rsidRPr="001E00CB" w:rsidRDefault="00C150AE" w:rsidP="00C150AE">
      <w:pPr>
        <w:pStyle w:val="Normlnprvnodsazen"/>
        <w:numPr>
          <w:ilvl w:val="2"/>
          <w:numId w:val="7"/>
        </w:numPr>
        <w:rPr>
          <w:highlight w:val="yellow"/>
        </w:rPr>
      </w:pPr>
      <w:r w:rsidRPr="001E00CB">
        <w:rPr>
          <w:highlight w:val="yellow"/>
        </w:rPr>
        <w:t>Tech:</w:t>
      </w:r>
    </w:p>
    <w:p w14:paraId="031CD763"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w:t>
      </w:r>
      <w:proofErr w:type="spellStart"/>
      <w:r w:rsidRPr="001E00CB">
        <w:rPr>
          <w:highlight w:val="yellow"/>
        </w:rPr>
        <w:t>tin</w:t>
      </w:r>
      <w:proofErr w:type="spellEnd"/>
      <w:r w:rsidRPr="001E00CB">
        <w:rPr>
          <w:highlight w:val="yellow"/>
        </w:rPr>
        <w:t xml:space="preserve"> (</w:t>
      </w:r>
      <w:proofErr w:type="spellStart"/>
      <w:r w:rsidRPr="001E00CB">
        <w:rPr>
          <w:highlight w:val="yellow"/>
        </w:rPr>
        <w:t>gltf</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tiles</w:t>
      </w:r>
      <w:proofErr w:type="spellEnd"/>
      <w:r w:rsidRPr="001E00CB">
        <w:rPr>
          <w:highlight w:val="yellow"/>
        </w:rPr>
        <w:t>, i3s atd.)</w:t>
      </w:r>
    </w:p>
    <w:p w14:paraId="047FA126"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2F55DA6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proofErr w:type="gramStart"/>
      <w:r w:rsidRPr="001E00CB">
        <w:rPr>
          <w:highlight w:val="yellow"/>
        </w:rPr>
        <w:t>gltf</w:t>
      </w:r>
      <w:proofErr w:type="spellEnd"/>
      <w:r w:rsidRPr="001E00CB">
        <w:rPr>
          <w:highlight w:val="yellow"/>
        </w:rPr>
        <w:t xml:space="preserve"> - nemůže</w:t>
      </w:r>
      <w:proofErr w:type="gramEnd"/>
      <w:r w:rsidRPr="001E00CB">
        <w:rPr>
          <w:highlight w:val="yellow"/>
        </w:rPr>
        <w:t xml:space="preserve"> být velké území – moc dat, popř. nějaký on </w:t>
      </w:r>
      <w:proofErr w:type="spellStart"/>
      <w:r w:rsidRPr="001E00CB">
        <w:rPr>
          <w:highlight w:val="yellow"/>
        </w:rPr>
        <w:t>demand</w:t>
      </w:r>
      <w:proofErr w:type="spellEnd"/>
      <w:r w:rsidRPr="001E00CB">
        <w:rPr>
          <w:highlight w:val="yellow"/>
        </w:rPr>
        <w:t xml:space="preserve"> </w:t>
      </w:r>
      <w:proofErr w:type="spellStart"/>
      <w:r w:rsidRPr="001E00CB">
        <w:rPr>
          <w:highlight w:val="yellow"/>
        </w:rPr>
        <w:t>loading</w:t>
      </w:r>
      <w:proofErr w:type="spellEnd"/>
      <w:r w:rsidRPr="001E00CB">
        <w:rPr>
          <w:highlight w:val="yellow"/>
        </w:rPr>
        <w:t xml:space="preserve"> – </w:t>
      </w:r>
      <w:proofErr w:type="spellStart"/>
      <w:r w:rsidRPr="001E00CB">
        <w:rPr>
          <w:highlight w:val="yellow"/>
        </w:rPr>
        <w:t>spatial</w:t>
      </w:r>
      <w:proofErr w:type="spellEnd"/>
      <w:r w:rsidRPr="001E00CB">
        <w:rPr>
          <w:highlight w:val="yellow"/>
        </w:rPr>
        <w:t xml:space="preserve"> </w:t>
      </w:r>
      <w:proofErr w:type="spellStart"/>
      <w:r w:rsidRPr="001E00CB">
        <w:rPr>
          <w:highlight w:val="yellow"/>
        </w:rPr>
        <w:t>subdivistion</w:t>
      </w:r>
      <w:proofErr w:type="spellEnd"/>
      <w:r w:rsidRPr="001E00CB">
        <w:rPr>
          <w:highlight w:val="yellow"/>
        </w:rPr>
        <w:t xml:space="preserve"> - HLOD?</w:t>
      </w:r>
    </w:p>
    <w:p w14:paraId="0BA8FA68" w14:textId="77777777" w:rsidR="00C150AE" w:rsidRPr="001E00CB" w:rsidRDefault="00C150AE" w:rsidP="00C150AE">
      <w:pPr>
        <w:pStyle w:val="Normlnprvnodsazen"/>
        <w:numPr>
          <w:ilvl w:val="6"/>
          <w:numId w:val="7"/>
        </w:numPr>
        <w:rPr>
          <w:highlight w:val="yellow"/>
        </w:rPr>
      </w:pPr>
      <w:r w:rsidRPr="001E00CB">
        <w:rPr>
          <w:highlight w:val="yellow"/>
        </w:rPr>
        <w:t xml:space="preserve">Tvorba: </w:t>
      </w:r>
    </w:p>
    <w:p w14:paraId="6C9B0D35" w14:textId="77777777" w:rsidR="00C150AE" w:rsidRPr="001E00CB" w:rsidRDefault="00C150AE" w:rsidP="00C150AE">
      <w:pPr>
        <w:pStyle w:val="Normlnprvnodsazen"/>
        <w:numPr>
          <w:ilvl w:val="7"/>
          <w:numId w:val="7"/>
        </w:numPr>
        <w:rPr>
          <w:highlight w:val="yellow"/>
        </w:rPr>
      </w:pPr>
      <w:r w:rsidRPr="001E00CB">
        <w:rPr>
          <w:highlight w:val="yellow"/>
        </w:rPr>
        <w:t>Z </w:t>
      </w:r>
      <w:proofErr w:type="spellStart"/>
      <w:r w:rsidRPr="001E00CB">
        <w:rPr>
          <w:highlight w:val="yellow"/>
        </w:rPr>
        <w:t>height</w:t>
      </w:r>
      <w:proofErr w:type="spellEnd"/>
      <w:r w:rsidRPr="001E00CB">
        <w:rPr>
          <w:highlight w:val="yellow"/>
        </w:rPr>
        <w:t xml:space="preserve"> rastru </w:t>
      </w:r>
    </w:p>
    <w:p w14:paraId="13568CE6" w14:textId="44E3F750" w:rsidR="00C150AE" w:rsidRPr="001E00CB" w:rsidRDefault="00C150AE" w:rsidP="00C150AE">
      <w:pPr>
        <w:pStyle w:val="Normlnprvnodsazen"/>
        <w:numPr>
          <w:ilvl w:val="8"/>
          <w:numId w:val="7"/>
        </w:numPr>
        <w:rPr>
          <w:highlight w:val="yellow"/>
        </w:rPr>
      </w:pPr>
      <w:proofErr w:type="spellStart"/>
      <w:r w:rsidRPr="001E00CB">
        <w:rPr>
          <w:highlight w:val="yellow"/>
        </w:rPr>
        <w:t>Subdivisionsurface</w:t>
      </w:r>
      <w:proofErr w:type="spellEnd"/>
      <w:r w:rsidRPr="001E00CB">
        <w:rPr>
          <w:highlight w:val="yellow"/>
        </w:rPr>
        <w:t xml:space="preserve"> v </w:t>
      </w:r>
      <w:proofErr w:type="spellStart"/>
      <w:r w:rsidRPr="001E00CB">
        <w:rPr>
          <w:highlight w:val="yellow"/>
        </w:rPr>
        <w:t>blenderu</w:t>
      </w:r>
      <w:proofErr w:type="spellEnd"/>
    </w:p>
    <w:p w14:paraId="7A681F4E" w14:textId="77777777" w:rsidR="00C150AE" w:rsidRPr="001E00CB" w:rsidRDefault="00C150AE" w:rsidP="00C150AE">
      <w:pPr>
        <w:pStyle w:val="Normlnprvnodsazen"/>
        <w:numPr>
          <w:ilvl w:val="8"/>
          <w:numId w:val="7"/>
        </w:numPr>
        <w:rPr>
          <w:highlight w:val="yellow"/>
        </w:rPr>
      </w:pPr>
      <w:proofErr w:type="spellStart"/>
      <w:r w:rsidRPr="001E00CB">
        <w:rPr>
          <w:highlight w:val="yellow"/>
        </w:rPr>
        <w:t>Qgis</w:t>
      </w:r>
      <w:proofErr w:type="spellEnd"/>
      <w:r w:rsidRPr="001E00CB">
        <w:rPr>
          <w:highlight w:val="yellow"/>
        </w:rPr>
        <w:t xml:space="preserve"> to three.js stejný postup ale automaticky</w:t>
      </w:r>
    </w:p>
    <w:p w14:paraId="0785E5AE" w14:textId="77777777" w:rsidR="00C150AE" w:rsidRPr="001E00CB" w:rsidRDefault="00C150AE" w:rsidP="00C150AE">
      <w:pPr>
        <w:pStyle w:val="Normlnprvnodsazen"/>
        <w:numPr>
          <w:ilvl w:val="8"/>
          <w:numId w:val="7"/>
        </w:numPr>
        <w:rPr>
          <w:highlight w:val="yellow"/>
        </w:rPr>
      </w:pPr>
      <w:r w:rsidRPr="001E00CB">
        <w:rPr>
          <w:highlight w:val="yellow"/>
        </w:rPr>
        <w:t xml:space="preserve">City </w:t>
      </w:r>
      <w:proofErr w:type="spellStart"/>
      <w:r w:rsidRPr="001E00CB">
        <w:rPr>
          <w:highlight w:val="yellow"/>
        </w:rPr>
        <w:t>Engine</w:t>
      </w:r>
      <w:proofErr w:type="spellEnd"/>
    </w:p>
    <w:p w14:paraId="4D883CAA" w14:textId="4D0262F6" w:rsidR="00C150AE" w:rsidRPr="001E00CB" w:rsidRDefault="00C150AE" w:rsidP="00C150AE">
      <w:pPr>
        <w:pStyle w:val="Normlnprvnodsazen"/>
        <w:numPr>
          <w:ilvl w:val="8"/>
          <w:numId w:val="7"/>
        </w:numPr>
        <w:rPr>
          <w:highlight w:val="yellow"/>
        </w:rPr>
      </w:pPr>
      <w:r w:rsidRPr="001E00CB">
        <w:rPr>
          <w:highlight w:val="yellow"/>
        </w:rPr>
        <w:t xml:space="preserve">Přímo v 3D </w:t>
      </w:r>
      <w:proofErr w:type="spellStart"/>
      <w:r w:rsidRPr="001E00CB">
        <w:rPr>
          <w:highlight w:val="yellow"/>
        </w:rPr>
        <w:t>rendering</w:t>
      </w:r>
      <w:proofErr w:type="spellEnd"/>
      <w:r w:rsidRPr="001E00CB">
        <w:rPr>
          <w:highlight w:val="yellow"/>
        </w:rPr>
        <w:t xml:space="preserve"> </w:t>
      </w:r>
      <w:proofErr w:type="spellStart"/>
      <w:r w:rsidRPr="001E00CB">
        <w:rPr>
          <w:highlight w:val="yellow"/>
        </w:rPr>
        <w:t>enginech</w:t>
      </w:r>
      <w:proofErr w:type="spellEnd"/>
      <w:r w:rsidRPr="001E00CB">
        <w:rPr>
          <w:highlight w:val="yellow"/>
        </w:rPr>
        <w:t xml:space="preserve"> – </w:t>
      </w:r>
      <w:proofErr w:type="spellStart"/>
      <w:r w:rsidRPr="001E00CB">
        <w:rPr>
          <w:highlight w:val="yellow"/>
        </w:rPr>
        <w:t>displacement</w:t>
      </w:r>
      <w:proofErr w:type="spellEnd"/>
      <w:r w:rsidRPr="001E00CB">
        <w:rPr>
          <w:highlight w:val="yellow"/>
        </w:rPr>
        <w:t xml:space="preserve"> </w:t>
      </w:r>
      <w:proofErr w:type="spellStart"/>
      <w:r w:rsidRPr="001E00CB">
        <w:rPr>
          <w:highlight w:val="yellow"/>
        </w:rPr>
        <w:t>mapping</w:t>
      </w:r>
      <w:proofErr w:type="spellEnd"/>
      <w:r w:rsidRPr="001E00CB">
        <w:rPr>
          <w:highlight w:val="yellow"/>
        </w:rPr>
        <w:t xml:space="preserve"> – </w:t>
      </w:r>
      <w:r w:rsidRPr="001E00CB">
        <w:rPr>
          <w:highlight w:val="yellow"/>
          <w:lang w:val="en-US"/>
        </w:rPr>
        <w:t>#ud</w:t>
      </w:r>
      <w:proofErr w:type="spellStart"/>
      <w:r w:rsidRPr="001E00CB">
        <w:rPr>
          <w:highlight w:val="yellow"/>
        </w:rPr>
        <w:t>ělat</w:t>
      </w:r>
      <w:proofErr w:type="spellEnd"/>
      <w:r w:rsidRPr="001E00CB">
        <w:rPr>
          <w:highlight w:val="yellow"/>
        </w:rPr>
        <w:t xml:space="preserve"> Babylon.js a Three.js </w:t>
      </w:r>
      <w:proofErr w:type="spellStart"/>
      <w:r w:rsidRPr="001E00CB">
        <w:rPr>
          <w:highlight w:val="yellow"/>
        </w:rPr>
        <w:t>examply</w:t>
      </w:r>
      <w:proofErr w:type="spellEnd"/>
      <w:r w:rsidRPr="001E00CB">
        <w:rPr>
          <w:highlight w:val="yellow"/>
        </w:rPr>
        <w:t xml:space="preserve"> </w:t>
      </w:r>
    </w:p>
    <w:p w14:paraId="36C8FEE1" w14:textId="77777777" w:rsidR="00C150AE" w:rsidRPr="001E00CB" w:rsidRDefault="00C150AE" w:rsidP="00C150AE">
      <w:pPr>
        <w:pStyle w:val="Normlnprvnodsazen"/>
        <w:numPr>
          <w:ilvl w:val="5"/>
          <w:numId w:val="7"/>
        </w:numPr>
        <w:rPr>
          <w:highlight w:val="yellow"/>
        </w:rPr>
      </w:pPr>
      <w:proofErr w:type="spellStart"/>
      <w:proofErr w:type="gramStart"/>
      <w:r w:rsidRPr="001E00CB">
        <w:rPr>
          <w:highlight w:val="yellow"/>
        </w:rPr>
        <w:t>Instacované</w:t>
      </w:r>
      <w:proofErr w:type="spellEnd"/>
      <w:r w:rsidRPr="001E00CB">
        <w:rPr>
          <w:highlight w:val="yellow"/>
        </w:rPr>
        <w:t xml:space="preserve"> - služba</w:t>
      </w:r>
      <w:proofErr w:type="gramEnd"/>
      <w:r w:rsidRPr="001E00CB">
        <w:rPr>
          <w:highlight w:val="yellow"/>
        </w:rPr>
        <w:t xml:space="preserve"> – 3Dtiles? - </w:t>
      </w:r>
      <w:proofErr w:type="spellStart"/>
      <w:r w:rsidRPr="001E00CB">
        <w:rPr>
          <w:highlight w:val="yellow"/>
        </w:rPr>
        <w:t>loaduje</w:t>
      </w:r>
      <w:proofErr w:type="spellEnd"/>
      <w:r w:rsidRPr="001E00CB">
        <w:rPr>
          <w:highlight w:val="yellow"/>
        </w:rPr>
        <w:t xml:space="preserve"> se jen to co se vidí - cesium, </w:t>
      </w:r>
      <w:proofErr w:type="spellStart"/>
      <w:r w:rsidRPr="001E00CB">
        <w:rPr>
          <w:highlight w:val="yellow"/>
        </w:rPr>
        <w:t>vts-geospatial</w:t>
      </w:r>
      <w:proofErr w:type="spellEnd"/>
      <w:r w:rsidRPr="001E00CB">
        <w:rPr>
          <w:highlight w:val="yellow"/>
        </w:rPr>
        <w:t xml:space="preserve">, </w:t>
      </w:r>
      <w:proofErr w:type="spellStart"/>
      <w:r w:rsidRPr="001E00CB">
        <w:rPr>
          <w:highlight w:val="yellow"/>
        </w:rPr>
        <w:t>google</w:t>
      </w:r>
      <w:proofErr w:type="spellEnd"/>
      <w:r w:rsidRPr="001E00CB">
        <w:rPr>
          <w:highlight w:val="yellow"/>
        </w:rPr>
        <w:t xml:space="preserve"> 3D </w:t>
      </w:r>
      <w:proofErr w:type="spellStart"/>
      <w:r w:rsidRPr="001E00CB">
        <w:rPr>
          <w:highlight w:val="yellow"/>
        </w:rPr>
        <w:t>tiles</w:t>
      </w:r>
      <w:proofErr w:type="spellEnd"/>
    </w:p>
    <w:p w14:paraId="57E6E031" w14:textId="77777777" w:rsidR="00C150AE" w:rsidRPr="001E00CB" w:rsidRDefault="00C150AE" w:rsidP="00C150AE">
      <w:pPr>
        <w:pStyle w:val="Normlnprvnodsazen"/>
        <w:numPr>
          <w:ilvl w:val="6"/>
          <w:numId w:val="7"/>
        </w:numPr>
        <w:rPr>
          <w:highlight w:val="yellow"/>
        </w:rPr>
      </w:pPr>
      <w:r w:rsidRPr="001E00CB">
        <w:rPr>
          <w:highlight w:val="yellow"/>
        </w:rPr>
        <w:t xml:space="preserve">Google </w:t>
      </w:r>
      <w:proofErr w:type="spellStart"/>
      <w:r w:rsidRPr="001E00CB">
        <w:rPr>
          <w:highlight w:val="yellow"/>
        </w:rPr>
        <w:t>Maps</w:t>
      </w:r>
      <w:proofErr w:type="spellEnd"/>
      <w:r w:rsidRPr="001E00CB">
        <w:rPr>
          <w:highlight w:val="yellow"/>
        </w:rPr>
        <w:t xml:space="preserve"> 3DTiles API – jak získat data od Google </w:t>
      </w:r>
      <w:proofErr w:type="spellStart"/>
      <w:r w:rsidRPr="001E00CB">
        <w:rPr>
          <w:highlight w:val="yellow"/>
        </w:rPr>
        <w:t>Maps</w:t>
      </w:r>
      <w:proofErr w:type="spellEnd"/>
      <w:r w:rsidRPr="001E00CB">
        <w:rPr>
          <w:highlight w:val="yellow"/>
        </w:rPr>
        <w:t xml:space="preserve"> API </w:t>
      </w:r>
      <w:proofErr w:type="spellStart"/>
      <w:r w:rsidRPr="001E00CB">
        <w:rPr>
          <w:highlight w:val="yellow"/>
        </w:rPr>
        <w:t>lokálne</w:t>
      </w:r>
      <w:proofErr w:type="spellEnd"/>
      <w:r w:rsidRPr="001E00CB">
        <w:rPr>
          <w:highlight w:val="yellow"/>
          <w:lang w:val="en-US"/>
        </w:rPr>
        <w:t>??</w:t>
      </w:r>
    </w:p>
    <w:p w14:paraId="4F33AB90" w14:textId="77777777" w:rsidR="00C150AE" w:rsidRPr="001E00CB" w:rsidRDefault="00C150AE" w:rsidP="00C150AE">
      <w:pPr>
        <w:pStyle w:val="Normlnprvnodsazen"/>
        <w:numPr>
          <w:ilvl w:val="7"/>
          <w:numId w:val="7"/>
        </w:numPr>
        <w:rPr>
          <w:highlight w:val="yellow"/>
        </w:rPr>
      </w:pPr>
      <w:proofErr w:type="spellStart"/>
      <w:r w:rsidRPr="001E00CB">
        <w:rPr>
          <w:highlight w:val="yellow"/>
        </w:rPr>
        <w:t>Textured</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mesh</w:t>
      </w:r>
      <w:proofErr w:type="spellEnd"/>
    </w:p>
    <w:p w14:paraId="0C49A582" w14:textId="508B6B6E" w:rsidR="00C150AE" w:rsidRPr="001E00CB" w:rsidRDefault="00C150AE" w:rsidP="00C150AE">
      <w:pPr>
        <w:pStyle w:val="Normlnprvnodsazen"/>
        <w:numPr>
          <w:ilvl w:val="6"/>
          <w:numId w:val="7"/>
        </w:numPr>
        <w:rPr>
          <w:highlight w:val="yellow"/>
        </w:rPr>
      </w:pPr>
      <w:r w:rsidRPr="001E00CB">
        <w:rPr>
          <w:highlight w:val="yellow"/>
        </w:rPr>
        <w:t xml:space="preserve">Cesium </w:t>
      </w:r>
      <w:proofErr w:type="gramStart"/>
      <w:r w:rsidRPr="001E00CB">
        <w:rPr>
          <w:highlight w:val="yellow"/>
        </w:rPr>
        <w:t>3D</w:t>
      </w:r>
      <w:proofErr w:type="gramEnd"/>
    </w:p>
    <w:p w14:paraId="005F18D0" w14:textId="77777777" w:rsidR="00C150AE" w:rsidRPr="001E00CB" w:rsidRDefault="00C150AE" w:rsidP="00C150AE">
      <w:pPr>
        <w:pStyle w:val="Normlnprvnodsazen"/>
        <w:numPr>
          <w:ilvl w:val="0"/>
          <w:numId w:val="7"/>
        </w:numPr>
        <w:rPr>
          <w:highlight w:val="yellow"/>
        </w:rPr>
      </w:pPr>
      <w:r w:rsidRPr="001E00CB">
        <w:rPr>
          <w:highlight w:val="yellow"/>
        </w:rPr>
        <w:t>Objekty – budovy, silnice, vegetace, jednotlivé objekty</w:t>
      </w:r>
    </w:p>
    <w:p w14:paraId="5B4799F6"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 </w:t>
      </w:r>
    </w:p>
    <w:p w14:paraId="64EA4743" w14:textId="77777777" w:rsidR="00C150AE" w:rsidRPr="001E00CB" w:rsidRDefault="00C150AE" w:rsidP="00C150AE">
      <w:pPr>
        <w:pStyle w:val="Normlnprvnodsazen"/>
        <w:numPr>
          <w:ilvl w:val="2"/>
          <w:numId w:val="7"/>
        </w:numPr>
        <w:rPr>
          <w:highlight w:val="yellow"/>
        </w:rPr>
      </w:pPr>
      <w:r w:rsidRPr="001E00CB">
        <w:rPr>
          <w:highlight w:val="yellow"/>
        </w:rPr>
        <w:t>Tech:</w:t>
      </w:r>
    </w:p>
    <w:p w14:paraId="0ABCB5DA"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04991DE0"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11BDE44"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252A798C"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6985B518"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98138C4"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7D6B8DA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2226CA7D" w14:textId="77777777" w:rsidR="00C150AE" w:rsidRPr="001E00CB" w:rsidRDefault="00C150AE" w:rsidP="00C150AE">
      <w:pPr>
        <w:pStyle w:val="Normlnprvnodsazen"/>
        <w:numPr>
          <w:ilvl w:val="5"/>
          <w:numId w:val="7"/>
        </w:numPr>
        <w:rPr>
          <w:highlight w:val="yellow"/>
        </w:rPr>
      </w:pPr>
      <w:r w:rsidRPr="001E00CB">
        <w:rPr>
          <w:highlight w:val="yellow"/>
        </w:rPr>
        <w:lastRenderedPageBreak/>
        <w:t>služby – WFS, REST</w:t>
      </w:r>
    </w:p>
    <w:p w14:paraId="4532F081"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objekty – budovy </w:t>
      </w:r>
    </w:p>
    <w:p w14:paraId="4E416F90" w14:textId="77777777" w:rsidR="00C150AE" w:rsidRPr="001E00CB" w:rsidRDefault="00C150AE" w:rsidP="00C150AE">
      <w:pPr>
        <w:pStyle w:val="Normlnprvnodsazen"/>
        <w:numPr>
          <w:ilvl w:val="2"/>
          <w:numId w:val="7"/>
        </w:numPr>
        <w:rPr>
          <w:highlight w:val="yellow"/>
        </w:rPr>
      </w:pPr>
      <w:r w:rsidRPr="001E00CB">
        <w:rPr>
          <w:highlight w:val="yellow"/>
        </w:rPr>
        <w:t>Tech:</w:t>
      </w:r>
    </w:p>
    <w:p w14:paraId="3F61B3F7"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3d modely – </w:t>
      </w:r>
      <w:proofErr w:type="spellStart"/>
      <w:r w:rsidRPr="001E00CB">
        <w:rPr>
          <w:highlight w:val="yellow"/>
        </w:rPr>
        <w:t>tin</w:t>
      </w:r>
      <w:proofErr w:type="spellEnd"/>
      <w:r w:rsidRPr="001E00CB">
        <w:rPr>
          <w:highlight w:val="yellow"/>
        </w:rPr>
        <w:t xml:space="preserve"> – (</w:t>
      </w:r>
      <w:proofErr w:type="spellStart"/>
      <w:r w:rsidRPr="001E00CB">
        <w:rPr>
          <w:highlight w:val="yellow"/>
        </w:rPr>
        <w:t>gltf</w:t>
      </w:r>
      <w:proofErr w:type="spellEnd"/>
      <w:r w:rsidRPr="001E00CB">
        <w:rPr>
          <w:highlight w:val="yellow"/>
        </w:rPr>
        <w:t xml:space="preserve">, </w:t>
      </w:r>
      <w:proofErr w:type="spellStart"/>
      <w:r w:rsidRPr="001E00CB">
        <w:rPr>
          <w:highlight w:val="yellow"/>
        </w:rPr>
        <w:t>cityjson</w:t>
      </w:r>
      <w:proofErr w:type="spellEnd"/>
      <w:r w:rsidRPr="001E00CB">
        <w:rPr>
          <w:highlight w:val="yellow"/>
        </w:rPr>
        <w:t xml:space="preserve">, </w:t>
      </w:r>
      <w:proofErr w:type="spellStart"/>
      <w:r w:rsidRPr="001E00CB">
        <w:rPr>
          <w:highlight w:val="yellow"/>
        </w:rPr>
        <w:t>cityGML</w:t>
      </w:r>
      <w:proofErr w:type="spellEnd"/>
      <w:r w:rsidRPr="001E00CB">
        <w:rPr>
          <w:highlight w:val="yellow"/>
        </w:rPr>
        <w:t xml:space="preserve">, </w:t>
      </w:r>
      <w:proofErr w:type="spellStart"/>
      <w:r w:rsidRPr="001E00CB">
        <w:rPr>
          <w:highlight w:val="yellow"/>
        </w:rPr>
        <w:t>obj</w:t>
      </w:r>
      <w:proofErr w:type="spellEnd"/>
      <w:r w:rsidRPr="001E00CB">
        <w:rPr>
          <w:highlight w:val="yellow"/>
        </w:rPr>
        <w:t xml:space="preserve">, </w:t>
      </w:r>
      <w:proofErr w:type="spellStart"/>
      <w:r w:rsidRPr="001E00CB">
        <w:rPr>
          <w:highlight w:val="yellow"/>
        </w:rPr>
        <w:t>collada</w:t>
      </w:r>
      <w:proofErr w:type="spellEnd"/>
      <w:r w:rsidRPr="001E00CB">
        <w:rPr>
          <w:highlight w:val="yellow"/>
        </w:rPr>
        <w:t xml:space="preserve"> atd.)</w:t>
      </w:r>
    </w:p>
    <w:p w14:paraId="2241DD9A"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53DF32BD"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data </w:t>
      </w:r>
      <w:proofErr w:type="spellStart"/>
      <w:r w:rsidRPr="001E00CB">
        <w:rPr>
          <w:highlight w:val="yellow"/>
        </w:rPr>
        <w:t>naloadovaná</w:t>
      </w:r>
      <w:proofErr w:type="spellEnd"/>
      <w:r w:rsidRPr="001E00CB">
        <w:rPr>
          <w:highlight w:val="yellow"/>
        </w:rPr>
        <w:t xml:space="preserve"> do klienta při otevření aplikace</w:t>
      </w:r>
    </w:p>
    <w:p w14:paraId="34AA55AD" w14:textId="77777777" w:rsidR="00C150AE" w:rsidRPr="001E00CB" w:rsidRDefault="00C150AE" w:rsidP="00C150AE">
      <w:pPr>
        <w:pStyle w:val="Normlnprvnodsazen"/>
        <w:numPr>
          <w:ilvl w:val="5"/>
          <w:numId w:val="7"/>
        </w:numPr>
        <w:rPr>
          <w:highlight w:val="yellow"/>
        </w:rPr>
      </w:pPr>
      <w:r w:rsidRPr="001E00CB">
        <w:rPr>
          <w:highlight w:val="yellow"/>
        </w:rPr>
        <w:t xml:space="preserve">Služby - ?? – </w:t>
      </w:r>
      <w:proofErr w:type="spellStart"/>
      <w:r w:rsidRPr="001E00CB">
        <w:rPr>
          <w:highlight w:val="yellow"/>
        </w:rPr>
        <w:t>cdn</w:t>
      </w:r>
      <w:proofErr w:type="spellEnd"/>
      <w:r w:rsidRPr="001E00CB">
        <w:rPr>
          <w:highlight w:val="yellow"/>
        </w:rPr>
        <w:t xml:space="preserve">? – </w:t>
      </w:r>
      <w:proofErr w:type="spellStart"/>
      <w:r w:rsidRPr="001E00CB">
        <w:rPr>
          <w:highlight w:val="yellow"/>
        </w:rPr>
        <w:t>sketchfab</w:t>
      </w:r>
      <w:proofErr w:type="spellEnd"/>
      <w:r w:rsidRPr="001E00CB">
        <w:rPr>
          <w:highlight w:val="yellow"/>
        </w:rPr>
        <w:t xml:space="preserve"> – vlastní server </w:t>
      </w:r>
      <w:proofErr w:type="spellStart"/>
      <w:r w:rsidRPr="001E00CB">
        <w:rPr>
          <w:highlight w:val="yellow"/>
        </w:rPr>
        <w:t>serving</w:t>
      </w:r>
      <w:proofErr w:type="spellEnd"/>
      <w:r w:rsidRPr="001E00CB">
        <w:rPr>
          <w:highlight w:val="yellow"/>
        </w:rPr>
        <w:t>?</w:t>
      </w:r>
    </w:p>
    <w:p w14:paraId="05A59F99"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jednoduchý – plocha s texturou co se otáčí – symbol (</w:t>
      </w:r>
      <w:proofErr w:type="spellStart"/>
      <w:r w:rsidRPr="001E00CB">
        <w:rPr>
          <w:highlight w:val="yellow"/>
        </w:rPr>
        <w:t>gltf</w:t>
      </w:r>
      <w:proofErr w:type="spellEnd"/>
      <w:r w:rsidRPr="001E00CB">
        <w:rPr>
          <w:highlight w:val="yellow"/>
        </w:rPr>
        <w:t>)</w:t>
      </w:r>
    </w:p>
    <w:p w14:paraId="3DE86A94" w14:textId="77777777" w:rsidR="00C150AE" w:rsidRPr="001E00CB" w:rsidRDefault="00C150AE" w:rsidP="00C150AE">
      <w:pPr>
        <w:pStyle w:val="Normlnprvnodsazen"/>
        <w:numPr>
          <w:ilvl w:val="4"/>
          <w:numId w:val="7"/>
        </w:numPr>
        <w:rPr>
          <w:highlight w:val="yellow"/>
        </w:rPr>
      </w:pPr>
      <w:r w:rsidRPr="001E00CB">
        <w:rPr>
          <w:highlight w:val="yellow"/>
        </w:rPr>
        <w:t>Zdroj:</w:t>
      </w:r>
    </w:p>
    <w:p w14:paraId="184D79DF" w14:textId="77777777" w:rsidR="00C150AE" w:rsidRPr="001E00CB" w:rsidRDefault="00C150AE" w:rsidP="00C150AE">
      <w:pPr>
        <w:pStyle w:val="Normlnprvnodsazen"/>
        <w:numPr>
          <w:ilvl w:val="5"/>
          <w:numId w:val="7"/>
        </w:numPr>
        <w:rPr>
          <w:highlight w:val="yellow"/>
        </w:rPr>
      </w:pPr>
      <w:r w:rsidRPr="001E00CB">
        <w:rPr>
          <w:highlight w:val="yellow"/>
        </w:rPr>
        <w:t>??</w:t>
      </w:r>
    </w:p>
    <w:p w14:paraId="6F492C23" w14:textId="77777777" w:rsidR="00C150AE" w:rsidRPr="001E00CB" w:rsidRDefault="00C150AE" w:rsidP="00C150AE">
      <w:pPr>
        <w:pStyle w:val="Normlnprvnodsazen"/>
        <w:numPr>
          <w:ilvl w:val="0"/>
          <w:numId w:val="7"/>
        </w:numPr>
        <w:rPr>
          <w:highlight w:val="yellow"/>
        </w:rPr>
      </w:pPr>
      <w:r w:rsidRPr="001E00CB">
        <w:rPr>
          <w:highlight w:val="yellow"/>
        </w:rPr>
        <w:t>Text</w:t>
      </w:r>
    </w:p>
    <w:p w14:paraId="652F2988" w14:textId="77777777" w:rsidR="00C150AE" w:rsidRPr="001E00CB" w:rsidRDefault="00C150AE" w:rsidP="00C150AE">
      <w:pPr>
        <w:pStyle w:val="Normlnprvnodsazen"/>
        <w:numPr>
          <w:ilvl w:val="1"/>
          <w:numId w:val="7"/>
        </w:numPr>
        <w:rPr>
          <w:highlight w:val="yellow"/>
        </w:rPr>
      </w:pPr>
      <w:r w:rsidRPr="001E00CB">
        <w:rPr>
          <w:highlight w:val="yellow"/>
        </w:rPr>
        <w:t>…</w:t>
      </w:r>
    </w:p>
    <w:p w14:paraId="5D59391F" w14:textId="77777777" w:rsidR="00C150AE" w:rsidRPr="001E00CB" w:rsidRDefault="00C150AE" w:rsidP="00C150AE">
      <w:pPr>
        <w:pStyle w:val="Normlnprvnodsazen"/>
        <w:numPr>
          <w:ilvl w:val="0"/>
          <w:numId w:val="7"/>
        </w:numPr>
        <w:rPr>
          <w:highlight w:val="yellow"/>
        </w:rPr>
      </w:pPr>
      <w:r w:rsidRPr="001E00CB">
        <w:rPr>
          <w:highlight w:val="yellow"/>
        </w:rPr>
        <w:t xml:space="preserve">Tematická data – statistika, </w:t>
      </w:r>
      <w:proofErr w:type="spellStart"/>
      <w:r w:rsidRPr="001E00CB">
        <w:rPr>
          <w:highlight w:val="yellow"/>
        </w:rPr>
        <w:t>agreagace</w:t>
      </w:r>
      <w:proofErr w:type="spellEnd"/>
      <w:r w:rsidRPr="001E00CB">
        <w:rPr>
          <w:highlight w:val="yellow"/>
        </w:rPr>
        <w:t>, atd</w:t>
      </w:r>
    </w:p>
    <w:p w14:paraId="42F1379F"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w:t>
      </w:r>
    </w:p>
    <w:p w14:paraId="3AEFB50A" w14:textId="77777777" w:rsidR="00C150AE" w:rsidRPr="001E00CB" w:rsidRDefault="00C150AE" w:rsidP="00C150AE">
      <w:pPr>
        <w:pStyle w:val="Normlnprvnodsazen"/>
        <w:numPr>
          <w:ilvl w:val="2"/>
          <w:numId w:val="7"/>
        </w:numPr>
        <w:rPr>
          <w:highlight w:val="yellow"/>
        </w:rPr>
      </w:pPr>
      <w:r w:rsidRPr="001E00CB">
        <w:rPr>
          <w:highlight w:val="yellow"/>
        </w:rPr>
        <w:t>Tech:</w:t>
      </w:r>
    </w:p>
    <w:p w14:paraId="19011827"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5A0849A3"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AFDD845"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475E91AD"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1207860C"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5AE38ED"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47CAA946"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44CCBFB7"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7DE3AEC9"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volumetrické </w:t>
      </w:r>
    </w:p>
    <w:p w14:paraId="22B55706" w14:textId="77777777" w:rsidR="00C150AE" w:rsidRPr="001E00CB" w:rsidRDefault="00C150AE" w:rsidP="00C150AE">
      <w:pPr>
        <w:pStyle w:val="Normlnprvnodsazen"/>
        <w:numPr>
          <w:ilvl w:val="2"/>
          <w:numId w:val="7"/>
        </w:numPr>
        <w:rPr>
          <w:highlight w:val="yellow"/>
        </w:rPr>
      </w:pPr>
      <w:r w:rsidRPr="001E00CB">
        <w:rPr>
          <w:highlight w:val="yellow"/>
        </w:rPr>
        <w:t>Tech:</w:t>
      </w:r>
    </w:p>
    <w:p w14:paraId="21D83A5A"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w:t>
      </w:r>
    </w:p>
    <w:p w14:paraId="7F4358DF" w14:textId="77777777" w:rsidR="00C150AE" w:rsidRPr="001E00CB" w:rsidRDefault="00C150AE" w:rsidP="00C150AE">
      <w:pPr>
        <w:pStyle w:val="Normlnprvnodsazen"/>
        <w:numPr>
          <w:ilvl w:val="4"/>
          <w:numId w:val="7"/>
        </w:numPr>
        <w:rPr>
          <w:highlight w:val="yellow"/>
        </w:rPr>
      </w:pPr>
      <w:r w:rsidRPr="001E00CB">
        <w:rPr>
          <w:highlight w:val="yellow"/>
        </w:rPr>
        <w:t>stejné</w:t>
      </w:r>
    </w:p>
    <w:p w14:paraId="55B55C78" w14:textId="77777777" w:rsidR="00C150AE" w:rsidRPr="001E00CB" w:rsidRDefault="00C150AE" w:rsidP="00C150AE">
      <w:pPr>
        <w:pStyle w:val="Normlnprvnodsazen"/>
        <w:numPr>
          <w:ilvl w:val="3"/>
          <w:numId w:val="7"/>
        </w:numPr>
        <w:rPr>
          <w:highlight w:val="yellow"/>
        </w:rPr>
      </w:pPr>
      <w:proofErr w:type="spellStart"/>
      <w:r w:rsidRPr="001E00CB">
        <w:rPr>
          <w:highlight w:val="yellow"/>
        </w:rPr>
        <w:t>Voxely</w:t>
      </w:r>
      <w:proofErr w:type="spellEnd"/>
    </w:p>
    <w:p w14:paraId="29A9525E" w14:textId="77777777" w:rsidR="00C150AE" w:rsidRPr="001E00CB" w:rsidRDefault="00C150AE" w:rsidP="00C150AE">
      <w:pPr>
        <w:pStyle w:val="Normlnprvnodsazen"/>
        <w:numPr>
          <w:ilvl w:val="4"/>
          <w:numId w:val="7"/>
        </w:numPr>
        <w:rPr>
          <w:highlight w:val="yellow"/>
        </w:rPr>
      </w:pPr>
      <w:r w:rsidRPr="001E00CB">
        <w:rPr>
          <w:highlight w:val="yellow"/>
        </w:rPr>
        <w:t>??</w:t>
      </w:r>
    </w:p>
    <w:p w14:paraId="5FC9B3C4" w14:textId="77777777" w:rsidR="00C150AE" w:rsidRDefault="00C150AE" w:rsidP="00C150AE">
      <w:pPr>
        <w:pStyle w:val="Normlnprvnodsazen"/>
        <w:ind w:firstLine="0"/>
      </w:pPr>
      <w:r>
        <w:t>Odkud data?</w:t>
      </w:r>
    </w:p>
    <w:p w14:paraId="58025B51" w14:textId="77777777" w:rsidR="00C150AE" w:rsidRDefault="00C150AE" w:rsidP="00C150AE">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D760897" w14:textId="77777777" w:rsidR="00C150AE" w:rsidRDefault="00C150AE" w:rsidP="00C150AE">
      <w:pPr>
        <w:pStyle w:val="Normlnprvnodsazen"/>
        <w:numPr>
          <w:ilvl w:val="1"/>
          <w:numId w:val="7"/>
        </w:numPr>
      </w:pPr>
      <w:r>
        <w:t>Brno – všechno</w:t>
      </w:r>
    </w:p>
    <w:p w14:paraId="643484B6" w14:textId="7259A304" w:rsidR="00C150AE" w:rsidRPr="001E00CB" w:rsidRDefault="00C150AE" w:rsidP="00C150AE">
      <w:pPr>
        <w:pStyle w:val="Normlnprvnodsazen"/>
        <w:numPr>
          <w:ilvl w:val="0"/>
          <w:numId w:val="7"/>
        </w:numPr>
        <w:rPr>
          <w:highlight w:val="yellow"/>
        </w:rPr>
      </w:pPr>
      <w:r w:rsidRPr="001E00CB">
        <w:rPr>
          <w:highlight w:val="yellow"/>
        </w:rPr>
        <w:lastRenderedPageBreak/>
        <w:t xml:space="preserve">Švýcarsko – </w:t>
      </w:r>
      <w:proofErr w:type="spellStart"/>
      <w:r w:rsidRPr="001E00CB">
        <w:rPr>
          <w:highlight w:val="yellow"/>
        </w:rPr>
        <w:t>swiss</w:t>
      </w:r>
      <w:proofErr w:type="spellEnd"/>
      <w:r w:rsidRPr="001E00CB">
        <w:rPr>
          <w:highlight w:val="yellow"/>
        </w:rPr>
        <w:t xml:space="preserve"> </w:t>
      </w:r>
      <w:proofErr w:type="spellStart"/>
      <w:proofErr w:type="gramStart"/>
      <w:r w:rsidRPr="001E00CB">
        <w:rPr>
          <w:highlight w:val="yellow"/>
        </w:rPr>
        <w:t>topo</w:t>
      </w:r>
      <w:proofErr w:type="spellEnd"/>
      <w:r w:rsidR="001E00CB" w:rsidRPr="001E00CB">
        <w:rPr>
          <w:highlight w:val="yellow"/>
        </w:rPr>
        <w:t xml:space="preserve">  -</w:t>
      </w:r>
      <w:proofErr w:type="gramEnd"/>
      <w:r w:rsidR="001E00CB" w:rsidRPr="001E00CB">
        <w:rPr>
          <w:highlight w:val="yellow"/>
        </w:rPr>
        <w:t xml:space="preserve"> Vyzkoušet </w:t>
      </w:r>
      <w:proofErr w:type="spellStart"/>
      <w:r w:rsidR="001E00CB" w:rsidRPr="001E00CB">
        <w:rPr>
          <w:highlight w:val="yellow"/>
        </w:rPr>
        <w:t>načítáaní</w:t>
      </w:r>
      <w:proofErr w:type="spellEnd"/>
      <w:r w:rsidR="001E00CB" w:rsidRPr="001E00CB">
        <w:rPr>
          <w:highlight w:val="yellow"/>
        </w:rPr>
        <w:t xml:space="preserve"> rastrů a textur. Udělat </w:t>
      </w:r>
      <w:proofErr w:type="spellStart"/>
      <w:r w:rsidR="001E00CB" w:rsidRPr="001E00CB">
        <w:rPr>
          <w:highlight w:val="yellow"/>
        </w:rPr>
        <w:t>pipelinu</w:t>
      </w:r>
      <w:proofErr w:type="spellEnd"/>
      <w:r w:rsidR="001E00CB" w:rsidRPr="001E00CB">
        <w:rPr>
          <w:highlight w:val="yellow"/>
        </w:rPr>
        <w:t>?</w:t>
      </w:r>
    </w:p>
    <w:p w14:paraId="4DD41DB2" w14:textId="77777777" w:rsidR="00C150AE" w:rsidRDefault="00C150AE" w:rsidP="00C150AE">
      <w:pPr>
        <w:pStyle w:val="Normlnprvnodsazen"/>
        <w:numPr>
          <w:ilvl w:val="0"/>
          <w:numId w:val="7"/>
        </w:numPr>
      </w:pPr>
      <w:r>
        <w:t>Google API</w:t>
      </w:r>
    </w:p>
    <w:p w14:paraId="058D59E7" w14:textId="118102EF" w:rsidR="001E00CB" w:rsidRPr="00C150AE" w:rsidRDefault="00000000" w:rsidP="001E00CB">
      <w:pPr>
        <w:pStyle w:val="Normlnprvnodsazen"/>
        <w:numPr>
          <w:ilvl w:val="1"/>
          <w:numId w:val="7"/>
        </w:numPr>
      </w:pPr>
      <w:hyperlink r:id="rId73" w:history="1">
        <w:r w:rsidR="00C150AE" w:rsidRPr="00B76B4A">
          <w:rPr>
            <w:rStyle w:val="Hyperlink"/>
          </w:rPr>
          <w:t>https://developers.google.com/maps/documentation/tile/use-renderer</w:t>
        </w:r>
      </w:hyperlink>
    </w:p>
    <w:p w14:paraId="495031AE" w14:textId="01F718E5" w:rsidR="00335F34" w:rsidRDefault="00335F34" w:rsidP="00335F34">
      <w:pPr>
        <w:pStyle w:val="Heading3"/>
        <w:rPr>
          <w:lang w:val="en-US" w:eastAsia="cs-CZ"/>
        </w:rPr>
      </w:pPr>
    </w:p>
    <w:p w14:paraId="41D85BAD" w14:textId="77777777" w:rsidR="00335F34" w:rsidRPr="00335F34" w:rsidRDefault="00335F34" w:rsidP="00335F34">
      <w:pPr>
        <w:rPr>
          <w:lang w:val="en-US" w:eastAsia="cs-CZ"/>
        </w:rPr>
      </w:pPr>
    </w:p>
    <w:p w14:paraId="59FB673C" w14:textId="287CE467" w:rsidR="00335F34" w:rsidRPr="00335F34" w:rsidRDefault="00335F34" w:rsidP="00335F34">
      <w:pPr>
        <w:rPr>
          <w:lang w:eastAsia="cs-CZ"/>
        </w:rPr>
      </w:pPr>
      <w:proofErr w:type="spellStart"/>
      <w:r>
        <w:rPr>
          <w:lang w:eastAsia="cs-CZ"/>
        </w:rPr>
        <w:t>Vtupními</w:t>
      </w:r>
      <w:proofErr w:type="spellEnd"/>
      <w:r>
        <w:rPr>
          <w:lang w:eastAsia="cs-CZ"/>
        </w:rPr>
        <w:t xml:space="preserve"> daty v tomto případě bylo historické centrum Brna vymezené dle dělení existujícího 3D modelu Brna. Jednalo se o lokalitu č. 1. </w:t>
      </w:r>
    </w:p>
    <w:p w14:paraId="640DAFEE" w14:textId="77777777" w:rsidR="009251D2" w:rsidRPr="00102292" w:rsidRDefault="009251D2" w:rsidP="009251D2">
      <w:pPr>
        <w:rPr>
          <w:lang w:eastAsia="cs-CZ"/>
        </w:rPr>
      </w:pPr>
      <w:r w:rsidRPr="00102292">
        <w:rPr>
          <w:highlight w:val="yellow"/>
          <w:lang w:val="en-US" w:eastAsia="cs-CZ"/>
        </w:rPr>
        <w:t xml:space="preserve"># TODO – </w:t>
      </w:r>
      <w:proofErr w:type="spellStart"/>
      <w:r w:rsidRPr="00102292">
        <w:rPr>
          <w:highlight w:val="yellow"/>
          <w:lang w:val="en-US" w:eastAsia="cs-CZ"/>
        </w:rPr>
        <w:t>rozepsat</w:t>
      </w:r>
      <w:proofErr w:type="spellEnd"/>
      <w:r w:rsidRPr="00102292">
        <w:rPr>
          <w:highlight w:val="yellow"/>
          <w:lang w:val="en-US" w:eastAsia="cs-CZ"/>
        </w:rPr>
        <w:t xml:space="preserve"> </w:t>
      </w:r>
      <w:proofErr w:type="spellStart"/>
      <w:r w:rsidRPr="00102292">
        <w:rPr>
          <w:highlight w:val="yellow"/>
          <w:lang w:val="en-US" w:eastAsia="cs-CZ"/>
        </w:rPr>
        <w:t>cel</w:t>
      </w:r>
      <w:proofErr w:type="spellEnd"/>
      <w:r w:rsidRPr="00102292">
        <w:rPr>
          <w:highlight w:val="yellow"/>
          <w:lang w:eastAsia="cs-CZ"/>
        </w:rPr>
        <w:t xml:space="preserve">ý postup, udělat </w:t>
      </w:r>
      <w:proofErr w:type="spellStart"/>
      <w:r w:rsidRPr="00102292">
        <w:rPr>
          <w:highlight w:val="yellow"/>
          <w:lang w:eastAsia="cs-CZ"/>
        </w:rPr>
        <w:t>flow</w:t>
      </w:r>
      <w:proofErr w:type="spellEnd"/>
      <w:r w:rsidRPr="00102292">
        <w:rPr>
          <w:highlight w:val="yellow"/>
          <w:lang w:eastAsia="cs-CZ"/>
        </w:rPr>
        <w:t xml:space="preserve"> diagram</w:t>
      </w:r>
    </w:p>
    <w:p w14:paraId="7C2316FF" w14:textId="77777777" w:rsidR="009251D2" w:rsidRPr="0029775B" w:rsidRDefault="009251D2" w:rsidP="009251D2">
      <w:pPr>
        <w:rPr>
          <w:lang w:eastAsia="cs-CZ"/>
        </w:rPr>
      </w:pPr>
      <w:proofErr w:type="spellStart"/>
      <w:r w:rsidRPr="00102292">
        <w:rPr>
          <w:highlight w:val="yellow"/>
          <w:lang w:val="en-US" w:eastAsia="cs-CZ"/>
        </w:rPr>
        <w:t>Arcgis</w:t>
      </w:r>
      <w:proofErr w:type="spellEnd"/>
      <w:r w:rsidRPr="00102292">
        <w:rPr>
          <w:highlight w:val="yellow"/>
          <w:lang w:val="en-US" w:eastAsia="cs-CZ"/>
        </w:rPr>
        <w:t xml:space="preserve"> -&gt; CE –</w:t>
      </w:r>
      <w:r w:rsidRPr="00102292">
        <w:rPr>
          <w:highlight w:val="yellow"/>
          <w:lang w:eastAsia="cs-CZ"/>
        </w:rPr>
        <w:t xml:space="preserve"> </w:t>
      </w:r>
      <w:proofErr w:type="spellStart"/>
      <w:r w:rsidRPr="00102292">
        <w:rPr>
          <w:highlight w:val="yellow"/>
          <w:lang w:eastAsia="cs-CZ"/>
        </w:rPr>
        <w:t>blender</w:t>
      </w:r>
      <w:proofErr w:type="spellEnd"/>
      <w:r w:rsidRPr="00102292">
        <w:rPr>
          <w:highlight w:val="yellow"/>
          <w:lang w:eastAsia="cs-CZ"/>
        </w:rPr>
        <w:t xml:space="preserve"> – </w:t>
      </w:r>
      <w:proofErr w:type="spellStart"/>
      <w:r w:rsidRPr="00102292">
        <w:rPr>
          <w:highlight w:val="yellow"/>
          <w:lang w:eastAsia="cs-CZ"/>
        </w:rPr>
        <w:t>gltf</w:t>
      </w:r>
      <w:proofErr w:type="spellEnd"/>
      <w:r w:rsidRPr="00102292">
        <w:rPr>
          <w:highlight w:val="yellow"/>
          <w:lang w:eastAsia="cs-CZ"/>
        </w:rPr>
        <w:t xml:space="preserve"> - </w:t>
      </w:r>
      <w:proofErr w:type="spellStart"/>
      <w:r w:rsidRPr="00102292">
        <w:rPr>
          <w:highlight w:val="yellow"/>
          <w:lang w:eastAsia="cs-CZ"/>
        </w:rPr>
        <w:t>three</w:t>
      </w:r>
      <w:proofErr w:type="spellEnd"/>
    </w:p>
    <w:p w14:paraId="69363729" w14:textId="77777777" w:rsidR="009251D2" w:rsidRDefault="009251D2" w:rsidP="009251D2">
      <w:pPr>
        <w:pStyle w:val="Normlnprvnodsazen"/>
        <w:ind w:firstLine="0"/>
        <w:rPr>
          <w:lang w:val="en-US"/>
        </w:rPr>
      </w:pPr>
    </w:p>
    <w:p w14:paraId="5FEF09EB" w14:textId="77777777" w:rsidR="009251D2" w:rsidRDefault="009251D2" w:rsidP="009251D2">
      <w:pPr>
        <w:rPr>
          <w:lang w:val="en-US"/>
        </w:rPr>
      </w:pPr>
      <w:r w:rsidRPr="005F038B">
        <w:rPr>
          <w:noProof/>
          <w:lang w:val="en-US"/>
        </w:rPr>
        <w:drawing>
          <wp:inline distT="0" distB="0" distL="0" distR="0" wp14:anchorId="2183C5DE" wp14:editId="574AA825">
            <wp:extent cx="2761471" cy="2085795"/>
            <wp:effectExtent l="0" t="0" r="1270" b="0"/>
            <wp:docPr id="507991561" name="Picture 1" descr="A blue and red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1561" name="Picture 1" descr="A blue and red cubes&#10;&#10;Description automatically generated"/>
                    <pic:cNvPicPr/>
                  </pic:nvPicPr>
                  <pic:blipFill>
                    <a:blip r:embed="rId74"/>
                    <a:stretch>
                      <a:fillRect/>
                    </a:stretch>
                  </pic:blipFill>
                  <pic:spPr>
                    <a:xfrm>
                      <a:off x="0" y="0"/>
                      <a:ext cx="2773641" cy="2094987"/>
                    </a:xfrm>
                    <a:prstGeom prst="rect">
                      <a:avLst/>
                    </a:prstGeom>
                  </pic:spPr>
                </pic:pic>
              </a:graphicData>
            </a:graphic>
          </wp:inline>
        </w:drawing>
      </w:r>
      <w:r w:rsidRPr="005F038B">
        <w:rPr>
          <w:noProof/>
          <w:lang w:val="en-US"/>
        </w:rPr>
        <w:drawing>
          <wp:inline distT="0" distB="0" distL="0" distR="0" wp14:anchorId="66216CC1" wp14:editId="2B5615BC">
            <wp:extent cx="2700655" cy="2085348"/>
            <wp:effectExtent l="0" t="0" r="4445" b="0"/>
            <wp:docPr id="1626315961" name="Picture 1" descr="A 3d model of a pyram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5961" name="Picture 1" descr="A 3d model of a pyramid&#10;&#10;Description automatically generated with medium confidence"/>
                    <pic:cNvPicPr/>
                  </pic:nvPicPr>
                  <pic:blipFill>
                    <a:blip r:embed="rId75"/>
                    <a:stretch>
                      <a:fillRect/>
                    </a:stretch>
                  </pic:blipFill>
                  <pic:spPr>
                    <a:xfrm>
                      <a:off x="0" y="0"/>
                      <a:ext cx="2720435" cy="2100621"/>
                    </a:xfrm>
                    <a:prstGeom prst="rect">
                      <a:avLst/>
                    </a:prstGeom>
                  </pic:spPr>
                </pic:pic>
              </a:graphicData>
            </a:graphic>
          </wp:inline>
        </w:drawing>
      </w:r>
    </w:p>
    <w:p w14:paraId="51FC0030" w14:textId="41C3F5C3"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2907FA89" w14:textId="47636D8A" w:rsidR="00A3391B" w:rsidRDefault="00A3391B" w:rsidP="00A3391B">
      <w:pPr>
        <w:pStyle w:val="Heading3"/>
      </w:pPr>
      <w:r>
        <w:t>Optimalizace</w:t>
      </w:r>
    </w:p>
    <w:p w14:paraId="39D98C46" w14:textId="0D5350E7" w:rsidR="00A3391B" w:rsidRDefault="00A3391B" w:rsidP="00A3391B">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Pr="001F6849">
        <w:t xml:space="preserve"> – </w:t>
      </w:r>
      <w:proofErr w:type="spellStart"/>
      <w:r w:rsidRPr="001F6849">
        <w:t>progresive</w:t>
      </w:r>
      <w:proofErr w:type="spellEnd"/>
      <w:r w:rsidRPr="001F6849">
        <w:t xml:space="preserve"> </w:t>
      </w:r>
      <w:proofErr w:type="spellStart"/>
      <w:r w:rsidRPr="001F6849">
        <w:t>loading</w:t>
      </w:r>
      <w:proofErr w:type="spellEnd"/>
      <w:r w:rsidRPr="001F6849">
        <w:t xml:space="preserve"> </w:t>
      </w:r>
      <w:r>
        <w:t xml:space="preserve">(3D </w:t>
      </w:r>
      <w:proofErr w:type="spellStart"/>
      <w:r>
        <w:t>Tiles</w:t>
      </w:r>
      <w:proofErr w:type="spellEnd"/>
      <w:r>
        <w:t xml:space="preserve">) </w:t>
      </w:r>
      <w:r w:rsidRPr="001F6849">
        <w:t xml:space="preserve">– </w:t>
      </w:r>
      <w:proofErr w:type="spellStart"/>
      <w:r w:rsidRPr="001F6849">
        <w:t>compresion</w:t>
      </w:r>
      <w:proofErr w:type="spellEnd"/>
      <w:r>
        <w:t xml:space="preserve"> – viz. </w:t>
      </w:r>
      <w:proofErr w:type="spellStart"/>
      <w:r>
        <w:t>Paradowski</w:t>
      </w:r>
      <w:proofErr w:type="spellEnd"/>
      <w:r>
        <w:t xml:space="preserve"> projekty – komprese textur, </w:t>
      </w:r>
      <w:proofErr w:type="spellStart"/>
      <w:r>
        <w:t>comprese</w:t>
      </w:r>
      <w:proofErr w:type="spellEnd"/>
      <w:r>
        <w:t xml:space="preserve"> geometrie. </w:t>
      </w:r>
    </w:p>
    <w:p w14:paraId="62994ABA" w14:textId="25A3F850" w:rsidR="00414E1F" w:rsidRDefault="00414E1F" w:rsidP="00414E1F">
      <w:pPr>
        <w:pStyle w:val="Heading2"/>
      </w:pPr>
      <w:r>
        <w:lastRenderedPageBreak/>
        <w:t>Deployment</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76"/>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proofErr w:type="spellStart"/>
      <w:r>
        <w:rPr>
          <w:lang w:eastAsia="en-US"/>
        </w:rPr>
        <w:t>Npm</w:t>
      </w:r>
      <w:proofErr w:type="spellEnd"/>
      <w:r>
        <w:rPr>
          <w:lang w:eastAsia="en-US"/>
        </w:rPr>
        <w:t xml:space="preserve"> </w:t>
      </w:r>
      <w:proofErr w:type="spellStart"/>
      <w:r>
        <w:rPr>
          <w:lang w:eastAsia="en-US"/>
        </w:rPr>
        <w:t>package</w:t>
      </w:r>
      <w:proofErr w:type="spellEnd"/>
      <w:r>
        <w:rPr>
          <w:lang w:eastAsia="en-US"/>
        </w:rPr>
        <w:t xml:space="preserve"> – </w:t>
      </w:r>
      <w:proofErr w:type="spellStart"/>
      <w:r>
        <w:rPr>
          <w:lang w:eastAsia="en-US"/>
        </w:rPr>
        <w:t>gh</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Github</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actions</w:t>
      </w:r>
      <w:proofErr w:type="spellEnd"/>
      <w:r>
        <w:rPr>
          <w:lang w:eastAsia="en-US"/>
        </w:rPr>
        <w:t xml:space="preserve">.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77"/>
          <w:footerReference w:type="default" r:id="rId78"/>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002BD96B" w14:textId="77777777" w:rsidR="00F33FE8" w:rsidRDefault="00FD6309" w:rsidP="00F33FE8">
      <w:pPr>
        <w:pStyle w:val="Bibliography"/>
      </w:pPr>
      <w:r w:rsidRPr="00FD6309">
        <w:rPr>
          <w:b/>
          <w:bCs/>
          <w:sz w:val="18"/>
          <w:szCs w:val="18"/>
        </w:rPr>
        <w:fldChar w:fldCharType="begin"/>
      </w:r>
      <w:r w:rsidR="001B7830">
        <w:rPr>
          <w:b/>
          <w:bCs/>
          <w:sz w:val="18"/>
          <w:szCs w:val="18"/>
        </w:rPr>
        <w:instrText xml:space="preserve"> ADDIN ZOTERO_BIBL {"uncited":[],"omitted":[],"custom":[]} CSL_BIBLIOGRAPHY </w:instrText>
      </w:r>
      <w:r w:rsidRPr="00FD6309">
        <w:rPr>
          <w:b/>
          <w:bCs/>
          <w:sz w:val="18"/>
          <w:szCs w:val="18"/>
        </w:rPr>
        <w:fldChar w:fldCharType="separate"/>
      </w:r>
      <w:r w:rsidR="00F33FE8">
        <w:t xml:space="preserve">2019 - Battle of 3D Rendering Stacks: CesiumJS, VTS Geospatial or iTowns? (2019): </w:t>
      </w:r>
    </w:p>
    <w:p w14:paraId="2D409E29" w14:textId="77777777" w:rsidR="00F33FE8" w:rsidRDefault="00F33FE8" w:rsidP="00F33FE8">
      <w:pPr>
        <w:pStyle w:val="Bibliography"/>
      </w:pPr>
      <w:r>
        <w:t xml:space="preserve">ABDUL-RAHMAN, A., PILOUK, M. (2008): Spatial data modelling for 3D GIS. Springer, Berlin ; New York. </w:t>
      </w:r>
    </w:p>
    <w:p w14:paraId="23005EE5" w14:textId="77777777" w:rsidR="00F33FE8" w:rsidRDefault="00F33FE8" w:rsidP="00F33FE8">
      <w:pPr>
        <w:pStyle w:val="Bibliography"/>
      </w:pPr>
      <w:r>
        <w:t xml:space="preserve">ARIËN, G. (2017): Overview of the rendering pipeline in WebGL, Geert Arien, http://www.geertarien.com/blog/2017/07/16/overview-of-the-rendering-pipeline-in-webgl/ (17. 9. 2023). </w:t>
      </w:r>
    </w:p>
    <w:p w14:paraId="60452A71" w14:textId="77777777" w:rsidR="00F33FE8" w:rsidRDefault="00F33FE8" w:rsidP="00F33FE8">
      <w:pPr>
        <w:pStyle w:val="Bibliography"/>
      </w:pPr>
      <w:r>
        <w:t xml:space="preserve">BANDROVA, T., BONCHEV, S. (2013): 3D Maps – Scale, Accuracy, Level of Detail. </w:t>
      </w:r>
    </w:p>
    <w:p w14:paraId="587A142E" w14:textId="77777777" w:rsidR="00F33FE8" w:rsidRDefault="00F33FE8" w:rsidP="00F33FE8">
      <w:pPr>
        <w:pStyle w:val="Bibliography"/>
      </w:pPr>
      <w:r>
        <w:t xml:space="preserve">BARUAH, R. (2021): AR and VR Using the WebXR API: Learn to Create Immersive Content with WebGL, Three.js, and A-Frame. Apress, Berkeley, CA. </w:t>
      </w:r>
    </w:p>
    <w:p w14:paraId="5E650E76" w14:textId="77777777" w:rsidR="00F33FE8" w:rsidRDefault="00F33FE8" w:rsidP="00F33FE8">
      <w:pPr>
        <w:pStyle w:val="Bibliography"/>
      </w:pPr>
      <w:r>
        <w:t xml:space="preserve">BASQUES, K. (2023): Remote debug Android devices, Chrome for Developers, https://developer.chrome.com/docs/devtools/remote-debugging/ (6. 11. 2023). </w:t>
      </w:r>
    </w:p>
    <w:p w14:paraId="65E8B854" w14:textId="77777777" w:rsidR="00F33FE8" w:rsidRDefault="00F33FE8" w:rsidP="00F33FE8">
      <w:pPr>
        <w:pStyle w:val="Bibliography"/>
      </w:pPr>
      <w:r>
        <w:t xml:space="preserve">BATTY, M. (1997): Virtual geography. Futures, 4, 29, 337–352. </w:t>
      </w:r>
    </w:p>
    <w:p w14:paraId="2BF46B33" w14:textId="77777777" w:rsidR="00F33FE8" w:rsidRDefault="00F33FE8" w:rsidP="00F33FE8">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5AC14098" w14:textId="77777777" w:rsidR="00F33FE8" w:rsidRDefault="00F33FE8" w:rsidP="00F33FE8">
      <w:pPr>
        <w:pStyle w:val="Bibliography"/>
      </w:pPr>
      <w:r>
        <w:t xml:space="preserve">BILJECKI, F., LEDOUX, H., STOTER, J. (2016): An improved LOD specification for 3D building models. Computers, Environment and Urban Systems, 59, 25–37. </w:t>
      </w:r>
    </w:p>
    <w:p w14:paraId="42D7E27B" w14:textId="77777777" w:rsidR="00F33FE8" w:rsidRDefault="00F33FE8" w:rsidP="00F33FE8">
      <w:pPr>
        <w:pStyle w:val="Bibliography"/>
      </w:pPr>
      <w:r>
        <w:t xml:space="preserve">BLENDER DOCUMENTATION TEAM (2023a): Introduction — Blender Manual, https://docs.blender.org/manual/en/latest/render/materials/introduction.html (15. 10. 2023). </w:t>
      </w:r>
    </w:p>
    <w:p w14:paraId="6F186BA9" w14:textId="77777777" w:rsidR="00F33FE8" w:rsidRDefault="00F33FE8" w:rsidP="00F33FE8">
      <w:pPr>
        <w:pStyle w:val="Bibliography"/>
      </w:pPr>
      <w:r>
        <w:t xml:space="preserve">BLENDER DOCUMENTATION TEAM (2023b): Light Objects — Blender Manual, https://docs.blender.org/manual/en/latest/render/lights/light_object.html (17. 10. 2023). </w:t>
      </w:r>
    </w:p>
    <w:p w14:paraId="16E73094" w14:textId="77777777" w:rsidR="00F33FE8" w:rsidRDefault="00F33FE8" w:rsidP="00F33FE8">
      <w:pPr>
        <w:pStyle w:val="Bibliography"/>
      </w:pPr>
      <w:r>
        <w:t xml:space="preserve">BLOKDYK, G. (2018): Virtual geographic environments A Complete Guide. 5STARCooks. </w:t>
      </w:r>
    </w:p>
    <w:p w14:paraId="3E3F4CBF" w14:textId="77777777" w:rsidR="00F33FE8" w:rsidRDefault="00F33FE8" w:rsidP="00F33FE8">
      <w:pPr>
        <w:pStyle w:val="Bibliography"/>
      </w:pPr>
      <w:r>
        <w:t xml:space="preserve">BOGDANOVA, R., BOULANGER, P., ZHENG, B. (2016): Depth Perception of Surgeons in Minimally Invasive Surgery. Surgical Innovation, 23. </w:t>
      </w:r>
    </w:p>
    <w:p w14:paraId="1D7010F5" w14:textId="77777777" w:rsidR="00F33FE8" w:rsidRDefault="00F33FE8" w:rsidP="00F33FE8">
      <w:pPr>
        <w:pStyle w:val="Bibliography"/>
      </w:pPr>
      <w:r>
        <w:t xml:space="preserve">BOLETSIS, C. (2017): The New Era of Virtual Reality Locomotion: A Systematic Literature Review of Techniques and a Proposed Typology. Multimodal Technologies and Interaction, 4, 1, 24. </w:t>
      </w:r>
    </w:p>
    <w:p w14:paraId="6F474B1C" w14:textId="77777777" w:rsidR="00F33FE8" w:rsidRDefault="00F33FE8" w:rsidP="00F33FE8">
      <w:pPr>
        <w:pStyle w:val="Bibliography"/>
      </w:pPr>
      <w:r>
        <w:t xml:space="preserve">BOLSTAD, P. (2019): GIS Fundamentals: A First Text on Geographic Information Systems, Sixth Edition. XanEdu Publishing Inc, Ann Arbor, MI. </w:t>
      </w:r>
    </w:p>
    <w:p w14:paraId="1D1975A6" w14:textId="77777777" w:rsidR="00F33FE8" w:rsidRDefault="00F33FE8" w:rsidP="00F33FE8">
      <w:pPr>
        <w:pStyle w:val="Bibliography"/>
      </w:pPr>
      <w:r>
        <w:t xml:space="preserve">BOŘIL, J. (2022): Využití VGE pro výuku prostorových úloh - role interakce. Masarykova univerzita, Přírodovědecká fakulta. </w:t>
      </w:r>
    </w:p>
    <w:p w14:paraId="74C31A2C" w14:textId="77777777" w:rsidR="00F33FE8" w:rsidRDefault="00F33FE8" w:rsidP="00F33FE8">
      <w:pPr>
        <w:pStyle w:val="Bibliography"/>
      </w:pPr>
      <w:r>
        <w:lastRenderedPageBreak/>
        <w:t xml:space="preserve">BROWN, R. (2023): VRcompare - The Internet’s Largest VR &amp; AR Headset Database, VRcompare, https://vr-compare.com/ (8. 10. 2023). </w:t>
      </w:r>
    </w:p>
    <w:p w14:paraId="7BD00503" w14:textId="77777777" w:rsidR="00F33FE8" w:rsidRDefault="00F33FE8" w:rsidP="00F33FE8">
      <w:pPr>
        <w:pStyle w:val="Bibliography"/>
      </w:pPr>
      <w:r>
        <w:t xml:space="preserve">BURDEA, G., COIFFET, P. (2003): Virtual reality technology. J. Wiley-Interscience, Hoboken, N.J. </w:t>
      </w:r>
    </w:p>
    <w:p w14:paraId="765D4E2E" w14:textId="77777777" w:rsidR="00F33FE8" w:rsidRDefault="00F33FE8" w:rsidP="00F33FE8">
      <w:pPr>
        <w:pStyle w:val="Bibliography"/>
      </w:pPr>
      <w:r>
        <w:t xml:space="preserve">BUTCHER, P. W. S., JOHN, N. W., RITSOS, P. D. (2021): VRIA: A Web-Based Framework for Creating Immersive Analytics Experiences. IEEE Transactions on Visualization and Computer Graphics, 7, 27, 3213–3225. </w:t>
      </w:r>
    </w:p>
    <w:p w14:paraId="748D31EB" w14:textId="77777777" w:rsidR="00F33FE8" w:rsidRDefault="00F33FE8" w:rsidP="00F33FE8">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67C10446" w14:textId="77777777" w:rsidR="00F33FE8" w:rsidRDefault="00F33FE8" w:rsidP="00F33FE8">
      <w:pPr>
        <w:pStyle w:val="Bibliography"/>
      </w:pPr>
      <w:r>
        <w:t xml:space="preserve">CAN I USE (2023a): “webGL” | Can I use... Support tables for HTML5, CSS3, etc, https://caniuse.com/?search=webGL (31. 1. 2023). </w:t>
      </w:r>
    </w:p>
    <w:p w14:paraId="72CDCDAA" w14:textId="77777777" w:rsidR="00F33FE8" w:rsidRDefault="00F33FE8" w:rsidP="00F33FE8">
      <w:pPr>
        <w:pStyle w:val="Bibliography"/>
      </w:pPr>
      <w:r>
        <w:t xml:space="preserve">CAN I USE (2023b): WebGPU - Can I use, https://caniuse.com/webgpu (29. 8. 2023). </w:t>
      </w:r>
    </w:p>
    <w:p w14:paraId="5C57E399" w14:textId="77777777" w:rsidR="00F33FE8" w:rsidRDefault="00F33FE8" w:rsidP="00F33FE8">
      <w:pPr>
        <w:pStyle w:val="Bibliography"/>
      </w:pPr>
      <w:r>
        <w:t xml:space="preserve">CAN I USE (2023c): “WebXR” | Can I use... Support tables for HTML5, CSS3, etc, https://caniuse.com/?search=WebXR (31. 1. 2023). </w:t>
      </w:r>
    </w:p>
    <w:p w14:paraId="32C353B4" w14:textId="77777777" w:rsidR="00F33FE8" w:rsidRDefault="00F33FE8" w:rsidP="00F33FE8">
      <w:pPr>
        <w:pStyle w:val="Bibliography"/>
      </w:pPr>
      <w:r>
        <w:t xml:space="preserve">CESIUMGS (2023a): Initial WebXR display support for Scene by pupitetris · Pull Request #11372 · CesiumGS/cesium, GitHub, https://github.com/CesiumGS/cesium/pull/11372 (31. 8. 2023). </w:t>
      </w:r>
    </w:p>
    <w:p w14:paraId="0A6EE22E" w14:textId="77777777" w:rsidR="00F33FE8" w:rsidRDefault="00F33FE8" w:rsidP="00F33FE8">
      <w:pPr>
        <w:pStyle w:val="Bibliography"/>
      </w:pPr>
      <w:r>
        <w:t xml:space="preserve">CESIUMGS (2023b): WebXR · Issue #3422 · CesiumGS/cesium, GitHub, https://github.com/CesiumGS/cesium/issues/3422 (31. 8. 2023). </w:t>
      </w:r>
    </w:p>
    <w:p w14:paraId="5AE7C49E" w14:textId="77777777" w:rsidR="00F33FE8" w:rsidRDefault="00F33FE8" w:rsidP="00F33FE8">
      <w:pPr>
        <w:pStyle w:val="Bibliography"/>
      </w:pPr>
      <w:r>
        <w:t xml:space="preserve">CHADWICK, E. (2023): ingBest Practices for Compress glTF Textures. </w:t>
      </w:r>
    </w:p>
    <w:p w14:paraId="086ECD4D" w14:textId="77777777" w:rsidR="00F33FE8" w:rsidRDefault="00F33FE8" w:rsidP="00F33FE8">
      <w:pPr>
        <w:pStyle w:val="Bibliography"/>
      </w:pPr>
      <w:r>
        <w:t xml:space="preserve">CHEN, M., LIN, H. (2018): Virtual geographic environments (VGEs): originating from or beyond virtual reality (VR)? International Journal of Digital Earth, 4, 11, 329–333. </w:t>
      </w:r>
    </w:p>
    <w:p w14:paraId="1DC6A5AB" w14:textId="77777777" w:rsidR="00F33FE8" w:rsidRDefault="00F33FE8" w:rsidP="00F33FE8">
      <w:pPr>
        <w:pStyle w:val="Bibliography"/>
      </w:pPr>
      <w:r>
        <w:t xml:space="preserve">CHLOUPKOVÁ, T. (2007): Fyziologické principy procesu vidění - tvorba a vnímání obrazu. Masarykova univerzita, Přírodovědecká fakulta. </w:t>
      </w:r>
    </w:p>
    <w:p w14:paraId="68CE486A" w14:textId="77777777" w:rsidR="00F33FE8" w:rsidRDefault="00F33FE8" w:rsidP="00F33FE8">
      <w:pPr>
        <w:pStyle w:val="Bibliography"/>
      </w:pPr>
      <w:r>
        <w:t xml:space="preserve">CHOW, S. (2018): glTF-Tutorials - Materials, GitHub, https://github.com/KhronosGroup/glTF-Tutorials/blob/master/gltfTutorial/gltfTutorial_010_Materials.md (15. 10. 2023). </w:t>
      </w:r>
    </w:p>
    <w:p w14:paraId="4CBD0CA8" w14:textId="77777777" w:rsidR="00F33FE8" w:rsidRDefault="00F33FE8" w:rsidP="00F33FE8">
      <w:pPr>
        <w:pStyle w:val="Bibliography"/>
      </w:pPr>
      <w:r>
        <w:t xml:space="preserve">CHRISTOPHE, S. (2020): Geovisualization: Multidimensional Exploration of the Territory. 325–332. </w:t>
      </w:r>
    </w:p>
    <w:p w14:paraId="0B9B766E" w14:textId="77777777" w:rsidR="00F33FE8" w:rsidRDefault="00F33FE8" w:rsidP="00F33FE8">
      <w:pPr>
        <w:pStyle w:val="Bibliography"/>
      </w:pPr>
      <w:r>
        <w:t xml:space="preserve">CIBULA, R. (2021): Vývoj informačného systému na vizualizáciu 3D modelov a vývoj prototypu na meranie 3D objektov. Masarykova univerzita, Přírodovědecká fakulta. </w:t>
      </w:r>
    </w:p>
    <w:p w14:paraId="661B14ED" w14:textId="77777777" w:rsidR="00F33FE8" w:rsidRDefault="00F33FE8" w:rsidP="00F33FE8">
      <w:pPr>
        <w:pStyle w:val="Bibliography"/>
      </w:pPr>
      <w:r>
        <w:t xml:space="preserve">CIRULIS, A., BRIGMANIS, K. B. (2013): 3D Outdoor Augmented Reality for Architecture and Urban Planning. Procedia Computer Science, 25, 71–79. </w:t>
      </w:r>
    </w:p>
    <w:p w14:paraId="37FEC66D" w14:textId="77777777" w:rsidR="00F33FE8" w:rsidRDefault="00F33FE8" w:rsidP="00F33FE8">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440F26E1" w14:textId="77777777" w:rsidR="00F33FE8" w:rsidRDefault="00F33FE8" w:rsidP="00F33FE8">
      <w:pPr>
        <w:pStyle w:val="Bibliography"/>
      </w:pPr>
      <w:r>
        <w:lastRenderedPageBreak/>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14535311" w14:textId="77777777" w:rsidR="00F33FE8" w:rsidRDefault="00F33FE8" w:rsidP="00F33FE8">
      <w:pPr>
        <w:pStyle w:val="Bibliography"/>
      </w:pPr>
      <w: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5BA67809" w14:textId="77777777" w:rsidR="00F33FE8" w:rsidRDefault="00F33FE8" w:rsidP="00F33FE8">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1C57C857" w14:textId="77777777" w:rsidR="00F33FE8" w:rsidRDefault="00F33FE8" w:rsidP="00F33FE8">
      <w:pPr>
        <w:pStyle w:val="Bibliography"/>
      </w:pPr>
      <w:r>
        <w:t xml:space="preserve">COLTEKIN, A., REICHENBACHER, T. (2011): High Quality Geographic Services and Bandwidth Limitations. Future Internet, 4, 3, 379–396. </w:t>
      </w:r>
    </w:p>
    <w:p w14:paraId="6EAD67A0" w14:textId="77777777" w:rsidR="00F33FE8" w:rsidRDefault="00F33FE8" w:rsidP="00F33FE8">
      <w:pPr>
        <w:pStyle w:val="Bibliography"/>
      </w:pPr>
      <w:r>
        <w:t xml:space="preserve">ČÚZK (2023): ČÚZK - Otevřená data - základní informace, https://www.cuzk.cz/Uvod/Produkty-a-sluzby/Otevrena-data/Otevrena-data-zakladni-informace.aspx (28. 8. 2023). </w:t>
      </w:r>
    </w:p>
    <w:p w14:paraId="0D6D63E8" w14:textId="77777777" w:rsidR="00F33FE8" w:rsidRDefault="00F33FE8" w:rsidP="00F33FE8">
      <w:pPr>
        <w:pStyle w:val="Bibliography"/>
      </w:pPr>
      <w:r>
        <w:t xml:space="preserve">DECK.GL (2023): WebXR Support · visgl/deck.gl · Discussion #7972, GitHub, https://github.com/visgl/deck.gl/discussions/7972 (24. 9. 2023). </w:t>
      </w:r>
    </w:p>
    <w:p w14:paraId="389E7BA5" w14:textId="77777777" w:rsidR="00F33FE8" w:rsidRDefault="00F33FE8" w:rsidP="00F33FE8">
      <w:pPr>
        <w:pStyle w:val="Bibliography"/>
      </w:pPr>
      <w:r>
        <w:t xml:space="preserve">DISCOVER THREE.JS CONTRIBUTORS (2023): Discover three.js. </w:t>
      </w:r>
    </w:p>
    <w:p w14:paraId="32FA43E8" w14:textId="77777777" w:rsidR="00F33FE8" w:rsidRDefault="00F33FE8" w:rsidP="00F33FE8">
      <w:pPr>
        <w:pStyle w:val="Bibliography"/>
      </w:pPr>
      <w:r>
        <w:t xml:space="preserve">DMARCOS (2023): Deprecate daydream and gearvr controls · Issue #5374 · aframevr/aframe, GitHub, https://github.com/aframevr/aframe/issues/5374 (6. 11. 2023). </w:t>
      </w:r>
    </w:p>
    <w:p w14:paraId="460BE263" w14:textId="77777777" w:rsidR="00F33FE8" w:rsidRDefault="00F33FE8" w:rsidP="00F33FE8">
      <w:pPr>
        <w:pStyle w:val="Bibliography"/>
      </w:pPr>
      <w:r>
        <w:t xml:space="preserve">DORMAN, M. (2020): Introduction to Web Mapping. Chapman and Hall/CRC, Boca Raton. </w:t>
      </w:r>
    </w:p>
    <w:p w14:paraId="50F8D844" w14:textId="77777777" w:rsidR="00F33FE8" w:rsidRDefault="00F33FE8" w:rsidP="00F33FE8">
      <w:pPr>
        <w:pStyle w:val="Bibliography"/>
      </w:pPr>
      <w:r>
        <w:t xml:space="preserve">DUNN, F., PARBERRY, I. (2011): 3D math primer for graphics and game development. CRC Press, Boca Raton, Fla. </w:t>
      </w:r>
    </w:p>
    <w:p w14:paraId="758D7C8C" w14:textId="77777777" w:rsidR="00F33FE8" w:rsidRDefault="00F33FE8" w:rsidP="00F33FE8">
      <w:pPr>
        <w:pStyle w:val="Bibliography"/>
      </w:pPr>
      <w:r>
        <w:t xml:space="preserve">DUPIN, L. (2016): devices-vr-awwwards-3.png (PNG Image, 941 × 519 pixels), https://www.awwwards.com/awards/gallery/2016/03/devices-vr-awwwards-3.png (30. 1. 2023). </w:t>
      </w:r>
    </w:p>
    <w:p w14:paraId="4FEFEA83" w14:textId="77777777" w:rsidR="00F33FE8" w:rsidRDefault="00F33FE8" w:rsidP="00F33FE8">
      <w:pPr>
        <w:pStyle w:val="Bibliography"/>
      </w:pPr>
      <w:r>
        <w:t xml:space="preserve">DYKES, J., MACEACHREN, A. M., KRAAK, M.-J. (2005): Exploring Geovisualization. Pergamon, Amsterdam. </w:t>
      </w:r>
    </w:p>
    <w:p w14:paraId="420493E8" w14:textId="77777777" w:rsidR="00F33FE8" w:rsidRDefault="00F33FE8" w:rsidP="00F33FE8">
      <w:pPr>
        <w:pStyle w:val="Bibliography"/>
      </w:pPr>
      <w:r>
        <w:t xml:space="preserve">EDUTECH CONTRIBUTORS (2023): 3D file format - EduTech Wiki, https://edutechwiki.unige.ch/en/3D_file_format (19. 10. 2023). </w:t>
      </w:r>
    </w:p>
    <w:p w14:paraId="44AB0FD6" w14:textId="77777777" w:rsidR="00F33FE8" w:rsidRDefault="00F33FE8" w:rsidP="00F33FE8">
      <w:pPr>
        <w:pStyle w:val="Bibliography"/>
      </w:pPr>
      <w:r>
        <w:t xml:space="preserve">ESPINOSA, A. (2023): CesiumJS. </w:t>
      </w:r>
    </w:p>
    <w:p w14:paraId="718B5570" w14:textId="77777777" w:rsidR="00F33FE8" w:rsidRDefault="00F33FE8" w:rsidP="00F33FE8">
      <w:pPr>
        <w:pStyle w:val="Bibliography"/>
      </w:pPr>
      <w:r>
        <w:t xml:space="preserve">ESRI (2023a): ArcGIS Maps SDK for JavaScript | Overview | ArcGIS Maps SDK for JavaScript 4.27 | ArcGIS Developers, https://developers.arcgis.com/javascript/latest/ (31. 8. 2023). </w:t>
      </w:r>
    </w:p>
    <w:p w14:paraId="09599B95" w14:textId="77777777" w:rsidR="00F33FE8" w:rsidRDefault="00F33FE8" w:rsidP="00F33FE8">
      <w:pPr>
        <w:pStyle w:val="Bibliography"/>
      </w:pPr>
      <w:r>
        <w:t xml:space="preserve">ESRI (2023b): Export 360 VR Experiences from CityEngine—ArcGIS CityEngine Resources | Documentation, https://doc.arcgis.com/en/cityengine/latest/help/help-export-360vr.htm (31. 8. 2023). </w:t>
      </w:r>
    </w:p>
    <w:p w14:paraId="4DB25A33" w14:textId="77777777" w:rsidR="00F33FE8" w:rsidRDefault="00F33FE8" w:rsidP="00F33FE8">
      <w:pPr>
        <w:pStyle w:val="Bibliography"/>
      </w:pPr>
      <w:r>
        <w:lastRenderedPageBreak/>
        <w:t xml:space="preserve">ESRI (2023c): Mapping APIs | Documentation | ArcGIS Developers, Documentation, https://developers.arcgis.com/documentation/mapping-apis-and-services/apis-and-sdks/ (31. 8. 2023). </w:t>
      </w:r>
    </w:p>
    <w:p w14:paraId="4E3B43C6" w14:textId="77777777" w:rsidR="00F33FE8" w:rsidRDefault="00F33FE8" w:rsidP="00F33FE8">
      <w:pPr>
        <w:pStyle w:val="Bibliography"/>
      </w:pPr>
      <w:r>
        <w:t xml:space="preserve">FORD, T. (2017): “Overwatch” Gameplay Architecture and Netcode. </w:t>
      </w:r>
    </w:p>
    <w:p w14:paraId="52A3D653" w14:textId="77777777" w:rsidR="00F33FE8" w:rsidRDefault="00F33FE8" w:rsidP="00F33FE8">
      <w:pPr>
        <w:pStyle w:val="Bibliography"/>
      </w:pPr>
      <w:r>
        <w:t xml:space="preserve">GAUTIER, J., BRÉDIF, M., CHRISTOPHE, S. (2020): Co-Visualization of Air Temperature and Urban Data for Visual Exploration. In: 2020 IEEE Visualization Conference (VIS). 71–75. </w:t>
      </w:r>
    </w:p>
    <w:p w14:paraId="72620E5C" w14:textId="77777777" w:rsidR="00F33FE8" w:rsidRDefault="00F33FE8" w:rsidP="00F33FE8">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36CDC1F4" w14:textId="77777777" w:rsidR="00F33FE8" w:rsidRDefault="00F33FE8" w:rsidP="00F33FE8">
      <w:pPr>
        <w:pStyle w:val="Bibliography"/>
      </w:pPr>
      <w:r>
        <w:t xml:space="preserve">Geospatial Webinar (2023): </w:t>
      </w:r>
    </w:p>
    <w:p w14:paraId="0E968217" w14:textId="77777777" w:rsidR="00F33FE8" w:rsidRDefault="00F33FE8" w:rsidP="00F33FE8">
      <w:pPr>
        <w:pStyle w:val="Bibliography"/>
      </w:pPr>
      <w:r>
        <w:t xml:space="preserve">GHAYOUR, F., CANTOR, D. (2018): Real-time 3D graphics with WebGL 2: build interactive 3D applications with JavaScript and WebGL 2 (OpenGL ES 3.0). Packt, Birmingham Mumbai. </w:t>
      </w:r>
    </w:p>
    <w:p w14:paraId="3F0954AB" w14:textId="77777777" w:rsidR="00F33FE8" w:rsidRDefault="00F33FE8" w:rsidP="00F33FE8">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6401F352" w14:textId="77777777" w:rsidR="00F33FE8" w:rsidRDefault="00F33FE8" w:rsidP="00F33FE8">
      <w:pPr>
        <w:pStyle w:val="Bibliography"/>
      </w:pPr>
      <w:r>
        <w:t xml:space="preserve">GODBER, A. (2022): godber/webvr.dev. </w:t>
      </w:r>
    </w:p>
    <w:p w14:paraId="39E06A67" w14:textId="77777777" w:rsidR="00F33FE8" w:rsidRDefault="00F33FE8" w:rsidP="00F33FE8">
      <w:pPr>
        <w:pStyle w:val="Bibliography"/>
      </w:pPr>
      <w:r>
        <w:t xml:space="preserve">GOODCHILD, M. F. (2013): The quality of big (geo)data. Dialogues in Human Geography, 3, 3, 280–284. </w:t>
      </w:r>
    </w:p>
    <w:p w14:paraId="715ED48C" w14:textId="77777777" w:rsidR="00F33FE8" w:rsidRDefault="00F33FE8" w:rsidP="00F33FE8">
      <w:pPr>
        <w:pStyle w:val="Bibliography"/>
      </w:pPr>
      <w:r>
        <w:t xml:space="preserve">GROSSNER, K., GOODCHILD, M., CLARKE, K. (2008): Defining a Digital Earth System. T. GIS, 12, 145–160. </w:t>
      </w:r>
    </w:p>
    <w:p w14:paraId="5E0CE49C" w14:textId="77777777" w:rsidR="00F33FE8" w:rsidRDefault="00F33FE8" w:rsidP="00F33FE8">
      <w:pPr>
        <w:pStyle w:val="Bibliography"/>
      </w:pPr>
      <w:r>
        <w:t xml:space="preserve">GUO, H., GOODCHILD, M. F., ANNONI, A. eds. (2020): Manual of Digital Earth. Springer Nature. </w:t>
      </w:r>
    </w:p>
    <w:p w14:paraId="2FAB284A" w14:textId="77777777" w:rsidR="00F33FE8" w:rsidRDefault="00F33FE8" w:rsidP="00F33FE8">
      <w:pPr>
        <w:pStyle w:val="Bibliography"/>
      </w:pPr>
      <w:r>
        <w:t xml:space="preserve">HALIK, Ł. (2018): Challenges in Converting the Polish Topographic Database of Built-Up Areas into 3D Virtual Reality Geovisualization. The Cartographic Journal, 4, 55, 391–399. </w:t>
      </w:r>
    </w:p>
    <w:p w14:paraId="54355CC6" w14:textId="77777777" w:rsidR="00F33FE8" w:rsidRDefault="00F33FE8" w:rsidP="00F33FE8">
      <w:pPr>
        <w:pStyle w:val="Bibliography"/>
      </w:pPr>
      <w:r>
        <w:t xml:space="preserve">HERMAN, L. (2011): Moderní kartografické metody modelování měst. Masarykova univerzita, Přírodovědecká fakulta. </w:t>
      </w:r>
    </w:p>
    <w:p w14:paraId="1E34F31F" w14:textId="77777777" w:rsidR="00F33FE8" w:rsidRDefault="00F33FE8" w:rsidP="00F33FE8">
      <w:pPr>
        <w:pStyle w:val="Bibliography"/>
      </w:pPr>
      <w:r>
        <w:t xml:space="preserve">HERMAN, L. (2014): Vizualizace 3D modelů měst na webu. Masarykova univerzita, Přírodovědecká fakulta. </w:t>
      </w:r>
    </w:p>
    <w:p w14:paraId="705FA1E8" w14:textId="77777777" w:rsidR="00F33FE8" w:rsidRDefault="00F33FE8" w:rsidP="00F33FE8">
      <w:pPr>
        <w:pStyle w:val="Bibliography"/>
      </w:pPr>
      <w:r>
        <w:t xml:space="preserve">HERMAN, L. (2019): User Issues of Interactive 3D Geovisualizations. Masarykova univerzita, Přírodovědecká fakulta. </w:t>
      </w:r>
    </w:p>
    <w:p w14:paraId="1FD34395" w14:textId="77777777" w:rsidR="00F33FE8" w:rsidRDefault="00F33FE8" w:rsidP="00F33FE8">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06D4802D" w14:textId="77777777" w:rsidR="00F33FE8" w:rsidRDefault="00F33FE8" w:rsidP="00F33FE8">
      <w:pPr>
        <w:pStyle w:val="Bibliography"/>
      </w:pPr>
      <w:r>
        <w:t xml:space="preserve">HEXAGON (2023): Luciad Developer Platform, https://dev.luciad.com/portal/productDocumentation/LuciadRIA/docs/articles/tutorial/technology/features_and_benefits.html?subcategory=ria_technology (31. 8. 2023). </w:t>
      </w:r>
    </w:p>
    <w:p w14:paraId="2145F80B" w14:textId="77777777" w:rsidR="00F33FE8" w:rsidRDefault="00F33FE8" w:rsidP="00F33FE8">
      <w:pPr>
        <w:pStyle w:val="Bibliography"/>
      </w:pPr>
      <w:r>
        <w:t xml:space="preserve">HORÁK, J. (2023): std_etapy_transformer.py. Brno. </w:t>
      </w:r>
    </w:p>
    <w:p w14:paraId="14499298" w14:textId="77777777" w:rsidR="00F33FE8" w:rsidRDefault="00F33FE8" w:rsidP="00F33FE8">
      <w:pPr>
        <w:pStyle w:val="Bibliography"/>
      </w:pPr>
      <w:r>
        <w:lastRenderedPageBreak/>
        <w:t xml:space="preserve">HORKÝ, L. (2020): Sandbox for comparing performance of VTS Geospatial and CesiumJS. </w:t>
      </w:r>
    </w:p>
    <w:p w14:paraId="65898777" w14:textId="77777777" w:rsidR="00F33FE8" w:rsidRDefault="00F33FE8" w:rsidP="00F33FE8">
      <w:pPr>
        <w:pStyle w:val="Bibliography"/>
      </w:pPr>
      <w:r>
        <w:t xml:space="preserve">HUTTER, M. (2021): glTF-Tutorials - Textures, GitHub, https://github.com/KhronosGroup/glTF-Tutorials/blob/master/gltfTutorial/gltfTutorial_012_TexturesImagesSamplers.md (15. 10. 2023). </w:t>
      </w:r>
    </w:p>
    <w:p w14:paraId="681ECD8C" w14:textId="77777777" w:rsidR="00F33FE8" w:rsidRDefault="00F33FE8" w:rsidP="00F33FE8">
      <w:pPr>
        <w:pStyle w:val="Bibliography"/>
      </w:pPr>
      <w:r>
        <w:t xml:space="preserve">IGALIA SL (2023): Welcome to Wolvic, https://www.wolvic.com/en/ (31. 1. 2023). </w:t>
      </w:r>
    </w:p>
    <w:p w14:paraId="00C07497" w14:textId="77777777" w:rsidR="00F33FE8" w:rsidRDefault="00F33FE8" w:rsidP="00F33FE8">
      <w:pPr>
        <w:pStyle w:val="Bibliography"/>
      </w:pPr>
      <w:r>
        <w:t xml:space="preserve">IMMERSIVE WEB WORKING GROUP (2022): WebXR Device API Explained, webxr, https://immersive-web.github.io/webxr/explainer.html (10. 9. 2023). </w:t>
      </w:r>
    </w:p>
    <w:p w14:paraId="72457A94" w14:textId="77777777" w:rsidR="00F33FE8" w:rsidRDefault="00F33FE8" w:rsidP="00F33FE8">
      <w:pPr>
        <w:pStyle w:val="Bibliography"/>
      </w:pPr>
      <w:r>
        <w:t xml:space="preserve">IMMERSIVE WEB WORKING GROUP (2023): WebXR Device API Specification. Immersive Web at W3C. </w:t>
      </w:r>
    </w:p>
    <w:p w14:paraId="6E7C62AB" w14:textId="77777777" w:rsidR="00F33FE8" w:rsidRDefault="00F33FE8" w:rsidP="00F33FE8">
      <w:pPr>
        <w:pStyle w:val="Bibliography"/>
      </w:pPr>
      <w:r>
        <w:t xml:space="preserve">Intro to WebXR and A-Frame Part 1: What is WebXR, A-Frame, and Entity-Component-Systems (2021): </w:t>
      </w:r>
    </w:p>
    <w:p w14:paraId="34E23CDF" w14:textId="77777777" w:rsidR="00F33FE8" w:rsidRDefault="00F33FE8" w:rsidP="00F33FE8">
      <w:pPr>
        <w:pStyle w:val="Bibliography"/>
      </w:pPr>
      <w:r>
        <w:t xml:space="preserve">Introducing WebGPU: Unlocking modern GPU access for JavaScript (2023): </w:t>
      </w:r>
    </w:p>
    <w:p w14:paraId="66460F80" w14:textId="77777777" w:rsidR="00F33FE8" w:rsidRDefault="00F33FE8" w:rsidP="00F33FE8">
      <w:pPr>
        <w:pStyle w:val="Bibliography"/>
      </w:pPr>
      <w:r>
        <w:t xml:space="preserve">ITOWNS CONTRIBUTORS (2023): iTowns, https://github.com/iTowns/itowns/tree/master (9. 9. 2023). </w:t>
      </w:r>
    </w:p>
    <w:p w14:paraId="28CD8F32" w14:textId="77777777" w:rsidR="00F33FE8" w:rsidRDefault="00F33FE8" w:rsidP="00F33FE8">
      <w:pPr>
        <w:pStyle w:val="Bibliography"/>
      </w:pPr>
      <w:r>
        <w:t xml:space="preserve">JUDGE, S., HARRIE, L. (2020): Visualizing a Possible Future: Map Guidelines for a 3D Detailed Development Plan. Journal of Geovisualization and Spatial Analysis, 1, 4, 7. </w:t>
      </w:r>
    </w:p>
    <w:p w14:paraId="70FB4801" w14:textId="77777777" w:rsidR="00F33FE8" w:rsidRDefault="00F33FE8" w:rsidP="00F33FE8">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73063C35" w14:textId="77777777" w:rsidR="00F33FE8" w:rsidRDefault="00F33FE8" w:rsidP="00F33FE8">
      <w:pPr>
        <w:pStyle w:val="Bibliography"/>
      </w:pPr>
      <w:r>
        <w:t xml:space="preserve">KAM BRNO (2023): Brno - 3D model, https://webmaps.kambrno.cz/webmaps.kambrno.cz/3d-model/ (31. 8. 2023). </w:t>
      </w:r>
    </w:p>
    <w:p w14:paraId="5140A22E" w14:textId="77777777" w:rsidR="00F33FE8" w:rsidRDefault="00F33FE8" w:rsidP="00F33FE8">
      <w:pPr>
        <w:pStyle w:val="Bibliography"/>
      </w:pPr>
      <w:r>
        <w:t xml:space="preserve">KANE, J. (2022): Brands Pioneering “the Metaverse?” Consider Mozilla Hubs &amp; the 3D Open Web. Creator Labs. </w:t>
      </w:r>
    </w:p>
    <w:p w14:paraId="379AB253" w14:textId="77777777" w:rsidR="00F33FE8" w:rsidRDefault="00F33FE8" w:rsidP="00F33FE8">
      <w:pPr>
        <w:pStyle w:val="Bibliography"/>
      </w:pPr>
      <w:r>
        <w:t xml:space="preserve">KEIL, J., EDLER, D., SCHMITT, T., DICKMANN, F. (2021): Creating Immersive Virtual Environments Based on Open Geospatial Data and Game Engines. KN - Journal of Cartography and Geographic Information, 1, 71, 53–65. </w:t>
      </w:r>
    </w:p>
    <w:p w14:paraId="44B7FE68" w14:textId="77777777" w:rsidR="00F33FE8" w:rsidRDefault="00F33FE8" w:rsidP="00F33FE8">
      <w:pPr>
        <w:pStyle w:val="Bibliography"/>
      </w:pPr>
      <w:r>
        <w:t xml:space="preserve">KHRONOS GROUP (2017): Strong glTF Ecosystem Momentum at SIGGRAPH 2017, The Khronos Group, https://www.khronos.org/blog/gltf-2.0-ecosystem-advancement (8. 10. 2023). </w:t>
      </w:r>
    </w:p>
    <w:p w14:paraId="61A7B6F8" w14:textId="77777777" w:rsidR="00F33FE8" w:rsidRDefault="00F33FE8" w:rsidP="00F33FE8">
      <w:pPr>
        <w:pStyle w:val="Bibliography"/>
      </w:pPr>
      <w:r>
        <w:t xml:space="preserve">KHRONOS GROUP (2018): WebGL: Latest Techniques, https://slideplayer.com/slide/16710114/ (22. 3. 2023). </w:t>
      </w:r>
    </w:p>
    <w:p w14:paraId="7A23241A" w14:textId="77777777" w:rsidR="00F33FE8" w:rsidRDefault="00F33FE8" w:rsidP="00F33FE8">
      <w:pPr>
        <w:pStyle w:val="Bibliography"/>
      </w:pPr>
      <w:r>
        <w:t>KHRONOS GROUP (2021): glTF</w:t>
      </w:r>
      <w:r>
        <w:rPr>
          <w:vertAlign w:val="superscript"/>
        </w:rPr>
        <w:t>TM</w:t>
      </w:r>
      <w:r>
        <w:t xml:space="preserve"> 2.0 Specification. </w:t>
      </w:r>
    </w:p>
    <w:p w14:paraId="312CFBBF" w14:textId="77777777" w:rsidR="00F33FE8" w:rsidRDefault="00F33FE8" w:rsidP="00F33FE8">
      <w:pPr>
        <w:pStyle w:val="Bibliography"/>
      </w:pPr>
      <w:r>
        <w:t xml:space="preserve">KHRONOS GROUP (2022): EXT_structural_metadata: Properties for structured data by javagl · Pull Request #2151 · KhronosGroup/glTF, GitHub, https://github.com/KhronosGroup/glTF/pull/2151 (26. 11. 2023). </w:t>
      </w:r>
    </w:p>
    <w:p w14:paraId="25C2A36F" w14:textId="77777777" w:rsidR="00F33FE8" w:rsidRDefault="00F33FE8" w:rsidP="00F33FE8">
      <w:pPr>
        <w:pStyle w:val="Bibliography"/>
      </w:pPr>
      <w:r>
        <w:t xml:space="preserve">KHRONOS GROUP (2023a): glTF-Tutorials-Scenes and Nodes, glTF-Tutorials, https://github.khronos.org/glTF-Tutorials/gltfTutorial/gltfTutorial_004_ScenesNodes.html (21. 9. 2023). </w:t>
      </w:r>
    </w:p>
    <w:p w14:paraId="37049305" w14:textId="77777777" w:rsidR="00F33FE8" w:rsidRDefault="00F33FE8" w:rsidP="00F33FE8">
      <w:pPr>
        <w:pStyle w:val="Bibliography"/>
      </w:pPr>
      <w:r>
        <w:lastRenderedPageBreak/>
        <w:t xml:space="preserve">KHRONOS GROUP (2023b): WebGL, The Khronos Group, https://www.khronos.org// (19. 1. 2023). </w:t>
      </w:r>
    </w:p>
    <w:p w14:paraId="4588FB69" w14:textId="77777777" w:rsidR="00F33FE8" w:rsidRDefault="00F33FE8" w:rsidP="00F33FE8">
      <w:pPr>
        <w:pStyle w:val="Bibliography"/>
      </w:pPr>
      <w:r>
        <w:t xml:space="preserve">KIONG, D. L. V. (2022): Metaverse Made Easy: A Beginner’s Guide to the Metaverse: Everything you need to know about Metaverse, NFT and GameFi. Independently published. </w:t>
      </w:r>
    </w:p>
    <w:p w14:paraId="3321C7C2" w14:textId="77777777" w:rsidR="00F33FE8" w:rsidRDefault="00F33FE8" w:rsidP="00F33FE8">
      <w:pPr>
        <w:pStyle w:val="Bibliography"/>
      </w:pPr>
      <w:r>
        <w:t xml:space="preserve">KOLÁČNÝ, A. (1969): Cartographic Information—a Fundamental Concept and Term in Modern Cartography. The Cartographic Journal, 1, 6, 47–49. </w:t>
      </w:r>
    </w:p>
    <w:p w14:paraId="31F9246F" w14:textId="77777777" w:rsidR="00F33FE8" w:rsidRDefault="00F33FE8" w:rsidP="00F33FE8">
      <w:pPr>
        <w:pStyle w:val="Bibliography"/>
      </w:pPr>
      <w:r>
        <w:t xml:space="preserve">KONEČNÝ, M. (2011): Cartography: Challenges and potential in the virtual geographic environments era. Annals of GIS, 17, 135–146. </w:t>
      </w:r>
    </w:p>
    <w:p w14:paraId="3DF790B0" w14:textId="77777777" w:rsidR="00F33FE8" w:rsidRDefault="00F33FE8" w:rsidP="00F33FE8">
      <w:pPr>
        <w:pStyle w:val="Bibliography"/>
      </w:pPr>
      <w:r>
        <w:t xml:space="preserve">KRAAK, M. J., ORMELING, F. (2020): Cartography: visualization of geospatial data. CRC Press, Boca Raton ; London. </w:t>
      </w:r>
    </w:p>
    <w:p w14:paraId="5D768C06" w14:textId="77777777" w:rsidR="00F33FE8" w:rsidRDefault="00F33FE8" w:rsidP="00F33FE8">
      <w:pPr>
        <w:pStyle w:val="Bibliography"/>
      </w:pPr>
      <w:r>
        <w:t xml:space="preserve">KRESSE, W., DANKO, D. M. eds. (2012): Springer Handbook of Geographic Information. Springer, Berlin ; New York. </w:t>
      </w:r>
    </w:p>
    <w:p w14:paraId="27E6A516" w14:textId="77777777" w:rsidR="00F33FE8" w:rsidRDefault="00F33FE8" w:rsidP="00F33FE8">
      <w:pPr>
        <w:pStyle w:val="Bibliography"/>
      </w:pPr>
      <w:r>
        <w:t xml:space="preserve">KUBÍČEK, P., STACHOŇ, Z. (2009): NOVÉ MAPOVÉ TECHNOLOGIE V KARTOGRAFICKÉ KOMUNIKACI. Karografické listy, 17, 8. </w:t>
      </w:r>
    </w:p>
    <w:p w14:paraId="56580DD7" w14:textId="77777777" w:rsidR="00F33FE8" w:rsidRDefault="00F33FE8" w:rsidP="00F33FE8">
      <w:pPr>
        <w:pStyle w:val="Bibliography"/>
      </w:pPr>
      <w:r>
        <w:t xml:space="preserve">KVARDA, O. (2020): Virtuální realita jako prostředek kartografické komunikace. Masarykova univerzita, Přírodovědecká fakulta. </w:t>
      </w:r>
    </w:p>
    <w:p w14:paraId="0B17CA93" w14:textId="77777777" w:rsidR="00F33FE8" w:rsidRDefault="00F33FE8" w:rsidP="00F33FE8">
      <w:pPr>
        <w:pStyle w:val="Bibliography"/>
      </w:pPr>
      <w:r>
        <w:t xml:space="preserve">LAKSONO, D., ADITYA, T. (2019): Utilizing A Game Engine for Interactive 3D Topographic Data Visualization. ISPRS International Journal of Geo-Information, 8, 8, 361. </w:t>
      </w:r>
    </w:p>
    <w:p w14:paraId="2AC3183C" w14:textId="77777777" w:rsidR="00F33FE8" w:rsidRDefault="00F33FE8" w:rsidP="00F33FE8">
      <w:pPr>
        <w:pStyle w:val="Bibliography"/>
      </w:pPr>
      <w:r>
        <w:t xml:space="preserve">LAVALLE, S. (2020): Virtual Reality - LaValle. </w:t>
      </w:r>
    </w:p>
    <w:p w14:paraId="19857D6E" w14:textId="77777777" w:rsidR="00F33FE8" w:rsidRDefault="00F33FE8" w:rsidP="00F33FE8">
      <w:pPr>
        <w:pStyle w:val="Bibliography"/>
      </w:pPr>
      <w:r>
        <w:t xml:space="preserve">LEE, Y., YOO, B. (2021): XR collaboration beyond virtual reality: work in the real world. 8, 756–772. </w:t>
      </w:r>
    </w:p>
    <w:p w14:paraId="3129B150" w14:textId="77777777" w:rsidR="00F33FE8" w:rsidRDefault="00F33FE8" w:rsidP="00F33FE8">
      <w:pPr>
        <w:pStyle w:val="Bibliography"/>
      </w:pPr>
      <w:r>
        <w:t xml:space="preserve">LIN, H., BATTY, M. (2011): Virtual Geographic Environments. Esri Press, Redlands, Calif. </w:t>
      </w:r>
    </w:p>
    <w:p w14:paraId="2784276D" w14:textId="77777777" w:rsidR="00F33FE8" w:rsidRDefault="00F33FE8" w:rsidP="00F33FE8">
      <w:pPr>
        <w:pStyle w:val="Bibliography"/>
      </w:pPr>
      <w:r>
        <w:t xml:space="preserve">LIN, H., CHEN, M., LU, G. (2013): Virtual Geographic Environment: A Workspace for Computer-Aided Geographic Experiments. Annals of the Association of American Geographers, 3, 103, 465–482. </w:t>
      </w:r>
    </w:p>
    <w:p w14:paraId="13E94084" w14:textId="77777777" w:rsidR="00F33FE8" w:rsidRDefault="00F33FE8" w:rsidP="00F33FE8">
      <w:pPr>
        <w:pStyle w:val="Bibliography"/>
      </w:pPr>
      <w:r>
        <w:t xml:space="preserve">LIN, H., CHEN, M., LU, G., ZHU, Q., GONG, J., YOU, X., WEN, Y., XU, B., HU, M. (2013): Virtual Geographic Environments (VGEs): A New Generation of Geographic Analysis Tool. Earth-Science Reviews, 126, 74–84. </w:t>
      </w:r>
    </w:p>
    <w:p w14:paraId="765CB91A" w14:textId="77777777" w:rsidR="00F33FE8" w:rsidRDefault="00F33FE8" w:rsidP="00F33FE8">
      <w:pPr>
        <w:pStyle w:val="Bibliography"/>
      </w:pPr>
      <w:r>
        <w:t xml:space="preserve">LONGLEY, P. A., GOODCHILD, M. F., MAGUIRE, D. J., RHIND, D. W. (2015): Geographic Information Science and Systems, 4th Edition. Wiley. </w:t>
      </w:r>
    </w:p>
    <w:p w14:paraId="5E3620A4" w14:textId="77777777" w:rsidR="00F33FE8" w:rsidRDefault="00F33FE8" w:rsidP="00F33FE8">
      <w:pPr>
        <w:pStyle w:val="Bibliography"/>
      </w:pPr>
      <w:r>
        <w:t xml:space="preserve">MACEACHREN, A. M. (2004): How Maps Work: Representation, Visualization, and Design. The Guilford Press, New York. </w:t>
      </w:r>
    </w:p>
    <w:p w14:paraId="5D8F19B4" w14:textId="77777777" w:rsidR="00F33FE8" w:rsidRDefault="00F33FE8" w:rsidP="00F33FE8">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55D9FE55" w14:textId="77777777" w:rsidR="00F33FE8" w:rsidRDefault="00F33FE8" w:rsidP="00F33FE8">
      <w:pPr>
        <w:pStyle w:val="Bibliography"/>
      </w:pPr>
      <w:r>
        <w:lastRenderedPageBreak/>
        <w:t xml:space="preserve">MACEACHREN, A. M., TAYLOR, F. D. R. (1994): Visualization in modern cartography. Pergamon. </w:t>
      </w:r>
    </w:p>
    <w:p w14:paraId="26FEEAF5" w14:textId="77777777" w:rsidR="00F33FE8" w:rsidRDefault="00F33FE8" w:rsidP="00F33FE8">
      <w:pPr>
        <w:pStyle w:val="Bibliography"/>
      </w:pPr>
      <w:r>
        <w:t xml:space="preserve">MACLNTYRE, B., SMITH, T. F. (2018): Thoughts on the Future of WebXR and the Immersive Web. In: 2018 IEEE International Symposium on Mixed and Augmented Reality Adjunct (ISMAR-Adjunct). 338–342. </w:t>
      </w:r>
    </w:p>
    <w:p w14:paraId="1C8877F2" w14:textId="77777777" w:rsidR="00F33FE8" w:rsidRDefault="00F33FE8" w:rsidP="00F33FE8">
      <w:pPr>
        <w:pStyle w:val="Bibliography"/>
      </w:pPr>
      <w:r>
        <w:t xml:space="preserve">MARSCHNER, S., SHIRLEY, P., ASHIKHMIN, M., GLEICHER, M., HOFFMAN, N., JOHNSON, G., MUNZNER, T., REINHARD, E., THOMPSON, W. B., WILLEMSEN, P., WYVILL, B. (2021): Fundamentals of Computer Graphics. A K Peters/CRC Press, Boca Raton. </w:t>
      </w:r>
    </w:p>
    <w:p w14:paraId="3A6E4892" w14:textId="77777777" w:rsidR="00F33FE8" w:rsidRDefault="00F33FE8" w:rsidP="00F33FE8">
      <w:pPr>
        <w:pStyle w:val="Bibliography"/>
      </w:pPr>
      <w:r>
        <w:t xml:space="preserve">MAT, R. C., SHARIFF, A. R. M., ZULKIFLI, A. N., RAHIM, M. S. M., MAHAYUDIN, M. H. (2014): Using game engine for 3D terrain visualisation of GIS data: A review. IOP Conference Series: Earth and Environmental Science, 20, 012037. </w:t>
      </w:r>
    </w:p>
    <w:p w14:paraId="33E2D1B8" w14:textId="77777777" w:rsidR="00F33FE8" w:rsidRDefault="00F33FE8" w:rsidP="00F33FE8">
      <w:pPr>
        <w:pStyle w:val="Bibliography"/>
      </w:pPr>
      <w:r>
        <w:t xml:space="preserve">MATATKO, A., BOLLMANN, J., MÜLLER, A. (2011): Depth Perception in Virtual Reality. In: Kolbe, T. H., König, G., Nagel, C. (eds.): Advances in 3D Geo-Information Sciences. Springer, Berlin, Heidelberg, 115–129. </w:t>
      </w:r>
    </w:p>
    <w:p w14:paraId="1F946107" w14:textId="77777777" w:rsidR="00F33FE8" w:rsidRDefault="00F33FE8" w:rsidP="00F33FE8">
      <w:pPr>
        <w:pStyle w:val="Bibliography"/>
      </w:pPr>
      <w:r>
        <w:t xml:space="preserve">MATHER, G. (2016): Foundations of Sensation and Perception. Psychology Press. </w:t>
      </w:r>
    </w:p>
    <w:p w14:paraId="1A5B1393" w14:textId="77777777" w:rsidR="00F33FE8" w:rsidRDefault="00F33FE8" w:rsidP="00F33FE8">
      <w:pPr>
        <w:pStyle w:val="Bibliography"/>
      </w:pPr>
      <w:r>
        <w:t xml:space="preserve">MAZURYK, T., GERVAUTZ, M. (1999): Virtual Reality - History, Applications, Technology and Future. </w:t>
      </w:r>
    </w:p>
    <w:p w14:paraId="330AB390" w14:textId="77777777" w:rsidR="00F33FE8" w:rsidRDefault="00F33FE8" w:rsidP="00F33FE8">
      <w:pPr>
        <w:pStyle w:val="Bibliography"/>
      </w:pPr>
      <w:r>
        <w:t xml:space="preserve">MAZZEI, M., QUARONI, D. (2022): Development of a 3D WebGIS Application for the Visualization of Seismic Risk on Infrastructural Work. ISPRS International Journal of Geo-Information, 1, 11, 22. </w:t>
      </w:r>
    </w:p>
    <w:p w14:paraId="3C9767E4" w14:textId="77777777" w:rsidR="00F33FE8" w:rsidRDefault="00F33FE8" w:rsidP="00F33FE8">
      <w:pPr>
        <w:pStyle w:val="Bibliography"/>
      </w:pPr>
      <w:r>
        <w:t xml:space="preserve">MDN CONTRIBUTORS (2022a): Introduction to the DOM - Web APIs, https://developer.mozilla.org/en-US/docs/Web/API/Document_Object_Model/Introduction (19. 1. 2023). </w:t>
      </w:r>
    </w:p>
    <w:p w14:paraId="177961BC" w14:textId="77777777" w:rsidR="00F33FE8" w:rsidRDefault="00F33FE8" w:rsidP="00F33FE8">
      <w:pPr>
        <w:pStyle w:val="Bibliography"/>
      </w:pPr>
      <w:r>
        <w:t xml:space="preserve">MDN CONTRIBUTORS (2022b): WebGL: 2D and 3D graphics for the web - Web APIs | MDN, https://developer.mozilla.org/en-US/docs/Web/API/WebGL_API (19. 1. 2023). </w:t>
      </w:r>
    </w:p>
    <w:p w14:paraId="26A71CD9" w14:textId="77777777" w:rsidR="00F33FE8" w:rsidRDefault="00F33FE8" w:rsidP="00F33FE8">
      <w:pPr>
        <w:pStyle w:val="Bibliography"/>
      </w:pPr>
      <w:r>
        <w:t xml:space="preserve">MDN CONTRIBUTORS (2023a): Inputs and input sources - Web APIs | MDN, https://developer.mozilla.org/en-US/docs/Web/API/WebXR_Device_API/Inputs (15. 10. 2023). </w:t>
      </w:r>
    </w:p>
    <w:p w14:paraId="740A8978" w14:textId="77777777" w:rsidR="00F33FE8" w:rsidRDefault="00F33FE8" w:rsidP="00F33FE8">
      <w:pPr>
        <w:pStyle w:val="Bibliography"/>
      </w:pPr>
      <w:r>
        <w:t xml:space="preserve">MDN CONTRIBUTORS (2023b): XRSystem: requestSession() method - Web APIs | MDN, https://developer.mozilla.org/en-US/docs/Web/API/XRSystem/requestSession (10. 9. 2023). </w:t>
      </w:r>
    </w:p>
    <w:p w14:paraId="5348BC39" w14:textId="77777777" w:rsidR="00F33FE8" w:rsidRDefault="00F33FE8" w:rsidP="00F33FE8">
      <w:pPr>
        <w:pStyle w:val="Bibliography"/>
      </w:pPr>
      <w:r>
        <w:t xml:space="preserve">MEHRFARD, A., FOTOUHI, J., TAYLOR, G., FORSTER, T., NAVAB, N., FUERST, B. (2019): A Comparative Analysis of Virtual Reality Head-Mounted Display Systems. arXiv. </w:t>
      </w:r>
    </w:p>
    <w:p w14:paraId="2869CBD2" w14:textId="77777777" w:rsidR="00F33FE8" w:rsidRDefault="00F33FE8" w:rsidP="00F33FE8">
      <w:pPr>
        <w:pStyle w:val="Bibliography"/>
      </w:pPr>
      <w:r>
        <w:t xml:space="preserve">MENARD, A. (2019): Adding support for VR inputs with WebXR and Three.JS, Medium, https://medium.com/@darktears/adding-support-for-vr-inputs-with-webxr-and-three-js-235b40beb6f0 (11. 10. 2023). </w:t>
      </w:r>
    </w:p>
    <w:p w14:paraId="7DBD0D74" w14:textId="77777777" w:rsidR="00F33FE8" w:rsidRDefault="00F33FE8" w:rsidP="00F33FE8">
      <w:pPr>
        <w:pStyle w:val="Bibliography"/>
      </w:pPr>
      <w:r>
        <w:t xml:space="preserve">META (2023): Browser Specs | Oculus Developers, https://developer.oculus.com/documentation/web/browser-specs/ (31. 1. 2023). </w:t>
      </w:r>
    </w:p>
    <w:p w14:paraId="58BA16FF" w14:textId="77777777" w:rsidR="00F33FE8" w:rsidRDefault="00F33FE8" w:rsidP="00F33FE8">
      <w:pPr>
        <w:pStyle w:val="Bibliography"/>
      </w:pPr>
      <w:r>
        <w:t xml:space="preserve">META DEVELOPERS (2022): Meta Connect 2022 | Build Great WebXR Experiences. </w:t>
      </w:r>
    </w:p>
    <w:p w14:paraId="76111837" w14:textId="77777777" w:rsidR="00F33FE8" w:rsidRDefault="00F33FE8" w:rsidP="00F33FE8">
      <w:pPr>
        <w:pStyle w:val="Bibliography"/>
      </w:pPr>
      <w:r>
        <w:lastRenderedPageBreak/>
        <w:t xml:space="preserve">META QUEST (2023a): Project Flowerbed: A WebXR Case Study, https://developer.oculus.com/blog/project-flowerbed-a-webxr-case-study/ (6. 11. 2023). </w:t>
      </w:r>
    </w:p>
    <w:p w14:paraId="08DADF2F" w14:textId="77777777" w:rsidR="00F33FE8" w:rsidRDefault="00F33FE8" w:rsidP="00F33FE8">
      <w:pPr>
        <w:pStyle w:val="Bibliography"/>
      </w:pPr>
      <w:r>
        <w:t xml:space="preserve">META QUEST (2023b): Revolutionizing WebXR Development with the Immersive Web Emulator, https://developer.oculus.com/blog/webxr-development-immersive-web-emulator/ (6. 11. 2023). </w:t>
      </w:r>
    </w:p>
    <w:p w14:paraId="4FB0C273" w14:textId="77777777" w:rsidR="00F33FE8" w:rsidRDefault="00F33FE8" w:rsidP="00F33FE8">
      <w:pPr>
        <w:pStyle w:val="Bibliography"/>
      </w:pPr>
      <w:r>
        <w:t xml:space="preserve">MEZZO, D. B. (2019): FOSS4G 2021 - 3D Urban data in QGIS. </w:t>
      </w:r>
    </w:p>
    <w:p w14:paraId="4B208E58" w14:textId="77777777" w:rsidR="00F33FE8" w:rsidRDefault="00F33FE8" w:rsidP="00F33FE8">
      <w:pPr>
        <w:pStyle w:val="Bibliography"/>
      </w:pPr>
      <w:r>
        <w:t xml:space="preserve">MILGRAM, P., KISHINO, F. (1994): A Taxonomy of Mixed Reality Visual Displays. IEICE Trans. Information Systems, E77-D, no. 12, 1321–1329. </w:t>
      </w:r>
    </w:p>
    <w:p w14:paraId="3B019445" w14:textId="77777777" w:rsidR="00F33FE8" w:rsidRDefault="00F33FE8" w:rsidP="00F33FE8">
      <w:pPr>
        <w:pStyle w:val="Bibliography"/>
      </w:pPr>
      <w:r>
        <w:t xml:space="preserve">MOZILLA HUBS (2022): Hubs New Entity Component System. </w:t>
      </w:r>
    </w:p>
    <w:p w14:paraId="46A1EDCA" w14:textId="77777777" w:rsidR="00F33FE8" w:rsidRDefault="00F33FE8" w:rsidP="00F33FE8">
      <w:pPr>
        <w:pStyle w:val="Bibliography"/>
      </w:pPr>
      <w:r>
        <w:t xml:space="preserve">MOZZILA CORPORATION (2023a): Hubs Demo | Hubs by Mozilla, https://hubs.mozilla.com/Pvg5MMt/hubs-demo (11. 10. 2023). </w:t>
      </w:r>
    </w:p>
    <w:p w14:paraId="4D2C263D" w14:textId="77777777" w:rsidR="00F33FE8" w:rsidRDefault="00F33FE8" w:rsidP="00F33FE8">
      <w:pPr>
        <w:pStyle w:val="Bibliography"/>
      </w:pPr>
      <w:r>
        <w:t xml:space="preserve">MOZZILA CORPORATION (2023b): Optimizing Scenes, https://hubs.mozilla.com/docs/index.html (28. 10. 2023). </w:t>
      </w:r>
    </w:p>
    <w:p w14:paraId="31C3D36B" w14:textId="77777777" w:rsidR="00F33FE8" w:rsidRDefault="00F33FE8" w:rsidP="00F33FE8">
      <w:pPr>
        <w:pStyle w:val="Bibliography"/>
      </w:pPr>
      <w:r>
        <w:t xml:space="preserve">NEEDLE-TOOLS (2023): needle-tools/needle-engine-support. Needle. </w:t>
      </w:r>
    </w:p>
    <w:p w14:paraId="409280DE" w14:textId="77777777" w:rsidR="00F33FE8" w:rsidRDefault="00F33FE8" w:rsidP="00F33FE8">
      <w:pPr>
        <w:pStyle w:val="Bibliography"/>
      </w:pPr>
      <w:r>
        <w:t xml:space="preserve">NEWTON, C. (2021): Mark Zuckerberg is betting Facebook’s future on the metaverse, The Verge, https://www.theverge.com/22588022/mark-zuckerberg-facebook-ceo-metaverse-interview (1. 9. 2023). </w:t>
      </w:r>
    </w:p>
    <w:p w14:paraId="4F66AC0D" w14:textId="77777777" w:rsidR="00F33FE8" w:rsidRDefault="00F33FE8" w:rsidP="00F33FE8">
      <w:pPr>
        <w:pStyle w:val="Bibliography"/>
      </w:pPr>
      <w:r>
        <w:t xml:space="preserve">NPM (2023): three, npm, https://www.npmjs.com/package/three (14. 10. 2023). </w:t>
      </w:r>
    </w:p>
    <w:p w14:paraId="30E33BAD" w14:textId="77777777" w:rsidR="00F33FE8" w:rsidRDefault="00F33FE8" w:rsidP="00F33FE8">
      <w:pPr>
        <w:pStyle w:val="Bibliography"/>
      </w:pPr>
      <w:r>
        <w:t xml:space="preserve">OCULUS VR (2022): Developing with WebXR: How Playko Built Ski Fit 365 on the Wonderland Engine. </w:t>
      </w:r>
    </w:p>
    <w:p w14:paraId="1875243B" w14:textId="77777777" w:rsidR="00F33FE8" w:rsidRDefault="00F33FE8" w:rsidP="00F33FE8">
      <w:pPr>
        <w:pStyle w:val="Bibliography"/>
      </w:pPr>
      <w:r>
        <w:t xml:space="preserve">OGC (2023): Indexed 3D Scene Layers (I3S), Open Geospatial Consortium, https://www.ogc.org/standard/i3s/ (4. 9. 2023). </w:t>
      </w:r>
    </w:p>
    <w:p w14:paraId="60FBB0BE" w14:textId="77777777" w:rsidR="00F33FE8" w:rsidRDefault="00F33FE8" w:rsidP="00F33FE8">
      <w:pPr>
        <w:pStyle w:val="Bibliography"/>
      </w:pPr>
      <w:r>
        <w:t xml:space="preserve">ONYIMBI, J. R., KOEVA, M., FLACKE, J. (2018): Public Participation Using 3D Web-Based City Models: Opportunities for E-Participation in Kisumu, Kenya. ISPRS International Journal of Geo-Information, 12, 7, 454. </w:t>
      </w:r>
    </w:p>
    <w:p w14:paraId="32B8438A" w14:textId="77777777" w:rsidR="00F33FE8" w:rsidRDefault="00F33FE8" w:rsidP="00F33FE8">
      <w:pPr>
        <w:pStyle w:val="Bibliography"/>
      </w:pPr>
      <w:r>
        <w:t xml:space="preserve">PARACUELLOS, A., MACINTYRE, B. (2018): Progressive WebXR, Mozilla Mixed Reality Blog, https://blog.mozvr.com/progressive-webxr-ar-store/ (8. 11. 2023). </w:t>
      </w:r>
    </w:p>
    <w:p w14:paraId="6203C8CB" w14:textId="77777777" w:rsidR="00F33FE8" w:rsidRDefault="00F33FE8" w:rsidP="00F33FE8">
      <w:pPr>
        <w:pStyle w:val="Bibliography"/>
      </w:pPr>
      <w:r>
        <w:t xml:space="preserve">PEGG, D. (2008): Design Issues with 3D Maps and the Need for 3D Cartographic Design Principles. 11. </w:t>
      </w:r>
    </w:p>
    <w:p w14:paraId="463AEE69" w14:textId="77777777" w:rsidR="00F33FE8" w:rsidRDefault="00F33FE8" w:rsidP="00F33FE8">
      <w:pPr>
        <w:pStyle w:val="Bibliography"/>
      </w:pPr>
      <w:r>
        <w:t xml:space="preserve">PEŇÁK, M. (2017): Výzkum a vývoj webové aplikace pro vizualizaci viditelnosti. Masarykova univerzita, Přírodovědecká fakulta. </w:t>
      </w:r>
    </w:p>
    <w:p w14:paraId="5DD903BD" w14:textId="77777777" w:rsidR="00F33FE8" w:rsidRDefault="00F33FE8" w:rsidP="00F33FE8">
      <w:pPr>
        <w:pStyle w:val="Bibliography"/>
      </w:pPr>
      <w:r>
        <w:t xml:space="preserve">PETERS, R., DUKAI, B., VITALIS, S., LIEMPT, J., STOTER, J. (2021): Automated 3D reconstruction of LoD2 and LoD1 models for all 10 million buildings of the Netherlands. </w:t>
      </w:r>
    </w:p>
    <w:p w14:paraId="69716271" w14:textId="77777777" w:rsidR="00F33FE8" w:rsidRDefault="00F33FE8" w:rsidP="00F33FE8">
      <w:pPr>
        <w:pStyle w:val="Bibliography"/>
      </w:pPr>
      <w:r>
        <w:t xml:space="preserve">PLAČKOVÁ, B. (2022): Využití 3D vizualizací v územním plánování. Masarykova univerzita, Přírodovědecká fakulta. </w:t>
      </w:r>
    </w:p>
    <w:p w14:paraId="3DDA81C3" w14:textId="77777777" w:rsidR="00F33FE8" w:rsidRDefault="00F33FE8" w:rsidP="00F33FE8">
      <w:pPr>
        <w:pStyle w:val="Bibliography"/>
      </w:pPr>
      <w:r>
        <w:lastRenderedPageBreak/>
        <w:t xml:space="preserve">RAFIEE, A., VAN DER MALE, P., DIAS, E., SCHOLTEN, H. (2018): Interactive 3D geodesign tool for multidisciplinary wind turbine planning. Journal of Environmental Management, 205, 107–124. </w:t>
      </w:r>
    </w:p>
    <w:p w14:paraId="02B0E139" w14:textId="77777777" w:rsidR="00F33FE8" w:rsidRDefault="00F33FE8" w:rsidP="00F33FE8">
      <w:pPr>
        <w:pStyle w:val="Bibliography"/>
      </w:pPr>
      <w:r>
        <w:t xml:space="preserve">RAVASZ, J. (2019): Oculus Quest Hand Input, https://jonathanravasz.com/hands.html (11. 10. 2023). </w:t>
      </w:r>
    </w:p>
    <w:p w14:paraId="56BCF0D7" w14:textId="77777777" w:rsidR="00F33FE8" w:rsidRDefault="00F33FE8" w:rsidP="00F33FE8">
      <w:pPr>
        <w:pStyle w:val="Bibliography"/>
      </w:pPr>
      <w:r>
        <w:t xml:space="preserve">ŘEHÁČEK, M. (2020): Building a web-based interactive network visualization in Vue.js. Masarykova univerzita, Fakulta informatiky. </w:t>
      </w:r>
    </w:p>
    <w:p w14:paraId="29705D99" w14:textId="77777777" w:rsidR="00F33FE8" w:rsidRDefault="00F33FE8" w:rsidP="00F33FE8">
      <w:pPr>
        <w:pStyle w:val="Bibliography"/>
      </w:pPr>
      <w:r>
        <w:t xml:space="preserve">REZ BOT (2018): Entity Component System #1. </w:t>
      </w:r>
    </w:p>
    <w:p w14:paraId="56C379DE" w14:textId="77777777" w:rsidR="00F33FE8" w:rsidRDefault="00F33FE8" w:rsidP="00F33FE8">
      <w:pPr>
        <w:pStyle w:val="Bibliography"/>
      </w:pPr>
      <w:r>
        <w:t xml:space="preserve">RITTERBUSCH, G. D., TEICHMANN, M. R. (2023): Defining the Metaverse: A Systematic Literature Review. IEEE Access, 11, 12368–12377. </w:t>
      </w:r>
    </w:p>
    <w:p w14:paraId="242717D6" w14:textId="77777777" w:rsidR="00F33FE8" w:rsidRDefault="00F33FE8" w:rsidP="00F33FE8">
      <w:pPr>
        <w:pStyle w:val="Bibliography"/>
      </w:pPr>
      <w:r>
        <w:t xml:space="preserve">RIVA, G. (2006): Virtual Reality, Wiley encyclopedia of biomedical engineering. In: Wiley encyclopedia of biomedical engineering. John Wiley, Hoboken. </w:t>
      </w:r>
    </w:p>
    <w:p w14:paraId="0ACA2C96" w14:textId="77777777" w:rsidR="00F33FE8" w:rsidRDefault="00F33FE8" w:rsidP="00F33FE8">
      <w:pPr>
        <w:pStyle w:val="Bibliography"/>
      </w:pPr>
      <w:r>
        <w:t xml:space="preserve">ROADTOVR (2023): Google Cardboard Archives, Road to VR, https://www.roadtovr.com/category/google-cardboard/ (11. 10. 2023). </w:t>
      </w:r>
    </w:p>
    <w:p w14:paraId="091D20AE" w14:textId="77777777" w:rsidR="00F33FE8" w:rsidRDefault="00F33FE8" w:rsidP="00F33FE8">
      <w:pPr>
        <w:pStyle w:val="Bibliography"/>
      </w:pPr>
      <w:r>
        <w:t xml:space="preserve">RZESZEWSKI, M., ORYLSKI, M. (2021): Usability of WebXR Visualizations in Urban Planning. ISPRS International Journal of Geo-Information, 11, 10, 721. </w:t>
      </w:r>
    </w:p>
    <w:p w14:paraId="3D7B70CD" w14:textId="77777777" w:rsidR="00F33FE8" w:rsidRDefault="00F33FE8" w:rsidP="00F33FE8">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43A34E27" w14:textId="77777777" w:rsidR="00F33FE8" w:rsidRDefault="00F33FE8" w:rsidP="00F33FE8">
      <w:pPr>
        <w:pStyle w:val="Bibliography"/>
      </w:pPr>
      <w:r>
        <w:t xml:space="preserve">SEGUIN, D. (2023): A collection of WebGL and WebGPU frameworks and libraries, Gist, https://gist.github.com/dmnsgn/76878ba6903cf15789b712464875cfdc (2. 11. 2023). </w:t>
      </w:r>
    </w:p>
    <w:p w14:paraId="6AF9F44C" w14:textId="77777777" w:rsidR="00F33FE8" w:rsidRDefault="00F33FE8" w:rsidP="00F33FE8">
      <w:pPr>
        <w:pStyle w:val="Bibliography"/>
      </w:pPr>
      <w:r>
        <w:t xml:space="preserve">SEMMO, A., DÖLLNER, J. (2014): An Interaction Framework for Level-of-Abstraction Visualization of 3D Geovirtual Environments. </w:t>
      </w:r>
    </w:p>
    <w:p w14:paraId="121E086A" w14:textId="77777777" w:rsidR="00F33FE8" w:rsidRDefault="00F33FE8" w:rsidP="00F33FE8">
      <w:pPr>
        <w:pStyle w:val="Bibliography"/>
      </w:pPr>
      <w:r>
        <w:t xml:space="preserve">SERMET, Y., DEMIR, I. (2021): GeospatialVR: A web-based virtual reality framework for collaborative environmental simulations. Computers &amp; Geosciences, 159, 105010. </w:t>
      </w:r>
    </w:p>
    <w:p w14:paraId="25358747" w14:textId="77777777" w:rsidR="00F33FE8" w:rsidRDefault="00F33FE8" w:rsidP="00F33FE8">
      <w:pPr>
        <w:pStyle w:val="Bibliography"/>
      </w:pPr>
      <w:r>
        <w:t xml:space="preserve">SHERIF, T. (2018): The WebGL Graphics Pipeline, https://tsherif.github.io/webgl-presentation/#/13 (17. 9. 2023). </w:t>
      </w:r>
    </w:p>
    <w:p w14:paraId="11936E2F" w14:textId="77777777" w:rsidR="00F33FE8" w:rsidRDefault="00F33FE8" w:rsidP="00F33FE8">
      <w:pPr>
        <w:pStyle w:val="Bibliography"/>
      </w:pPr>
      <w:r>
        <w:t xml:space="preserve">SHERMAN, W. R., CRAIG, A. B. (2019): Understanding virtual reality: interface, application, and design. Morgan Kaufmann, Cambridge, MA. </w:t>
      </w:r>
    </w:p>
    <w:p w14:paraId="5FF6CE2C" w14:textId="77777777" w:rsidR="00F33FE8" w:rsidRDefault="00F33FE8" w:rsidP="00F33FE8">
      <w:pPr>
        <w:pStyle w:val="Bibliography"/>
      </w:pPr>
      <w:r>
        <w:t xml:space="preserve">SLOCUM, T. A. ed. (2014): Thematic cartography and geovisualization. Pearson Education, Harlow. </w:t>
      </w:r>
    </w:p>
    <w:p w14:paraId="1A506AAB" w14:textId="77777777" w:rsidR="00F33FE8" w:rsidRDefault="00F33FE8" w:rsidP="00F33FE8">
      <w:pPr>
        <w:pStyle w:val="Bibliography"/>
      </w:pPr>
      <w:r>
        <w:t xml:space="preserve">SOMMERVILLE, I. (2016): Software engineering. Pearson, Boston Munich. </w:t>
      </w:r>
    </w:p>
    <w:p w14:paraId="1A18DF31" w14:textId="77777777" w:rsidR="00F33FE8" w:rsidRDefault="00F33FE8" w:rsidP="00F33FE8">
      <w:pPr>
        <w:pStyle w:val="Bibliography"/>
      </w:pPr>
      <w:r>
        <w:t xml:space="preserve">STACHON, Z., KUBICEK, P., HERMAN, L. (2020): Virtual and Immersive Environments. Geographic Information Science &amp; Technology Body of Knowledge, Q3, 2020. </w:t>
      </w:r>
    </w:p>
    <w:p w14:paraId="47370FB3" w14:textId="77777777" w:rsidR="00F33FE8" w:rsidRDefault="00F33FE8" w:rsidP="00F33FE8">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26622902" w14:textId="77777777" w:rsidR="00F33FE8" w:rsidRDefault="00F33FE8" w:rsidP="00F33FE8">
      <w:pPr>
        <w:pStyle w:val="Bibliography"/>
      </w:pPr>
      <w:r>
        <w:lastRenderedPageBreak/>
        <w:t xml:space="preserve">STATCOUNTER (2023): Browser Market Share Worldwide, StatCounter Global Stats, https://gs.statcounter.com/browser-market-share (31. 1. 2023). </w:t>
      </w:r>
    </w:p>
    <w:p w14:paraId="1ECC098B" w14:textId="77777777" w:rsidR="00F33FE8" w:rsidRDefault="00F33FE8" w:rsidP="00F33FE8">
      <w:pPr>
        <w:pStyle w:val="Bibliography"/>
      </w:pPr>
      <w:r>
        <w:t xml:space="preserve">TAKLE (2022): VR by the numbers - HMD specs comparison, thevirtualreport.biz, https://www.thevirtualreport.biz/data-and-research/65085/vr-by-the-numbers-hmd-specs-comparison/ (29. 8. 2023). </w:t>
      </w:r>
    </w:p>
    <w:p w14:paraId="1496EED8" w14:textId="77777777" w:rsidR="00F33FE8" w:rsidRDefault="00F33FE8" w:rsidP="00F33FE8">
      <w:pPr>
        <w:pStyle w:val="Bibliography"/>
      </w:pPr>
      <w:r>
        <w:t xml:space="preserve">THREE.JS CONTRIBUTORS (2023a): Camera – three.js docs, https://threejs.org/docs/#api/en/cameras/Camera (21. 9. 2023). </w:t>
      </w:r>
    </w:p>
    <w:p w14:paraId="7D5583AC" w14:textId="77777777" w:rsidR="00F33FE8" w:rsidRDefault="00F33FE8" w:rsidP="00F33FE8">
      <w:pPr>
        <w:pStyle w:val="Bibliography"/>
      </w:pPr>
      <w:r>
        <w:t xml:space="preserve">THREE.JS CONTRIBUTORS (2023b): Lights - three.js manual, https://threejs.org/manual/#en/lights (17. 10. 2023). </w:t>
      </w:r>
    </w:p>
    <w:p w14:paraId="54A947F5" w14:textId="77777777" w:rsidR="00F33FE8" w:rsidRDefault="00F33FE8" w:rsidP="00F33FE8">
      <w:pPr>
        <w:pStyle w:val="Bibliography"/>
      </w:pPr>
      <w:r>
        <w:t xml:space="preserve">THREE.JS CONTRIBUTORS (2023c): Scene – three.js docs, https://threejs.org/docs/#api/en/scenes/Scene (21. 9. 2023). </w:t>
      </w:r>
    </w:p>
    <w:p w14:paraId="7D3A602F" w14:textId="77777777" w:rsidR="00F33FE8" w:rsidRDefault="00F33FE8" w:rsidP="00F33FE8">
      <w:pPr>
        <w:pStyle w:val="Bibliography"/>
      </w:pPr>
      <w:r>
        <w:t xml:space="preserve">THREE.JS CONTRIBUTORS (2023d): Shadows - three.js manual, https://threejs.org/manual/#en/shadows (18. 10. 2023). </w:t>
      </w:r>
    </w:p>
    <w:p w14:paraId="4388F7A4" w14:textId="77777777" w:rsidR="00F33FE8" w:rsidRDefault="00F33FE8" w:rsidP="00F33FE8">
      <w:pPr>
        <w:pStyle w:val="Bibliography"/>
      </w:pPr>
      <w:r>
        <w:t xml:space="preserve">THREE.JS CONTRIBUTORS (2023e): Textures - three.js manual, https://threejs.org/manual/#en/textures#memory (15. 10. 2023). </w:t>
      </w:r>
    </w:p>
    <w:p w14:paraId="78911F1F" w14:textId="77777777" w:rsidR="00F33FE8" w:rsidRDefault="00F33FE8" w:rsidP="00F33FE8">
      <w:pPr>
        <w:pStyle w:val="Bibliography"/>
      </w:pPr>
      <w:r>
        <w:t xml:space="preserve">THREE.JS CONTRIBUTORS (2023f): VR - three.js manual, https://threejs.org/manual/#en/webxr-basics (5. 11. 2023). </w:t>
      </w:r>
    </w:p>
    <w:p w14:paraId="7263F294" w14:textId="77777777" w:rsidR="00F33FE8" w:rsidRDefault="00F33FE8" w:rsidP="00F33FE8">
      <w:pPr>
        <w:pStyle w:val="Bibliography"/>
      </w:pPr>
      <w:r>
        <w:t xml:space="preserve">UGWITZ, P., STACHOŇ, Z., KUBICEK, P. (2021): Building a virtual cartographic museum. Abstracts of the ICA, 3, 1–1. </w:t>
      </w:r>
    </w:p>
    <w:p w14:paraId="7F5DFD97" w14:textId="77777777" w:rsidR="00F33FE8" w:rsidRDefault="00F33FE8" w:rsidP="00F33FE8">
      <w:pPr>
        <w:pStyle w:val="Bibliography"/>
      </w:pPr>
      <w:r>
        <w:t xml:space="preserve">UNITY (2022): Unity - Manual: Types of light, https://docs.unity3d.com/Manual/Lighting.html (17. 10. 2023). </w:t>
      </w:r>
    </w:p>
    <w:p w14:paraId="53D6845D" w14:textId="77777777" w:rsidR="00F33FE8" w:rsidRDefault="00F33FE8" w:rsidP="00F33FE8">
      <w:pPr>
        <w:pStyle w:val="Bibliography"/>
      </w:pPr>
      <w: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67A0BD06" w14:textId="77777777" w:rsidR="00F33FE8" w:rsidRDefault="00F33FE8" w:rsidP="00F33FE8">
      <w:pPr>
        <w:pStyle w:val="Bibliography"/>
      </w:pPr>
      <w:r>
        <w:t xml:space="preserve">VR Map: Putting OpenStreetMap Data Into a WebVR World Simple GeoData Visualization with A-Frame (2019): </w:t>
      </w:r>
    </w:p>
    <w:p w14:paraId="1C8075D5" w14:textId="77777777" w:rsidR="00F33FE8" w:rsidRDefault="00F33FE8" w:rsidP="00F33FE8">
      <w:pPr>
        <w:pStyle w:val="Bibliography"/>
      </w:pPr>
      <w:r>
        <w:t xml:space="preserve">W3C (2023): Immersive Web Developer Home, https://immersiveweb.dev/ (31. 1. 2023). </w:t>
      </w:r>
    </w:p>
    <w:p w14:paraId="07354061" w14:textId="77777777" w:rsidR="00F33FE8" w:rsidRDefault="00F33FE8" w:rsidP="00F33FE8">
      <w:pPr>
        <w:pStyle w:val="Bibliography"/>
      </w:pPr>
      <w:r>
        <w:t xml:space="preserve">W3SCHOOLS (2023): What is HTML DOM, https://www.w3schools.com/whatis/whatis_htmldom.asp (29. 8. 2023). </w:t>
      </w:r>
    </w:p>
    <w:p w14:paraId="20F36E1B" w14:textId="77777777" w:rsidR="00F33FE8" w:rsidRDefault="00F33FE8" w:rsidP="00F33FE8">
      <w:pPr>
        <w:pStyle w:val="Bibliography"/>
      </w:pPr>
      <w:r>
        <w:t xml:space="preserve">WEBXR (2020): Introduction to WebXR with BabylonJS. </w:t>
      </w:r>
    </w:p>
    <w:p w14:paraId="35D3C35F" w14:textId="77777777" w:rsidR="00F33FE8" w:rsidRDefault="00F33FE8" w:rsidP="00F33FE8">
      <w:pPr>
        <w:pStyle w:val="Bibliography"/>
      </w:pPr>
      <w:r>
        <w:t xml:space="preserve">ŽÁRA, J., BENEŠ, B., FELKEL, P. (2005): Moderní počítačová grafika. Computer Press. </w:t>
      </w:r>
    </w:p>
    <w:p w14:paraId="17FAEAE2" w14:textId="77777777" w:rsidR="00F33FE8" w:rsidRDefault="00F33FE8" w:rsidP="00F33FE8">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4CE5B2D5" w14:textId="43D9D7AB"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79"/>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9F927B" w14:textId="77777777" w:rsidR="007D3A1A" w:rsidRDefault="007D3A1A" w:rsidP="0057088F">
      <w:pPr>
        <w:spacing w:after="0" w:line="240" w:lineRule="auto"/>
      </w:pPr>
      <w:r>
        <w:separator/>
      </w:r>
    </w:p>
  </w:endnote>
  <w:endnote w:type="continuationSeparator" w:id="0">
    <w:p w14:paraId="4A55786D" w14:textId="77777777" w:rsidR="007D3A1A" w:rsidRDefault="007D3A1A"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DA6F4" w14:textId="77777777" w:rsidR="007D3A1A" w:rsidRDefault="007D3A1A" w:rsidP="0057088F">
      <w:pPr>
        <w:spacing w:after="0" w:line="240" w:lineRule="auto"/>
      </w:pPr>
      <w:r>
        <w:separator/>
      </w:r>
    </w:p>
  </w:footnote>
  <w:footnote w:type="continuationSeparator" w:id="0">
    <w:p w14:paraId="0A166B4C" w14:textId="77777777" w:rsidR="007D3A1A" w:rsidRDefault="007D3A1A"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 w:id="5">
    <w:p w14:paraId="2AF74C38" w14:textId="5D5678D5" w:rsidR="004D3D6E" w:rsidRDefault="004D3D6E">
      <w:pPr>
        <w:pStyle w:val="FootnoteText"/>
      </w:pPr>
      <w:r>
        <w:rPr>
          <w:rStyle w:val="FootnoteReference"/>
        </w:rPr>
        <w:footnoteRef/>
      </w:r>
      <w:r>
        <w:t xml:space="preserve"> Práce na rozšíření </w:t>
      </w:r>
      <w:proofErr w:type="spellStart"/>
      <w:r>
        <w:t>glTF</w:t>
      </w:r>
      <w:proofErr w:type="spellEnd"/>
      <w:r>
        <w:t xml:space="preserve"> standardu o možnost zapisovat </w:t>
      </w:r>
      <w:proofErr w:type="spellStart"/>
      <w:r>
        <w:t>geoprostrorová</w:t>
      </w:r>
      <w:proofErr w:type="spellEnd"/>
      <w:r>
        <w:t xml:space="preserve"> metada</w:t>
      </w:r>
      <w:r w:rsidR="00F86911">
        <w:t>ta</w:t>
      </w:r>
      <w:r>
        <w:t xml:space="preserve"> je stále v průběhu. </w:t>
      </w:r>
      <w:r w:rsidR="003611BD">
        <w:fldChar w:fldCharType="begin"/>
      </w:r>
      <w:r w:rsidR="003611BD">
        <w:instrText xml:space="preserve"> ADDIN ZOTERO_ITEM CSL_CITATION {"citationID":"Zexg1Vaq","properties":{"formattedCitation":"(Khronos Group 2022)","plainCitation":"(Khronos Group 2022)","noteIndex":5},"citationItems":[{"id":2089,"uris":["http://zotero.org/groups/4599106/items/C53ST79W"],"itemData":{"id":2089,"type":"webpage","abstract":"The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6">
    <w:p w14:paraId="7901F71F" w14:textId="35DC1BB9"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Data Brno</w:t>
      </w:r>
      <w:r>
        <w:t>.</w:t>
      </w:r>
      <w:r w:rsidR="00F33FE8">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2"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5"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7"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6"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9"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2"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6"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9"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0"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1"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2"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7"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8"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0"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1"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3"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4"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3"/>
  </w:num>
  <w:num w:numId="3" w16cid:durableId="1170680267">
    <w:abstractNumId w:val="17"/>
  </w:num>
  <w:num w:numId="4" w16cid:durableId="1796368114">
    <w:abstractNumId w:val="26"/>
  </w:num>
  <w:num w:numId="5" w16cid:durableId="300885919">
    <w:abstractNumId w:val="36"/>
  </w:num>
  <w:num w:numId="6" w16cid:durableId="521938209">
    <w:abstractNumId w:val="56"/>
  </w:num>
  <w:num w:numId="7" w16cid:durableId="619992562">
    <w:abstractNumId w:val="29"/>
  </w:num>
  <w:num w:numId="8" w16cid:durableId="208229350">
    <w:abstractNumId w:val="12"/>
  </w:num>
  <w:num w:numId="9" w16cid:durableId="2076317703">
    <w:abstractNumId w:val="21"/>
  </w:num>
  <w:num w:numId="10" w16cid:durableId="802234337">
    <w:abstractNumId w:val="34"/>
  </w:num>
  <w:num w:numId="11" w16cid:durableId="385684583">
    <w:abstractNumId w:val="25"/>
  </w:num>
  <w:num w:numId="12" w16cid:durableId="65956355">
    <w:abstractNumId w:val="52"/>
  </w:num>
  <w:num w:numId="13" w16cid:durableId="354035738">
    <w:abstractNumId w:val="63"/>
  </w:num>
  <w:num w:numId="14" w16cid:durableId="395475347">
    <w:abstractNumId w:val="1"/>
  </w:num>
  <w:num w:numId="15" w16cid:durableId="1336884254">
    <w:abstractNumId w:val="32"/>
  </w:num>
  <w:num w:numId="16" w16cid:durableId="757364363">
    <w:abstractNumId w:val="43"/>
  </w:num>
  <w:num w:numId="17" w16cid:durableId="2033720445">
    <w:abstractNumId w:val="64"/>
  </w:num>
  <w:num w:numId="18" w16cid:durableId="837696955">
    <w:abstractNumId w:val="54"/>
  </w:num>
  <w:num w:numId="19" w16cid:durableId="414474922">
    <w:abstractNumId w:val="31"/>
  </w:num>
  <w:num w:numId="20" w16cid:durableId="2059282820">
    <w:abstractNumId w:val="15"/>
  </w:num>
  <w:num w:numId="21" w16cid:durableId="1490631062">
    <w:abstractNumId w:val="30"/>
  </w:num>
  <w:num w:numId="22" w16cid:durableId="1901403376">
    <w:abstractNumId w:val="2"/>
  </w:num>
  <w:num w:numId="23" w16cid:durableId="901527545">
    <w:abstractNumId w:val="50"/>
  </w:num>
  <w:num w:numId="24" w16cid:durableId="13649980">
    <w:abstractNumId w:val="7"/>
  </w:num>
  <w:num w:numId="25" w16cid:durableId="1364744581">
    <w:abstractNumId w:val="16"/>
  </w:num>
  <w:num w:numId="26" w16cid:durableId="1671255231">
    <w:abstractNumId w:val="38"/>
  </w:num>
  <w:num w:numId="27" w16cid:durableId="1198667109">
    <w:abstractNumId w:val="55"/>
  </w:num>
  <w:num w:numId="28" w16cid:durableId="619802950">
    <w:abstractNumId w:val="4"/>
  </w:num>
  <w:num w:numId="29" w16cid:durableId="367877274">
    <w:abstractNumId w:val="37"/>
  </w:num>
  <w:num w:numId="30" w16cid:durableId="802776096">
    <w:abstractNumId w:val="6"/>
  </w:num>
  <w:num w:numId="31" w16cid:durableId="742023868">
    <w:abstractNumId w:val="24"/>
  </w:num>
  <w:num w:numId="32" w16cid:durableId="404689245">
    <w:abstractNumId w:val="48"/>
  </w:num>
  <w:num w:numId="33" w16cid:durableId="1361203164">
    <w:abstractNumId w:val="51"/>
  </w:num>
  <w:num w:numId="34" w16cid:durableId="2136636456">
    <w:abstractNumId w:val="35"/>
  </w:num>
  <w:num w:numId="35" w16cid:durableId="882057253">
    <w:abstractNumId w:val="14"/>
  </w:num>
  <w:num w:numId="36" w16cid:durableId="2002463788">
    <w:abstractNumId w:val="57"/>
  </w:num>
  <w:num w:numId="37" w16cid:durableId="1464738753">
    <w:abstractNumId w:val="22"/>
  </w:num>
  <w:num w:numId="38" w16cid:durableId="1462070677">
    <w:abstractNumId w:val="3"/>
  </w:num>
  <w:num w:numId="39" w16cid:durableId="1886866115">
    <w:abstractNumId w:val="41"/>
  </w:num>
  <w:num w:numId="40" w16cid:durableId="965311621">
    <w:abstractNumId w:val="47"/>
  </w:num>
  <w:num w:numId="41" w16cid:durableId="818768559">
    <w:abstractNumId w:val="53"/>
  </w:num>
  <w:num w:numId="42" w16cid:durableId="1967276253">
    <w:abstractNumId w:val="18"/>
  </w:num>
  <w:num w:numId="43" w16cid:durableId="1442647274">
    <w:abstractNumId w:val="13"/>
  </w:num>
  <w:num w:numId="44" w16cid:durableId="1146313284">
    <w:abstractNumId w:val="28"/>
  </w:num>
  <w:num w:numId="45" w16cid:durableId="1133062556">
    <w:abstractNumId w:val="10"/>
  </w:num>
  <w:num w:numId="46" w16cid:durableId="1318923120">
    <w:abstractNumId w:val="27"/>
  </w:num>
  <w:num w:numId="47" w16cid:durableId="976765939">
    <w:abstractNumId w:val="33"/>
  </w:num>
  <w:num w:numId="48" w16cid:durableId="1987278381">
    <w:abstractNumId w:val="61"/>
  </w:num>
  <w:num w:numId="49" w16cid:durableId="344286222">
    <w:abstractNumId w:val="46"/>
  </w:num>
  <w:num w:numId="50" w16cid:durableId="586889268">
    <w:abstractNumId w:val="59"/>
  </w:num>
  <w:num w:numId="51" w16cid:durableId="1214346142">
    <w:abstractNumId w:val="40"/>
  </w:num>
  <w:num w:numId="52" w16cid:durableId="1666350155">
    <w:abstractNumId w:val="8"/>
  </w:num>
  <w:num w:numId="53" w16cid:durableId="1936208616">
    <w:abstractNumId w:val="42"/>
  </w:num>
  <w:num w:numId="54" w16cid:durableId="1802922892">
    <w:abstractNumId w:val="19"/>
  </w:num>
  <w:num w:numId="55" w16cid:durableId="2044668093">
    <w:abstractNumId w:val="20"/>
  </w:num>
  <w:num w:numId="56" w16cid:durableId="1700474541">
    <w:abstractNumId w:val="49"/>
  </w:num>
  <w:num w:numId="57" w16cid:durableId="2082558311">
    <w:abstractNumId w:val="44"/>
  </w:num>
  <w:num w:numId="58" w16cid:durableId="1871141540">
    <w:abstractNumId w:val="62"/>
  </w:num>
  <w:num w:numId="59" w16cid:durableId="1538816812">
    <w:abstractNumId w:val="11"/>
  </w:num>
  <w:num w:numId="60" w16cid:durableId="747965305">
    <w:abstractNumId w:val="39"/>
  </w:num>
  <w:num w:numId="61" w16cid:durableId="2103643924">
    <w:abstractNumId w:val="5"/>
  </w:num>
  <w:num w:numId="62" w16cid:durableId="457264442">
    <w:abstractNumId w:val="58"/>
  </w:num>
  <w:num w:numId="63" w16cid:durableId="496380383">
    <w:abstractNumId w:val="9"/>
  </w:num>
  <w:num w:numId="64" w16cid:durableId="1291588825">
    <w:abstractNumId w:val="60"/>
  </w:num>
  <w:num w:numId="65" w16cid:durableId="1924559521">
    <w:abstractNumId w:val="45"/>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50AC"/>
    <w:rsid w:val="001C54EC"/>
    <w:rsid w:val="001C649E"/>
    <w:rsid w:val="001C680E"/>
    <w:rsid w:val="001C6CEE"/>
    <w:rsid w:val="001C7349"/>
    <w:rsid w:val="001C7DD3"/>
    <w:rsid w:val="001D0278"/>
    <w:rsid w:val="001D07D3"/>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745"/>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5088"/>
    <w:rsid w:val="0042562D"/>
    <w:rsid w:val="00426871"/>
    <w:rsid w:val="00426C6A"/>
    <w:rsid w:val="00426CD6"/>
    <w:rsid w:val="00426DB9"/>
    <w:rsid w:val="0042720A"/>
    <w:rsid w:val="004278FB"/>
    <w:rsid w:val="00427DE2"/>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99"/>
    <w:rsid w:val="00522CB1"/>
    <w:rsid w:val="00523661"/>
    <w:rsid w:val="00524366"/>
    <w:rsid w:val="00524494"/>
    <w:rsid w:val="00524C88"/>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4F36"/>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624"/>
    <w:rsid w:val="009908A6"/>
    <w:rsid w:val="00991883"/>
    <w:rsid w:val="0099191D"/>
    <w:rsid w:val="009919FF"/>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376E"/>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302"/>
    <w:rsid w:val="00A94843"/>
    <w:rsid w:val="00A94BE3"/>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26C"/>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6D82"/>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501A"/>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106"/>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47D3C"/>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8D3"/>
    <w:rsid w:val="00F4383F"/>
    <w:rsid w:val="00F43DD3"/>
    <w:rsid w:val="00F44BDB"/>
    <w:rsid w:val="00F45AC4"/>
    <w:rsid w:val="00F4650B"/>
    <w:rsid w:val="00F46799"/>
    <w:rsid w:val="00F469D6"/>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11"/>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openxmlformats.org/officeDocument/2006/relationships/image" Target="media/image42.png"/><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yperlink" Target="https://github.com/pka/awesome-3d-tiles" TargetMode="External"/><Relationship Id="rId37" Type="http://schemas.openxmlformats.org/officeDocument/2006/relationships/image" Target="media/image21.svg"/><Relationship Id="rId53" Type="http://schemas.openxmlformats.org/officeDocument/2006/relationships/image" Target="media/image36.svg"/><Relationship Id="rId58" Type="http://schemas.openxmlformats.org/officeDocument/2006/relationships/hyperlink" Target="https://foam-jumpy-dianella.glitch.me" TargetMode="External"/><Relationship Id="rId74" Type="http://schemas.openxmlformats.org/officeDocument/2006/relationships/image" Target="media/image46.png"/><Relationship Id="rId79"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theme" Target="theme/theme1.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yperlink" Target="https://hubs.mozilla.com/link/v3xSqDE" TargetMode="External"/><Relationship Id="rId69" Type="http://schemas.openxmlformats.org/officeDocument/2006/relationships/image" Target="media/image43.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openxmlformats.org/officeDocument/2006/relationships/image" Target="media/image45.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interesting-parallel-bit.glitch.me" TargetMode="External"/><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70" Type="http://schemas.openxmlformats.org/officeDocument/2006/relationships/image" Target="media/image44.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jendahorak.github.io/a3sixty/"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glitch.com/edit/" TargetMode="External"/><Relationship Id="rId65" Type="http://schemas.openxmlformats.org/officeDocument/2006/relationships/hyperlink" Target="https://hubs.mozilla.com/link/PFhZqGd" TargetMode="External"/><Relationship Id="rId73" Type="http://schemas.openxmlformats.org/officeDocument/2006/relationships/hyperlink" Target="https://developers.google.com/maps/documentation/tile/use-renderer" TargetMode="External"/><Relationship Id="rId78" Type="http://schemas.openxmlformats.org/officeDocument/2006/relationships/footer" Target="footer2.xml"/><Relationship Id="rId8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hyperlink" Target="https://github.com/jendahorak/kam-topgis-batch-loader.git"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0.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2.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16168</TotalTime>
  <Pages>93</Pages>
  <Words>76071</Words>
  <Characters>433606</Characters>
  <Application>Microsoft Office Word</Application>
  <DocSecurity>0</DocSecurity>
  <Lines>3613</Lines>
  <Paragraphs>1017</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508660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187</cp:revision>
  <cp:lastPrinted>2023-11-02T09:14:00Z</cp:lastPrinted>
  <dcterms:created xsi:type="dcterms:W3CDTF">2023-08-27T13:40:00Z</dcterms:created>
  <dcterms:modified xsi:type="dcterms:W3CDTF">2023-12-02T18:42:00Z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id="UkRCbIfX"/&gt;&lt;style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