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“Jak dostat geografická data na web 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Zpracovat metodiku VR, 3D modelovani</w:t>
      </w:r>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WebGL,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appku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C7EF6E0"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D630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qgTaN4B/sCFRb14v","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Unity, Unreal).</w:t>
      </w:r>
      <w:r w:rsidR="00736AD5">
        <w:t xml:space="preserve"> </w:t>
      </w:r>
      <w:r w:rsidR="009F7D92" w:rsidRPr="001F6849">
        <w:t xml:space="preserve">Důležitým aspektem vývoje pro webové prostředí je porozumění ekosystému techologií,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E7237C">
      <w:pPr>
        <w:pStyle w:val="Quote"/>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3061F0">
      <w:pPr>
        <w:pStyle w:val="Quote"/>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(vyu</w:t>
      </w:r>
      <w:r>
        <w:t xml:space="preserve">žívá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Virtuální prostředí v kartografii a geoinformatice jsou často spojovány s termíny VGE, Digital Earth a Metaverse.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64552959"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Metaverse)</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732458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D6309">
        <w:instrText xml:space="preserve"> ADDIN ZOTERO_ITEM CSL_CITATION {"citationID":"3CtlPLsy","properties":{"formattedCitation":"(Coltekin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E33DB">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0F89B32"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FD6309">
        <w:instrText xml:space="preserve"> ADDIN ZOTERO_ITEM CSL_CITATION {"citationID":"1qIlQgrk","properties":{"formattedCitation":"(Coltekin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považovány za zobrazovací zařízení pro virtuální realitu. Za semi-imrezní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10ABB6F"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FD6309">
        <w:instrText xml:space="preserve"> ADDIN ZOTERO_ITEM CSL_CITATION {"citationID":"o3pU5io5","properties":{"formattedCitation":"(Coltekin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r w:rsidR="00D26A67">
        <w:rPr>
          <w:i/>
          <w:iCs/>
        </w:rPr>
        <w:t>tracking)</w:t>
      </w:r>
      <w:r w:rsidR="00D26A67">
        <w:t xml:space="preserve"> implementuje </w:t>
      </w:r>
      <w:r w:rsidR="00D26A67" w:rsidRPr="00D26A67">
        <w:rPr>
          <w:highlight w:val="yellow"/>
        </w:rPr>
        <w:t>(viz. kap. Input)</w:t>
      </w:r>
      <w:r w:rsidR="00D26A67">
        <w:t>. V Tabulce nejsou zahrnuty nededikované HMD jako Google Carboard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E51E7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FD6309">
        <w:instrText xml:space="preserve"> ADDIN ZOTERO_ITEM CSL_CITATION {"citationID":"Vvs5N4QI","properties":{"formattedCitation":"(Coltekin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342747" w:rsidRPr="00733285">
        <w:rPr>
          <w:b/>
          <w:bCs/>
          <w:lang w:eastAsia="en-US"/>
        </w:rPr>
        <w:t>vekci</w:t>
      </w:r>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5B0DE9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DoF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r w:rsidRPr="00724435">
        <w:rPr>
          <w:b/>
          <w:bCs/>
          <w:i/>
          <w:iCs/>
          <w:color w:val="000000" w:themeColor="text1"/>
        </w:rPr>
        <w:t>targeting</w:t>
      </w:r>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r w:rsidRPr="00724435">
        <w:rPr>
          <w:b/>
          <w:bCs/>
          <w:i/>
          <w:iCs/>
          <w:color w:val="000000" w:themeColor="text1"/>
        </w:rPr>
        <w:t>action</w:t>
      </w:r>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 xml:space="preserve">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Level of Detail, Level of Realism, Level of Abstraction</w:t>
      </w:r>
    </w:p>
    <w:p w14:paraId="0C0827B2" w14:textId="39199A25"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BF6CA04">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dlaždicování (MapTiler, Mapy.cz, Mapbox atd.), popř. vykreslování map ve vhodném měřítku pro určené intervaly přiblížení (CUZK) </w:t>
      </w:r>
      <w:r w:rsidRPr="00CB5279">
        <w:rPr>
          <w:highlight w:val="yellow"/>
        </w:rPr>
        <w:t>viz. Obr.X</w:t>
      </w:r>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dlaždicování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Viz. kap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zvětšní zmenšení na základě vstupu může být ve virutálním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(scale v Z ose) </w:t>
      </w:r>
      <w:r w:rsidR="00D83A28" w:rsidRPr="00D83A28">
        <w:rPr>
          <w:highlight w:val="yellow"/>
        </w:rPr>
        <w:t>.</w:t>
      </w:r>
    </w:p>
    <w:p w14:paraId="47CC4203" w14:textId="77777777" w:rsidR="00B41874" w:rsidRDefault="00B41874" w:rsidP="00B41874">
      <w:pPr>
        <w:pStyle w:val="Normlnprvnodsazen"/>
      </w:pPr>
      <w:r>
        <w:rPr>
          <w:lang w:val="en-US"/>
        </w:rPr>
        <w:t>V </w:t>
      </w:r>
      <w:r>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jak je patrn</w:t>
      </w:r>
      <w:r>
        <w:t>é z </w:t>
      </w:r>
      <w:r w:rsidRPr="0080777D">
        <w:rPr>
          <w:highlight w:val="yellow"/>
        </w:rPr>
        <w:t>Obr.X</w:t>
      </w:r>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neinstancovanými daty, je pro zobrazení ve velkých měřítkách je vyžadováno vysoké podrobnosti, což v 3D virtuálním prostředí znamená podrobný mesh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r w:rsidRPr="00B41874">
        <w:rPr>
          <w:highlight w:val="yellow"/>
          <w:lang w:eastAsia="en-US"/>
        </w:rPr>
        <w:t>ýkon</w:t>
      </w:r>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Pr>
          <w:b/>
          <w:bCs/>
          <w:lang w:val="en-US" w:eastAsia="en-US"/>
        </w:rPr>
        <w:t>Zobraziteln</w:t>
      </w:r>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todo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prostředí.. </w:t>
      </w:r>
      <w:r w:rsidRPr="00746A41">
        <w:rPr>
          <w:highlight w:val="yellow"/>
        </w:rPr>
        <w:t>zdroj: CUZK #todo citovat</w:t>
      </w:r>
      <w:r>
        <w:t>, google earth – vlastní úprava.</w:t>
      </w:r>
    </w:p>
    <w:p w14:paraId="4674482E" w14:textId="759F3145" w:rsidR="00AB45B4" w:rsidRDefault="00AB45B4" w:rsidP="00331DCE">
      <w:pPr>
        <w:pStyle w:val="Normlnprvnodsazen"/>
      </w:pPr>
      <w:r w:rsidRPr="001F6849">
        <w:t xml:space="preserve">Jako důležitou problematiku zmiňuje </w:t>
      </w:r>
      <w:r w:rsidRPr="001F6849">
        <w:fldChar w:fldCharType="begin"/>
      </w:r>
      <w:r w:rsidR="00FD6309">
        <w:instrText xml:space="preserve"> ADDIN ZOTERO_ITEM CSL_CITATION {"citationID":"pyYXfhhk","properties":{"formattedCitation":"(Coltekin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FD6309">
        <w:instrText xml:space="preserve"> ADDIN ZOTERO_ITEM CSL_CITATION {"citationID":"cz6cyLsT","properties":{"formattedCitation":"(Coltekin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2C33778"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D6309">
        <w:rPr>
          <w:highlight w:val="yellow"/>
        </w:rPr>
        <w:instrText xml:space="preserve"> ADDIN ZOTERO_ITEM CSL_CITATION {"citationID":"Qk91xJhn","properties":{"formattedCitation":"(Coltekin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(LiDAR, tomografie, sterofotogrametrie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#TODO – zopakovat argument dynamick</w:t>
      </w:r>
      <w:r w:rsidRPr="008D5F3F">
        <w:rPr>
          <w:highlight w:val="yellow"/>
        </w:rPr>
        <w:t>ých (instancovaných)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Khronos. Jedná se o formát určený pro sdílení 3D scén. Může být ve dvou formách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gltf obsahuje tzv. geoprostorový profil. Jedná se o standardizovaný způsob, jak umožnit glTF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Pr="00615C3B">
        <w:rPr>
          <w:highlight w:val="yellow"/>
          <w:lang w:eastAsia="en-US"/>
        </w:rPr>
        <w:t>dětských nódů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neumoňuje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gltf.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.basis,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Shapefile - Polygon Z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#todo – sjednotit styl tabulek</w:t>
      </w:r>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Formáty</w:t>
            </w:r>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Komprese</w:t>
            </w:r>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Charakteristika</w:t>
            </w:r>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Bezstrátová</w:t>
            </w:r>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Babylon.js, Three.js, Cesium aj.</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Vysoká kvalita, Výborná kompatiblita</w:t>
            </w:r>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Malá velikost, Výborná kompatiblita</w:t>
            </w:r>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Vysoce ztrátová</w:t>
            </w:r>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Velice malá</w:t>
            </w:r>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Jednoduché modely, Malá velikost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Střední</w:t>
            </w:r>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Nízká (komprimace)</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Základním nastavením je definování kamery, tedy bodu, ze kterého bude scéna renderována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3D scény (viz. xx)</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Systémy umožňující 3D vizualizaci popř. virutální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3D softwarem</w:t>
      </w:r>
      <w:r w:rsidR="00DA6E08">
        <w:t xml:space="preserve"> např. formát gltf, Blender nebo three.js. </w:t>
      </w:r>
      <w:r w:rsidR="00C41253">
        <w:t xml:space="preserve">Scéna zpravidla obsahuje druhy objektů, které jsou Světla, Objekty, Meshe. </w:t>
      </w:r>
      <w:r w:rsidR="00C41253">
        <w:rPr>
          <w:b/>
          <w:bCs/>
        </w:rPr>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7C3EEE" w:rsidRPr="007C3EEE">
        <w:rPr>
          <w:i/>
          <w:iCs/>
        </w:rPr>
        <w:t>furstrum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Labertův, Phongův, Blinn-Phongův a 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Lambertův model – simuluje jakým způsobem světlo interaguje s hrubými matnými povrchy, </w:t>
      </w:r>
      <w:r w:rsidR="000E25E3">
        <w:t>Phongův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Base Color (základní barv</w:t>
      </w:r>
      <w:r w:rsidR="00BD3EFA">
        <w:t>a</w:t>
      </w:r>
      <w:r w:rsidR="000E25E3">
        <w:t xml:space="preserve">), Rougness (hrubost), Metalness (do jaké míry se povrch chová jako kov), Specular (Odrazivost). </w:t>
      </w:r>
      <w:r w:rsidR="00BD3EFA">
        <w:t xml:space="preserve">Zárověň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Metalic a Roughness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textura modifikuje normálový vektor povrchu na úrovni jednolitvých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rederovacích enginech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Point Light</w:t>
      </w:r>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r w:rsidR="00BC581D">
        <w:t>stínovacího</w:t>
      </w:r>
      <w:r>
        <w:t xml:space="preserve"> mapování (shadow maps), kdy pro každý zdroj světa, který vytváří stíny jsou všechny objekty schopné vytvářet stíny vykreslovány z pohledu daného světla. Tento způsob vede k opakovaní vykreslení celé scény (</w:t>
      </w:r>
      <w:r w:rsidRPr="00B358A5">
        <w:rPr>
          <w:i/>
          <w:iCs/>
          <w:u w:val="single"/>
        </w:rPr>
        <w:t>draw calls</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Tento přístup využívá řada herních enginů (Unreal Engine, Unity, Godot) a také webové řešení jako Babylon.js a A-Frame</w:t>
      </w:r>
      <w:r w:rsidR="008A7EFA">
        <w:t xml:space="preserve"> popř. řešení jako Mozzila Hubs, Third Room a Ethereal Engine (</w:t>
      </w:r>
      <w:r w:rsidR="008A7EFA" w:rsidRPr="008A7EFA">
        <w:rPr>
          <w:highlight w:val="yellow"/>
        </w:rPr>
        <w:t>podrobný rozbor technologiíí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0C90CA3">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rendering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(citovat WLE Hale, Meta Quest prezentaci).</w:t>
      </w:r>
      <w:r>
        <w:t xml:space="preserve"> Jedná se tedy o snahu snížit základní metriky zmíněné výše. Jelikož je tento proces nezbytný pro jakýkoliv jiný než malý projekt, exitují standardy, technologie a procesy pro jeho usnadění </w:t>
      </w:r>
      <w:r w:rsidRPr="006E15C8">
        <w:rPr>
          <w:highlight w:val="yellow"/>
          <w:lang w:val="en-US"/>
        </w:rPr>
        <w:t>(</w:t>
      </w:r>
      <w:r w:rsidRPr="006E15C8">
        <w:rPr>
          <w:highlight w:val="yellow"/>
        </w:rPr>
        <w:t>viz. kap. Asset pipeline).</w:t>
      </w:r>
    </w:p>
    <w:p w14:paraId="3C0C1768" w14:textId="76F102F6" w:rsidR="00B15BD2" w:rsidRPr="00BE6F26" w:rsidRDefault="00B15BD2" w:rsidP="00BE6F26">
      <w:pPr>
        <w:pStyle w:val="Normlnprvnodsazen"/>
        <w:ind w:firstLine="0"/>
      </w:pPr>
      <w:r>
        <w:t xml:space="preserve">Spojovnání textur do atlasů a „spékání“ světelných efektů do textur. Engine pak načítá pozue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tech stack</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(mesh),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Zobrazení dat pomocí vybraného vykreslovacího enginu,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Zvěřejnění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snaží tento problém řešit propojení postupu 2 a 3 (viz. Needle engine). Postup č. 4 je uživatelsky nejpřívětivější </w:t>
      </w:r>
      <w:r w:rsidR="00FA6C16">
        <w:t>cestou,</w:t>
      </w:r>
      <w:r w:rsidR="002F5A56">
        <w:t xml:space="preserve"> jelikož umožňuje tvorbu VP v rámci GUI a přímou kompatibilitu s WebXR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#TODO – pipeline pohled !!!!!!!!!!!!!!!!!!!!</w:t>
      </w:r>
      <w:r w:rsidRPr="00F66363">
        <w:rPr>
          <w:color w:val="FF0000"/>
        </w:rPr>
        <w:t xml:space="preserve"> </w:t>
      </w:r>
      <w:r w:rsidRPr="00F66363">
        <w:rPr>
          <w:color w:val="FF0000"/>
          <w:highlight w:val="yellow"/>
        </w:rPr>
        <w:t>– Felix Herbst</w:t>
      </w:r>
      <w:r w:rsidRPr="00F66363">
        <w:rPr>
          <w:color w:val="FF0000"/>
        </w:rPr>
        <w:t xml:space="preserve"> </w:t>
      </w:r>
      <w:r w:rsidRPr="00F66363">
        <w:rPr>
          <w:color w:val="FF0000"/>
          <w:highlight w:val="yellow"/>
        </w:rPr>
        <w:t>– konf. Prez. 3D pipeline days</w:t>
      </w:r>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3"/>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ins w:id="105" w:author="Jan Horák" w:date="2023-06-15T11:57:00Z">
        <w:r w:rsidRPr="007B3717">
          <w:lastRenderedPageBreak/>
          <w:t>WebGPU</w:t>
        </w:r>
      </w:ins>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r>
        <w:rPr>
          <w:lang w:val="en-US"/>
        </w:rPr>
        <w:t>ývojářské nástroje</w:t>
      </w:r>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r>
        <w:rPr>
          <w:b/>
          <w:bCs/>
        </w:rPr>
        <w:t xml:space="preserve">Immersive web emmulator </w:t>
      </w:r>
      <w:r>
        <w:t>(Chrome, Edge)</w:t>
      </w:r>
      <w:r>
        <w:rPr>
          <w:b/>
          <w:bCs/>
        </w:rPr>
        <w:t xml:space="preserve"> </w:t>
      </w:r>
      <w:r>
        <w:t xml:space="preserve">a </w:t>
      </w:r>
      <w:r>
        <w:rPr>
          <w:b/>
          <w:bCs/>
        </w:rPr>
        <w:t xml:space="preserve">WebXR API emulator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Immersive web emmulator, dole – WebXR API emmulator.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TODO – jak tohle v</w:t>
      </w:r>
      <w:r w:rsidRPr="00884108">
        <w:rPr>
          <w:highlight w:val="yellow"/>
          <w:lang w:eastAsia="cs-CZ"/>
        </w:rPr>
        <w:t xml:space="preserve">ůbec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r w:rsidRPr="00464C35">
        <w:rPr>
          <w:i/>
          <w:iCs/>
          <w:highlight w:val="yellow"/>
          <w:lang w:eastAsia="en-US"/>
        </w:rPr>
        <w:t>tracking</w:t>
      </w:r>
      <w:r w:rsidRPr="00464C35">
        <w:rPr>
          <w:highlight w:val="yellow"/>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geolokalizace.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Pr="00464C35" w:rsidRDefault="00142D08" w:rsidP="00142D08">
      <w:pPr>
        <w:pStyle w:val="Normlnprvnodsazen"/>
        <w:ind w:firstLine="0"/>
        <w:rPr>
          <w:highlight w:val="yellow"/>
        </w:rPr>
      </w:pPr>
      <w:r w:rsidRPr="00464C35">
        <w:rPr>
          <w:highlight w:val="yellow"/>
          <w:lang w:val="en-US"/>
        </w:rPr>
        <w:t>#todo – jak budu m</w:t>
      </w:r>
      <w:r w:rsidRPr="00464C35">
        <w:rPr>
          <w:highlight w:val="yellow"/>
        </w:rPr>
        <w:t xml:space="preserve">ěřit,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#todo - specifikovat</w:t>
      </w:r>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Technologie by měla podporovat Imerzní VR, tedy možnost vizualizace skrze HMD zařízení. Technologie by měla podporovat WebXR.</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řeší vlastním kódem. Pro 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simulaci řeší skrze </w:t>
      </w:r>
      <w:r w:rsidRPr="00FD158C">
        <w:rPr>
          <w:i/>
          <w:iCs/>
          <w:lang w:eastAsia="en-US"/>
        </w:rPr>
        <w:t>NVIDIA PhysX</w:t>
      </w:r>
      <w:r>
        <w:rPr>
          <w:lang w:eastAsia="en-US"/>
        </w:rPr>
        <w:t xml:space="preserve"> systém. Tvorbu assetů řeší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r>
        <w:rPr>
          <w:lang w:eastAsia="en-US"/>
        </w:rPr>
        <w:t xml:space="preserve">World is flat </w:t>
      </w:r>
    </w:p>
    <w:p w14:paraId="729A9A9C" w14:textId="77777777" w:rsidR="00B825BE" w:rsidRDefault="00B825BE" w:rsidP="00B825BE">
      <w:pPr>
        <w:pStyle w:val="Normlnprvnodsazen"/>
        <w:numPr>
          <w:ilvl w:val="1"/>
          <w:numId w:val="7"/>
        </w:numPr>
        <w:rPr>
          <w:lang w:eastAsia="en-US"/>
        </w:rPr>
      </w:pPr>
      <w:r>
        <w:rPr>
          <w:lang w:eastAsia="en-US"/>
        </w:rPr>
        <w:t>No curvature</w:t>
      </w:r>
    </w:p>
    <w:p w14:paraId="302A3D12" w14:textId="77777777" w:rsidR="00B825BE" w:rsidRDefault="00B825BE" w:rsidP="00B825BE">
      <w:pPr>
        <w:pStyle w:val="Normlnprvnodsazen"/>
        <w:numPr>
          <w:ilvl w:val="1"/>
          <w:numId w:val="7"/>
        </w:numPr>
        <w:rPr>
          <w:lang w:eastAsia="en-US"/>
        </w:rPr>
      </w:pPr>
      <w:r>
        <w:rPr>
          <w:lang w:eastAsia="en-US"/>
        </w:rPr>
        <w:t>No terrain</w:t>
      </w:r>
    </w:p>
    <w:p w14:paraId="5F75B2AE" w14:textId="77777777" w:rsidR="00B825BE" w:rsidRDefault="00B825BE" w:rsidP="00B825BE">
      <w:pPr>
        <w:pStyle w:val="Normlnprvnodsazen"/>
        <w:numPr>
          <w:ilvl w:val="1"/>
          <w:numId w:val="7"/>
        </w:numPr>
        <w:rPr>
          <w:lang w:eastAsia="en-US"/>
        </w:rPr>
      </w:pPr>
      <w:r>
        <w:rPr>
          <w:lang w:eastAsia="en-US"/>
        </w:rPr>
        <w:t>Ground tiles change size based on lon lat, in AFRAME coord sys je v metrech – tiles z vlastního cache serveru</w:t>
      </w:r>
    </w:p>
    <w:p w14:paraId="4154A091" w14:textId="77777777" w:rsidR="00B825BE" w:rsidRDefault="00B825BE" w:rsidP="00B825BE">
      <w:pPr>
        <w:pStyle w:val="Normlnprvnodsazen"/>
        <w:numPr>
          <w:ilvl w:val="0"/>
          <w:numId w:val="7"/>
        </w:numPr>
        <w:rPr>
          <w:lang w:eastAsia="en-US"/>
        </w:rPr>
      </w:pPr>
      <w:r>
        <w:rPr>
          <w:lang w:eastAsia="en-US"/>
        </w:rPr>
        <w:t>Budovy a stromy z Overpass API</w:t>
      </w:r>
    </w:p>
    <w:p w14:paraId="66A0AEF8" w14:textId="77777777" w:rsidR="00B825BE" w:rsidRDefault="00B825BE" w:rsidP="00B825BE">
      <w:pPr>
        <w:pStyle w:val="Normlnprvnodsazen"/>
        <w:numPr>
          <w:ilvl w:val="0"/>
          <w:numId w:val="7"/>
        </w:numPr>
        <w:rPr>
          <w:lang w:eastAsia="en-US"/>
        </w:rPr>
      </w:pPr>
      <w:r>
        <w:rPr>
          <w:lang w:eastAsia="en-US"/>
        </w:rPr>
        <w:t>Kamera  a Kontroler setup – vlastní modifikace (létaní atd)</w:t>
      </w:r>
    </w:p>
    <w:p w14:paraId="3D654732" w14:textId="77777777" w:rsidR="00B825BE" w:rsidRDefault="00B825BE" w:rsidP="00B825BE">
      <w:pPr>
        <w:pStyle w:val="Normlnprvnodsazen"/>
        <w:numPr>
          <w:ilvl w:val="0"/>
          <w:numId w:val="7"/>
        </w:numPr>
        <w:rPr>
          <w:lang w:eastAsia="en-US"/>
        </w:rPr>
      </w:pPr>
      <w:r>
        <w:rPr>
          <w:lang w:eastAsia="en-US"/>
        </w:rPr>
        <w:t>Code</w:t>
      </w:r>
    </w:p>
    <w:p w14:paraId="7169209A" w14:textId="77777777" w:rsidR="00B825BE" w:rsidRDefault="00B825BE" w:rsidP="00B825BE">
      <w:pPr>
        <w:pStyle w:val="Normlnprvnodsazen"/>
        <w:numPr>
          <w:ilvl w:val="1"/>
          <w:numId w:val="7"/>
        </w:numPr>
        <w:rPr>
          <w:lang w:eastAsia="en-US"/>
        </w:rPr>
      </w:pPr>
      <w:r>
        <w:rPr>
          <w:lang w:eastAsia="en-US"/>
        </w:rPr>
        <w:t>Html - Start dialog popup, scene, camera, controlers</w:t>
      </w:r>
    </w:p>
    <w:p w14:paraId="6914B32C" w14:textId="77777777" w:rsidR="00B825BE" w:rsidRDefault="00B825BE" w:rsidP="00B825BE">
      <w:pPr>
        <w:pStyle w:val="Normlnprvnodsazen"/>
        <w:numPr>
          <w:ilvl w:val="1"/>
          <w:numId w:val="7"/>
        </w:numPr>
        <w:rPr>
          <w:lang w:eastAsia="en-US"/>
        </w:rPr>
      </w:pPr>
      <w:r>
        <w:rPr>
          <w:lang w:eastAsia="en-US"/>
        </w:rPr>
        <w:t xml:space="preserve">Map.js – load, handlers, fetch from Overpass API </w:t>
      </w:r>
    </w:p>
    <w:p w14:paraId="5A2A894E" w14:textId="77777777" w:rsidR="00B825BE" w:rsidRDefault="00B825BE" w:rsidP="00B825BE">
      <w:pPr>
        <w:pStyle w:val="Normlnprvnodsazen"/>
        <w:numPr>
          <w:ilvl w:val="1"/>
          <w:numId w:val="7"/>
        </w:numPr>
        <w:rPr>
          <w:lang w:eastAsia="en-US"/>
        </w:rPr>
      </w:pPr>
      <w:r>
        <w:rPr>
          <w:lang w:eastAsia="en-US"/>
        </w:rPr>
        <w:t>Conversions – coordinate conversions</w:t>
      </w:r>
    </w:p>
    <w:p w14:paraId="2CE26BE0" w14:textId="77777777" w:rsidR="00B825BE" w:rsidRDefault="00B825BE" w:rsidP="00B825BE">
      <w:pPr>
        <w:pStyle w:val="Normlnprvnodsazen"/>
        <w:numPr>
          <w:ilvl w:val="1"/>
          <w:numId w:val="7"/>
        </w:numPr>
        <w:rPr>
          <w:lang w:eastAsia="en-US"/>
        </w:rPr>
      </w:pPr>
      <w:r>
        <w:rPr>
          <w:lang w:eastAsia="en-US"/>
        </w:rPr>
        <w:t>Position-limit.js – aframe component to keep position above ground</w:t>
      </w:r>
    </w:p>
    <w:p w14:paraId="0551317E" w14:textId="77777777" w:rsidR="00B825BE" w:rsidRDefault="00B825BE" w:rsidP="00B825BE">
      <w:pPr>
        <w:pStyle w:val="Normlnprvnodsazen"/>
        <w:numPr>
          <w:ilvl w:val="1"/>
          <w:numId w:val="7"/>
        </w:numPr>
        <w:rPr>
          <w:lang w:eastAsia="en-US"/>
        </w:rPr>
      </w:pPr>
      <w:r>
        <w:rPr>
          <w:lang w:eastAsia="en-US"/>
        </w:rPr>
        <w:t>Tiles, trees.js, buildings.js – draw objects to the screen</w:t>
      </w:r>
    </w:p>
    <w:p w14:paraId="26E5A5FF" w14:textId="531DE3E1" w:rsidR="003A5D0E" w:rsidRDefault="00BE7E16" w:rsidP="00BE7E16">
      <w:pPr>
        <w:pStyle w:val="Normlnprvnodsazen"/>
        <w:ind w:firstLine="0"/>
        <w:rPr>
          <w:lang w:eastAsia="en-US"/>
        </w:rPr>
      </w:pPr>
      <w:r>
        <w:rPr>
          <w:lang w:eastAsia="en-US"/>
        </w:rPr>
        <w:t xml:space="preserve">Demo VR 3D Tiles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3D Tiles a three.js - mendelka</w:t>
      </w:r>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browser of spatial data in virtual reality</w:t>
      </w:r>
    </w:p>
    <w:p w14:paraId="5AA5390D" w14:textId="0655FEB4" w:rsidR="00BE7E16" w:rsidRDefault="00BE7E16" w:rsidP="00BE7E16">
      <w:pPr>
        <w:pStyle w:val="ListParagraph"/>
        <w:numPr>
          <w:ilvl w:val="0"/>
          <w:numId w:val="62"/>
        </w:numPr>
      </w:pPr>
      <w:r>
        <w:t>web application – noone needs to install anything</w:t>
      </w:r>
    </w:p>
    <w:p w14:paraId="0F8A8E74" w14:textId="3951888B" w:rsidR="00BE7E16" w:rsidRDefault="00BE7E16" w:rsidP="00BE7E16">
      <w:pPr>
        <w:pStyle w:val="ListParagraph"/>
        <w:numPr>
          <w:ilvl w:val="0"/>
          <w:numId w:val="62"/>
        </w:numPr>
      </w:pPr>
      <w:r>
        <w:t>user can choose 3D Tiles dataset</w:t>
      </w:r>
    </w:p>
    <w:p w14:paraId="5187ACBD" w14:textId="07EFFD03" w:rsidR="00BE7E16" w:rsidRDefault="00BE7E16" w:rsidP="00BE7E16">
      <w:pPr>
        <w:pStyle w:val="ListParagraph"/>
        <w:numPr>
          <w:ilvl w:val="0"/>
          <w:numId w:val="62"/>
        </w:numPr>
      </w:pPr>
      <w:r>
        <w:t>its possible to use also without VR headset</w:t>
      </w:r>
    </w:p>
    <w:p w14:paraId="5CFABC21" w14:textId="1CCA1EA1" w:rsidR="00BE7E16" w:rsidRDefault="00BE7E16" w:rsidP="00BE7E16">
      <w:pPr>
        <w:pStyle w:val="ListParagraph"/>
        <w:numPr>
          <w:ilvl w:val="0"/>
          <w:numId w:val="62"/>
        </w:numPr>
      </w:pPr>
      <w:r>
        <w:t>three.js + 3DTilesRendererJS for visualization</w:t>
      </w:r>
    </w:p>
    <w:p w14:paraId="3A228AB6" w14:textId="35927AF3" w:rsidR="00BE7E16" w:rsidRDefault="00BE7E16" w:rsidP="00BE7E16">
      <w:pPr>
        <w:pStyle w:val="ListParagraph"/>
        <w:numPr>
          <w:ilvl w:val="0"/>
          <w:numId w:val="62"/>
        </w:numPr>
      </w:pPr>
      <w:r>
        <w:t>py3dtilers for converting .obj to 3D tiles</w:t>
      </w:r>
    </w:p>
    <w:p w14:paraId="58EC3E92" w14:textId="58C4ED1E" w:rsidR="00BE7E16" w:rsidRPr="00BE7E16" w:rsidRDefault="00BE7E16" w:rsidP="00BE7E16">
      <w:pPr>
        <w:pStyle w:val="Normlnprvnodsazen"/>
        <w:ind w:firstLine="0"/>
        <w:rPr>
          <w:lang w:val="en-US" w:eastAsia="en-US"/>
        </w:rPr>
      </w:pPr>
      <w:r>
        <w:rPr>
          <w:lang w:eastAsia="en-US"/>
        </w:rPr>
        <w:t xml:space="preserve">V three.js načítaj custom 3D tilesety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r>
        <w:t>Analýza technologií</w:t>
      </w:r>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r>
        <w:lastRenderedPageBreak/>
        <w:t>Rendering enginy</w:t>
      </w:r>
    </w:p>
    <w:p w14:paraId="624C7F3F" w14:textId="77777777" w:rsidR="00EF7E0B" w:rsidRDefault="00EF7E0B" w:rsidP="00EF7E0B">
      <w:r>
        <w:t xml:space="preserve">Jak již bylo zmíňeno v předešlé kapitlo (Webový vývoj) drtivá většina 3D grafiky na webu je realizována skrze nízkoúrovňovou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 xml:space="preserve">Jedná se o Javascript knihovnu, tvořící abstrakci pro práci s WebGL. Knihovna byla vytvořena Ricardem Cabellem (Mr. Doob)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3D uživatelských rozhraní pomocí frameworku React JS. </w:t>
      </w:r>
    </w:p>
    <w:p w14:paraId="636F5BC4" w14:textId="77777777" w:rsidR="00EF7E0B" w:rsidRDefault="00EF7E0B" w:rsidP="00EF7E0B">
      <w:pPr>
        <w:pStyle w:val="ListParagraph"/>
        <w:numPr>
          <w:ilvl w:val="0"/>
          <w:numId w:val="55"/>
        </w:numPr>
      </w:pPr>
      <w:r>
        <w:rPr>
          <w:b/>
          <w:bCs/>
        </w:rPr>
        <w:t>A-frame</w:t>
      </w:r>
      <w:r w:rsidRPr="008F062B">
        <w:t xml:space="preserve"> – </w:t>
      </w:r>
      <w:r>
        <w:t xml:space="preserve">Deklarativní systém pro tvorbu virtuálních prostředí a integraci s WebXR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r>
        <w:rPr>
          <w:b/>
          <w:bCs/>
        </w:rPr>
        <w:t xml:space="preserve">Needle engine </w:t>
      </w:r>
      <w:r>
        <w:t xml:space="preserve">– integrace desktopových aplikací Unity, Blender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ITowns</w:t>
      </w:r>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#TODO – projít github stars a vypsat relevantní geo projekty – GeoThree aj., 3DMover aj)</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Renderer, který při poskytnutí Scény a Kamery umožní skrze WebGL vykreslit část 3D prostředí, které je v záběru kamery jakožto 2D obraz v rámci </w:t>
      </w:r>
      <w:r w:rsidRPr="009D3674">
        <w:rPr>
          <w:lang w:val="en-US"/>
        </w:rPr>
        <w:t>&lt;</w:t>
      </w:r>
      <w:r w:rsidRPr="009D3674">
        <w:t>canvas&gt; HTML elementu.</w:t>
      </w:r>
      <w:r>
        <w:t xml:space="preserve"> Hlavní strukturou v three.js je implementovaný graf scény (Obr.X)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r>
        <w:rPr>
          <w:lang w:eastAsia="en-US"/>
        </w:rPr>
        <w:t xml:space="preserve">Geolokace v three.js není </w:t>
      </w:r>
      <w:r w:rsidRPr="00D643C8">
        <w:t>inherentně</w:t>
      </w:r>
      <w:r>
        <w:rPr>
          <w:lang w:eastAsia="en-US"/>
        </w:rPr>
        <w:t xml:space="preserve"> implementována. Využívá 3D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scaling) je definována v souřadnicovém systému otcovského nódu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 xml:space="preserve">Propojení s WebXR životním cyklem je v three.js implementováno skrze třídu VRButton. Návratovou hodnotou třídy VRButton je html button element, který umožní spuštění VR relace. Třída dále zajišťuje korektní dotaz na typ virtuální relace. Při úspěšném dotazu na VR relaci, třída automaticky propojí vykreslovací smyčku three.js rendereru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#todo – citace teleport prikladu)</w:t>
      </w:r>
      <w:r>
        <w:rPr>
          <w:lang w:eastAsia="en-US"/>
        </w:rPr>
        <w:t>.</w:t>
      </w:r>
    </w:p>
    <w:p w14:paraId="3429FCD4" w14:textId="56F26268" w:rsidR="00BC27A5" w:rsidRDefault="00BC27A5" w:rsidP="00BC27A5">
      <w:pPr>
        <w:pStyle w:val="Malnadpis"/>
      </w:pPr>
      <w:r>
        <w:t xml:space="preserve">Testovací 3DOF aplikace s terénem a budovama: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w:t>
        </w:r>
        <w:r w:rsidR="00BC27A5" w:rsidRPr="00BC27A5">
          <w:rPr>
            <w:rStyle w:val="Hyperlink"/>
            <w:b w:val="0"/>
            <w:bCs/>
          </w:rPr>
          <w:t>/</w:t>
        </w:r>
        <w:r w:rsidR="00BC27A5" w:rsidRPr="00BC27A5">
          <w:rPr>
            <w:rStyle w:val="Hyperlink"/>
            <w:b w:val="0"/>
            <w:bCs/>
          </w:rPr>
          <w:t>disc3vr/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#TODO – 3DOF aplikace s terénem a budovama</w:t>
      </w:r>
    </w:p>
    <w:p w14:paraId="7BB38681" w14:textId="7D37EDF4" w:rsidR="00B36706" w:rsidRDefault="00B36706" w:rsidP="00B36706">
      <w:pPr>
        <w:pStyle w:val="Malnadpis"/>
      </w:pPr>
      <w:r>
        <w:t>PlayCanvas</w:t>
      </w:r>
    </w:p>
    <w:p w14:paraId="50A65F8F" w14:textId="4871B8B3" w:rsidR="00B36706" w:rsidRDefault="00B36706" w:rsidP="00B36706">
      <w:pPr>
        <w:pStyle w:val="Malnadpis"/>
        <w:rPr>
          <w:b w:val="0"/>
          <w:bCs/>
        </w:rPr>
      </w:pPr>
      <w:r>
        <w:rPr>
          <w:b w:val="0"/>
          <w:bCs/>
        </w:rPr>
        <w:t>Jedná se o Javascriptovou knihovnu s 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p>
    <w:p w14:paraId="7CABE72C" w14:textId="69D0874E" w:rsidR="00125FE9" w:rsidRPr="00B36706" w:rsidRDefault="00125FE9" w:rsidP="00125FE9">
      <w:pPr>
        <w:rPr>
          <w:b/>
          <w:bCs/>
        </w:rPr>
      </w:pPr>
      <w:r w:rsidRPr="00125FE9">
        <w:rPr>
          <w:highlight w:val="yellow"/>
        </w:rPr>
        <w:t>#TODO – 3DOF aplikace s terénem a budovama</w:t>
      </w:r>
    </w:p>
    <w:p w14:paraId="22438B77" w14:textId="77777777" w:rsidR="005B6BC8" w:rsidRDefault="005B6BC8" w:rsidP="005B6BC8">
      <w:pPr>
        <w:pStyle w:val="Heading3"/>
      </w:pPr>
      <w:r>
        <w:t>Herní enginy</w:t>
      </w:r>
    </w:p>
    <w:p w14:paraId="688F8E0C" w14:textId="5AA7810D" w:rsidR="00173EE3" w:rsidRPr="00173EE3" w:rsidRDefault="005B6BC8" w:rsidP="0028129D">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CC22A1">
        <w:rPr>
          <w:rStyle w:val="FootnoteReference"/>
        </w:rPr>
        <w:footnoteReference w:id="4"/>
      </w:r>
      <w:r w:rsidRPr="00CC22A1">
        <w:t>, který pak interaguje s DOM a WebGL API, tedy umožnění spuštění scén ve webovém prostředí. Mezi populární řešení je možné řadit Unity, Unreal Engine a Godot. Další enginy jako CryEngine popř. Source engine nejsou kompatibliní s WebGL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#todo - jak pojemenovat general engine - "enginy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Jmeno</w:t>
            </w:r>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PlayCanvas</w:t>
            </w:r>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glTF, OBJ, JSON a další</w:t>
            </w:r>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snaží řešit software </w:t>
      </w:r>
      <w:r>
        <w:rPr>
          <w:i/>
          <w:iCs/>
        </w:rPr>
        <w:t>Needle Tools</w:t>
      </w:r>
      <w:r>
        <w:t>, (</w:t>
      </w:r>
      <w:r w:rsidRPr="00467A7E">
        <w:rPr>
          <w:highlight w:val="yellow"/>
        </w:rPr>
        <w:t>viz. kap</w:t>
      </w:r>
      <w:r>
        <w:t>), který poskytuje propojení práce v Unity Editoru se virutálním prostředím na webu, skrze trasformace Unity scén do renderovacího enginu three.js s využitím jazyka TypeScript pro tvorbu komponent. Tyto herní enigny jsou optimalizovány pro tvorbu tradiční Desktop 3D imerzních prostředí a zážitků.</w:t>
      </w:r>
      <w:r w:rsidR="00AC4DE3">
        <w:t xml:space="preserve"> </w:t>
      </w:r>
      <w:r>
        <w:t xml:space="preserve">Wonderland Engine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#TODO – 3DOF aplikace s terénem a budovama</w:t>
      </w:r>
    </w:p>
    <w:p w14:paraId="2DBE73E1" w14:textId="36D4F982" w:rsidR="00AC4DE3" w:rsidRPr="00AC4DE3" w:rsidRDefault="00AC4DE3" w:rsidP="00AC4DE3">
      <w:pPr>
        <w:pStyle w:val="Normlnprvnodsazen"/>
        <w:ind w:firstLine="0"/>
        <w:rPr>
          <w:b/>
          <w:bCs/>
        </w:rPr>
      </w:pPr>
      <w:r w:rsidRPr="00AC4DE3">
        <w:rPr>
          <w:b/>
          <w:bCs/>
        </w:rPr>
        <w:t>Wonderland Engine</w:t>
      </w:r>
    </w:p>
    <w:p w14:paraId="4EF97457" w14:textId="5A04263F" w:rsidR="004C4076" w:rsidRPr="004C4076" w:rsidRDefault="00AC4DE3" w:rsidP="004C4076">
      <w:pPr>
        <w:pStyle w:val="Normlnprvnodsazen"/>
        <w:ind w:firstLine="0"/>
      </w:pPr>
      <w:r>
        <w:t>Wonderland engine je platforma pro tvorbu virtuální a rozšířené reality na webu.</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webassembly exportu. V porovnání s WebAssembly exportem z Unity je však iterační doba ve Wonderlandu mnohem rychlejší, u jednodušších projektů takřka instantní.</w:t>
      </w:r>
      <w:r>
        <w:t xml:space="preserve"> Primárním zaměřením enginu je odstarnění manuální optimalizace assetů a aplikační logiky za účelem dosažení vhodného výkonu.</w:t>
      </w:r>
      <w:r w:rsidR="004C4076">
        <w:t xml:space="preserve"> Wonderland engine automaticky optimalizuje importovaný .glb formát skrze optimalizaci geometrie, textur. Pro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p>
    <w:p w14:paraId="143A53AA" w14:textId="0089356A" w:rsidR="0028129D" w:rsidRPr="0028129D" w:rsidRDefault="0028129D" w:rsidP="004C4076">
      <w:pPr>
        <w:pStyle w:val="Normlnprvnodsazen"/>
        <w:ind w:firstLine="0"/>
      </w:pPr>
      <w:r w:rsidRPr="0028129D">
        <w:rPr>
          <w:highlight w:val="yellow"/>
          <w:lang w:eastAsia="en-US"/>
        </w:rPr>
        <w:t>#TODO – 3DOF aplikace s terénem a budovama</w:t>
      </w:r>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w:t>
      </w:r>
      <w:r w:rsidR="00AB24ED">
        <w:lastRenderedPageBreak/>
        <w:t xml:space="preserve">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r w:rsidR="00CB5279">
        <w:t xml:space="preserve"> </w:t>
      </w:r>
      <w:r w:rsidR="00CB5279" w:rsidRPr="00CB5279">
        <w:rPr>
          <w:highlight w:val="yellow"/>
        </w:rPr>
        <w:t>#TODO- iTowns je mrtvý – náhrada: giro3D</w:t>
      </w:r>
      <w:r w:rsidR="00046053">
        <w:t xml:space="preserve"> – </w:t>
      </w:r>
      <w:r w:rsidR="00046053" w:rsidRPr="00046053">
        <w:rPr>
          <w:highlight w:val="yellow"/>
        </w:rPr>
        <w:t>nemá přímou podporu pro WebXR</w:t>
      </w:r>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Tiles formát a následně 3D renderery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A – Frame</w:t>
      </w:r>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DOF aplikace s terénem a budovama</w:t>
      </w:r>
      <w:r>
        <w:rPr>
          <w:lang w:eastAsia="en-US"/>
        </w:rPr>
        <w:t xml:space="preserve"> - </w:t>
      </w:r>
      <w:hyperlink r:id="rId57" w:history="1">
        <w:r w:rsidRPr="005C1591">
          <w:rPr>
            <w:rStyle w:val="Hyperlink"/>
            <w:lang w:eastAsia="en-US"/>
          </w:rPr>
          <w:t>https:/</w:t>
        </w:r>
        <w:r w:rsidRPr="005C1591">
          <w:rPr>
            <w:rStyle w:val="Hyperlink"/>
            <w:lang w:eastAsia="en-US"/>
          </w:rPr>
          <w:t>/</w:t>
        </w:r>
        <w:r w:rsidRPr="005C1591">
          <w:rPr>
            <w:rStyle w:val="Hyperlink"/>
            <w:lang w:eastAsia="en-US"/>
          </w:rPr>
          <w:t>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A-Frame využívá three.js pro manipulaci WebGL primitiv.</w:t>
      </w:r>
      <w:r w:rsidR="001F2C8F" w:rsidRPr="001F6849">
        <w:rPr>
          <w:lang w:eastAsia="en-US"/>
        </w:rPr>
        <w:t xml:space="preserve"> </w:t>
      </w:r>
      <w:r w:rsidR="001F2C8F" w:rsidRPr="001F6849">
        <w:rPr>
          <w:i/>
          <w:iCs/>
          <w:lang w:eastAsia="en-US"/>
        </w:rPr>
        <w:t>Entity – Component</w:t>
      </w:r>
      <w:r w:rsidR="001F2C8F" w:rsidRPr="001F6849">
        <w:rPr>
          <w:lang w:eastAsia="en-US"/>
        </w:rPr>
        <w:t xml:space="preserve"> přístup umožňuje definování entit jakožto elementů přímo v HTML kódu a následně definování komponent v rámci JavaScriptu. </w:t>
      </w:r>
      <w:r w:rsidR="007F7BCF" w:rsidRPr="001F6849">
        <w:t>Při renderování scény A-Frame knihovna vytváří hierarchii DOM prvků</w:t>
      </w:r>
      <w:r w:rsidR="001F2C8F" w:rsidRPr="001F6849">
        <w:t xml:space="preserve"> z HTML elementů</w:t>
      </w:r>
      <w:r w:rsidR="007F7BCF" w:rsidRPr="001F6849">
        <w:t>, které představují různé objekty ve scéně. Tyto prvky mohou být vybírány a manipulovány pomocí JavaScriptu, stejně jako jakékoliv jiné HTML prvky. Například lze pomocí JavaScriptu měnit pozici, rotaci nebo vzhled objektu ve scéně.</w:t>
      </w:r>
      <w:r w:rsidR="001F2C8F" w:rsidRPr="001F6849">
        <w:t xml:space="preserve"> </w:t>
      </w:r>
      <w:r w:rsidR="007F7BCF" w:rsidRPr="001F6849">
        <w:t>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A-Frame využívá DOM jako základ pro vytváření a manipulaci s prvky VR na webové stránce</w:t>
      </w:r>
      <w:r w:rsidR="009C30BB" w:rsidRPr="001F6849">
        <w:t>.</w:t>
      </w:r>
      <w:r w:rsidR="00ED106D">
        <w:t xml:space="preserve"> Jednoduše A-Frame vytváří framework,  ve kterém je možné o 3D prostředích přemýšlet jako HTML dokumentech. </w:t>
      </w:r>
    </w:p>
    <w:p w14:paraId="2B8A966E" w14:textId="0BD76D7D" w:rsidR="00203FA6" w:rsidRPr="00203FA6" w:rsidRDefault="00203FA6" w:rsidP="00203FA6">
      <w:pPr>
        <w:pStyle w:val="Normlnprvnodsazen"/>
      </w:pPr>
      <w:r>
        <w:lastRenderedPageBreak/>
        <w:t>A-</w:t>
      </w:r>
      <w:r w:rsidR="009632ED">
        <w:t>F</w:t>
      </w:r>
      <w:r>
        <w:t xml:space="preserve">rame sám o sobě poskytuje pouze ECS způsob strukturalizace aplikace pomocí html dokumentů. Při tvorbě komplexnějších projektů je však nezbytná pokročilá optimalizace (počet vykreslovacích dotazů, komprese textur, komprese geometrie aj.). A-Frame sám o sobě poskytuje pouze základní podporu optimalizačních procesů. Je tedy na vývojáři aby tyto techniky implementoval. </w:t>
      </w:r>
    </w:p>
    <w:p w14:paraId="77E33A2D" w14:textId="4293A78C" w:rsidR="00125106" w:rsidRDefault="00125106" w:rsidP="00125106">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0D07D1FB" w14:textId="63C5EDAD" w:rsidR="007E209C" w:rsidRPr="007E209C" w:rsidRDefault="007E209C" w:rsidP="00125106">
      <w:pPr>
        <w:pStyle w:val="Normlnprvnodsazen"/>
        <w:ind w:firstLine="0"/>
      </w:pPr>
      <w:r w:rsidRPr="0028129D">
        <w:rPr>
          <w:highlight w:val="yellow"/>
          <w:lang w:eastAsia="en-US"/>
        </w:rPr>
        <w:t>#TODO – 3DOF aplikace s terénem a budovama</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w:t>
        </w:r>
        <w:r w:rsidRPr="000D3D05">
          <w:rPr>
            <w:rStyle w:val="Hyperlink"/>
          </w:rPr>
          <w:t>r</w:t>
        </w:r>
        <w:r w:rsidRPr="000D3D05">
          <w:rPr>
            <w:rStyle w:val="Hyperlink"/>
          </w:rPr>
          <w:t>esting-parallel-bit.glitch.me</w:t>
        </w:r>
      </w:hyperlink>
    </w:p>
    <w:p w14:paraId="3CB2048A" w14:textId="77777777" w:rsidR="00125106" w:rsidRPr="007373F8" w:rsidRDefault="00125106" w:rsidP="00125106">
      <w:r>
        <w:t xml:space="preserve">kod: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snaží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přeloží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Export vytvořené scény do glTF formátu</w:t>
      </w:r>
    </w:p>
    <w:p w14:paraId="0B8B659C" w14:textId="6FB1B979" w:rsidR="00A065B5" w:rsidRDefault="00125106" w:rsidP="00A065B5">
      <w:pPr>
        <w:pStyle w:val="Normlnprvnodsazen"/>
        <w:numPr>
          <w:ilvl w:val="0"/>
          <w:numId w:val="25"/>
        </w:numPr>
      </w:pPr>
      <w:r w:rsidRPr="001F6849">
        <w:t>Webové runtime prostředí, které načítá glTF soubory a vykresluje je pomocí three.js</w:t>
      </w:r>
    </w:p>
    <w:p w14:paraId="3E6E876A" w14:textId="2BD0304C" w:rsidR="00A46F0E" w:rsidRDefault="00A46F0E" w:rsidP="00A46F0E">
      <w:pPr>
        <w:pStyle w:val="Normlnprvnodsazen"/>
        <w:ind w:firstLine="0"/>
      </w:pPr>
      <w:r>
        <w:rPr>
          <w:lang w:val="en-US"/>
        </w:rPr>
        <w:t>“Opinionated pipeline” – Z aplikac</w:t>
      </w:r>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r w:rsidRPr="001F6849">
        <w:rPr>
          <w:b/>
          <w:bCs/>
        </w:rPr>
        <w:t xml:space="preserve">Mozila Hubs </w:t>
      </w:r>
      <w:r>
        <w:rPr>
          <w:b/>
          <w:bCs/>
        </w:rPr>
        <w:t xml:space="preserve"> + Spoke editor </w:t>
      </w:r>
      <w:r w:rsidRPr="00125106">
        <w:rPr>
          <w:b/>
          <w:bCs/>
          <w:highlight w:val="yellow"/>
        </w:rPr>
        <w:t>(Three, Aframe</w:t>
      </w:r>
      <w:r>
        <w:rPr>
          <w:b/>
          <w:bCs/>
          <w:highlight w:val="yellow"/>
        </w:rPr>
        <w:t xml:space="preserve"> / bitECS</w:t>
      </w:r>
      <w:r w:rsidRPr="00125106">
        <w:rPr>
          <w:b/>
          <w:bCs/>
          <w:highlight w:val="yellow"/>
        </w:rPr>
        <w:t>, WebRTC aj.)</w:t>
      </w:r>
    </w:p>
    <w:p w14:paraId="64C7F823" w14:textId="3EEB6C2C" w:rsidR="00DE4E4E" w:rsidRPr="001F6849" w:rsidRDefault="00DE4E4E" w:rsidP="00DE4E4E">
      <w:pPr>
        <w:pStyle w:val="Normlnprvnodsazen"/>
        <w:ind w:firstLine="0"/>
      </w:pPr>
      <w:r w:rsidRPr="001F6849">
        <w:t xml:space="preserve">Prototyp </w:t>
      </w:r>
      <w:r w:rsidR="00574F36">
        <w:t>qgis2three gltf export</w:t>
      </w:r>
      <w:r w:rsidRPr="001F6849">
        <w:t xml:space="preserve">: </w:t>
      </w:r>
      <w:hyperlink r:id="rId62" w:history="1">
        <w:r w:rsidRPr="001F6849">
          <w:rPr>
            <w:rStyle w:val="Hyperlink"/>
          </w:rPr>
          <w:t>https://hubs.mozilla.com/bBJ9sxc?hub_inv</w:t>
        </w:r>
        <w:r w:rsidRPr="001F6849">
          <w:rPr>
            <w:rStyle w:val="Hyperlink"/>
          </w:rPr>
          <w:t>i</w:t>
        </w:r>
        <w:r w:rsidRPr="001F6849">
          <w:rPr>
            <w:rStyle w:val="Hyperlink"/>
          </w:rPr>
          <w:t>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měritko</w:t>
      </w:r>
      <w:r w:rsidRPr="001F6849">
        <w:t>:</w:t>
      </w:r>
      <w:r w:rsidRPr="001F6849">
        <w:rPr>
          <w:b/>
          <w:bCs/>
        </w:rPr>
        <w:t xml:space="preserve"> </w:t>
      </w:r>
      <w:hyperlink r:id="rId63" w:history="1">
        <w:r w:rsidRPr="001F6849">
          <w:rPr>
            <w:rStyle w:val="Hyperlink"/>
          </w:rPr>
          <w:t>https://hubs.mozilla.com/jke</w:t>
        </w:r>
        <w:r w:rsidRPr="001F6849">
          <w:rPr>
            <w:rStyle w:val="Hyperlink"/>
          </w:rPr>
          <w:t>m</w:t>
        </w:r>
        <w:r w:rsidRPr="001F6849">
          <w:rPr>
            <w:rStyle w:val="Hyperlink"/>
          </w:rPr>
          <w:t>rr4</w:t>
        </w:r>
      </w:hyperlink>
    </w:p>
    <w:p w14:paraId="0B6C7793" w14:textId="73BFE6A8" w:rsidR="00D079A0" w:rsidRDefault="00D079A0" w:rsidP="00DE4E4E">
      <w:pPr>
        <w:pStyle w:val="Normlnprvnodsazen"/>
        <w:ind w:firstLine="0"/>
        <w:rPr>
          <w:lang w:eastAsia="en-US"/>
        </w:rPr>
      </w:pPr>
      <w:r w:rsidRPr="0028129D">
        <w:rPr>
          <w:highlight w:val="yellow"/>
          <w:lang w:eastAsia="en-US"/>
        </w:rPr>
        <w:t>#TODO – 3DOF aplikace s terénem a budovama</w:t>
      </w:r>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w:t>
        </w:r>
        <w:r w:rsidRPr="00466BA7">
          <w:rPr>
            <w:rStyle w:val="Hyperlink"/>
            <w:lang w:eastAsia="en-US"/>
          </w:rPr>
          <w:t>i</w:t>
        </w:r>
        <w:r w:rsidRPr="00466BA7">
          <w:rPr>
            <w:rStyle w:val="Hyperlink"/>
            <w:lang w:eastAsia="en-US"/>
          </w:rPr>
          <w:t>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brna: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Mozzila. Umožňuje tvorbu kolaborativních virtuálních prostředí v rámci webového prohlížeče. Mozzila Hubs je vystavěna na základech WebRTC pro komunikaci a A-Frame, Three.js a WebGL pro tvorbu, vykreslení a interakci 3D scén. Součástí Mozzila Hubs je i </w:t>
      </w:r>
      <w:r w:rsidRPr="001F6849">
        <w:rPr>
          <w:i/>
          <w:iCs/>
        </w:rPr>
        <w:t>Spoke Editor</w:t>
      </w:r>
      <w:r w:rsidRPr="001F6849">
        <w:t xml:space="preserve">, což je GUI webová aplikace, umožňující interaktivní tvorbu virtuálních prostředí přímo v prohlížeči. </w:t>
      </w:r>
      <w:r>
        <w:t xml:space="preserve">Mozzila Hubs poskutuje plugin do aplikace Blender pro usnadnění tvorby modelů. Mozzila Hubs je primárně navržena za cílem vytvořit virtuální kolaborativní prostředí, tedy vhodné pro schůze více lidí, ekvivalent virtuálních hovorů skrze aplikace jako Zoom, MS Teams aj. Hubs je kompletně webová aplikace, vstup do virtuálního prostředí je realizován skrze url adresu. Hubs umožňuje přístup a pohyb ve VP v různých mírách imerze, tedy skrze tradiční obrazovku, myš, klávesnici, ale i skrze řadu HMD. Hubs jsou vhodné primárně pro prostředí vyžadující přítomnost více účastníků, jimiž mohou být virtuální učebny, muzea, galerie (citovat Apart Posters) aj. </w:t>
      </w:r>
      <w:r w:rsidR="00E93552">
        <w:t xml:space="preserve">Hubs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formaty: webp, komprese: ktx2, .basis, velikost: 1024x1024, </w:t>
      </w:r>
    </w:p>
    <w:p w14:paraId="451E545F" w14:textId="4F486B1D" w:rsidR="00742FD9" w:rsidRDefault="00742FD9" w:rsidP="00742FD9">
      <w:pPr>
        <w:rPr>
          <w:lang w:val="en-US"/>
        </w:rPr>
      </w:pPr>
      <w:r>
        <w:t>- mesh – gltf -</w:t>
      </w:r>
      <w:r>
        <w:rPr>
          <w:lang w:val="en-US"/>
        </w:rPr>
        <w:t>&gt; .glb, bundeling – spojení meshů do sebe za účelem snížení počtu drawcallů, pruning – odstranění nepotřebné geometrie, flattening – simplifikace stromové hierarchie – rychlejší querry na modelu (odstarnění nepotřebných nodů), komprese: draco, meshopt</w:t>
      </w:r>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r w:rsidRPr="00D079A0">
        <w:rPr>
          <w:b/>
          <w:bCs/>
        </w:rPr>
        <w:t>ZenCompress, gltf-pack, gltf-transform</w:t>
      </w:r>
      <w:r w:rsidR="00D079A0">
        <w:rPr>
          <w:b/>
          <w:bCs/>
        </w:rPr>
        <w:t>, Simplygon, rapid Compact</w:t>
      </w: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r>
        <w:rPr>
          <w:lang w:eastAsia="en-US"/>
        </w:rPr>
        <w:t>Specifiké loaders.</w:t>
      </w:r>
      <w:r w:rsidR="00574F36">
        <w:rPr>
          <w:lang w:eastAsia="en-US"/>
        </w:rPr>
        <w:t xml:space="preserve"> – viz three app code</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V HMD – Oculus Quest</w:t>
      </w:r>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0C56" w14:textId="77777777" w:rsidR="00C37F6B" w:rsidRDefault="00C37F6B" w:rsidP="00C37F6B">
      <w:pPr>
        <w:pStyle w:val="Normlnprvnodsazen"/>
        <w:ind w:firstLine="0"/>
      </w:pPr>
      <w:r w:rsidRPr="00102292">
        <w:rPr>
          <w:highlight w:val="yellow"/>
        </w:rPr>
        <w:t>Generalizovat co jsou to geografická data a následně ukázat základní kategorie ve VR.</w:t>
      </w:r>
    </w:p>
    <w:p w14:paraId="7E047945" w14:textId="3E37D0A7" w:rsidR="00F617A7" w:rsidRPr="00102292"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r w:rsidR="00102292">
        <w:t xml:space="preserve"> </w:t>
      </w: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102292">
        <w:rPr>
          <w:b/>
          <w:bCs/>
          <w:highlight w:val="yellow"/>
        </w:rPr>
        <w:t>GEOG DATA (brainstroming možností):</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(jpg)</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features (GeoJSON,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r>
        <w:t>Mesh: - tin (gltf, 3d tiles,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lokálně – gltf - nemůže být velké území – moc dat, popř. nějaký on demand loading –</w:t>
      </w:r>
      <w:r w:rsidR="000A08D9">
        <w:t xml:space="preserve"> spatial subdivistion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 xml:space="preserve">Z height rastru </w:t>
      </w:r>
    </w:p>
    <w:p w14:paraId="0CF50C63" w14:textId="3C70575E" w:rsidR="001D1870" w:rsidRDefault="00A065B5" w:rsidP="00A065B5">
      <w:pPr>
        <w:pStyle w:val="Normlnprvnodsazen"/>
        <w:numPr>
          <w:ilvl w:val="8"/>
          <w:numId w:val="7"/>
        </w:numPr>
      </w:pPr>
      <w:r>
        <w:t>Subdivision surface v blenderu</w:t>
      </w:r>
    </w:p>
    <w:p w14:paraId="50DDD95C" w14:textId="4CE1EDD3" w:rsidR="00A065B5" w:rsidRDefault="00A065B5" w:rsidP="00A065B5">
      <w:pPr>
        <w:pStyle w:val="Normlnprvnodsazen"/>
        <w:numPr>
          <w:ilvl w:val="8"/>
          <w:numId w:val="7"/>
        </w:numPr>
      </w:pPr>
      <w:r>
        <w:t>Qgis to three.js stejný postup ale automaticky</w:t>
      </w:r>
    </w:p>
    <w:p w14:paraId="531538F6" w14:textId="26036186" w:rsidR="00102292" w:rsidRDefault="00102292" w:rsidP="00A065B5">
      <w:pPr>
        <w:pStyle w:val="Normlnprvnodsazen"/>
        <w:numPr>
          <w:ilvl w:val="8"/>
          <w:numId w:val="7"/>
        </w:numPr>
      </w:pPr>
      <w:r>
        <w:t>City Engine</w:t>
      </w:r>
    </w:p>
    <w:p w14:paraId="2B13561A" w14:textId="2219A60E" w:rsidR="000A08D9" w:rsidRDefault="00102292" w:rsidP="000A08D9">
      <w:pPr>
        <w:pStyle w:val="Normlnprvnodsazen"/>
        <w:numPr>
          <w:ilvl w:val="5"/>
          <w:numId w:val="7"/>
        </w:numPr>
      </w:pPr>
      <w:r>
        <w:t>Instacované - služba</w:t>
      </w:r>
      <w:r w:rsidR="001D1870">
        <w:t xml:space="preserve"> – 3Dtiles? - loaduje se jen to co se vidí - cesium, vts-geospatial, </w:t>
      </w:r>
      <w:r>
        <w:t>google 3D tiles</w:t>
      </w:r>
    </w:p>
    <w:p w14:paraId="2001C7CD" w14:textId="00AE140A" w:rsidR="00695B27" w:rsidRDefault="00695B27" w:rsidP="00695B27">
      <w:pPr>
        <w:pStyle w:val="Normlnprvnodsazen"/>
        <w:numPr>
          <w:ilvl w:val="6"/>
          <w:numId w:val="7"/>
        </w:numPr>
      </w:pPr>
      <w:r>
        <w:t>Google Maps 3DTiles API</w:t>
      </w:r>
      <w:r w:rsidR="00A065B5">
        <w:t xml:space="preserve"> – jak získat data od Google Maps API lokálne</w:t>
      </w:r>
      <w:r w:rsidR="00A065B5">
        <w:rPr>
          <w:lang w:val="en-US"/>
        </w:rPr>
        <w:t>??</w:t>
      </w:r>
    </w:p>
    <w:p w14:paraId="1EE05EDB" w14:textId="2EC99BDA" w:rsidR="00695B27" w:rsidRDefault="00695B27" w:rsidP="00695B27">
      <w:pPr>
        <w:pStyle w:val="Normlnprvnodsazen"/>
        <w:numPr>
          <w:ilvl w:val="7"/>
          <w:numId w:val="7"/>
        </w:numPr>
      </w:pPr>
      <w:r>
        <w:t>Textured 3D mesh</w:t>
      </w:r>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r>
        <w:t>rastr - bitmapa (jpg)</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lokálně – tif, jpg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features (GeoJSON,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shapefile, GeoJSON aj. </w:t>
      </w:r>
    </w:p>
    <w:p w14:paraId="569FA1DB" w14:textId="2014E90F" w:rsidR="004B00F7" w:rsidRDefault="004B00F7" w:rsidP="004B00F7">
      <w:pPr>
        <w:pStyle w:val="Normlnprvnodsazen"/>
        <w:numPr>
          <w:ilvl w:val="5"/>
          <w:numId w:val="7"/>
        </w:numPr>
      </w:pPr>
      <w:r>
        <w:t>služby – WFS, REST</w:t>
      </w:r>
    </w:p>
    <w:p w14:paraId="64E464F4" w14:textId="11A56975" w:rsidR="004B00F7" w:rsidRDefault="004B00F7" w:rsidP="004B00F7">
      <w:pPr>
        <w:pStyle w:val="Normlnprvnodsazen"/>
        <w:numPr>
          <w:ilvl w:val="1"/>
          <w:numId w:val="7"/>
        </w:numPr>
      </w:pPr>
      <w:r>
        <w:t xml:space="preserve">3d – </w:t>
      </w:r>
      <w:r w:rsidR="00102292">
        <w:t>objekty – budovy</w:t>
      </w:r>
      <w:r>
        <w:t xml:space="preserve">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r>
        <w:t>Mesh: – 3d modely – tin – (gltf, cityjson, cityGML, obj, collada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Lokálně – data naloadovaná do klienta při otevření aplikace</w:t>
      </w:r>
    </w:p>
    <w:p w14:paraId="021C4099" w14:textId="074147C8" w:rsidR="004B00F7" w:rsidRDefault="004B00F7" w:rsidP="004B00F7">
      <w:pPr>
        <w:pStyle w:val="Normlnprvnodsazen"/>
        <w:numPr>
          <w:ilvl w:val="5"/>
          <w:numId w:val="7"/>
        </w:numPr>
      </w:pPr>
      <w:r>
        <w:t>Služby - ?? – cdn? – sketchfab – vlastní server serving?</w:t>
      </w:r>
    </w:p>
    <w:p w14:paraId="7C2B5CCD" w14:textId="67F4DE7C" w:rsidR="004B00F7" w:rsidRDefault="004B00F7" w:rsidP="004B00F7">
      <w:pPr>
        <w:pStyle w:val="Normlnprvnodsazen"/>
        <w:numPr>
          <w:ilvl w:val="3"/>
          <w:numId w:val="7"/>
        </w:numPr>
      </w:pPr>
      <w:r>
        <w:t>Mesh – jednoduchý – plocha s texturou co se otáčí – symbol (</w:t>
      </w:r>
      <w:r w:rsidR="00102292">
        <w:t>gltf)</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Tematická data – statistika, agreagace,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(jpg)</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lokálně – tif,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features (GeoJSON,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shapefile, GeoJSON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r>
        <w:t xml:space="preserve">Mesh: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r>
        <w:t>Voxely</w:t>
      </w:r>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dmr, dmp,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Švýcarsko – swiss topo</w:t>
      </w:r>
    </w:p>
    <w:p w14:paraId="5E70DBA3" w14:textId="09343525" w:rsidR="0063295F" w:rsidRDefault="0063295F" w:rsidP="002C115C">
      <w:pPr>
        <w:pStyle w:val="Normlnprvnodsazen"/>
        <w:numPr>
          <w:ilvl w:val="0"/>
          <w:numId w:val="7"/>
        </w:numPr>
      </w:pPr>
      <w:r>
        <w:t>Google API</w:t>
      </w:r>
    </w:p>
    <w:p w14:paraId="58BF960E" w14:textId="71774FBD" w:rsidR="00F973CB" w:rsidRDefault="00000000" w:rsidP="005C1591">
      <w:pPr>
        <w:pStyle w:val="Normlnprvnodsazen"/>
        <w:numPr>
          <w:ilvl w:val="1"/>
          <w:numId w:val="7"/>
        </w:numPr>
      </w:pPr>
      <w:hyperlink r:id="rId66" w:history="1">
        <w:r w:rsidR="0029775B"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r>
        <w:rPr>
          <w:lang w:val="en-US" w:eastAsia="cs-CZ"/>
        </w:rPr>
        <w:t>Budovy</w:t>
      </w:r>
    </w:p>
    <w:p w14:paraId="2C045862" w14:textId="384CD9C9" w:rsidR="00102292" w:rsidRPr="00102292" w:rsidRDefault="00102292" w:rsidP="00102292">
      <w:pPr>
        <w:rPr>
          <w:lang w:eastAsia="cs-CZ"/>
        </w:rPr>
      </w:pPr>
      <w:r w:rsidRPr="00102292">
        <w:rPr>
          <w:highlight w:val="yellow"/>
          <w:lang w:val="en-US" w:eastAsia="cs-CZ"/>
        </w:rPr>
        <w:t># TODO – rozepsat cel</w:t>
      </w:r>
      <w:r w:rsidRPr="00102292">
        <w:rPr>
          <w:highlight w:val="yellow"/>
          <w:lang w:eastAsia="cs-CZ"/>
        </w:rPr>
        <w:t>ý postup, udělat flow diagram</w:t>
      </w:r>
    </w:p>
    <w:p w14:paraId="07ED089D" w14:textId="4077D440" w:rsidR="0029775B" w:rsidRPr="0029775B" w:rsidRDefault="0029775B" w:rsidP="0029775B">
      <w:pPr>
        <w:rPr>
          <w:lang w:eastAsia="cs-CZ"/>
        </w:rPr>
      </w:pPr>
      <w:r w:rsidRPr="00102292">
        <w:rPr>
          <w:highlight w:val="yellow"/>
          <w:lang w:val="en-US" w:eastAsia="cs-CZ"/>
        </w:rPr>
        <w:t>Arcgis -&gt; CE –</w:t>
      </w:r>
      <w:r w:rsidRPr="00102292">
        <w:rPr>
          <w:highlight w:val="yellow"/>
          <w:lang w:eastAsia="cs-CZ"/>
        </w:rPr>
        <w:t xml:space="preserve"> blender – gltf </w:t>
      </w:r>
      <w:r w:rsidR="00102292" w:rsidRPr="00102292">
        <w:rPr>
          <w:highlight w:val="yellow"/>
          <w:lang w:eastAsia="cs-CZ"/>
        </w:rPr>
        <w:t>- three</w:t>
      </w:r>
    </w:p>
    <w:p w14:paraId="18E30190" w14:textId="77777777" w:rsidR="005F038B" w:rsidRDefault="005F038B" w:rsidP="00102292">
      <w:pPr>
        <w:pStyle w:val="Normlnprvnodsazen"/>
        <w:ind w:firstLine="0"/>
        <w:rPr>
          <w:lang w:val="en-US"/>
        </w:rPr>
      </w:pPr>
    </w:p>
    <w:p w14:paraId="71AB2250" w14:textId="0329219A" w:rsidR="005F038B" w:rsidRDefault="005F038B" w:rsidP="005F038B">
      <w:pPr>
        <w:rPr>
          <w:lang w:val="en-US"/>
        </w:rPr>
      </w:pPr>
      <w:r w:rsidRPr="005F038B">
        <w:rPr>
          <w:noProof/>
          <w:lang w:val="en-US"/>
        </w:rPr>
        <w:drawing>
          <wp:inline distT="0" distB="0" distL="0" distR="0" wp14:anchorId="63DFFB22" wp14:editId="3CC6399D">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7"/>
                    <a:stretch>
                      <a:fillRect/>
                    </a:stretch>
                  </pic:blipFill>
                  <pic:spPr>
                    <a:xfrm>
                      <a:off x="0" y="0"/>
                      <a:ext cx="2773641" cy="2094987"/>
                    </a:xfrm>
                    <a:prstGeom prst="rect">
                      <a:avLst/>
                    </a:prstGeom>
                  </pic:spPr>
                </pic:pic>
              </a:graphicData>
            </a:graphic>
          </wp:inline>
        </w:drawing>
      </w:r>
      <w:r w:rsidR="00102292" w:rsidRPr="005F038B">
        <w:rPr>
          <w:noProof/>
          <w:lang w:val="en-US"/>
        </w:rPr>
        <w:drawing>
          <wp:inline distT="0" distB="0" distL="0" distR="0" wp14:anchorId="5BFAD0A2" wp14:editId="73FEE24D">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8"/>
                    <a:stretch>
                      <a:fillRect/>
                    </a:stretch>
                  </pic:blipFill>
                  <pic:spPr>
                    <a:xfrm>
                      <a:off x="0" y="0"/>
                      <a:ext cx="2720435" cy="2100621"/>
                    </a:xfrm>
                    <a:prstGeom prst="rect">
                      <a:avLst/>
                    </a:prstGeom>
                  </pic:spPr>
                </pic:pic>
              </a:graphicData>
            </a:graphic>
          </wp:inline>
        </w:drawing>
      </w:r>
    </w:p>
    <w:p w14:paraId="5E0C4E1F" w14:textId="7BAF7445" w:rsidR="005F038B" w:rsidRPr="005F038B" w:rsidRDefault="005F038B" w:rsidP="005F038B">
      <w:pPr>
        <w:rPr>
          <w:lang w:val="en-US"/>
        </w:rPr>
      </w:pP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xml:space="preserve">. Ačkoliv jak z definice VR vyplívá určitá míra interakce by měla být možná. Minimální požadavky na interakci by měli být pohyb </w:t>
      </w:r>
      <w:r w:rsidRPr="00102292">
        <w:rPr>
          <w:highlight w:val="yellow"/>
        </w:rPr>
        <w:lastRenderedPageBreak/>
        <w:t>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t xml:space="preserve">MoSCoW.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r w:rsidRPr="00102292">
        <w:rPr>
          <w:i/>
          <w:iCs/>
          <w:highlight w:val="yellow"/>
        </w:rPr>
        <w:t>Must have</w:t>
      </w:r>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r w:rsidRPr="00102292">
        <w:rPr>
          <w:i/>
          <w:iCs/>
          <w:highlight w:val="yellow"/>
        </w:rPr>
        <w:t>Should have</w:t>
      </w:r>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r w:rsidRPr="00102292">
        <w:rPr>
          <w:i/>
          <w:iCs/>
          <w:highlight w:val="yellow"/>
        </w:rPr>
        <w:t>Could have</w:t>
      </w:r>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r w:rsidRPr="00102292">
        <w:rPr>
          <w:i/>
          <w:iCs/>
          <w:highlight w:val="yellow"/>
        </w:rPr>
        <w:t>Won´t have</w:t>
      </w:r>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lastRenderedPageBreak/>
        <w:t>Graf</w:t>
      </w:r>
      <w:r>
        <w:rPr>
          <w:lang w:val="en-US"/>
        </w:rPr>
        <w:t>?</w:t>
      </w:r>
    </w:p>
    <w:p w14:paraId="6C9F7B55" w14:textId="77777777" w:rsidR="005C1591" w:rsidRDefault="005C1591" w:rsidP="005C1591">
      <w:pPr>
        <w:pStyle w:val="Normlnprvnodsazen"/>
        <w:numPr>
          <w:ilvl w:val="1"/>
          <w:numId w:val="26"/>
        </w:numPr>
      </w:pPr>
      <w:r>
        <w:rPr>
          <w:lang w:val="en-US"/>
        </w:rPr>
        <w:t>Tematick</w:t>
      </w:r>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Pro rendering enginy pouze 3DoF – raycasting a colidery jsou moc složity</w:t>
      </w:r>
    </w:p>
    <w:p w14:paraId="55B0AA1C" w14:textId="0A34C035" w:rsidR="00F973CB" w:rsidRPr="00A3391B" w:rsidRDefault="005C1591" w:rsidP="00A3391B">
      <w:pPr>
        <w:pStyle w:val="Normlnprvnodsazen"/>
        <w:numPr>
          <w:ilvl w:val="0"/>
          <w:numId w:val="26"/>
        </w:numPr>
      </w:pPr>
      <w:r>
        <w:t xml:space="preserve">Ostatní </w:t>
      </w:r>
      <w:r w:rsidR="00102292">
        <w:t>(Aframe, Wonderland, Needle)</w:t>
      </w:r>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Střední – Oculus Quest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r w:rsidRPr="001F6849">
        <w:rPr>
          <w:lang w:eastAsia="cs-CZ"/>
        </w:rPr>
        <w:t>Hight end – HTC Vive</w:t>
      </w:r>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42DB0B9" w:rsidR="00054069" w:rsidRDefault="00054069" w:rsidP="00054069">
      <w:pPr>
        <w:pStyle w:val="Normlnprvnodsazen"/>
        <w:ind w:firstLine="0"/>
      </w:pPr>
      <w:r w:rsidRPr="001F6849">
        <w:fldChar w:fldCharType="begin"/>
      </w:r>
      <w:r w:rsidR="00FD6309">
        <w:instrText xml:space="preserve"> ADDIN ZOTERO_ITEM CSL_CITATION {"citationID":"cYRPxs8U","properties":{"formattedCitation":"(Coltekin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Interaction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r>
        <w:rPr>
          <w:b w:val="0"/>
          <w:bCs/>
        </w:rPr>
        <w:t xml:space="preserve">Grid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r>
        <w:rPr>
          <w:b w:val="0"/>
          <w:bCs/>
          <w:lang w:val="en-US"/>
        </w:rPr>
        <w:t>Volumentrick</w:t>
      </w:r>
      <w:r>
        <w:rPr>
          <w:b w:val="0"/>
          <w:bCs/>
        </w:rPr>
        <w:t>é heatmapy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r>
        <w:rPr>
          <w:b w:val="0"/>
          <w:bCs/>
        </w:rPr>
        <w:t>Doejzd</w:t>
      </w:r>
      <w:r>
        <w:rPr>
          <w:b w:val="0"/>
          <w:bCs/>
          <w:lang w:val="en-US"/>
        </w:rPr>
        <w:t xml:space="preserve"> ? </w:t>
      </w:r>
    </w:p>
    <w:p w14:paraId="3914F844" w14:textId="7035AC68" w:rsidR="00B36706" w:rsidRDefault="00B36706" w:rsidP="00B36706">
      <w:pPr>
        <w:pStyle w:val="Malnadpis"/>
      </w:pPr>
      <w:r w:rsidRPr="00B36706">
        <w:t>Interaction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itnerakce na button. Např. scale v Z na základě buttonu.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Troika text - statický</w:t>
      </w:r>
    </w:p>
    <w:p w14:paraId="10A9B96B" w14:textId="73D9793F" w:rsidR="00DC2D7C" w:rsidRDefault="00DC2D7C" w:rsidP="00DC2D7C">
      <w:pPr>
        <w:pStyle w:val="Normlnprvnodsazen"/>
        <w:ind w:firstLine="0"/>
      </w:pPr>
      <w:r>
        <w:rPr>
          <w:lang w:val="en-US"/>
        </w:rPr>
        <w:t>Bilboardy – dynamické otáčení na uživatele – je nutné? – jak moc pohybu budu vy</w:t>
      </w:r>
      <w:r>
        <w:t>žadovat</w:t>
      </w:r>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Pr="001F6849">
        <w:t xml:space="preserve"> – progresive loading </w:t>
      </w:r>
      <w:r>
        <w:t xml:space="preserve">(3D Tiles) </w:t>
      </w:r>
      <w:r w:rsidRPr="001F6849">
        <w:t>– compresion</w:t>
      </w:r>
      <w:r>
        <w:t xml:space="preserve"> – viz. Paradowski projekty – komprese textur, comprese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9"/>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r>
        <w:rPr>
          <w:lang w:eastAsia="en-US"/>
        </w:rPr>
        <w:t xml:space="preserve">Npm package – gh pages. Github pages actions.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r w:rsidR="00A3391B">
        <w:rPr>
          <w:lang w:eastAsia="cs-CZ"/>
        </w:rPr>
        <w:t>Optimalizace Optimalizace</w:t>
      </w:r>
    </w:p>
    <w:p w14:paraId="00E9C0A2" w14:textId="75F30C17" w:rsidR="00A3391B" w:rsidRDefault="00A3391B" w:rsidP="00A3391B">
      <w:pPr>
        <w:pStyle w:val="Normlnprvnodsazen"/>
        <w:ind w:firstLine="0"/>
      </w:pPr>
      <w:r>
        <w:t>Má smysl dávat geodata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&gt; moc dlouh</w:t>
      </w:r>
      <w:r>
        <w:t>é pipelin</w:t>
      </w:r>
      <w:r w:rsidR="00EC522E">
        <w:t>y</w:t>
      </w:r>
    </w:p>
    <w:p w14:paraId="15F58D2E" w14:textId="66C73F49" w:rsidR="00EC522E" w:rsidRPr="00EC522E" w:rsidRDefault="00EC522E" w:rsidP="00EC522E">
      <w:pPr>
        <w:pStyle w:val="Normlnprvnodsazen"/>
        <w:ind w:firstLine="0"/>
        <w:rPr>
          <w:lang w:val="en-US"/>
        </w:rPr>
      </w:pPr>
      <w:r>
        <w:t>Optimální techstack / pipelina</w:t>
      </w:r>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0"/>
          <w:footerReference w:type="default" r:id="rId7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5F7EF5A" w14:textId="77777777" w:rsidR="00FD6309" w:rsidRPr="00FD6309" w:rsidRDefault="00FD6309" w:rsidP="00FD6309">
      <w:pPr>
        <w:pStyle w:val="Bibliography"/>
        <w:rPr>
          <w:sz w:val="18"/>
          <w:szCs w:val="18"/>
        </w:rPr>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Pr="00FD6309">
        <w:rPr>
          <w:sz w:val="18"/>
          <w:szCs w:val="18"/>
        </w:rPr>
        <w:t xml:space="preserve">2019 - Battle of 3D Rendering Stacks: CesiumJS, VTS Geospatial or iTowns? (2019): </w:t>
      </w:r>
    </w:p>
    <w:p w14:paraId="33A6202B" w14:textId="77777777" w:rsidR="00FD6309" w:rsidRPr="00FD6309" w:rsidRDefault="00FD6309" w:rsidP="00FD6309">
      <w:pPr>
        <w:pStyle w:val="Bibliography"/>
        <w:rPr>
          <w:sz w:val="18"/>
          <w:szCs w:val="18"/>
        </w:rPr>
      </w:pPr>
      <w:r w:rsidRPr="00FD6309">
        <w:rPr>
          <w:sz w:val="18"/>
          <w:szCs w:val="18"/>
        </w:rPr>
        <w:t xml:space="preserve">ABDUL-RAHMAN, A., PILOUK, M. (2008): Spatial data modelling for 3D GIS. Springer, Berlin ; New York. </w:t>
      </w:r>
    </w:p>
    <w:p w14:paraId="072CEE9C" w14:textId="77777777" w:rsidR="00FD6309" w:rsidRPr="00FD6309" w:rsidRDefault="00FD6309" w:rsidP="00FD6309">
      <w:pPr>
        <w:pStyle w:val="Bibliography"/>
        <w:rPr>
          <w:sz w:val="18"/>
          <w:szCs w:val="18"/>
        </w:rPr>
      </w:pPr>
      <w:r w:rsidRPr="00FD6309">
        <w:rPr>
          <w:sz w:val="18"/>
          <w:szCs w:val="18"/>
        </w:rPr>
        <w:t xml:space="preserve">ARIËN, G. (2017): Overview of the rendering pipeline in WebGL, Geert Arien, http://www.geertarien.com/blog/2017/07/16/overview-of-the-rendering-pipeline-in-webgl/ (17. 9. 2023). </w:t>
      </w:r>
    </w:p>
    <w:p w14:paraId="61CA9A1B" w14:textId="77777777" w:rsidR="00FD6309" w:rsidRPr="00FD6309" w:rsidRDefault="00FD6309" w:rsidP="00FD6309">
      <w:pPr>
        <w:pStyle w:val="Bibliography"/>
        <w:rPr>
          <w:sz w:val="18"/>
          <w:szCs w:val="18"/>
        </w:rPr>
      </w:pPr>
      <w:r w:rsidRPr="00FD6309">
        <w:rPr>
          <w:sz w:val="18"/>
          <w:szCs w:val="18"/>
        </w:rPr>
        <w:t xml:space="preserve">BANDROVA, T., BONCHEV, S. (2013): 3D Maps – Scale, Accuracy, Level of Detail. </w:t>
      </w:r>
    </w:p>
    <w:p w14:paraId="3486E9EE" w14:textId="77777777" w:rsidR="00FD6309" w:rsidRPr="00FD6309" w:rsidRDefault="00FD6309" w:rsidP="00FD6309">
      <w:pPr>
        <w:pStyle w:val="Bibliography"/>
        <w:rPr>
          <w:sz w:val="18"/>
          <w:szCs w:val="18"/>
        </w:rPr>
      </w:pPr>
      <w:r w:rsidRPr="00FD6309">
        <w:rPr>
          <w:sz w:val="18"/>
          <w:szCs w:val="18"/>
        </w:rPr>
        <w:t xml:space="preserve">BARUAH, R. (2021): AR and VR Using the WebXR API: Learn to Create Immersive Content with WebGL, Three.js, and A-Frame. Apress, Berkeley, CA. </w:t>
      </w:r>
    </w:p>
    <w:p w14:paraId="36C92D6C" w14:textId="77777777" w:rsidR="00FD6309" w:rsidRPr="00FD6309" w:rsidRDefault="00FD6309" w:rsidP="00FD6309">
      <w:pPr>
        <w:pStyle w:val="Bibliography"/>
        <w:rPr>
          <w:sz w:val="18"/>
          <w:szCs w:val="18"/>
        </w:rPr>
      </w:pPr>
      <w:r w:rsidRPr="00FD6309">
        <w:rPr>
          <w:sz w:val="18"/>
          <w:szCs w:val="18"/>
        </w:rPr>
        <w:t xml:space="preserve">BASQUES, K. (2023): Remote debug Android devices, Chrome for Developers, https://developer.chrome.com/docs/devtools/remote-debugging/ (6. 11. 2023). </w:t>
      </w:r>
    </w:p>
    <w:p w14:paraId="5EE05988" w14:textId="77777777" w:rsidR="00FD6309" w:rsidRPr="00FD6309" w:rsidRDefault="00FD6309" w:rsidP="00FD6309">
      <w:pPr>
        <w:pStyle w:val="Bibliography"/>
        <w:rPr>
          <w:sz w:val="18"/>
          <w:szCs w:val="18"/>
        </w:rPr>
      </w:pPr>
      <w:r w:rsidRPr="00FD6309">
        <w:rPr>
          <w:sz w:val="18"/>
          <w:szCs w:val="18"/>
        </w:rPr>
        <w:t xml:space="preserve">BATTY, M. (1997): Virtual geography. Futures, 4, 29, 337–352. </w:t>
      </w:r>
    </w:p>
    <w:p w14:paraId="5FD79351" w14:textId="77777777" w:rsidR="00FD6309" w:rsidRPr="00FD6309" w:rsidRDefault="00FD6309" w:rsidP="00FD6309">
      <w:pPr>
        <w:pStyle w:val="Bibliography"/>
        <w:rPr>
          <w:sz w:val="18"/>
          <w:szCs w:val="18"/>
        </w:rPr>
      </w:pPr>
      <w:r w:rsidRPr="00FD6309">
        <w:rPr>
          <w:sz w:val="18"/>
          <w:szCs w:val="18"/>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C3B6D41" w14:textId="77777777" w:rsidR="00FD6309" w:rsidRPr="00FD6309" w:rsidRDefault="00FD6309" w:rsidP="00FD6309">
      <w:pPr>
        <w:pStyle w:val="Bibliography"/>
        <w:rPr>
          <w:sz w:val="18"/>
          <w:szCs w:val="18"/>
        </w:rPr>
      </w:pPr>
      <w:r w:rsidRPr="00FD6309">
        <w:rPr>
          <w:sz w:val="18"/>
          <w:szCs w:val="18"/>
        </w:rPr>
        <w:t xml:space="preserve">BILJECKI, F., LEDOUX, H., STOTER, J. (2016): An improved LOD specification for 3D building models. Computers, Environment and Urban Systems, 59, 25–37. </w:t>
      </w:r>
    </w:p>
    <w:p w14:paraId="3EDB46DB" w14:textId="77777777" w:rsidR="00FD6309" w:rsidRPr="00FD6309" w:rsidRDefault="00FD6309" w:rsidP="00FD6309">
      <w:pPr>
        <w:pStyle w:val="Bibliography"/>
        <w:rPr>
          <w:sz w:val="18"/>
          <w:szCs w:val="18"/>
        </w:rPr>
      </w:pPr>
      <w:r w:rsidRPr="00FD6309">
        <w:rPr>
          <w:sz w:val="18"/>
          <w:szCs w:val="18"/>
        </w:rPr>
        <w:t xml:space="preserve">BLENDER DOCUMENTATION TEAM (2023a): Introduction — Blender Manual, https://docs.blender.org/manual/en/latest/render/materials/introduction.html (15. 10. 2023). </w:t>
      </w:r>
    </w:p>
    <w:p w14:paraId="7D3A1D4A" w14:textId="77777777" w:rsidR="00FD6309" w:rsidRPr="00FD6309" w:rsidRDefault="00FD6309" w:rsidP="00FD6309">
      <w:pPr>
        <w:pStyle w:val="Bibliography"/>
        <w:rPr>
          <w:sz w:val="18"/>
          <w:szCs w:val="18"/>
        </w:rPr>
      </w:pPr>
      <w:r w:rsidRPr="00FD6309">
        <w:rPr>
          <w:sz w:val="18"/>
          <w:szCs w:val="18"/>
        </w:rPr>
        <w:t xml:space="preserve">BLENDER DOCUMENTATION TEAM (2023b): Light Objects — Blender Manual, https://docs.blender.org/manual/en/latest/render/lights/light_object.html (17. 10. 2023). </w:t>
      </w:r>
    </w:p>
    <w:p w14:paraId="3982A901" w14:textId="77777777" w:rsidR="00FD6309" w:rsidRPr="00FD6309" w:rsidRDefault="00FD6309" w:rsidP="00FD6309">
      <w:pPr>
        <w:pStyle w:val="Bibliography"/>
        <w:rPr>
          <w:sz w:val="18"/>
          <w:szCs w:val="18"/>
        </w:rPr>
      </w:pPr>
      <w:r w:rsidRPr="00FD6309">
        <w:rPr>
          <w:sz w:val="18"/>
          <w:szCs w:val="18"/>
        </w:rPr>
        <w:t xml:space="preserve">BLOKDYK, G. (2018): Virtual geographic environments A Complete Guide. 5STARCooks. </w:t>
      </w:r>
    </w:p>
    <w:p w14:paraId="649A4E6C" w14:textId="77777777" w:rsidR="00FD6309" w:rsidRPr="00FD6309" w:rsidRDefault="00FD6309" w:rsidP="00FD6309">
      <w:pPr>
        <w:pStyle w:val="Bibliography"/>
        <w:rPr>
          <w:sz w:val="18"/>
          <w:szCs w:val="18"/>
        </w:rPr>
      </w:pPr>
      <w:r w:rsidRPr="00FD6309">
        <w:rPr>
          <w:sz w:val="18"/>
          <w:szCs w:val="18"/>
        </w:rPr>
        <w:t xml:space="preserve">BOGDANOVA, R., BOULANGER, P., ZHENG, B. (2016): Depth Perception of Surgeons in Minimally Invasive Surgery. Surgical Innovation, 23. </w:t>
      </w:r>
    </w:p>
    <w:p w14:paraId="0EBF74E2" w14:textId="77777777" w:rsidR="00FD6309" w:rsidRPr="00FD6309" w:rsidRDefault="00FD6309" w:rsidP="00FD6309">
      <w:pPr>
        <w:pStyle w:val="Bibliography"/>
        <w:rPr>
          <w:sz w:val="18"/>
          <w:szCs w:val="18"/>
        </w:rPr>
      </w:pPr>
      <w:r w:rsidRPr="00FD6309">
        <w:rPr>
          <w:sz w:val="18"/>
          <w:szCs w:val="18"/>
        </w:rPr>
        <w:t xml:space="preserve">BOLETSIS, C. (2017): The New Era of Virtual Reality Locomotion: A Systematic Literature Review of Techniques and a Proposed Typology. Multimodal Technologies and Interaction, 4, 1, 24. </w:t>
      </w:r>
    </w:p>
    <w:p w14:paraId="61F3A7F0" w14:textId="77777777" w:rsidR="00FD6309" w:rsidRPr="00FD6309" w:rsidRDefault="00FD6309" w:rsidP="00FD6309">
      <w:pPr>
        <w:pStyle w:val="Bibliography"/>
        <w:rPr>
          <w:sz w:val="18"/>
          <w:szCs w:val="18"/>
        </w:rPr>
      </w:pPr>
      <w:r w:rsidRPr="00FD6309">
        <w:rPr>
          <w:sz w:val="18"/>
          <w:szCs w:val="18"/>
        </w:rPr>
        <w:t xml:space="preserve">BOLSTAD, P. (2019): GIS Fundamentals: A First Text on Geographic Information Systems, Sixth Edition. XanEdu Publishing Inc, Ann Arbor, MI. </w:t>
      </w:r>
    </w:p>
    <w:p w14:paraId="5B7E97F9" w14:textId="77777777" w:rsidR="00FD6309" w:rsidRPr="00FD6309" w:rsidRDefault="00FD6309" w:rsidP="00FD6309">
      <w:pPr>
        <w:pStyle w:val="Bibliography"/>
        <w:rPr>
          <w:sz w:val="18"/>
          <w:szCs w:val="18"/>
        </w:rPr>
      </w:pPr>
      <w:r w:rsidRPr="00FD6309">
        <w:rPr>
          <w:sz w:val="18"/>
          <w:szCs w:val="18"/>
        </w:rPr>
        <w:t xml:space="preserve">BOŘIL, J. (2022): Využití VGE pro výuku prostorových úloh - role interakce. Masarykova univerzita, Přírodovědecká fakulta. </w:t>
      </w:r>
    </w:p>
    <w:p w14:paraId="229919FA" w14:textId="77777777" w:rsidR="00FD6309" w:rsidRPr="00FD6309" w:rsidRDefault="00FD6309" w:rsidP="00FD6309">
      <w:pPr>
        <w:pStyle w:val="Bibliography"/>
        <w:rPr>
          <w:sz w:val="18"/>
          <w:szCs w:val="18"/>
        </w:rPr>
      </w:pPr>
      <w:r w:rsidRPr="00FD6309">
        <w:rPr>
          <w:sz w:val="18"/>
          <w:szCs w:val="18"/>
        </w:rPr>
        <w:t xml:space="preserve">BROWN, R. (2023): VRcompare - The Internet’s Largest VR &amp; AR Headset Database, VRcompare, https://vr-compare.com/ (8. 10. 2023). </w:t>
      </w:r>
    </w:p>
    <w:p w14:paraId="66866296" w14:textId="77777777" w:rsidR="00FD6309" w:rsidRPr="00FD6309" w:rsidRDefault="00FD6309" w:rsidP="00FD6309">
      <w:pPr>
        <w:pStyle w:val="Bibliography"/>
        <w:rPr>
          <w:sz w:val="18"/>
          <w:szCs w:val="18"/>
        </w:rPr>
      </w:pPr>
      <w:r w:rsidRPr="00FD6309">
        <w:rPr>
          <w:sz w:val="18"/>
          <w:szCs w:val="18"/>
        </w:rPr>
        <w:t xml:space="preserve">BURDEA, G., COIFFET, P. (2003): Virtual reality technology. J. Wiley-Interscience, Hoboken, N.J. </w:t>
      </w:r>
    </w:p>
    <w:p w14:paraId="4C80FB5E" w14:textId="77777777" w:rsidR="00FD6309" w:rsidRPr="00FD6309" w:rsidRDefault="00FD6309" w:rsidP="00FD6309">
      <w:pPr>
        <w:pStyle w:val="Bibliography"/>
        <w:rPr>
          <w:sz w:val="18"/>
          <w:szCs w:val="18"/>
        </w:rPr>
      </w:pPr>
      <w:r w:rsidRPr="00FD6309">
        <w:rPr>
          <w:sz w:val="18"/>
          <w:szCs w:val="18"/>
        </w:rPr>
        <w:t xml:space="preserve">BUTCHER, P. W. S., JOHN, N. W., RITSOS, P. D. (2021): VRIA: A Web-Based Framework for Creating Immersive Analytics Experiences. IEEE Transactions on Visualization and Computer Graphics, 7, 27, 3213–3225. </w:t>
      </w:r>
    </w:p>
    <w:p w14:paraId="0B382E0D" w14:textId="77777777" w:rsidR="00FD6309" w:rsidRPr="00FD6309" w:rsidRDefault="00FD6309" w:rsidP="00FD6309">
      <w:pPr>
        <w:pStyle w:val="Bibliography"/>
        <w:rPr>
          <w:sz w:val="18"/>
          <w:szCs w:val="18"/>
        </w:rPr>
      </w:pPr>
      <w:r w:rsidRPr="00FD6309">
        <w:rPr>
          <w:sz w:val="18"/>
          <w:szCs w:val="18"/>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054B6797" w14:textId="77777777" w:rsidR="00FD6309" w:rsidRPr="00FD6309" w:rsidRDefault="00FD6309" w:rsidP="00FD6309">
      <w:pPr>
        <w:pStyle w:val="Bibliography"/>
        <w:rPr>
          <w:sz w:val="18"/>
          <w:szCs w:val="18"/>
        </w:rPr>
      </w:pPr>
      <w:r w:rsidRPr="00FD6309">
        <w:rPr>
          <w:sz w:val="18"/>
          <w:szCs w:val="18"/>
        </w:rPr>
        <w:lastRenderedPageBreak/>
        <w:t xml:space="preserve">CAN I USE (2023a): “webGL” | Can I use... Support tables for HTML5, CSS3, etc, https://caniuse.com/?search=webGL (31. 1. 2023). </w:t>
      </w:r>
    </w:p>
    <w:p w14:paraId="38D1CE8B" w14:textId="77777777" w:rsidR="00FD6309" w:rsidRPr="00FD6309" w:rsidRDefault="00FD6309" w:rsidP="00FD6309">
      <w:pPr>
        <w:pStyle w:val="Bibliography"/>
        <w:rPr>
          <w:sz w:val="18"/>
          <w:szCs w:val="18"/>
        </w:rPr>
      </w:pPr>
      <w:r w:rsidRPr="00FD6309">
        <w:rPr>
          <w:sz w:val="18"/>
          <w:szCs w:val="18"/>
        </w:rPr>
        <w:t xml:space="preserve">CAN I USE (2023b): WebGPU - Can I use, https://caniuse.com/webgpu (29. 8. 2023). </w:t>
      </w:r>
    </w:p>
    <w:p w14:paraId="63ED774C" w14:textId="77777777" w:rsidR="00FD6309" w:rsidRPr="00FD6309" w:rsidRDefault="00FD6309" w:rsidP="00FD6309">
      <w:pPr>
        <w:pStyle w:val="Bibliography"/>
        <w:rPr>
          <w:sz w:val="18"/>
          <w:szCs w:val="18"/>
        </w:rPr>
      </w:pPr>
      <w:r w:rsidRPr="00FD6309">
        <w:rPr>
          <w:sz w:val="18"/>
          <w:szCs w:val="18"/>
        </w:rPr>
        <w:t xml:space="preserve">CAN I USE (2023c): “WebXR” | Can I use... Support tables for HTML5, CSS3, etc, https://caniuse.com/?search=WebXR (31. 1. 2023). </w:t>
      </w:r>
    </w:p>
    <w:p w14:paraId="28067F6B" w14:textId="77777777" w:rsidR="00FD6309" w:rsidRPr="00FD6309" w:rsidRDefault="00FD6309" w:rsidP="00FD6309">
      <w:pPr>
        <w:pStyle w:val="Bibliography"/>
        <w:rPr>
          <w:sz w:val="18"/>
          <w:szCs w:val="18"/>
        </w:rPr>
      </w:pPr>
      <w:r w:rsidRPr="00FD6309">
        <w:rPr>
          <w:sz w:val="18"/>
          <w:szCs w:val="18"/>
        </w:rPr>
        <w:t xml:space="preserve">CESIUMGS (2023a): Initial WebXR display support for Scene by pupitetris · Pull Request #11372 · CesiumGS/cesium, GitHub, https://github.com/CesiumGS/cesium/pull/11372 (31. 8. 2023). </w:t>
      </w:r>
    </w:p>
    <w:p w14:paraId="1C52F96D" w14:textId="77777777" w:rsidR="00FD6309" w:rsidRPr="00FD6309" w:rsidRDefault="00FD6309" w:rsidP="00FD6309">
      <w:pPr>
        <w:pStyle w:val="Bibliography"/>
        <w:rPr>
          <w:sz w:val="18"/>
          <w:szCs w:val="18"/>
        </w:rPr>
      </w:pPr>
      <w:r w:rsidRPr="00FD6309">
        <w:rPr>
          <w:sz w:val="18"/>
          <w:szCs w:val="18"/>
        </w:rPr>
        <w:t xml:space="preserve">CESIUMGS (2023b): WebXR · Issue #3422 · CesiumGS/cesium, GitHub, https://github.com/CesiumGS/cesium/issues/3422 (31. 8. 2023). </w:t>
      </w:r>
    </w:p>
    <w:p w14:paraId="36377E00" w14:textId="77777777" w:rsidR="00FD6309" w:rsidRPr="00FD6309" w:rsidRDefault="00FD6309" w:rsidP="00FD6309">
      <w:pPr>
        <w:pStyle w:val="Bibliography"/>
        <w:rPr>
          <w:sz w:val="18"/>
          <w:szCs w:val="18"/>
        </w:rPr>
      </w:pPr>
      <w:r w:rsidRPr="00FD6309">
        <w:rPr>
          <w:sz w:val="18"/>
          <w:szCs w:val="18"/>
        </w:rPr>
        <w:t xml:space="preserve">CHADWICK, E. (2023): ingBest Practices for Compress glTF Textures. </w:t>
      </w:r>
    </w:p>
    <w:p w14:paraId="09E990B5" w14:textId="77777777" w:rsidR="00FD6309" w:rsidRPr="00FD6309" w:rsidRDefault="00FD6309" w:rsidP="00FD6309">
      <w:pPr>
        <w:pStyle w:val="Bibliography"/>
        <w:rPr>
          <w:sz w:val="18"/>
          <w:szCs w:val="18"/>
        </w:rPr>
      </w:pPr>
      <w:r w:rsidRPr="00FD6309">
        <w:rPr>
          <w:sz w:val="18"/>
          <w:szCs w:val="18"/>
        </w:rPr>
        <w:t xml:space="preserve">CHEN, M., LIN, H. (2018): Virtual geographic environments (VGEs): originating from or beyond virtual reality (VR)? International Journal of Digital Earth, 4, 11, 329–333. </w:t>
      </w:r>
    </w:p>
    <w:p w14:paraId="606126E6" w14:textId="77777777" w:rsidR="00FD6309" w:rsidRPr="00FD6309" w:rsidRDefault="00FD6309" w:rsidP="00FD6309">
      <w:pPr>
        <w:pStyle w:val="Bibliography"/>
        <w:rPr>
          <w:sz w:val="18"/>
          <w:szCs w:val="18"/>
        </w:rPr>
      </w:pPr>
      <w:r w:rsidRPr="00FD6309">
        <w:rPr>
          <w:sz w:val="18"/>
          <w:szCs w:val="18"/>
        </w:rPr>
        <w:t xml:space="preserve">CHLOUPKOVÁ, T. (2007): Fyziologické principy procesu vidění - tvorba a vnímání obrazu. Masarykova univerzita, Přírodovědecká fakulta. </w:t>
      </w:r>
    </w:p>
    <w:p w14:paraId="0A1E39C6" w14:textId="77777777" w:rsidR="00FD6309" w:rsidRPr="00FD6309" w:rsidRDefault="00FD6309" w:rsidP="00FD6309">
      <w:pPr>
        <w:pStyle w:val="Bibliography"/>
        <w:rPr>
          <w:sz w:val="18"/>
          <w:szCs w:val="18"/>
        </w:rPr>
      </w:pPr>
      <w:r w:rsidRPr="00FD6309">
        <w:rPr>
          <w:sz w:val="18"/>
          <w:szCs w:val="18"/>
        </w:rPr>
        <w:t xml:space="preserve">CHOW, S. (2018): glTF-Tutorials - Materials, GitHub, https://github.com/KhronosGroup/glTF-Tutorials/blob/master/gltfTutorial/gltfTutorial_010_Materials.md (15. 10. 2023). </w:t>
      </w:r>
    </w:p>
    <w:p w14:paraId="449B09D7" w14:textId="77777777" w:rsidR="00FD6309" w:rsidRPr="00FD6309" w:rsidRDefault="00FD6309" w:rsidP="00FD6309">
      <w:pPr>
        <w:pStyle w:val="Bibliography"/>
        <w:rPr>
          <w:sz w:val="18"/>
          <w:szCs w:val="18"/>
        </w:rPr>
      </w:pPr>
      <w:r w:rsidRPr="00FD6309">
        <w:rPr>
          <w:sz w:val="18"/>
          <w:szCs w:val="18"/>
        </w:rPr>
        <w:t xml:space="preserve">CHRISTOPHE, S. (2020): Geovisualization: Multidimensional Exploration of the Territory. 325–332. </w:t>
      </w:r>
    </w:p>
    <w:p w14:paraId="0AD55DB1" w14:textId="77777777" w:rsidR="00FD6309" w:rsidRPr="00FD6309" w:rsidRDefault="00FD6309" w:rsidP="00FD6309">
      <w:pPr>
        <w:pStyle w:val="Bibliography"/>
        <w:rPr>
          <w:sz w:val="18"/>
          <w:szCs w:val="18"/>
        </w:rPr>
      </w:pPr>
      <w:r w:rsidRPr="00FD6309">
        <w:rPr>
          <w:sz w:val="18"/>
          <w:szCs w:val="18"/>
        </w:rPr>
        <w:t xml:space="preserve">CIBULA, R. (2021): Vývoj informačného systému na vizualizáciu 3D modelov a vývoj prototypu na meranie 3D objektov. Masarykova univerzita, Přírodovědecká fakulta. </w:t>
      </w:r>
    </w:p>
    <w:p w14:paraId="367807F3" w14:textId="77777777" w:rsidR="00FD6309" w:rsidRPr="00FD6309" w:rsidRDefault="00FD6309" w:rsidP="00FD6309">
      <w:pPr>
        <w:pStyle w:val="Bibliography"/>
        <w:rPr>
          <w:sz w:val="18"/>
          <w:szCs w:val="18"/>
        </w:rPr>
      </w:pPr>
      <w:r w:rsidRPr="00FD6309">
        <w:rPr>
          <w:sz w:val="18"/>
          <w:szCs w:val="18"/>
        </w:rPr>
        <w:t xml:space="preserve">CIRULIS, A., BRIGMANIS, K. B. (2013): 3D Outdoor Augmented Reality for Architecture and Urban Planning. Procedia Computer Science, 25, 71–79. </w:t>
      </w:r>
    </w:p>
    <w:p w14:paraId="35D5B50B" w14:textId="77777777" w:rsidR="00FD6309" w:rsidRPr="00FD6309" w:rsidRDefault="00FD6309" w:rsidP="00FD6309">
      <w:pPr>
        <w:pStyle w:val="Bibliography"/>
        <w:rPr>
          <w:sz w:val="18"/>
          <w:szCs w:val="18"/>
        </w:rPr>
      </w:pPr>
      <w:r w:rsidRPr="00FD6309">
        <w:rPr>
          <w:sz w:val="18"/>
          <w:szCs w:val="18"/>
        </w:rP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628F3093" w14:textId="77777777" w:rsidR="00FD6309" w:rsidRPr="00FD6309" w:rsidRDefault="00FD6309" w:rsidP="00FD6309">
      <w:pPr>
        <w:pStyle w:val="Bibliography"/>
        <w:rPr>
          <w:sz w:val="18"/>
          <w:szCs w:val="18"/>
        </w:rPr>
      </w:pPr>
      <w:r w:rsidRPr="00FD6309">
        <w:rPr>
          <w:sz w:val="18"/>
          <w:szCs w:val="18"/>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A475F7B" w14:textId="77777777" w:rsidR="00FD6309" w:rsidRPr="00FD6309" w:rsidRDefault="00FD6309" w:rsidP="00FD6309">
      <w:pPr>
        <w:pStyle w:val="Bibliography"/>
        <w:rPr>
          <w:sz w:val="18"/>
          <w:szCs w:val="18"/>
        </w:rPr>
      </w:pPr>
      <w:r w:rsidRPr="00FD6309">
        <w:rPr>
          <w:sz w:val="18"/>
          <w:szCs w:val="18"/>
        </w:rP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F26B0A0" w14:textId="77777777" w:rsidR="00FD6309" w:rsidRPr="00FD6309" w:rsidRDefault="00FD6309" w:rsidP="00FD6309">
      <w:pPr>
        <w:pStyle w:val="Bibliography"/>
        <w:rPr>
          <w:sz w:val="18"/>
          <w:szCs w:val="18"/>
        </w:rPr>
      </w:pPr>
      <w:r w:rsidRPr="00FD6309">
        <w:rPr>
          <w:sz w:val="18"/>
          <w:szCs w:val="18"/>
        </w:rPr>
        <w:t xml:space="preserve">ÇÖLTEKIN, A., LOKKA, I., ZAHNER, M. (2016): ON THE USABILITY AND USEFULNESS OF 3D (GEO)VISUALIZATIONS. ISPRS - International Archives of the Photogrammetry, Remote Sensing and Spatial Information Sciences, XLI-B2, 387–392. </w:t>
      </w:r>
    </w:p>
    <w:p w14:paraId="5A52B3C7" w14:textId="77777777" w:rsidR="00FD6309" w:rsidRPr="00FD6309" w:rsidRDefault="00FD6309" w:rsidP="00FD6309">
      <w:pPr>
        <w:pStyle w:val="Bibliography"/>
        <w:rPr>
          <w:sz w:val="18"/>
          <w:szCs w:val="18"/>
        </w:rPr>
      </w:pPr>
      <w:r w:rsidRPr="00FD6309">
        <w:rPr>
          <w:sz w:val="18"/>
          <w:szCs w:val="18"/>
        </w:rPr>
        <w:t xml:space="preserve">COLTEKIN, A., REICHENBACHER, T. (2011): High Quality Geographic Services and Bandwidth Limitations. Future Internet, 4, 3, 379–396. </w:t>
      </w:r>
    </w:p>
    <w:p w14:paraId="31C7C856" w14:textId="77777777" w:rsidR="00FD6309" w:rsidRPr="00FD6309" w:rsidRDefault="00FD6309" w:rsidP="00FD6309">
      <w:pPr>
        <w:pStyle w:val="Bibliography"/>
        <w:rPr>
          <w:sz w:val="18"/>
          <w:szCs w:val="18"/>
        </w:rPr>
      </w:pPr>
      <w:r w:rsidRPr="00FD6309">
        <w:rPr>
          <w:sz w:val="18"/>
          <w:szCs w:val="18"/>
        </w:rPr>
        <w:t xml:space="preserve">ČÚZK (2023): ČÚZK - Otevřená data - základní informace, https://www.cuzk.cz/Uvod/Produkty-a-sluzby/Otevrena-data/Otevrena-data-zakladni-informace.aspx (28. 8. 2023). </w:t>
      </w:r>
    </w:p>
    <w:p w14:paraId="585D6C6C" w14:textId="77777777" w:rsidR="00FD6309" w:rsidRPr="00FD6309" w:rsidRDefault="00FD6309" w:rsidP="00FD6309">
      <w:pPr>
        <w:pStyle w:val="Bibliography"/>
        <w:rPr>
          <w:sz w:val="18"/>
          <w:szCs w:val="18"/>
        </w:rPr>
      </w:pPr>
      <w:r w:rsidRPr="00FD6309">
        <w:rPr>
          <w:sz w:val="18"/>
          <w:szCs w:val="18"/>
        </w:rPr>
        <w:t xml:space="preserve">DECK.GL (2023): WebXR Support · visgl/deck.gl · Discussion #7972, GitHub, https://github.com/visgl/deck.gl/discussions/7972 (24. 9. 2023). </w:t>
      </w:r>
    </w:p>
    <w:p w14:paraId="13155BA1" w14:textId="77777777" w:rsidR="00FD6309" w:rsidRPr="00FD6309" w:rsidRDefault="00FD6309" w:rsidP="00FD6309">
      <w:pPr>
        <w:pStyle w:val="Bibliography"/>
        <w:rPr>
          <w:sz w:val="18"/>
          <w:szCs w:val="18"/>
        </w:rPr>
      </w:pPr>
      <w:r w:rsidRPr="00FD6309">
        <w:rPr>
          <w:sz w:val="18"/>
          <w:szCs w:val="18"/>
        </w:rPr>
        <w:t xml:space="preserve">DISCOVER THREE.JS CONTRIBUTORS (2023): Discover three.js. </w:t>
      </w:r>
    </w:p>
    <w:p w14:paraId="3568F4A6" w14:textId="77777777" w:rsidR="00FD6309" w:rsidRPr="00FD6309" w:rsidRDefault="00FD6309" w:rsidP="00FD6309">
      <w:pPr>
        <w:pStyle w:val="Bibliography"/>
        <w:rPr>
          <w:sz w:val="18"/>
          <w:szCs w:val="18"/>
        </w:rPr>
      </w:pPr>
      <w:r w:rsidRPr="00FD6309">
        <w:rPr>
          <w:sz w:val="18"/>
          <w:szCs w:val="18"/>
        </w:rPr>
        <w:t xml:space="preserve">DMARCOS (2023): Deprecate daydream and gearvr controls · Issue #5374 · aframevr/aframe, GitHub, https://github.com/aframevr/aframe/issues/5374 (6. 11. 2023). </w:t>
      </w:r>
    </w:p>
    <w:p w14:paraId="167E50E2" w14:textId="77777777" w:rsidR="00FD6309" w:rsidRPr="00FD6309" w:rsidRDefault="00FD6309" w:rsidP="00FD6309">
      <w:pPr>
        <w:pStyle w:val="Bibliography"/>
        <w:rPr>
          <w:sz w:val="18"/>
          <w:szCs w:val="18"/>
        </w:rPr>
      </w:pPr>
      <w:r w:rsidRPr="00FD6309">
        <w:rPr>
          <w:sz w:val="18"/>
          <w:szCs w:val="18"/>
        </w:rPr>
        <w:lastRenderedPageBreak/>
        <w:t xml:space="preserve">DORMAN, M. (2020): Introduction to Web Mapping. Chapman and Hall/CRC, Boca Raton. </w:t>
      </w:r>
    </w:p>
    <w:p w14:paraId="06F1BA02" w14:textId="77777777" w:rsidR="00FD6309" w:rsidRPr="00FD6309" w:rsidRDefault="00FD6309" w:rsidP="00FD6309">
      <w:pPr>
        <w:pStyle w:val="Bibliography"/>
        <w:rPr>
          <w:sz w:val="18"/>
          <w:szCs w:val="18"/>
        </w:rPr>
      </w:pPr>
      <w:r w:rsidRPr="00FD6309">
        <w:rPr>
          <w:sz w:val="18"/>
          <w:szCs w:val="18"/>
        </w:rPr>
        <w:t xml:space="preserve">DUNN, F., PARBERRY, I. (2011): 3D math primer for graphics and game development. CRC Press, Boca Raton, Fla. </w:t>
      </w:r>
    </w:p>
    <w:p w14:paraId="02799248" w14:textId="77777777" w:rsidR="00FD6309" w:rsidRPr="00FD6309" w:rsidRDefault="00FD6309" w:rsidP="00FD6309">
      <w:pPr>
        <w:pStyle w:val="Bibliography"/>
        <w:rPr>
          <w:sz w:val="18"/>
          <w:szCs w:val="18"/>
        </w:rPr>
      </w:pPr>
      <w:r w:rsidRPr="00FD6309">
        <w:rPr>
          <w:sz w:val="18"/>
          <w:szCs w:val="18"/>
        </w:rPr>
        <w:t xml:space="preserve">DUPIN, L. (2016): devices-vr-awwwards-3.png (PNG Image, 941 × 519 pixels), https://www.awwwards.com/awards/gallery/2016/03/devices-vr-awwwards-3.png (30. 1. 2023). </w:t>
      </w:r>
    </w:p>
    <w:p w14:paraId="0CED8670" w14:textId="77777777" w:rsidR="00FD6309" w:rsidRPr="00FD6309" w:rsidRDefault="00FD6309" w:rsidP="00FD6309">
      <w:pPr>
        <w:pStyle w:val="Bibliography"/>
        <w:rPr>
          <w:sz w:val="18"/>
          <w:szCs w:val="18"/>
        </w:rPr>
      </w:pPr>
      <w:r w:rsidRPr="00FD6309">
        <w:rPr>
          <w:sz w:val="18"/>
          <w:szCs w:val="18"/>
        </w:rPr>
        <w:t xml:space="preserve">DYKES, J., MACEACHREN, A. M., KRAAK, M.-J. (2005): Exploring Geovisualization. Pergamon, Amsterdam. </w:t>
      </w:r>
    </w:p>
    <w:p w14:paraId="0F4B2599" w14:textId="77777777" w:rsidR="00FD6309" w:rsidRPr="00FD6309" w:rsidRDefault="00FD6309" w:rsidP="00FD6309">
      <w:pPr>
        <w:pStyle w:val="Bibliography"/>
        <w:rPr>
          <w:sz w:val="18"/>
          <w:szCs w:val="18"/>
        </w:rPr>
      </w:pPr>
      <w:r w:rsidRPr="00FD6309">
        <w:rPr>
          <w:sz w:val="18"/>
          <w:szCs w:val="18"/>
        </w:rPr>
        <w:t xml:space="preserve">EDUTECH CONTRIBUTORS (2023): 3D file format - EduTech Wiki, https://edutechwiki.unige.ch/en/3D_file_format (19. 10. 2023). </w:t>
      </w:r>
    </w:p>
    <w:p w14:paraId="50EE1DD0" w14:textId="77777777" w:rsidR="00FD6309" w:rsidRPr="00FD6309" w:rsidRDefault="00FD6309" w:rsidP="00FD6309">
      <w:pPr>
        <w:pStyle w:val="Bibliography"/>
        <w:rPr>
          <w:sz w:val="18"/>
          <w:szCs w:val="18"/>
        </w:rPr>
      </w:pPr>
      <w:r w:rsidRPr="00FD6309">
        <w:rPr>
          <w:sz w:val="18"/>
          <w:szCs w:val="18"/>
        </w:rPr>
        <w:t xml:space="preserve">ESPINOSA, A. (2023): CesiumJS. </w:t>
      </w:r>
    </w:p>
    <w:p w14:paraId="59FA8AD7" w14:textId="77777777" w:rsidR="00FD6309" w:rsidRPr="00FD6309" w:rsidRDefault="00FD6309" w:rsidP="00FD6309">
      <w:pPr>
        <w:pStyle w:val="Bibliography"/>
        <w:rPr>
          <w:sz w:val="18"/>
          <w:szCs w:val="18"/>
        </w:rPr>
      </w:pPr>
      <w:r w:rsidRPr="00FD6309">
        <w:rPr>
          <w:sz w:val="18"/>
          <w:szCs w:val="18"/>
        </w:rPr>
        <w:t xml:space="preserve">ESRI (2023a): ArcGIS Maps SDK for JavaScript | Overview | ArcGIS Maps SDK for JavaScript 4.27 | ArcGIS Developers, https://developers.arcgis.com/javascript/latest/ (31. 8. 2023). </w:t>
      </w:r>
    </w:p>
    <w:p w14:paraId="7BAD4D31" w14:textId="77777777" w:rsidR="00FD6309" w:rsidRPr="00FD6309" w:rsidRDefault="00FD6309" w:rsidP="00FD6309">
      <w:pPr>
        <w:pStyle w:val="Bibliography"/>
        <w:rPr>
          <w:sz w:val="18"/>
          <w:szCs w:val="18"/>
        </w:rPr>
      </w:pPr>
      <w:r w:rsidRPr="00FD6309">
        <w:rPr>
          <w:sz w:val="18"/>
          <w:szCs w:val="18"/>
        </w:rPr>
        <w:t xml:space="preserve">ESRI (2023b): Export 360 VR Experiences from CityEngine—ArcGIS CityEngine Resources | Documentation, https://doc.arcgis.com/en/cityengine/latest/help/help-export-360vr.htm (31. 8. 2023). </w:t>
      </w:r>
    </w:p>
    <w:p w14:paraId="42775101" w14:textId="77777777" w:rsidR="00FD6309" w:rsidRPr="00FD6309" w:rsidRDefault="00FD6309" w:rsidP="00FD6309">
      <w:pPr>
        <w:pStyle w:val="Bibliography"/>
        <w:rPr>
          <w:sz w:val="18"/>
          <w:szCs w:val="18"/>
        </w:rPr>
      </w:pPr>
      <w:r w:rsidRPr="00FD6309">
        <w:rPr>
          <w:sz w:val="18"/>
          <w:szCs w:val="18"/>
        </w:rPr>
        <w:t xml:space="preserve">ESRI (2023c): Mapping APIs | Documentation | ArcGIS Developers, Documentation, https://developers.arcgis.com/documentation/mapping-apis-and-services/apis-and-sdks/ (31. 8. 2023). </w:t>
      </w:r>
    </w:p>
    <w:p w14:paraId="766B651B" w14:textId="77777777" w:rsidR="00FD6309" w:rsidRPr="00FD6309" w:rsidRDefault="00FD6309" w:rsidP="00FD6309">
      <w:pPr>
        <w:pStyle w:val="Bibliography"/>
        <w:rPr>
          <w:sz w:val="18"/>
          <w:szCs w:val="18"/>
        </w:rPr>
      </w:pPr>
      <w:r w:rsidRPr="00FD6309">
        <w:rPr>
          <w:sz w:val="18"/>
          <w:szCs w:val="18"/>
        </w:rPr>
        <w:t xml:space="preserve">FORD, T. (2017): “Overwatch” Gameplay Architecture and Netcode. </w:t>
      </w:r>
    </w:p>
    <w:p w14:paraId="1112C388" w14:textId="77777777" w:rsidR="00FD6309" w:rsidRPr="00FD6309" w:rsidRDefault="00FD6309" w:rsidP="00FD6309">
      <w:pPr>
        <w:pStyle w:val="Bibliography"/>
        <w:rPr>
          <w:sz w:val="18"/>
          <w:szCs w:val="18"/>
        </w:rPr>
      </w:pPr>
      <w:r w:rsidRPr="00FD6309">
        <w:rPr>
          <w:sz w:val="18"/>
          <w:szCs w:val="18"/>
        </w:rPr>
        <w:t xml:space="preserve">GAUTIER, J., BRÉDIF, M., CHRISTOPHE, S. (2020): Co-Visualization of Air Temperature and Urban Data for Visual Exploration. In: 2020 IEEE Visualization Conference (VIS). 71–75. </w:t>
      </w:r>
    </w:p>
    <w:p w14:paraId="17E402AA" w14:textId="77777777" w:rsidR="00FD6309" w:rsidRPr="00FD6309" w:rsidRDefault="00FD6309" w:rsidP="00FD6309">
      <w:pPr>
        <w:pStyle w:val="Bibliography"/>
        <w:rPr>
          <w:sz w:val="18"/>
          <w:szCs w:val="18"/>
        </w:rPr>
      </w:pPr>
      <w:r w:rsidRPr="00FD6309">
        <w:rPr>
          <w:sz w:val="18"/>
          <w:szCs w:val="18"/>
        </w:rPr>
        <w:t xml:space="preserve">GAUTIER, J., CHRISTOPHE, S., BRÉDIF, M. (2020): VISUALIZING 3D CLIMATE DATA IN URBAN 3D MODELS. The International Archives of the Photogrammetry, Remote Sensing and Spatial Information Sciences, XLIII-B4-2020, 781–789. </w:t>
      </w:r>
    </w:p>
    <w:p w14:paraId="2146E776" w14:textId="77777777" w:rsidR="00FD6309" w:rsidRPr="00FD6309" w:rsidRDefault="00FD6309" w:rsidP="00FD6309">
      <w:pPr>
        <w:pStyle w:val="Bibliography"/>
        <w:rPr>
          <w:sz w:val="18"/>
          <w:szCs w:val="18"/>
        </w:rPr>
      </w:pPr>
      <w:r w:rsidRPr="00FD6309">
        <w:rPr>
          <w:sz w:val="18"/>
          <w:szCs w:val="18"/>
        </w:rPr>
        <w:t xml:space="preserve">Geospatial Webinar (2023): </w:t>
      </w:r>
    </w:p>
    <w:p w14:paraId="382A5A15" w14:textId="77777777" w:rsidR="00FD6309" w:rsidRPr="00FD6309" w:rsidRDefault="00FD6309" w:rsidP="00FD6309">
      <w:pPr>
        <w:pStyle w:val="Bibliography"/>
        <w:rPr>
          <w:sz w:val="18"/>
          <w:szCs w:val="18"/>
        </w:rPr>
      </w:pPr>
      <w:r w:rsidRPr="00FD6309">
        <w:rPr>
          <w:sz w:val="18"/>
          <w:szCs w:val="18"/>
        </w:rPr>
        <w:t xml:space="preserve">GHAYOUR, F., CANTOR, D. (2018): Real-time 3D graphics with WebGL 2: build interactive 3D applications with JavaScript and WebGL 2 (OpenGL ES 3.0). Packt, Birmingham Mumbai. </w:t>
      </w:r>
    </w:p>
    <w:p w14:paraId="4BCEA4A8" w14:textId="77777777" w:rsidR="00FD6309" w:rsidRPr="00FD6309" w:rsidRDefault="00FD6309" w:rsidP="00FD6309">
      <w:pPr>
        <w:pStyle w:val="Bibliography"/>
        <w:rPr>
          <w:sz w:val="18"/>
          <w:szCs w:val="18"/>
        </w:rPr>
      </w:pPr>
      <w:r w:rsidRPr="00FD6309">
        <w:rPr>
          <w:sz w:val="18"/>
          <w:szCs w:val="18"/>
        </w:rPr>
        <w:t xml:space="preserve">GHULAM, M., FRANCILLETTE, Y., GOUAICH, A., MICHEL, F., HOCINE, N. (2013): Level Of Detail Based AI Adaptation for Agents in Video Games. ICAART 2013 - Proceedings of the 5th International Conference on Agents and Artificial Intelligence, 2. </w:t>
      </w:r>
    </w:p>
    <w:p w14:paraId="518F9061" w14:textId="77777777" w:rsidR="00FD6309" w:rsidRPr="00FD6309" w:rsidRDefault="00FD6309" w:rsidP="00FD6309">
      <w:pPr>
        <w:pStyle w:val="Bibliography"/>
        <w:rPr>
          <w:sz w:val="18"/>
          <w:szCs w:val="18"/>
        </w:rPr>
      </w:pPr>
      <w:r w:rsidRPr="00FD6309">
        <w:rPr>
          <w:sz w:val="18"/>
          <w:szCs w:val="18"/>
        </w:rPr>
        <w:t xml:space="preserve">GODBER, A. (2022): godber/webvr.dev. </w:t>
      </w:r>
    </w:p>
    <w:p w14:paraId="0BA2C0CB" w14:textId="77777777" w:rsidR="00FD6309" w:rsidRPr="00FD6309" w:rsidRDefault="00FD6309" w:rsidP="00FD6309">
      <w:pPr>
        <w:pStyle w:val="Bibliography"/>
        <w:rPr>
          <w:sz w:val="18"/>
          <w:szCs w:val="18"/>
        </w:rPr>
      </w:pPr>
      <w:r w:rsidRPr="00FD6309">
        <w:rPr>
          <w:sz w:val="18"/>
          <w:szCs w:val="18"/>
        </w:rPr>
        <w:t xml:space="preserve">GOODCHILD, M. F. (2013): The quality of big (geo)data. Dialogues in Human Geography, 3, 3, 280–284. </w:t>
      </w:r>
    </w:p>
    <w:p w14:paraId="7DCAE044" w14:textId="77777777" w:rsidR="00FD6309" w:rsidRPr="00FD6309" w:rsidRDefault="00FD6309" w:rsidP="00FD6309">
      <w:pPr>
        <w:pStyle w:val="Bibliography"/>
        <w:rPr>
          <w:sz w:val="18"/>
          <w:szCs w:val="18"/>
        </w:rPr>
      </w:pPr>
      <w:r w:rsidRPr="00FD6309">
        <w:rPr>
          <w:sz w:val="18"/>
          <w:szCs w:val="18"/>
        </w:rPr>
        <w:t xml:space="preserve">GROSSNER, K., GOODCHILD, M., CLARKE, K. (2008): Defining a Digital Earth System. T. GIS, 12, 145–160. </w:t>
      </w:r>
    </w:p>
    <w:p w14:paraId="6B0A9D91" w14:textId="77777777" w:rsidR="00FD6309" w:rsidRPr="00FD6309" w:rsidRDefault="00FD6309" w:rsidP="00FD6309">
      <w:pPr>
        <w:pStyle w:val="Bibliography"/>
        <w:rPr>
          <w:sz w:val="18"/>
          <w:szCs w:val="18"/>
        </w:rPr>
      </w:pPr>
      <w:r w:rsidRPr="00FD6309">
        <w:rPr>
          <w:sz w:val="18"/>
          <w:szCs w:val="18"/>
        </w:rPr>
        <w:t xml:space="preserve">GUO, H., GOODCHILD, M. F., ANNONI, A. eds. (2020): Manual of Digital Earth. Springer Nature. </w:t>
      </w:r>
    </w:p>
    <w:p w14:paraId="114BB01A" w14:textId="77777777" w:rsidR="00FD6309" w:rsidRPr="00FD6309" w:rsidRDefault="00FD6309" w:rsidP="00FD6309">
      <w:pPr>
        <w:pStyle w:val="Bibliography"/>
        <w:rPr>
          <w:sz w:val="18"/>
          <w:szCs w:val="18"/>
        </w:rPr>
      </w:pPr>
      <w:r w:rsidRPr="00FD6309">
        <w:rPr>
          <w:sz w:val="18"/>
          <w:szCs w:val="18"/>
        </w:rPr>
        <w:t xml:space="preserve">HALIK, Ł. (2018): Challenges in Converting the Polish Topographic Database of Built-Up Areas into 3D Virtual Reality Geovisualization. The Cartographic Journal, 4, 55, 391–399. </w:t>
      </w:r>
    </w:p>
    <w:p w14:paraId="1FAF82A1" w14:textId="77777777" w:rsidR="00FD6309" w:rsidRPr="00FD6309" w:rsidRDefault="00FD6309" w:rsidP="00FD6309">
      <w:pPr>
        <w:pStyle w:val="Bibliography"/>
        <w:rPr>
          <w:sz w:val="18"/>
          <w:szCs w:val="18"/>
        </w:rPr>
      </w:pPr>
      <w:r w:rsidRPr="00FD6309">
        <w:rPr>
          <w:sz w:val="18"/>
          <w:szCs w:val="18"/>
        </w:rPr>
        <w:t xml:space="preserve">HERMAN, L. (2011): Moderní kartografické metody modelování měst. Masarykova univerzita, Přírodovědecká fakulta. </w:t>
      </w:r>
    </w:p>
    <w:p w14:paraId="2B332245" w14:textId="77777777" w:rsidR="00FD6309" w:rsidRPr="00FD6309" w:rsidRDefault="00FD6309" w:rsidP="00FD6309">
      <w:pPr>
        <w:pStyle w:val="Bibliography"/>
        <w:rPr>
          <w:sz w:val="18"/>
          <w:szCs w:val="18"/>
        </w:rPr>
      </w:pPr>
      <w:r w:rsidRPr="00FD6309">
        <w:rPr>
          <w:sz w:val="18"/>
          <w:szCs w:val="18"/>
        </w:rPr>
        <w:t xml:space="preserve">HERMAN, L. (2014): Vizualizace 3D modelů měst na webu. Masarykova univerzita, Přírodovědecká fakulta. </w:t>
      </w:r>
    </w:p>
    <w:p w14:paraId="63B68B5A" w14:textId="77777777" w:rsidR="00FD6309" w:rsidRPr="00FD6309" w:rsidRDefault="00FD6309" w:rsidP="00FD6309">
      <w:pPr>
        <w:pStyle w:val="Bibliography"/>
        <w:rPr>
          <w:sz w:val="18"/>
          <w:szCs w:val="18"/>
        </w:rPr>
      </w:pPr>
      <w:r w:rsidRPr="00FD6309">
        <w:rPr>
          <w:sz w:val="18"/>
          <w:szCs w:val="18"/>
        </w:rPr>
        <w:t xml:space="preserve">HERMAN, L. (2019): User Issues of Interactive 3D Geovisualizations. Masarykova univerzita, Přírodovědecká fakulta. </w:t>
      </w:r>
    </w:p>
    <w:p w14:paraId="6D0CF72D" w14:textId="77777777" w:rsidR="00FD6309" w:rsidRPr="00FD6309" w:rsidRDefault="00FD6309" w:rsidP="00FD6309">
      <w:pPr>
        <w:pStyle w:val="Bibliography"/>
        <w:rPr>
          <w:sz w:val="18"/>
          <w:szCs w:val="18"/>
        </w:rPr>
      </w:pPr>
      <w:r w:rsidRPr="00FD6309">
        <w:rPr>
          <w:sz w:val="18"/>
          <w:szCs w:val="18"/>
        </w:rPr>
        <w:lastRenderedPageBreak/>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5736060" w14:textId="77777777" w:rsidR="00FD6309" w:rsidRPr="00FD6309" w:rsidRDefault="00FD6309" w:rsidP="00FD6309">
      <w:pPr>
        <w:pStyle w:val="Bibliography"/>
        <w:rPr>
          <w:sz w:val="18"/>
          <w:szCs w:val="18"/>
        </w:rPr>
      </w:pPr>
      <w:r w:rsidRPr="00FD6309">
        <w:rPr>
          <w:sz w:val="18"/>
          <w:szCs w:val="18"/>
        </w:rPr>
        <w:t xml:space="preserve">HEXAGON (2023): Luciad Developer Platform, https://dev.luciad.com/portal/productDocumentation/LuciadRIA/docs/articles/tutorial/technology/features_and_benefits.html?subcategory=ria_technology (31. 8. 2023). </w:t>
      </w:r>
    </w:p>
    <w:p w14:paraId="5645136C" w14:textId="77777777" w:rsidR="00FD6309" w:rsidRPr="00FD6309" w:rsidRDefault="00FD6309" w:rsidP="00FD6309">
      <w:pPr>
        <w:pStyle w:val="Bibliography"/>
        <w:rPr>
          <w:sz w:val="18"/>
          <w:szCs w:val="18"/>
        </w:rPr>
      </w:pPr>
      <w:r w:rsidRPr="00FD6309">
        <w:rPr>
          <w:sz w:val="18"/>
          <w:szCs w:val="18"/>
        </w:rPr>
        <w:t xml:space="preserve">HORKÝ, L. (2020): Sandbox for comparing performance of VTS Geospatial and CesiumJS. </w:t>
      </w:r>
    </w:p>
    <w:p w14:paraId="3306FA31" w14:textId="77777777" w:rsidR="00FD6309" w:rsidRPr="00FD6309" w:rsidRDefault="00FD6309" w:rsidP="00FD6309">
      <w:pPr>
        <w:pStyle w:val="Bibliography"/>
        <w:rPr>
          <w:sz w:val="18"/>
          <w:szCs w:val="18"/>
        </w:rPr>
      </w:pPr>
      <w:r w:rsidRPr="00FD6309">
        <w:rPr>
          <w:sz w:val="18"/>
          <w:szCs w:val="18"/>
        </w:rPr>
        <w:t xml:space="preserve">HUTTER, M. (2021): glTF-Tutorials - Textures, GitHub, https://github.com/KhronosGroup/glTF-Tutorials/blob/master/gltfTutorial/gltfTutorial_012_TexturesImagesSamplers.md (15. 10. 2023). </w:t>
      </w:r>
    </w:p>
    <w:p w14:paraId="2DB8E91E" w14:textId="77777777" w:rsidR="00FD6309" w:rsidRPr="00FD6309" w:rsidRDefault="00FD6309" w:rsidP="00FD6309">
      <w:pPr>
        <w:pStyle w:val="Bibliography"/>
        <w:rPr>
          <w:sz w:val="18"/>
          <w:szCs w:val="18"/>
        </w:rPr>
      </w:pPr>
      <w:r w:rsidRPr="00FD6309">
        <w:rPr>
          <w:sz w:val="18"/>
          <w:szCs w:val="18"/>
        </w:rPr>
        <w:t xml:space="preserve">IGALIA SL (2023): Welcome to Wolvic, https://www.wolvic.com/en/ (31. 1. 2023). </w:t>
      </w:r>
    </w:p>
    <w:p w14:paraId="29D3EA08" w14:textId="77777777" w:rsidR="00FD6309" w:rsidRPr="00FD6309" w:rsidRDefault="00FD6309" w:rsidP="00FD6309">
      <w:pPr>
        <w:pStyle w:val="Bibliography"/>
        <w:rPr>
          <w:sz w:val="18"/>
          <w:szCs w:val="18"/>
        </w:rPr>
      </w:pPr>
      <w:r w:rsidRPr="00FD6309">
        <w:rPr>
          <w:sz w:val="18"/>
          <w:szCs w:val="18"/>
        </w:rPr>
        <w:t xml:space="preserve">IMMERSIVE WEB WORKING GROUP (2022): WebXR Device API Explained, webxr, https://immersive-web.github.io/webxr/explainer.html (10. 9. 2023). </w:t>
      </w:r>
    </w:p>
    <w:p w14:paraId="41C60F58" w14:textId="77777777" w:rsidR="00FD6309" w:rsidRPr="00FD6309" w:rsidRDefault="00FD6309" w:rsidP="00FD6309">
      <w:pPr>
        <w:pStyle w:val="Bibliography"/>
        <w:rPr>
          <w:sz w:val="18"/>
          <w:szCs w:val="18"/>
        </w:rPr>
      </w:pPr>
      <w:r w:rsidRPr="00FD6309">
        <w:rPr>
          <w:sz w:val="18"/>
          <w:szCs w:val="18"/>
        </w:rPr>
        <w:t xml:space="preserve">IMMERSIVE WEB WORKING GROUP (2023): WebXR Device API Specification. Immersive Web at W3C. </w:t>
      </w:r>
    </w:p>
    <w:p w14:paraId="66478606" w14:textId="77777777" w:rsidR="00FD6309" w:rsidRPr="00FD6309" w:rsidRDefault="00FD6309" w:rsidP="00FD6309">
      <w:pPr>
        <w:pStyle w:val="Bibliography"/>
        <w:rPr>
          <w:sz w:val="18"/>
          <w:szCs w:val="18"/>
        </w:rPr>
      </w:pPr>
      <w:r w:rsidRPr="00FD6309">
        <w:rPr>
          <w:sz w:val="18"/>
          <w:szCs w:val="18"/>
        </w:rPr>
        <w:t xml:space="preserve">Intro to WebXR and A-Frame Part 1: What is WebXR, A-Frame, and Entity-Component-Systems (2021): </w:t>
      </w:r>
    </w:p>
    <w:p w14:paraId="60ED72F6" w14:textId="77777777" w:rsidR="00FD6309" w:rsidRPr="00FD6309" w:rsidRDefault="00FD6309" w:rsidP="00FD6309">
      <w:pPr>
        <w:pStyle w:val="Bibliography"/>
        <w:rPr>
          <w:sz w:val="18"/>
          <w:szCs w:val="18"/>
        </w:rPr>
      </w:pPr>
      <w:r w:rsidRPr="00FD6309">
        <w:rPr>
          <w:sz w:val="18"/>
          <w:szCs w:val="18"/>
        </w:rPr>
        <w:t xml:space="preserve">Introducing WebGPU: Unlocking modern GPU access for JavaScript (2023): </w:t>
      </w:r>
    </w:p>
    <w:p w14:paraId="10603EF5" w14:textId="77777777" w:rsidR="00FD6309" w:rsidRPr="00FD6309" w:rsidRDefault="00FD6309" w:rsidP="00FD6309">
      <w:pPr>
        <w:pStyle w:val="Bibliography"/>
        <w:rPr>
          <w:sz w:val="18"/>
          <w:szCs w:val="18"/>
        </w:rPr>
      </w:pPr>
      <w:r w:rsidRPr="00FD6309">
        <w:rPr>
          <w:sz w:val="18"/>
          <w:szCs w:val="18"/>
        </w:rPr>
        <w:t xml:space="preserve">ITOWNS CONTRIBUTORS (2023): iTowns, https://github.com/iTowns/itowns/tree/master (9. 9. 2023). </w:t>
      </w:r>
    </w:p>
    <w:p w14:paraId="575BEC95" w14:textId="77777777" w:rsidR="00FD6309" w:rsidRPr="00FD6309" w:rsidRDefault="00FD6309" w:rsidP="00FD6309">
      <w:pPr>
        <w:pStyle w:val="Bibliography"/>
        <w:rPr>
          <w:sz w:val="18"/>
          <w:szCs w:val="18"/>
        </w:rPr>
      </w:pPr>
      <w:r w:rsidRPr="00FD6309">
        <w:rPr>
          <w:sz w:val="18"/>
          <w:szCs w:val="18"/>
        </w:rPr>
        <w:t xml:space="preserve">JUDGE, S., HARRIE, L. (2020): Visualizing a Possible Future: Map Guidelines for a 3D Detailed Development Plan. Journal of Geovisualization and Spatial Analysis, 1, 4, 7. </w:t>
      </w:r>
    </w:p>
    <w:p w14:paraId="7C8FF714" w14:textId="77777777" w:rsidR="00FD6309" w:rsidRPr="00FD6309" w:rsidRDefault="00FD6309" w:rsidP="00FD6309">
      <w:pPr>
        <w:pStyle w:val="Bibliography"/>
        <w:rPr>
          <w:sz w:val="18"/>
          <w:szCs w:val="18"/>
        </w:rPr>
      </w:pPr>
      <w:r w:rsidRPr="00FD6309">
        <w:rPr>
          <w:sz w:val="18"/>
          <w:szCs w:val="18"/>
        </w:rPr>
        <w:t xml:space="preserve">JULIN, A., JAALAMA, K., VIRTANEN, J.-P., POUKE, M., YLIPULLI, J., VAAJA, M., HYYPPÄ, J., HYYPPÄ, H. (2018): Characterizing 3D City Modeling Projects: Towards a Harmonized Interoperable System. ISPRS International Journal of Geo-Information, 2, 7, 55. </w:t>
      </w:r>
    </w:p>
    <w:p w14:paraId="3A06AA22" w14:textId="77777777" w:rsidR="00FD6309" w:rsidRPr="00FD6309" w:rsidRDefault="00FD6309" w:rsidP="00FD6309">
      <w:pPr>
        <w:pStyle w:val="Bibliography"/>
        <w:rPr>
          <w:sz w:val="18"/>
          <w:szCs w:val="18"/>
        </w:rPr>
      </w:pPr>
      <w:r w:rsidRPr="00FD6309">
        <w:rPr>
          <w:sz w:val="18"/>
          <w:szCs w:val="18"/>
        </w:rPr>
        <w:t xml:space="preserve">KAM BRNO (2023): Brno - 3D model, https://webmaps.kambrno.cz/webmaps.kambrno.cz/3d-model/ (31. 8. 2023). </w:t>
      </w:r>
    </w:p>
    <w:p w14:paraId="2CB9BB89" w14:textId="77777777" w:rsidR="00FD6309" w:rsidRPr="00FD6309" w:rsidRDefault="00FD6309" w:rsidP="00FD6309">
      <w:pPr>
        <w:pStyle w:val="Bibliography"/>
        <w:rPr>
          <w:sz w:val="18"/>
          <w:szCs w:val="18"/>
        </w:rPr>
      </w:pPr>
      <w:r w:rsidRPr="00FD6309">
        <w:rPr>
          <w:sz w:val="18"/>
          <w:szCs w:val="18"/>
        </w:rPr>
        <w:t xml:space="preserve">KANE, J. (2022): Brands Pioneering “the Metaverse?” Consider Mozilla Hubs &amp; the 3D Open Web. Creator Labs. </w:t>
      </w:r>
    </w:p>
    <w:p w14:paraId="6C5C40CC" w14:textId="77777777" w:rsidR="00FD6309" w:rsidRPr="00FD6309" w:rsidRDefault="00FD6309" w:rsidP="00FD6309">
      <w:pPr>
        <w:pStyle w:val="Bibliography"/>
        <w:rPr>
          <w:sz w:val="18"/>
          <w:szCs w:val="18"/>
        </w:rPr>
      </w:pPr>
      <w:r w:rsidRPr="00FD6309">
        <w:rPr>
          <w:sz w:val="18"/>
          <w:szCs w:val="18"/>
        </w:rPr>
        <w:t xml:space="preserve">KEIL, J., EDLER, D., SCHMITT, T., DICKMANN, F. (2021): Creating Immersive Virtual Environments Based on Open Geospatial Data and Game Engines. KN - Journal of Cartography and Geographic Information, 1, 71, 53–65. </w:t>
      </w:r>
    </w:p>
    <w:p w14:paraId="2A2EBDA2" w14:textId="77777777" w:rsidR="00FD6309" w:rsidRPr="00FD6309" w:rsidRDefault="00FD6309" w:rsidP="00FD6309">
      <w:pPr>
        <w:pStyle w:val="Bibliography"/>
        <w:rPr>
          <w:sz w:val="18"/>
          <w:szCs w:val="18"/>
        </w:rPr>
      </w:pPr>
      <w:r w:rsidRPr="00FD6309">
        <w:rPr>
          <w:sz w:val="18"/>
          <w:szCs w:val="18"/>
        </w:rPr>
        <w:t xml:space="preserve">KHRONOS GROUP (2017): Strong glTF Ecosystem Momentum at SIGGRAPH 2017, The Khronos Group, https://www.khronos.org/blog/gltf-2.0-ecosystem-advancement (8. 10. 2023). </w:t>
      </w:r>
    </w:p>
    <w:p w14:paraId="5E2DBC80" w14:textId="77777777" w:rsidR="00FD6309" w:rsidRPr="00FD6309" w:rsidRDefault="00FD6309" w:rsidP="00FD6309">
      <w:pPr>
        <w:pStyle w:val="Bibliography"/>
        <w:rPr>
          <w:sz w:val="18"/>
          <w:szCs w:val="18"/>
        </w:rPr>
      </w:pPr>
      <w:r w:rsidRPr="00FD6309">
        <w:rPr>
          <w:sz w:val="18"/>
          <w:szCs w:val="18"/>
        </w:rPr>
        <w:t xml:space="preserve">KHRONOS GROUP (2018): WebGL: Latest Techniques, https://slideplayer.com/slide/16710114/ (22. 3. 2023). </w:t>
      </w:r>
    </w:p>
    <w:p w14:paraId="1BA573BD" w14:textId="77777777" w:rsidR="00FD6309" w:rsidRPr="00FD6309" w:rsidRDefault="00FD6309" w:rsidP="00FD6309">
      <w:pPr>
        <w:pStyle w:val="Bibliography"/>
        <w:rPr>
          <w:sz w:val="18"/>
          <w:szCs w:val="18"/>
        </w:rPr>
      </w:pPr>
      <w:r w:rsidRPr="00FD6309">
        <w:rPr>
          <w:sz w:val="18"/>
          <w:szCs w:val="18"/>
        </w:rPr>
        <w:t>KHRONOS GROUP (2021): glTF</w:t>
      </w:r>
      <w:r w:rsidRPr="00FD6309">
        <w:rPr>
          <w:sz w:val="18"/>
          <w:szCs w:val="18"/>
          <w:vertAlign w:val="superscript"/>
        </w:rPr>
        <w:t>TM</w:t>
      </w:r>
      <w:r w:rsidRPr="00FD6309">
        <w:rPr>
          <w:sz w:val="18"/>
          <w:szCs w:val="18"/>
        </w:rPr>
        <w:t xml:space="preserve"> 2.0 Specification. </w:t>
      </w:r>
    </w:p>
    <w:p w14:paraId="3555C917" w14:textId="77777777" w:rsidR="00FD6309" w:rsidRPr="00FD6309" w:rsidRDefault="00FD6309" w:rsidP="00FD6309">
      <w:pPr>
        <w:pStyle w:val="Bibliography"/>
        <w:rPr>
          <w:sz w:val="18"/>
          <w:szCs w:val="18"/>
        </w:rPr>
      </w:pPr>
      <w:r w:rsidRPr="00FD6309">
        <w:rPr>
          <w:sz w:val="18"/>
          <w:szCs w:val="18"/>
        </w:rPr>
        <w:t xml:space="preserve">KHRONOS GROUP (2023a): glTF-Tutorials-Scenes and Nodes, glTF-Tutorials, https://github.khronos.org/glTF-Tutorials/gltfTutorial/gltfTutorial_004_ScenesNodes.html (21. 9. 2023). </w:t>
      </w:r>
    </w:p>
    <w:p w14:paraId="3710505F" w14:textId="77777777" w:rsidR="00FD6309" w:rsidRPr="00FD6309" w:rsidRDefault="00FD6309" w:rsidP="00FD6309">
      <w:pPr>
        <w:pStyle w:val="Bibliography"/>
        <w:rPr>
          <w:sz w:val="18"/>
          <w:szCs w:val="18"/>
        </w:rPr>
      </w:pPr>
      <w:r w:rsidRPr="00FD6309">
        <w:rPr>
          <w:sz w:val="18"/>
          <w:szCs w:val="18"/>
        </w:rPr>
        <w:t xml:space="preserve">KHRONOS GROUP (2023b): WebGL, The Khronos Group, https://www.khronos.org// (19. 1. 2023). </w:t>
      </w:r>
    </w:p>
    <w:p w14:paraId="07E81E43" w14:textId="77777777" w:rsidR="00FD6309" w:rsidRPr="00FD6309" w:rsidRDefault="00FD6309" w:rsidP="00FD6309">
      <w:pPr>
        <w:pStyle w:val="Bibliography"/>
        <w:rPr>
          <w:sz w:val="18"/>
          <w:szCs w:val="18"/>
        </w:rPr>
      </w:pPr>
      <w:r w:rsidRPr="00FD6309">
        <w:rPr>
          <w:sz w:val="18"/>
          <w:szCs w:val="18"/>
        </w:rPr>
        <w:t xml:space="preserve">KIONG, D. L. V. (2022): Metaverse Made Easy: A Beginner’s Guide to the Metaverse: Everything you need to know about Metaverse, NFT and GameFi. Independently published. </w:t>
      </w:r>
    </w:p>
    <w:p w14:paraId="6EDDAA55" w14:textId="77777777" w:rsidR="00FD6309" w:rsidRPr="00FD6309" w:rsidRDefault="00FD6309" w:rsidP="00FD6309">
      <w:pPr>
        <w:pStyle w:val="Bibliography"/>
        <w:rPr>
          <w:sz w:val="18"/>
          <w:szCs w:val="18"/>
        </w:rPr>
      </w:pPr>
      <w:r w:rsidRPr="00FD6309">
        <w:rPr>
          <w:sz w:val="18"/>
          <w:szCs w:val="18"/>
        </w:rPr>
        <w:t xml:space="preserve">KOLÁČNÝ, A. (1969): Cartographic Information—a Fundamental Concept and Term in Modern Cartography. The Cartographic Journal, 1, 6, 47–49. </w:t>
      </w:r>
    </w:p>
    <w:p w14:paraId="48DC6F59" w14:textId="77777777" w:rsidR="00FD6309" w:rsidRPr="00FD6309" w:rsidRDefault="00FD6309" w:rsidP="00FD6309">
      <w:pPr>
        <w:pStyle w:val="Bibliography"/>
        <w:rPr>
          <w:sz w:val="18"/>
          <w:szCs w:val="18"/>
        </w:rPr>
      </w:pPr>
      <w:r w:rsidRPr="00FD6309">
        <w:rPr>
          <w:sz w:val="18"/>
          <w:szCs w:val="18"/>
        </w:rPr>
        <w:t xml:space="preserve">KONEČNÝ, M. (2011): Cartography: Challenges and potential in the virtual geographic environments era. Annals of GIS, 17, 135–146. </w:t>
      </w:r>
    </w:p>
    <w:p w14:paraId="4BA87589" w14:textId="77777777" w:rsidR="00FD6309" w:rsidRPr="00FD6309" w:rsidRDefault="00FD6309" w:rsidP="00FD6309">
      <w:pPr>
        <w:pStyle w:val="Bibliography"/>
        <w:rPr>
          <w:sz w:val="18"/>
          <w:szCs w:val="18"/>
        </w:rPr>
      </w:pPr>
      <w:r w:rsidRPr="00FD6309">
        <w:rPr>
          <w:sz w:val="18"/>
          <w:szCs w:val="18"/>
        </w:rPr>
        <w:lastRenderedPageBreak/>
        <w:t xml:space="preserve">KRESSE, W., DANKO, D. M. eds. (2012): Springer Handbook of Geographic Information. Springer, Berlin ; New York. </w:t>
      </w:r>
    </w:p>
    <w:p w14:paraId="18B1D832" w14:textId="77777777" w:rsidR="00FD6309" w:rsidRPr="00FD6309" w:rsidRDefault="00FD6309" w:rsidP="00FD6309">
      <w:pPr>
        <w:pStyle w:val="Bibliography"/>
        <w:rPr>
          <w:sz w:val="18"/>
          <w:szCs w:val="18"/>
        </w:rPr>
      </w:pPr>
      <w:r w:rsidRPr="00FD6309">
        <w:rPr>
          <w:sz w:val="18"/>
          <w:szCs w:val="18"/>
        </w:rPr>
        <w:t xml:space="preserve">KUBÍČEK, P., STACHOŇ, Z. (2009): NOVÉ MAPOVÉ TECHNOLOGIE V KARTOGRAFICKÉ KOMUNIKACI. Karografické listy, 17, 8. </w:t>
      </w:r>
    </w:p>
    <w:p w14:paraId="79BFBE51" w14:textId="77777777" w:rsidR="00FD6309" w:rsidRPr="00FD6309" w:rsidRDefault="00FD6309" w:rsidP="00FD6309">
      <w:pPr>
        <w:pStyle w:val="Bibliography"/>
        <w:rPr>
          <w:sz w:val="18"/>
          <w:szCs w:val="18"/>
        </w:rPr>
      </w:pPr>
      <w:r w:rsidRPr="00FD6309">
        <w:rPr>
          <w:sz w:val="18"/>
          <w:szCs w:val="18"/>
        </w:rPr>
        <w:t xml:space="preserve">KVARDA, O. (2020): Virtuální realita jako prostředek kartografické komunikace. Masarykova univerzita, Přírodovědecká fakulta. </w:t>
      </w:r>
    </w:p>
    <w:p w14:paraId="4BF5268E" w14:textId="77777777" w:rsidR="00FD6309" w:rsidRPr="00FD6309" w:rsidRDefault="00FD6309" w:rsidP="00FD6309">
      <w:pPr>
        <w:pStyle w:val="Bibliography"/>
        <w:rPr>
          <w:sz w:val="18"/>
          <w:szCs w:val="18"/>
        </w:rPr>
      </w:pPr>
      <w:r w:rsidRPr="00FD6309">
        <w:rPr>
          <w:sz w:val="18"/>
          <w:szCs w:val="18"/>
        </w:rPr>
        <w:t xml:space="preserve">LAKSONO, D., ADITYA, T. (2019): Utilizing A Game Engine for Interactive 3D Topographic Data Visualization. ISPRS International Journal of Geo-Information, 8, 8, 361. </w:t>
      </w:r>
    </w:p>
    <w:p w14:paraId="16D4FC9D" w14:textId="77777777" w:rsidR="00FD6309" w:rsidRPr="00FD6309" w:rsidRDefault="00FD6309" w:rsidP="00FD6309">
      <w:pPr>
        <w:pStyle w:val="Bibliography"/>
        <w:rPr>
          <w:sz w:val="18"/>
          <w:szCs w:val="18"/>
        </w:rPr>
      </w:pPr>
      <w:r w:rsidRPr="00FD6309">
        <w:rPr>
          <w:sz w:val="18"/>
          <w:szCs w:val="18"/>
        </w:rPr>
        <w:t xml:space="preserve">LAVALLE, S. (2020): Virtual Reality - LaValle. </w:t>
      </w:r>
    </w:p>
    <w:p w14:paraId="03EBE383" w14:textId="77777777" w:rsidR="00FD6309" w:rsidRPr="00FD6309" w:rsidRDefault="00FD6309" w:rsidP="00FD6309">
      <w:pPr>
        <w:pStyle w:val="Bibliography"/>
        <w:rPr>
          <w:sz w:val="18"/>
          <w:szCs w:val="18"/>
        </w:rPr>
      </w:pPr>
      <w:r w:rsidRPr="00FD6309">
        <w:rPr>
          <w:sz w:val="18"/>
          <w:szCs w:val="18"/>
        </w:rPr>
        <w:t xml:space="preserve">LEE, Y., YOO, B. (2021): XR collaboration beyond virtual reality: work in the real world. 8, 756–772. </w:t>
      </w:r>
    </w:p>
    <w:p w14:paraId="0B83CF37" w14:textId="77777777" w:rsidR="00FD6309" w:rsidRPr="00FD6309" w:rsidRDefault="00FD6309" w:rsidP="00FD6309">
      <w:pPr>
        <w:pStyle w:val="Bibliography"/>
        <w:rPr>
          <w:sz w:val="18"/>
          <w:szCs w:val="18"/>
        </w:rPr>
      </w:pPr>
      <w:r w:rsidRPr="00FD6309">
        <w:rPr>
          <w:sz w:val="18"/>
          <w:szCs w:val="18"/>
        </w:rPr>
        <w:t xml:space="preserve">LIN, H., BATTY, M. (2011): Virtual Geographic Environments. Esri Press, Redlands, Calif. </w:t>
      </w:r>
    </w:p>
    <w:p w14:paraId="5AB1346A" w14:textId="77777777" w:rsidR="00FD6309" w:rsidRPr="00FD6309" w:rsidRDefault="00FD6309" w:rsidP="00FD6309">
      <w:pPr>
        <w:pStyle w:val="Bibliography"/>
        <w:rPr>
          <w:sz w:val="18"/>
          <w:szCs w:val="18"/>
        </w:rPr>
      </w:pPr>
      <w:r w:rsidRPr="00FD6309">
        <w:rPr>
          <w:sz w:val="18"/>
          <w:szCs w:val="18"/>
        </w:rPr>
        <w:t xml:space="preserve">LIN, H., CHEN, M., LU, G. (2013): Virtual Geographic Environment: A Workspace for Computer-Aided Geographic Experiments. Annals of the Association of American Geographers, 3, 103, 465–482. </w:t>
      </w:r>
    </w:p>
    <w:p w14:paraId="5B34B2A1" w14:textId="77777777" w:rsidR="00FD6309" w:rsidRPr="00FD6309" w:rsidRDefault="00FD6309" w:rsidP="00FD6309">
      <w:pPr>
        <w:pStyle w:val="Bibliography"/>
        <w:rPr>
          <w:sz w:val="18"/>
          <w:szCs w:val="18"/>
        </w:rPr>
      </w:pPr>
      <w:r w:rsidRPr="00FD6309">
        <w:rPr>
          <w:sz w:val="18"/>
          <w:szCs w:val="18"/>
        </w:rPr>
        <w:t xml:space="preserve">LIN, H., CHEN, M., LU, G., ZHU, Q., GONG, J., YOU, X., WEN, Y., XU, B., HU, M. (2013): Virtual Geographic Environments (VGEs): A New Generation of Geographic Analysis Tool. Earth-Science Reviews, 126, 74–84. </w:t>
      </w:r>
    </w:p>
    <w:p w14:paraId="0FB5A874" w14:textId="77777777" w:rsidR="00FD6309" w:rsidRPr="00FD6309" w:rsidRDefault="00FD6309" w:rsidP="00FD6309">
      <w:pPr>
        <w:pStyle w:val="Bibliography"/>
        <w:rPr>
          <w:sz w:val="18"/>
          <w:szCs w:val="18"/>
        </w:rPr>
      </w:pPr>
      <w:r w:rsidRPr="00FD6309">
        <w:rPr>
          <w:sz w:val="18"/>
          <w:szCs w:val="18"/>
        </w:rPr>
        <w:t xml:space="preserve">LONGLEY, P. A., GOODCHILD, M. F., MAGUIRE, D. J., RHIND, D. W. (2015): Geographic Information Science and Systems, 4th Edition. Wiley. </w:t>
      </w:r>
    </w:p>
    <w:p w14:paraId="470C1513" w14:textId="77777777" w:rsidR="00FD6309" w:rsidRPr="00FD6309" w:rsidRDefault="00FD6309" w:rsidP="00FD6309">
      <w:pPr>
        <w:pStyle w:val="Bibliography"/>
        <w:rPr>
          <w:sz w:val="18"/>
          <w:szCs w:val="18"/>
        </w:rPr>
      </w:pPr>
      <w:r w:rsidRPr="00FD6309">
        <w:rPr>
          <w:sz w:val="18"/>
          <w:szCs w:val="18"/>
        </w:rPr>
        <w:t xml:space="preserve">MACEACHREN, A. M. (2004): How Maps Work: Representation, Visualization, and Design. The Guilford Press, New York. </w:t>
      </w:r>
    </w:p>
    <w:p w14:paraId="359156D0" w14:textId="77777777" w:rsidR="00FD6309" w:rsidRPr="00FD6309" w:rsidRDefault="00FD6309" w:rsidP="00FD6309">
      <w:pPr>
        <w:pStyle w:val="Bibliography"/>
        <w:rPr>
          <w:sz w:val="18"/>
          <w:szCs w:val="18"/>
        </w:rPr>
      </w:pPr>
      <w:r w:rsidRPr="00FD6309">
        <w:rPr>
          <w:sz w:val="18"/>
          <w:szCs w:val="18"/>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3BC4C65" w14:textId="77777777" w:rsidR="00FD6309" w:rsidRPr="00FD6309" w:rsidRDefault="00FD6309" w:rsidP="00FD6309">
      <w:pPr>
        <w:pStyle w:val="Bibliography"/>
        <w:rPr>
          <w:sz w:val="18"/>
          <w:szCs w:val="18"/>
        </w:rPr>
      </w:pPr>
      <w:r w:rsidRPr="00FD6309">
        <w:rPr>
          <w:sz w:val="18"/>
          <w:szCs w:val="18"/>
        </w:rPr>
        <w:t xml:space="preserve">MACEACHREN, A. M., TAYLOR, F. D. R. (1994): Visualization in modern cartography. Pergamon. </w:t>
      </w:r>
    </w:p>
    <w:p w14:paraId="09CB8893" w14:textId="77777777" w:rsidR="00FD6309" w:rsidRPr="00FD6309" w:rsidRDefault="00FD6309" w:rsidP="00FD6309">
      <w:pPr>
        <w:pStyle w:val="Bibliography"/>
        <w:rPr>
          <w:sz w:val="18"/>
          <w:szCs w:val="18"/>
        </w:rPr>
      </w:pPr>
      <w:r w:rsidRPr="00FD6309">
        <w:rPr>
          <w:sz w:val="18"/>
          <w:szCs w:val="18"/>
        </w:rPr>
        <w:t xml:space="preserve">MACLNTYRE, B., SMITH, T. F. (2018): Thoughts on the Future of WebXR and the Immersive Web. In: 2018 IEEE International Symposium on Mixed and Augmented Reality Adjunct (ISMAR-Adjunct). 338–342. </w:t>
      </w:r>
    </w:p>
    <w:p w14:paraId="6043269F" w14:textId="77777777" w:rsidR="00FD6309" w:rsidRPr="00FD6309" w:rsidRDefault="00FD6309" w:rsidP="00FD6309">
      <w:pPr>
        <w:pStyle w:val="Bibliography"/>
        <w:rPr>
          <w:sz w:val="18"/>
          <w:szCs w:val="18"/>
        </w:rPr>
      </w:pPr>
      <w:r w:rsidRPr="00FD6309">
        <w:rPr>
          <w:sz w:val="18"/>
          <w:szCs w:val="18"/>
        </w:rPr>
        <w:t xml:space="preserve">MARSCHNER, S., SHIRLEY, P., ASHIKHMIN, M., GLEICHER, M., HOFFMAN, N., JOHNSON, G., MUNZNER, T., REINHARD, E., THOMPSON, W. B., WILLEMSEN, P., WYVILL, B. (2021): Fundamentals of Computer Graphics. A K Peters/CRC Press, Boca Raton. </w:t>
      </w:r>
    </w:p>
    <w:p w14:paraId="0B2D9CF3" w14:textId="77777777" w:rsidR="00FD6309" w:rsidRPr="00FD6309" w:rsidRDefault="00FD6309" w:rsidP="00FD6309">
      <w:pPr>
        <w:pStyle w:val="Bibliography"/>
        <w:rPr>
          <w:sz w:val="18"/>
          <w:szCs w:val="18"/>
        </w:rPr>
      </w:pPr>
      <w:r w:rsidRPr="00FD6309">
        <w:rPr>
          <w:sz w:val="18"/>
          <w:szCs w:val="18"/>
        </w:rPr>
        <w:t xml:space="preserve">MAT, R. C., SHARIFF, A. R. M., ZULKIFLI, A. N., RAHIM, M. S. M., MAHAYUDIN, M. H. (2014): Using game engine for 3D terrain visualisation of GIS data: A review. IOP Conference Series: Earth and Environmental Science, 20, 012037. </w:t>
      </w:r>
    </w:p>
    <w:p w14:paraId="6FEABB11" w14:textId="77777777" w:rsidR="00FD6309" w:rsidRPr="00FD6309" w:rsidRDefault="00FD6309" w:rsidP="00FD6309">
      <w:pPr>
        <w:pStyle w:val="Bibliography"/>
        <w:rPr>
          <w:sz w:val="18"/>
          <w:szCs w:val="18"/>
        </w:rPr>
      </w:pPr>
      <w:r w:rsidRPr="00FD6309">
        <w:rPr>
          <w:sz w:val="18"/>
          <w:szCs w:val="18"/>
        </w:rPr>
        <w:t xml:space="preserve">MATATKO, A., BOLLMANN, J., MÜLLER, A. (2011): Depth Perception in Virtual Reality. In: Kolbe, T. H., König, G., Nagel, C. (eds.): Advances in 3D Geo-Information Sciences. Springer, Berlin, Heidelberg, 115–129. </w:t>
      </w:r>
    </w:p>
    <w:p w14:paraId="1B175C23" w14:textId="77777777" w:rsidR="00FD6309" w:rsidRPr="00FD6309" w:rsidRDefault="00FD6309" w:rsidP="00FD6309">
      <w:pPr>
        <w:pStyle w:val="Bibliography"/>
        <w:rPr>
          <w:sz w:val="18"/>
          <w:szCs w:val="18"/>
        </w:rPr>
      </w:pPr>
      <w:r w:rsidRPr="00FD6309">
        <w:rPr>
          <w:sz w:val="18"/>
          <w:szCs w:val="18"/>
        </w:rPr>
        <w:t xml:space="preserve">MATHER, G. (2016): Foundations of Sensation and Perception. Psychology Press. </w:t>
      </w:r>
    </w:p>
    <w:p w14:paraId="6A365FFD" w14:textId="77777777" w:rsidR="00FD6309" w:rsidRPr="00FD6309" w:rsidRDefault="00FD6309" w:rsidP="00FD6309">
      <w:pPr>
        <w:pStyle w:val="Bibliography"/>
        <w:rPr>
          <w:sz w:val="18"/>
          <w:szCs w:val="18"/>
        </w:rPr>
      </w:pPr>
      <w:r w:rsidRPr="00FD6309">
        <w:rPr>
          <w:sz w:val="18"/>
          <w:szCs w:val="18"/>
        </w:rPr>
        <w:t xml:space="preserve">MAZURYK, T., GERVAUTZ, M. (1999): Virtual Reality - History, Applications, Technology and Future. </w:t>
      </w:r>
    </w:p>
    <w:p w14:paraId="430D4C5E" w14:textId="77777777" w:rsidR="00FD6309" w:rsidRPr="00FD6309" w:rsidRDefault="00FD6309" w:rsidP="00FD6309">
      <w:pPr>
        <w:pStyle w:val="Bibliography"/>
        <w:rPr>
          <w:sz w:val="18"/>
          <w:szCs w:val="18"/>
        </w:rPr>
      </w:pPr>
      <w:r w:rsidRPr="00FD6309">
        <w:rPr>
          <w:sz w:val="18"/>
          <w:szCs w:val="18"/>
        </w:rPr>
        <w:t xml:space="preserve">MAZZEI, M., QUARONI, D. (2022): Development of a 3D WebGIS Application for the Visualization of Seismic Risk on Infrastructural Work. ISPRS International Journal of Geo-Information, 1, 11, 22. </w:t>
      </w:r>
    </w:p>
    <w:p w14:paraId="70379BB8" w14:textId="77777777" w:rsidR="00FD6309" w:rsidRPr="00FD6309" w:rsidRDefault="00FD6309" w:rsidP="00FD6309">
      <w:pPr>
        <w:pStyle w:val="Bibliography"/>
        <w:rPr>
          <w:sz w:val="18"/>
          <w:szCs w:val="18"/>
        </w:rPr>
      </w:pPr>
      <w:r w:rsidRPr="00FD6309">
        <w:rPr>
          <w:sz w:val="18"/>
          <w:szCs w:val="18"/>
        </w:rPr>
        <w:t xml:space="preserve">MDN CONTRIBUTORS (2022a): Introduction to the DOM - Web APIs, https://developer.mozilla.org/en-US/docs/Web/API/Document_Object_Model/Introduction (19. 1. 2023). </w:t>
      </w:r>
    </w:p>
    <w:p w14:paraId="205DDF6D" w14:textId="77777777" w:rsidR="00FD6309" w:rsidRPr="00FD6309" w:rsidRDefault="00FD6309" w:rsidP="00FD6309">
      <w:pPr>
        <w:pStyle w:val="Bibliography"/>
        <w:rPr>
          <w:sz w:val="18"/>
          <w:szCs w:val="18"/>
        </w:rPr>
      </w:pPr>
      <w:r w:rsidRPr="00FD6309">
        <w:rPr>
          <w:sz w:val="18"/>
          <w:szCs w:val="18"/>
        </w:rPr>
        <w:t xml:space="preserve">MDN CONTRIBUTORS (2022b): WebGL: 2D and 3D graphics for the web - Web APIs | MDN, https://developer.mozilla.org/en-US/docs/Web/API/WebGL_API (19. 1. 2023). </w:t>
      </w:r>
    </w:p>
    <w:p w14:paraId="4C511C8F" w14:textId="77777777" w:rsidR="00FD6309" w:rsidRPr="00FD6309" w:rsidRDefault="00FD6309" w:rsidP="00FD6309">
      <w:pPr>
        <w:pStyle w:val="Bibliography"/>
        <w:rPr>
          <w:sz w:val="18"/>
          <w:szCs w:val="18"/>
        </w:rPr>
      </w:pPr>
      <w:r w:rsidRPr="00FD6309">
        <w:rPr>
          <w:sz w:val="18"/>
          <w:szCs w:val="18"/>
        </w:rPr>
        <w:lastRenderedPageBreak/>
        <w:t xml:space="preserve">MDN CONTRIBUTORS (2023a): Inputs and input sources - Web APIs | MDN, https://developer.mozilla.org/en-US/docs/Web/API/WebXR_Device_API/Inputs (15. 10. 2023). </w:t>
      </w:r>
    </w:p>
    <w:p w14:paraId="5EC16A1F" w14:textId="77777777" w:rsidR="00FD6309" w:rsidRPr="00FD6309" w:rsidRDefault="00FD6309" w:rsidP="00FD6309">
      <w:pPr>
        <w:pStyle w:val="Bibliography"/>
        <w:rPr>
          <w:sz w:val="18"/>
          <w:szCs w:val="18"/>
        </w:rPr>
      </w:pPr>
      <w:r w:rsidRPr="00FD6309">
        <w:rPr>
          <w:sz w:val="18"/>
          <w:szCs w:val="18"/>
        </w:rPr>
        <w:t xml:space="preserve">MDN CONTRIBUTORS (2023b): XRSystem: requestSession() method - Web APIs | MDN, https://developer.mozilla.org/en-US/docs/Web/API/XRSystem/requestSession (10. 9. 2023). </w:t>
      </w:r>
    </w:p>
    <w:p w14:paraId="3D110EBD" w14:textId="77777777" w:rsidR="00FD6309" w:rsidRPr="00FD6309" w:rsidRDefault="00FD6309" w:rsidP="00FD6309">
      <w:pPr>
        <w:pStyle w:val="Bibliography"/>
        <w:rPr>
          <w:sz w:val="18"/>
          <w:szCs w:val="18"/>
        </w:rPr>
      </w:pPr>
      <w:r w:rsidRPr="00FD6309">
        <w:rPr>
          <w:sz w:val="18"/>
          <w:szCs w:val="18"/>
        </w:rPr>
        <w:t xml:space="preserve">MEHRFARD, A., FOTOUHI, J., TAYLOR, G., FORSTER, T., NAVAB, N., FUERST, B. (2019): A Comparative Analysis of Virtual Reality Head-Mounted Display Systems. arXiv. </w:t>
      </w:r>
    </w:p>
    <w:p w14:paraId="526F3C94" w14:textId="77777777" w:rsidR="00FD6309" w:rsidRPr="00FD6309" w:rsidRDefault="00FD6309" w:rsidP="00FD6309">
      <w:pPr>
        <w:pStyle w:val="Bibliography"/>
        <w:rPr>
          <w:sz w:val="18"/>
          <w:szCs w:val="18"/>
        </w:rPr>
      </w:pPr>
      <w:r w:rsidRPr="00FD6309">
        <w:rPr>
          <w:sz w:val="18"/>
          <w:szCs w:val="18"/>
        </w:rPr>
        <w:t xml:space="preserve">MENARD, A. (2019): Adding support for VR inputs with WebXR and Three.JS, Medium, https://medium.com/@darktears/adding-support-for-vr-inputs-with-webxr-and-three-js-235b40beb6f0 (11. 10. 2023). </w:t>
      </w:r>
    </w:p>
    <w:p w14:paraId="1073E464" w14:textId="77777777" w:rsidR="00FD6309" w:rsidRPr="00FD6309" w:rsidRDefault="00FD6309" w:rsidP="00FD6309">
      <w:pPr>
        <w:pStyle w:val="Bibliography"/>
        <w:rPr>
          <w:sz w:val="18"/>
          <w:szCs w:val="18"/>
        </w:rPr>
      </w:pPr>
      <w:r w:rsidRPr="00FD6309">
        <w:rPr>
          <w:sz w:val="18"/>
          <w:szCs w:val="18"/>
        </w:rPr>
        <w:t xml:space="preserve">META (2023): Browser Specs | Oculus Developers, https://developer.oculus.com/documentation/web/browser-specs/ (31. 1. 2023). </w:t>
      </w:r>
    </w:p>
    <w:p w14:paraId="490D9603" w14:textId="77777777" w:rsidR="00FD6309" w:rsidRPr="00FD6309" w:rsidRDefault="00FD6309" w:rsidP="00FD6309">
      <w:pPr>
        <w:pStyle w:val="Bibliography"/>
        <w:rPr>
          <w:sz w:val="18"/>
          <w:szCs w:val="18"/>
        </w:rPr>
      </w:pPr>
      <w:r w:rsidRPr="00FD6309">
        <w:rPr>
          <w:sz w:val="18"/>
          <w:szCs w:val="18"/>
        </w:rPr>
        <w:t xml:space="preserve">META DEVELOPERS (2022): Meta Connect 2022 | Build Great WebXR Experiences. </w:t>
      </w:r>
    </w:p>
    <w:p w14:paraId="2940C815" w14:textId="77777777" w:rsidR="00FD6309" w:rsidRPr="00FD6309" w:rsidRDefault="00FD6309" w:rsidP="00FD6309">
      <w:pPr>
        <w:pStyle w:val="Bibliography"/>
        <w:rPr>
          <w:sz w:val="18"/>
          <w:szCs w:val="18"/>
        </w:rPr>
      </w:pPr>
      <w:r w:rsidRPr="00FD6309">
        <w:rPr>
          <w:sz w:val="18"/>
          <w:szCs w:val="18"/>
        </w:rPr>
        <w:t xml:space="preserve">META QUEST (2023a): Project Flowerbed: A WebXR Case Study, https://developer.oculus.com/blog/project-flowerbed-a-webxr-case-study/ (6. 11. 2023). </w:t>
      </w:r>
    </w:p>
    <w:p w14:paraId="3548A30C" w14:textId="77777777" w:rsidR="00FD6309" w:rsidRPr="00FD6309" w:rsidRDefault="00FD6309" w:rsidP="00FD6309">
      <w:pPr>
        <w:pStyle w:val="Bibliography"/>
        <w:rPr>
          <w:sz w:val="18"/>
          <w:szCs w:val="18"/>
        </w:rPr>
      </w:pPr>
      <w:r w:rsidRPr="00FD6309">
        <w:rPr>
          <w:sz w:val="18"/>
          <w:szCs w:val="18"/>
        </w:rPr>
        <w:t xml:space="preserve">META QUEST (2023b): Revolutionizing WebXR Development with the Immersive Web Emulator, https://developer.oculus.com/blog/webxr-development-immersive-web-emulator/ (6. 11. 2023). </w:t>
      </w:r>
    </w:p>
    <w:p w14:paraId="3EA3DFE5" w14:textId="77777777" w:rsidR="00FD6309" w:rsidRPr="00FD6309" w:rsidRDefault="00FD6309" w:rsidP="00FD6309">
      <w:pPr>
        <w:pStyle w:val="Bibliography"/>
        <w:rPr>
          <w:sz w:val="18"/>
          <w:szCs w:val="18"/>
        </w:rPr>
      </w:pPr>
      <w:r w:rsidRPr="00FD6309">
        <w:rPr>
          <w:sz w:val="18"/>
          <w:szCs w:val="18"/>
        </w:rPr>
        <w:t xml:space="preserve">MEZZO, D. B. (2019): FOSS4G 2021 - 3D Urban data in QGIS. </w:t>
      </w:r>
    </w:p>
    <w:p w14:paraId="2FD13A8B" w14:textId="77777777" w:rsidR="00FD6309" w:rsidRPr="00FD6309" w:rsidRDefault="00FD6309" w:rsidP="00FD6309">
      <w:pPr>
        <w:pStyle w:val="Bibliography"/>
        <w:rPr>
          <w:sz w:val="18"/>
          <w:szCs w:val="18"/>
        </w:rPr>
      </w:pPr>
      <w:r w:rsidRPr="00FD6309">
        <w:rPr>
          <w:sz w:val="18"/>
          <w:szCs w:val="18"/>
        </w:rPr>
        <w:t xml:space="preserve">MILGRAM, P., KISHINO, F. (1994): A Taxonomy of Mixed Reality Visual Displays. IEICE Trans. Information Systems, E77-D, no. 12, 1321–1329. </w:t>
      </w:r>
    </w:p>
    <w:p w14:paraId="08BFC4FC" w14:textId="77777777" w:rsidR="00FD6309" w:rsidRPr="00FD6309" w:rsidRDefault="00FD6309" w:rsidP="00FD6309">
      <w:pPr>
        <w:pStyle w:val="Bibliography"/>
        <w:rPr>
          <w:sz w:val="18"/>
          <w:szCs w:val="18"/>
        </w:rPr>
      </w:pPr>
      <w:r w:rsidRPr="00FD6309">
        <w:rPr>
          <w:sz w:val="18"/>
          <w:szCs w:val="18"/>
        </w:rPr>
        <w:t xml:space="preserve">MOZILLA HUBS (2022): Hubs New Entity Component System. </w:t>
      </w:r>
    </w:p>
    <w:p w14:paraId="3FF4ACE5" w14:textId="77777777" w:rsidR="00FD6309" w:rsidRPr="00FD6309" w:rsidRDefault="00FD6309" w:rsidP="00FD6309">
      <w:pPr>
        <w:pStyle w:val="Bibliography"/>
        <w:rPr>
          <w:sz w:val="18"/>
          <w:szCs w:val="18"/>
        </w:rPr>
      </w:pPr>
      <w:r w:rsidRPr="00FD6309">
        <w:rPr>
          <w:sz w:val="18"/>
          <w:szCs w:val="18"/>
        </w:rPr>
        <w:t xml:space="preserve">MOZZILA CORPORATION (2023a): Hubs Demo | Hubs by Mozilla, https://hubs.mozilla.com/Pvg5MMt/hubs-demo (11. 10. 2023). </w:t>
      </w:r>
    </w:p>
    <w:p w14:paraId="2899B39F" w14:textId="77777777" w:rsidR="00FD6309" w:rsidRPr="00FD6309" w:rsidRDefault="00FD6309" w:rsidP="00FD6309">
      <w:pPr>
        <w:pStyle w:val="Bibliography"/>
        <w:rPr>
          <w:sz w:val="18"/>
          <w:szCs w:val="18"/>
        </w:rPr>
      </w:pPr>
      <w:r w:rsidRPr="00FD6309">
        <w:rPr>
          <w:sz w:val="18"/>
          <w:szCs w:val="18"/>
        </w:rPr>
        <w:t xml:space="preserve">MOZZILA CORPORATION (2023b): Optimizing Scenes, https://hubs.mozilla.com/docs/index.html (28. 10. 2023). </w:t>
      </w:r>
    </w:p>
    <w:p w14:paraId="2B8C99DA" w14:textId="77777777" w:rsidR="00FD6309" w:rsidRPr="00FD6309" w:rsidRDefault="00FD6309" w:rsidP="00FD6309">
      <w:pPr>
        <w:pStyle w:val="Bibliography"/>
        <w:rPr>
          <w:sz w:val="18"/>
          <w:szCs w:val="18"/>
        </w:rPr>
      </w:pPr>
      <w:r w:rsidRPr="00FD6309">
        <w:rPr>
          <w:sz w:val="18"/>
          <w:szCs w:val="18"/>
        </w:rPr>
        <w:t xml:space="preserve">NEEDLE-TOOLS (2023): needle-tools/needle-engine-support. Needle. </w:t>
      </w:r>
    </w:p>
    <w:p w14:paraId="4BF717C9" w14:textId="77777777" w:rsidR="00FD6309" w:rsidRPr="00FD6309" w:rsidRDefault="00FD6309" w:rsidP="00FD6309">
      <w:pPr>
        <w:pStyle w:val="Bibliography"/>
        <w:rPr>
          <w:sz w:val="18"/>
          <w:szCs w:val="18"/>
        </w:rPr>
      </w:pPr>
      <w:r w:rsidRPr="00FD6309">
        <w:rPr>
          <w:sz w:val="18"/>
          <w:szCs w:val="18"/>
        </w:rPr>
        <w:t xml:space="preserve">NEWTON, C. (2021): Mark Zuckerberg is betting Facebook’s future on the metaverse, The Verge, https://www.theverge.com/22588022/mark-zuckerberg-facebook-ceo-metaverse-interview (1. 9. 2023). </w:t>
      </w:r>
    </w:p>
    <w:p w14:paraId="615860D2" w14:textId="77777777" w:rsidR="00FD6309" w:rsidRPr="00FD6309" w:rsidRDefault="00FD6309" w:rsidP="00FD6309">
      <w:pPr>
        <w:pStyle w:val="Bibliography"/>
        <w:rPr>
          <w:sz w:val="18"/>
          <w:szCs w:val="18"/>
        </w:rPr>
      </w:pPr>
      <w:r w:rsidRPr="00FD6309">
        <w:rPr>
          <w:sz w:val="18"/>
          <w:szCs w:val="18"/>
        </w:rPr>
        <w:t xml:space="preserve">NPM (2023): three, npm, https://www.npmjs.com/package/three (14. 10. 2023). </w:t>
      </w:r>
    </w:p>
    <w:p w14:paraId="16873A39" w14:textId="77777777" w:rsidR="00FD6309" w:rsidRPr="00FD6309" w:rsidRDefault="00FD6309" w:rsidP="00FD6309">
      <w:pPr>
        <w:pStyle w:val="Bibliography"/>
        <w:rPr>
          <w:sz w:val="18"/>
          <w:szCs w:val="18"/>
        </w:rPr>
      </w:pPr>
      <w:r w:rsidRPr="00FD6309">
        <w:rPr>
          <w:sz w:val="18"/>
          <w:szCs w:val="18"/>
        </w:rPr>
        <w:t xml:space="preserve">OCULUS VR (2022): Developing with WebXR: How Playko Built Ski Fit 365 on the Wonderland Engine. </w:t>
      </w:r>
    </w:p>
    <w:p w14:paraId="5CD15FB1" w14:textId="77777777" w:rsidR="00FD6309" w:rsidRPr="00FD6309" w:rsidRDefault="00FD6309" w:rsidP="00FD6309">
      <w:pPr>
        <w:pStyle w:val="Bibliography"/>
        <w:rPr>
          <w:sz w:val="18"/>
          <w:szCs w:val="18"/>
        </w:rPr>
      </w:pPr>
      <w:r w:rsidRPr="00FD6309">
        <w:rPr>
          <w:sz w:val="18"/>
          <w:szCs w:val="18"/>
        </w:rPr>
        <w:t xml:space="preserve">OGC (2023): Indexed 3D Scene Layers (I3S), Open Geospatial Consortium, https://www.ogc.org/standard/i3s/ (4. 9. 2023). </w:t>
      </w:r>
    </w:p>
    <w:p w14:paraId="6750F1F9" w14:textId="77777777" w:rsidR="00FD6309" w:rsidRPr="00FD6309" w:rsidRDefault="00FD6309" w:rsidP="00FD6309">
      <w:pPr>
        <w:pStyle w:val="Bibliography"/>
        <w:rPr>
          <w:sz w:val="18"/>
          <w:szCs w:val="18"/>
        </w:rPr>
      </w:pPr>
      <w:r w:rsidRPr="00FD6309">
        <w:rPr>
          <w:sz w:val="18"/>
          <w:szCs w:val="18"/>
        </w:rPr>
        <w:t xml:space="preserve">ONYIMBI, J. R., KOEVA, M., FLACKE, J. (2018): Public Participation Using 3D Web-Based City Models: Opportunities for E-Participation in Kisumu, Kenya. ISPRS International Journal of Geo-Information, 12, 7, 454. </w:t>
      </w:r>
    </w:p>
    <w:p w14:paraId="275FD425" w14:textId="77777777" w:rsidR="00FD6309" w:rsidRPr="00FD6309" w:rsidRDefault="00FD6309" w:rsidP="00FD6309">
      <w:pPr>
        <w:pStyle w:val="Bibliography"/>
        <w:rPr>
          <w:sz w:val="18"/>
          <w:szCs w:val="18"/>
        </w:rPr>
      </w:pPr>
      <w:r w:rsidRPr="00FD6309">
        <w:rPr>
          <w:sz w:val="18"/>
          <w:szCs w:val="18"/>
        </w:rPr>
        <w:t xml:space="preserve">PARACUELLOS, A., MACINTYRE, B. (2018): Progressive WebXR, Mozilla Mixed Reality Blog, https://blog.mozvr.com/progressive-webxr-ar-store/ (8. 11. 2023). </w:t>
      </w:r>
    </w:p>
    <w:p w14:paraId="225A5E7E" w14:textId="77777777" w:rsidR="00FD6309" w:rsidRPr="00FD6309" w:rsidRDefault="00FD6309" w:rsidP="00FD6309">
      <w:pPr>
        <w:pStyle w:val="Bibliography"/>
        <w:rPr>
          <w:sz w:val="18"/>
          <w:szCs w:val="18"/>
        </w:rPr>
      </w:pPr>
      <w:r w:rsidRPr="00FD6309">
        <w:rPr>
          <w:sz w:val="18"/>
          <w:szCs w:val="18"/>
        </w:rPr>
        <w:t xml:space="preserve">PEGG, D. (2008): Design Issues with 3D Maps and the Need for 3D Cartographic Design Principles. 11. </w:t>
      </w:r>
    </w:p>
    <w:p w14:paraId="7FE7D373" w14:textId="77777777" w:rsidR="00FD6309" w:rsidRPr="00FD6309" w:rsidRDefault="00FD6309" w:rsidP="00FD6309">
      <w:pPr>
        <w:pStyle w:val="Bibliography"/>
        <w:rPr>
          <w:sz w:val="18"/>
          <w:szCs w:val="18"/>
        </w:rPr>
      </w:pPr>
      <w:r w:rsidRPr="00FD6309">
        <w:rPr>
          <w:sz w:val="18"/>
          <w:szCs w:val="18"/>
        </w:rPr>
        <w:t xml:space="preserve">PEŇÁK, M. (2017): Výzkum a vývoj webové aplikace pro vizualizaci viditelnosti. Masarykova univerzita, Přírodovědecká fakulta. </w:t>
      </w:r>
    </w:p>
    <w:p w14:paraId="7BA7CE25" w14:textId="77777777" w:rsidR="00FD6309" w:rsidRPr="00FD6309" w:rsidRDefault="00FD6309" w:rsidP="00FD6309">
      <w:pPr>
        <w:pStyle w:val="Bibliography"/>
        <w:rPr>
          <w:sz w:val="18"/>
          <w:szCs w:val="18"/>
        </w:rPr>
      </w:pPr>
      <w:r w:rsidRPr="00FD6309">
        <w:rPr>
          <w:sz w:val="18"/>
          <w:szCs w:val="18"/>
        </w:rPr>
        <w:t xml:space="preserve">PETERS, R., DUKAI, B., VITALIS, S., LIEMPT, J., STOTER, J. (2021): Automated 3D reconstruction of LoD2 and LoD1 models for all 10 million buildings of the Netherlands. </w:t>
      </w:r>
    </w:p>
    <w:p w14:paraId="6F9C6CE1" w14:textId="77777777" w:rsidR="00FD6309" w:rsidRPr="00FD6309" w:rsidRDefault="00FD6309" w:rsidP="00FD6309">
      <w:pPr>
        <w:pStyle w:val="Bibliography"/>
        <w:rPr>
          <w:sz w:val="18"/>
          <w:szCs w:val="18"/>
        </w:rPr>
      </w:pPr>
      <w:r w:rsidRPr="00FD6309">
        <w:rPr>
          <w:sz w:val="18"/>
          <w:szCs w:val="18"/>
        </w:rPr>
        <w:lastRenderedPageBreak/>
        <w:t xml:space="preserve">PLAČKOVÁ, B. (2022): Využití 3D vizualizací v územním plánování. Masarykova univerzita, Přírodovědecká fakulta. </w:t>
      </w:r>
    </w:p>
    <w:p w14:paraId="5F09F54A" w14:textId="77777777" w:rsidR="00FD6309" w:rsidRPr="00FD6309" w:rsidRDefault="00FD6309" w:rsidP="00FD6309">
      <w:pPr>
        <w:pStyle w:val="Bibliography"/>
        <w:rPr>
          <w:sz w:val="18"/>
          <w:szCs w:val="18"/>
        </w:rPr>
      </w:pPr>
      <w:r w:rsidRPr="00FD6309">
        <w:rPr>
          <w:sz w:val="18"/>
          <w:szCs w:val="18"/>
        </w:rPr>
        <w:t xml:space="preserve">RAFIEE, A., VAN DER MALE, P., DIAS, E., SCHOLTEN, H. (2018): Interactive 3D geodesign tool for multidisciplinary wind turbine planning. Journal of Environmental Management, 205, 107–124. </w:t>
      </w:r>
    </w:p>
    <w:p w14:paraId="1C13F3F9" w14:textId="77777777" w:rsidR="00FD6309" w:rsidRPr="00FD6309" w:rsidRDefault="00FD6309" w:rsidP="00FD6309">
      <w:pPr>
        <w:pStyle w:val="Bibliography"/>
        <w:rPr>
          <w:sz w:val="18"/>
          <w:szCs w:val="18"/>
        </w:rPr>
      </w:pPr>
      <w:r w:rsidRPr="00FD6309">
        <w:rPr>
          <w:sz w:val="18"/>
          <w:szCs w:val="18"/>
        </w:rPr>
        <w:t xml:space="preserve">RAVASZ, J. (2019): Oculus Quest Hand Input, https://jonathanravasz.com/hands.html (11. 10. 2023). </w:t>
      </w:r>
    </w:p>
    <w:p w14:paraId="44835400" w14:textId="77777777" w:rsidR="00FD6309" w:rsidRPr="00FD6309" w:rsidRDefault="00FD6309" w:rsidP="00FD6309">
      <w:pPr>
        <w:pStyle w:val="Bibliography"/>
        <w:rPr>
          <w:sz w:val="18"/>
          <w:szCs w:val="18"/>
        </w:rPr>
      </w:pPr>
      <w:r w:rsidRPr="00FD6309">
        <w:rPr>
          <w:sz w:val="18"/>
          <w:szCs w:val="18"/>
        </w:rPr>
        <w:t xml:space="preserve">ŘEHÁČEK, M. (2020): Building a web-based interactive network visualization in Vue.js. Masarykova univerzita, Fakulta informatiky. </w:t>
      </w:r>
    </w:p>
    <w:p w14:paraId="7D3A54D8" w14:textId="77777777" w:rsidR="00FD6309" w:rsidRPr="00FD6309" w:rsidRDefault="00FD6309" w:rsidP="00FD6309">
      <w:pPr>
        <w:pStyle w:val="Bibliography"/>
        <w:rPr>
          <w:sz w:val="18"/>
          <w:szCs w:val="18"/>
        </w:rPr>
      </w:pPr>
      <w:r w:rsidRPr="00FD6309">
        <w:rPr>
          <w:sz w:val="18"/>
          <w:szCs w:val="18"/>
        </w:rPr>
        <w:t xml:space="preserve">REZ BOT (2018): Entity Component System #1. </w:t>
      </w:r>
    </w:p>
    <w:p w14:paraId="41D5E24C" w14:textId="77777777" w:rsidR="00FD6309" w:rsidRPr="00FD6309" w:rsidRDefault="00FD6309" w:rsidP="00FD6309">
      <w:pPr>
        <w:pStyle w:val="Bibliography"/>
        <w:rPr>
          <w:sz w:val="18"/>
          <w:szCs w:val="18"/>
        </w:rPr>
      </w:pPr>
      <w:r w:rsidRPr="00FD6309">
        <w:rPr>
          <w:sz w:val="18"/>
          <w:szCs w:val="18"/>
        </w:rPr>
        <w:t xml:space="preserve">RITTERBUSCH, G. D., TEICHMANN, M. R. (2023): Defining the Metaverse: A Systematic Literature Review. IEEE Access, 11, 12368–12377. </w:t>
      </w:r>
    </w:p>
    <w:p w14:paraId="455752F4" w14:textId="77777777" w:rsidR="00FD6309" w:rsidRPr="00FD6309" w:rsidRDefault="00FD6309" w:rsidP="00FD6309">
      <w:pPr>
        <w:pStyle w:val="Bibliography"/>
        <w:rPr>
          <w:sz w:val="18"/>
          <w:szCs w:val="18"/>
        </w:rPr>
      </w:pPr>
      <w:r w:rsidRPr="00FD6309">
        <w:rPr>
          <w:sz w:val="18"/>
          <w:szCs w:val="18"/>
        </w:rPr>
        <w:t xml:space="preserve">RIVA, G. (2006): Virtual Reality, Wiley encyclopedia of biomedical engineering. In: Wiley encyclopedia of biomedical engineering. John Wiley, Hoboken. </w:t>
      </w:r>
    </w:p>
    <w:p w14:paraId="42163035" w14:textId="77777777" w:rsidR="00FD6309" w:rsidRPr="00FD6309" w:rsidRDefault="00FD6309" w:rsidP="00FD6309">
      <w:pPr>
        <w:pStyle w:val="Bibliography"/>
        <w:rPr>
          <w:sz w:val="18"/>
          <w:szCs w:val="18"/>
        </w:rPr>
      </w:pPr>
      <w:r w:rsidRPr="00FD6309">
        <w:rPr>
          <w:sz w:val="18"/>
          <w:szCs w:val="18"/>
        </w:rPr>
        <w:t xml:space="preserve">ROADTOVR (2023): Google Cardboard Archives, Road to VR, https://www.roadtovr.com/category/google-cardboard/ (11. 10. 2023). </w:t>
      </w:r>
    </w:p>
    <w:p w14:paraId="68444BBA" w14:textId="77777777" w:rsidR="00FD6309" w:rsidRPr="00FD6309" w:rsidRDefault="00FD6309" w:rsidP="00FD6309">
      <w:pPr>
        <w:pStyle w:val="Bibliography"/>
        <w:rPr>
          <w:sz w:val="18"/>
          <w:szCs w:val="18"/>
        </w:rPr>
      </w:pPr>
      <w:r w:rsidRPr="00FD6309">
        <w:rPr>
          <w:sz w:val="18"/>
          <w:szCs w:val="18"/>
        </w:rPr>
        <w:t xml:space="preserve">RZESZEWSKI, M., ORYLSKI, M. (2021): Usability of WebXR Visualizations in Urban Planning. ISPRS International Journal of Geo-Information, 11, 10, 721. </w:t>
      </w:r>
    </w:p>
    <w:p w14:paraId="1F19FCAF" w14:textId="77777777" w:rsidR="00FD6309" w:rsidRPr="00FD6309" w:rsidRDefault="00FD6309" w:rsidP="00FD6309">
      <w:pPr>
        <w:pStyle w:val="Bibliography"/>
        <w:rPr>
          <w:sz w:val="18"/>
          <w:szCs w:val="18"/>
        </w:rPr>
      </w:pPr>
      <w:r w:rsidRPr="00FD6309">
        <w:rPr>
          <w:sz w:val="18"/>
          <w:szCs w:val="18"/>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2FF7E72" w14:textId="77777777" w:rsidR="00FD6309" w:rsidRPr="00FD6309" w:rsidRDefault="00FD6309" w:rsidP="00FD6309">
      <w:pPr>
        <w:pStyle w:val="Bibliography"/>
        <w:rPr>
          <w:sz w:val="18"/>
          <w:szCs w:val="18"/>
        </w:rPr>
      </w:pPr>
      <w:r w:rsidRPr="00FD6309">
        <w:rPr>
          <w:sz w:val="18"/>
          <w:szCs w:val="18"/>
        </w:rPr>
        <w:t xml:space="preserve">SEGUIN, D. (2023): A collection of WebGL and WebGPU frameworks and libraries, Gist, https://gist.github.com/dmnsgn/76878ba6903cf15789b712464875cfdc (2. 11. 2023). </w:t>
      </w:r>
    </w:p>
    <w:p w14:paraId="5EA2B015" w14:textId="77777777" w:rsidR="00FD6309" w:rsidRPr="00FD6309" w:rsidRDefault="00FD6309" w:rsidP="00FD6309">
      <w:pPr>
        <w:pStyle w:val="Bibliography"/>
        <w:rPr>
          <w:sz w:val="18"/>
          <w:szCs w:val="18"/>
        </w:rPr>
      </w:pPr>
      <w:r w:rsidRPr="00FD6309">
        <w:rPr>
          <w:sz w:val="18"/>
          <w:szCs w:val="18"/>
        </w:rPr>
        <w:t xml:space="preserve">SEMMO, A., DÖLLNER, J. (2014): An Interaction Framework for Level-of-Abstraction Visualization of 3D Geovirtual Environments. </w:t>
      </w:r>
    </w:p>
    <w:p w14:paraId="2249F936" w14:textId="77777777" w:rsidR="00FD6309" w:rsidRPr="00FD6309" w:rsidRDefault="00FD6309" w:rsidP="00FD6309">
      <w:pPr>
        <w:pStyle w:val="Bibliography"/>
        <w:rPr>
          <w:sz w:val="18"/>
          <w:szCs w:val="18"/>
        </w:rPr>
      </w:pPr>
      <w:r w:rsidRPr="00FD6309">
        <w:rPr>
          <w:sz w:val="18"/>
          <w:szCs w:val="18"/>
        </w:rPr>
        <w:t xml:space="preserve">SERMET, Y., DEMIR, I. (2021): GeospatialVR: A web-based virtual reality framework for collaborative environmental simulations. Computers &amp; Geosciences, 159, 105010. </w:t>
      </w:r>
    </w:p>
    <w:p w14:paraId="0AEA4F75" w14:textId="77777777" w:rsidR="00FD6309" w:rsidRPr="00FD6309" w:rsidRDefault="00FD6309" w:rsidP="00FD6309">
      <w:pPr>
        <w:pStyle w:val="Bibliography"/>
        <w:rPr>
          <w:sz w:val="18"/>
          <w:szCs w:val="18"/>
        </w:rPr>
      </w:pPr>
      <w:r w:rsidRPr="00FD6309">
        <w:rPr>
          <w:sz w:val="18"/>
          <w:szCs w:val="18"/>
        </w:rPr>
        <w:t xml:space="preserve">SHERIF, T. (2018): The WebGL Graphics Pipeline, https://tsherif.github.io/webgl-presentation/#/13 (17. 9. 2023). </w:t>
      </w:r>
    </w:p>
    <w:p w14:paraId="59F6EFE1" w14:textId="77777777" w:rsidR="00FD6309" w:rsidRPr="00FD6309" w:rsidRDefault="00FD6309" w:rsidP="00FD6309">
      <w:pPr>
        <w:pStyle w:val="Bibliography"/>
        <w:rPr>
          <w:sz w:val="18"/>
          <w:szCs w:val="18"/>
        </w:rPr>
      </w:pPr>
      <w:r w:rsidRPr="00FD6309">
        <w:rPr>
          <w:sz w:val="18"/>
          <w:szCs w:val="18"/>
        </w:rPr>
        <w:t xml:space="preserve">SHERMAN, W. R., CRAIG, A. B. (2019): Understanding virtual reality: interface, application, and design. Morgan Kaufmann, Cambridge, MA. </w:t>
      </w:r>
    </w:p>
    <w:p w14:paraId="715D634D" w14:textId="77777777" w:rsidR="00FD6309" w:rsidRPr="00FD6309" w:rsidRDefault="00FD6309" w:rsidP="00FD6309">
      <w:pPr>
        <w:pStyle w:val="Bibliography"/>
        <w:rPr>
          <w:sz w:val="18"/>
          <w:szCs w:val="18"/>
        </w:rPr>
      </w:pPr>
      <w:r w:rsidRPr="00FD6309">
        <w:rPr>
          <w:sz w:val="18"/>
          <w:szCs w:val="18"/>
        </w:rPr>
        <w:t xml:space="preserve">SLOCUM, T. A. ed. (2014): Thematic cartography and geovisualization. Pearson Education, Harlow. </w:t>
      </w:r>
    </w:p>
    <w:p w14:paraId="26B775A3" w14:textId="77777777" w:rsidR="00FD6309" w:rsidRPr="00FD6309" w:rsidRDefault="00FD6309" w:rsidP="00FD6309">
      <w:pPr>
        <w:pStyle w:val="Bibliography"/>
        <w:rPr>
          <w:sz w:val="18"/>
          <w:szCs w:val="18"/>
        </w:rPr>
      </w:pPr>
      <w:r w:rsidRPr="00FD6309">
        <w:rPr>
          <w:sz w:val="18"/>
          <w:szCs w:val="18"/>
        </w:rPr>
        <w:t xml:space="preserve">SOMMERVILLE, I. (2016): Software engineering. Pearson, Boston Munich. </w:t>
      </w:r>
    </w:p>
    <w:p w14:paraId="6728C102" w14:textId="77777777" w:rsidR="00FD6309" w:rsidRPr="00FD6309" w:rsidRDefault="00FD6309" w:rsidP="00FD6309">
      <w:pPr>
        <w:pStyle w:val="Bibliography"/>
        <w:rPr>
          <w:sz w:val="18"/>
          <w:szCs w:val="18"/>
        </w:rPr>
      </w:pPr>
      <w:r w:rsidRPr="00FD6309">
        <w:rPr>
          <w:sz w:val="18"/>
          <w:szCs w:val="18"/>
        </w:rPr>
        <w:t xml:space="preserve">STACHON, Z., KUBICEK, P., HERMAN, L. (2020): Virtual and Immersive Environments. Geographic Information Science &amp; Technology Body of Knowledge, Q3, 2020. </w:t>
      </w:r>
    </w:p>
    <w:p w14:paraId="21815EEB" w14:textId="77777777" w:rsidR="00FD6309" w:rsidRPr="00FD6309" w:rsidRDefault="00FD6309" w:rsidP="00FD6309">
      <w:pPr>
        <w:pStyle w:val="Bibliography"/>
        <w:rPr>
          <w:sz w:val="18"/>
          <w:szCs w:val="18"/>
        </w:rPr>
      </w:pPr>
      <w:r w:rsidRPr="00FD6309">
        <w:rPr>
          <w:sz w:val="18"/>
          <w:szCs w:val="18"/>
        </w:rPr>
        <w:t xml:space="preserve">STAPLEY, L. (2022): Implementation ECS Framework + Behavior Tree For Fighting Game AI - Knowledge base, Cocos Forums, https://discuss.cocos2d-x.org/t/implementation-ecs-framework-behavior-tree-for-fighting-game-ai/56409 (29. 10. 2023). </w:t>
      </w:r>
    </w:p>
    <w:p w14:paraId="7B231424" w14:textId="77777777" w:rsidR="00FD6309" w:rsidRPr="00FD6309" w:rsidRDefault="00FD6309" w:rsidP="00FD6309">
      <w:pPr>
        <w:pStyle w:val="Bibliography"/>
        <w:rPr>
          <w:sz w:val="18"/>
          <w:szCs w:val="18"/>
        </w:rPr>
      </w:pPr>
      <w:r w:rsidRPr="00FD6309">
        <w:rPr>
          <w:sz w:val="18"/>
          <w:szCs w:val="18"/>
        </w:rPr>
        <w:t xml:space="preserve">STATCOUNTER (2023): Browser Market Share Worldwide, StatCounter Global Stats, https://gs.statcounter.com/browser-market-share (31. 1. 2023). </w:t>
      </w:r>
    </w:p>
    <w:p w14:paraId="0BC8A0D1" w14:textId="77777777" w:rsidR="00FD6309" w:rsidRPr="00FD6309" w:rsidRDefault="00FD6309" w:rsidP="00FD6309">
      <w:pPr>
        <w:pStyle w:val="Bibliography"/>
        <w:rPr>
          <w:sz w:val="18"/>
          <w:szCs w:val="18"/>
        </w:rPr>
      </w:pPr>
      <w:r w:rsidRPr="00FD6309">
        <w:rPr>
          <w:sz w:val="18"/>
          <w:szCs w:val="18"/>
        </w:rPr>
        <w:t xml:space="preserve">TAKLE (2022): VR by the numbers - HMD specs comparison, thevirtualreport.biz, https://www.thevirtualreport.biz/data-and-research/65085/vr-by-the-numbers-hmd-specs-comparison/ (29. 8. 2023). </w:t>
      </w:r>
    </w:p>
    <w:p w14:paraId="2ACE2F98" w14:textId="77777777" w:rsidR="00FD6309" w:rsidRPr="00FD6309" w:rsidRDefault="00FD6309" w:rsidP="00FD6309">
      <w:pPr>
        <w:pStyle w:val="Bibliography"/>
        <w:rPr>
          <w:sz w:val="18"/>
          <w:szCs w:val="18"/>
        </w:rPr>
      </w:pPr>
      <w:r w:rsidRPr="00FD6309">
        <w:rPr>
          <w:sz w:val="18"/>
          <w:szCs w:val="18"/>
        </w:rPr>
        <w:t xml:space="preserve">THREE.JS CONTRIBUTORS (2023a): Camera – three.js docs, https://threejs.org/docs/#api/en/cameras/Camera (21. 9. 2023). </w:t>
      </w:r>
    </w:p>
    <w:p w14:paraId="4304A080" w14:textId="77777777" w:rsidR="00FD6309" w:rsidRPr="00FD6309" w:rsidRDefault="00FD6309" w:rsidP="00FD6309">
      <w:pPr>
        <w:pStyle w:val="Bibliography"/>
        <w:rPr>
          <w:sz w:val="18"/>
          <w:szCs w:val="18"/>
        </w:rPr>
      </w:pPr>
      <w:r w:rsidRPr="00FD6309">
        <w:rPr>
          <w:sz w:val="18"/>
          <w:szCs w:val="18"/>
        </w:rPr>
        <w:lastRenderedPageBreak/>
        <w:t xml:space="preserve">THREE.JS CONTRIBUTORS (2023b): Lights - three.js manual, https://threejs.org/manual/#en/lights (17. 10. 2023). </w:t>
      </w:r>
    </w:p>
    <w:p w14:paraId="238E36E1" w14:textId="77777777" w:rsidR="00FD6309" w:rsidRPr="00FD6309" w:rsidRDefault="00FD6309" w:rsidP="00FD6309">
      <w:pPr>
        <w:pStyle w:val="Bibliography"/>
        <w:rPr>
          <w:sz w:val="18"/>
          <w:szCs w:val="18"/>
        </w:rPr>
      </w:pPr>
      <w:r w:rsidRPr="00FD6309">
        <w:rPr>
          <w:sz w:val="18"/>
          <w:szCs w:val="18"/>
        </w:rPr>
        <w:t xml:space="preserve">THREE.JS CONTRIBUTORS (2023c): Scene – three.js docs, https://threejs.org/docs/#api/en/scenes/Scene (21. 9. 2023). </w:t>
      </w:r>
    </w:p>
    <w:p w14:paraId="21DC0A31" w14:textId="77777777" w:rsidR="00FD6309" w:rsidRPr="00FD6309" w:rsidRDefault="00FD6309" w:rsidP="00FD6309">
      <w:pPr>
        <w:pStyle w:val="Bibliography"/>
        <w:rPr>
          <w:sz w:val="18"/>
          <w:szCs w:val="18"/>
        </w:rPr>
      </w:pPr>
      <w:r w:rsidRPr="00FD6309">
        <w:rPr>
          <w:sz w:val="18"/>
          <w:szCs w:val="18"/>
        </w:rPr>
        <w:t xml:space="preserve">THREE.JS CONTRIBUTORS (2023d): Shadows - three.js manual, https://threejs.org/manual/#en/shadows (18. 10. 2023). </w:t>
      </w:r>
    </w:p>
    <w:p w14:paraId="117FB2F9" w14:textId="77777777" w:rsidR="00FD6309" w:rsidRPr="00FD6309" w:rsidRDefault="00FD6309" w:rsidP="00FD6309">
      <w:pPr>
        <w:pStyle w:val="Bibliography"/>
        <w:rPr>
          <w:sz w:val="18"/>
          <w:szCs w:val="18"/>
        </w:rPr>
      </w:pPr>
      <w:r w:rsidRPr="00FD6309">
        <w:rPr>
          <w:sz w:val="18"/>
          <w:szCs w:val="18"/>
        </w:rPr>
        <w:t xml:space="preserve">THREE.JS CONTRIBUTORS (2023e): Textures - three.js manual, https://threejs.org/manual/#en/textures#memory (15. 10. 2023). </w:t>
      </w:r>
    </w:p>
    <w:p w14:paraId="6B01C4A2" w14:textId="77777777" w:rsidR="00FD6309" w:rsidRPr="00FD6309" w:rsidRDefault="00FD6309" w:rsidP="00FD6309">
      <w:pPr>
        <w:pStyle w:val="Bibliography"/>
        <w:rPr>
          <w:sz w:val="18"/>
          <w:szCs w:val="18"/>
        </w:rPr>
      </w:pPr>
      <w:r w:rsidRPr="00FD6309">
        <w:rPr>
          <w:sz w:val="18"/>
          <w:szCs w:val="18"/>
        </w:rPr>
        <w:t xml:space="preserve">THREE.JS CONTRIBUTORS (2023f): VR - three.js manual, https://threejs.org/manual/#en/webxr-basics (5. 11. 2023). </w:t>
      </w:r>
    </w:p>
    <w:p w14:paraId="3DE17450" w14:textId="77777777" w:rsidR="00FD6309" w:rsidRPr="00FD6309" w:rsidRDefault="00FD6309" w:rsidP="00FD6309">
      <w:pPr>
        <w:pStyle w:val="Bibliography"/>
        <w:rPr>
          <w:sz w:val="18"/>
          <w:szCs w:val="18"/>
        </w:rPr>
      </w:pPr>
      <w:r w:rsidRPr="00FD6309">
        <w:rPr>
          <w:sz w:val="18"/>
          <w:szCs w:val="18"/>
        </w:rPr>
        <w:t xml:space="preserve">UGWITZ, P., STACHOŇ, Z., KUBICEK, P. (2021): Building a virtual cartographic museum. Abstracts of the ICA, 3, 1–1. </w:t>
      </w:r>
    </w:p>
    <w:p w14:paraId="0D37E57A" w14:textId="77777777" w:rsidR="00FD6309" w:rsidRPr="00FD6309" w:rsidRDefault="00FD6309" w:rsidP="00FD6309">
      <w:pPr>
        <w:pStyle w:val="Bibliography"/>
        <w:rPr>
          <w:sz w:val="18"/>
          <w:szCs w:val="18"/>
        </w:rPr>
      </w:pPr>
      <w:r w:rsidRPr="00FD6309">
        <w:rPr>
          <w:sz w:val="18"/>
          <w:szCs w:val="18"/>
        </w:rPr>
        <w:t xml:space="preserve">UNITY (2022): Unity - Manual: Types of light, https://docs.unity3d.com/Manual/Lighting.html (17. 10. 2023). </w:t>
      </w:r>
    </w:p>
    <w:p w14:paraId="346B2694" w14:textId="77777777" w:rsidR="00FD6309" w:rsidRPr="00FD6309" w:rsidRDefault="00FD6309" w:rsidP="00FD6309">
      <w:pPr>
        <w:pStyle w:val="Bibliography"/>
        <w:rPr>
          <w:sz w:val="18"/>
          <w:szCs w:val="18"/>
        </w:rPr>
      </w:pPr>
      <w:r w:rsidRPr="00FD6309">
        <w:rPr>
          <w:sz w:val="18"/>
          <w:szCs w:val="18"/>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0DB3CA85" w14:textId="77777777" w:rsidR="00FD6309" w:rsidRPr="00FD6309" w:rsidRDefault="00FD6309" w:rsidP="00FD6309">
      <w:pPr>
        <w:pStyle w:val="Bibliography"/>
        <w:rPr>
          <w:sz w:val="18"/>
          <w:szCs w:val="18"/>
        </w:rPr>
      </w:pPr>
      <w:r w:rsidRPr="00FD6309">
        <w:rPr>
          <w:sz w:val="18"/>
          <w:szCs w:val="18"/>
        </w:rPr>
        <w:t xml:space="preserve">VR Map: Putting OpenStreetMap Data Into a WebVR World Simple GeoData Visualization with A-Frame (2019): </w:t>
      </w:r>
    </w:p>
    <w:p w14:paraId="456D001F" w14:textId="77777777" w:rsidR="00FD6309" w:rsidRPr="00FD6309" w:rsidRDefault="00FD6309" w:rsidP="00FD6309">
      <w:pPr>
        <w:pStyle w:val="Bibliography"/>
        <w:rPr>
          <w:sz w:val="18"/>
          <w:szCs w:val="18"/>
        </w:rPr>
      </w:pPr>
      <w:r w:rsidRPr="00FD6309">
        <w:rPr>
          <w:sz w:val="18"/>
          <w:szCs w:val="18"/>
        </w:rPr>
        <w:t xml:space="preserve">W3C (2023): Immersive Web Developer Home, https://immersiveweb.dev/ (31. 1. 2023). </w:t>
      </w:r>
    </w:p>
    <w:p w14:paraId="01AA7AC2" w14:textId="77777777" w:rsidR="00FD6309" w:rsidRPr="00FD6309" w:rsidRDefault="00FD6309" w:rsidP="00FD6309">
      <w:pPr>
        <w:pStyle w:val="Bibliography"/>
        <w:rPr>
          <w:sz w:val="18"/>
          <w:szCs w:val="18"/>
        </w:rPr>
      </w:pPr>
      <w:r w:rsidRPr="00FD6309">
        <w:rPr>
          <w:sz w:val="18"/>
          <w:szCs w:val="18"/>
        </w:rPr>
        <w:t xml:space="preserve">W3SCHOOLS (2023): What is HTML DOM, https://www.w3schools.com/whatis/whatis_htmldom.asp (29. 8. 2023). </w:t>
      </w:r>
    </w:p>
    <w:p w14:paraId="0434219F" w14:textId="77777777" w:rsidR="00FD6309" w:rsidRPr="00FD6309" w:rsidRDefault="00FD6309" w:rsidP="00FD6309">
      <w:pPr>
        <w:pStyle w:val="Bibliography"/>
        <w:rPr>
          <w:sz w:val="18"/>
          <w:szCs w:val="18"/>
        </w:rPr>
      </w:pPr>
      <w:r w:rsidRPr="00FD6309">
        <w:rPr>
          <w:sz w:val="18"/>
          <w:szCs w:val="18"/>
        </w:rPr>
        <w:t xml:space="preserve">ŽÁRA, J., BENEŠ, B., FELKEL, P. (2005): Moderní počítačová grafika. Computer Press. </w:t>
      </w:r>
    </w:p>
    <w:p w14:paraId="5EFA8CA1" w14:textId="77777777" w:rsidR="00FD6309" w:rsidRPr="00FD6309" w:rsidRDefault="00FD6309" w:rsidP="00FD6309">
      <w:pPr>
        <w:pStyle w:val="Bibliography"/>
        <w:rPr>
          <w:sz w:val="18"/>
          <w:szCs w:val="18"/>
        </w:rPr>
      </w:pPr>
      <w:r w:rsidRPr="00FD6309">
        <w:rPr>
          <w:sz w:val="18"/>
          <w:szCs w:val="18"/>
        </w:rPr>
        <w:t xml:space="preserve">ZHAO, J., WALLGRÜN, J. O., LAFEMINA, P. C., NORMANDEAU, J., KLIPPEL, A. (2019): Harnessing the power of immersive virtual reality - visualization and analysis of 3D earth science data sets. Geo-spatial Information Science, 4, 22, 237–250. </w:t>
      </w:r>
    </w:p>
    <w:p w14:paraId="4CE5B2D5" w14:textId="64B2AAB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7DF37" w14:textId="77777777" w:rsidR="00291326" w:rsidRDefault="00291326" w:rsidP="0057088F">
      <w:pPr>
        <w:spacing w:after="0" w:line="240" w:lineRule="auto"/>
      </w:pPr>
      <w:r>
        <w:separator/>
      </w:r>
    </w:p>
  </w:endnote>
  <w:endnote w:type="continuationSeparator" w:id="0">
    <w:p w14:paraId="74D37678" w14:textId="77777777" w:rsidR="00291326" w:rsidRDefault="0029132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A4C18" w14:textId="77777777" w:rsidR="00291326" w:rsidRDefault="00291326" w:rsidP="0057088F">
      <w:pPr>
        <w:spacing w:after="0" w:line="240" w:lineRule="auto"/>
      </w:pPr>
      <w:r>
        <w:separator/>
      </w:r>
    </w:p>
  </w:footnote>
  <w:footnote w:type="continuationSeparator" w:id="0">
    <w:p w14:paraId="2C9E7E07" w14:textId="77777777" w:rsidR="00291326" w:rsidRDefault="00291326"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yperlink" Target="https://developers.google.com/maps/documentation/tile/use-renderer"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14430</TotalTime>
  <Pages>82</Pages>
  <Words>72908</Words>
  <Characters>415581</Characters>
  <Application>Microsoft Office Word</Application>
  <DocSecurity>0</DocSecurity>
  <Lines>3463</Lines>
  <Paragraphs>975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170</cp:revision>
  <cp:lastPrinted>2023-11-02T09:14:00Z</cp:lastPrinted>
  <dcterms:created xsi:type="dcterms:W3CDTF">2023-08-27T13:40:00Z</dcterms:created>
  <dcterms:modified xsi:type="dcterms:W3CDTF">2023-11-20T19:24:00Z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id="PqgTaN4B"/&gt;&lt;style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