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5949A6A"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0D4A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zdACdUPz/icViEH44","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15AACB53"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030F59E"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0D4A30">
        <w:instrText xml:space="preserve"> ADDIN ZOTERO_ITEM CSL_CITATION {"citationID":"3CtlPLsy","properties":{"formattedCitation":"(Coltekin et al. 2020)","plainCitation":"(Coltekin et al. 2020)","noteIndex":0},"citationItems":[{"id":"zdACdUPz/nwTeYIQE","uris":["http://zotero.org/groups/4599106/items/F54Y7ICM"],"itemData":{"id":"9DyV48Zt/oRbg8WmZ","type":"article-journal","abstract":"This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E8FE64C"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F31243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643C8">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C7D7BA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386697E"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0D4A30">
        <w:instrText xml:space="preserve"> ADDIN ZOTERO_ITEM CSL_CITATION {"citationID":"1qIlQgrk","properties":{"formattedCitation":"(Coltekin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340E4A1"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5</w:t>
      </w:r>
      <w:r w:rsidRPr="001F6849">
        <w:fldChar w:fldCharType="end"/>
      </w:r>
      <w:r w:rsidRPr="001F6849">
        <w:t xml:space="preserve"> Dělení HMD, zdroj: </w:t>
      </w:r>
      <w:r w:rsidRPr="001F6849">
        <w:fldChar w:fldCharType="begin"/>
      </w:r>
      <w:r w:rsidR="000D4A30">
        <w:instrText xml:space="preserve"> ADDIN ZOTERO_ITEM CSL_CITATION {"citationID":"o3pU5io5","properties":{"formattedCitation":"(Coltekin et al. 2020)","plainCitation":"(Coltekin et al. 2020)","noteIndex":0},"citationItems":[{"id":"zdACdUPz/nwTeYIQE","uris":["http://zotero.org/groups/4599106/items/F54Y7ICM"],"itemData":{"id":"9DyV48Zt/oRbg8WmZ","type":"article-journal","abstract":"This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34C155D"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0D4A30">
        <w:instrText xml:space="preserve"> ADDIN ZOTERO_ITEM CSL_CITATION {"citationID":"Vvs5N4QI","properties":{"formattedCitation":"(Coltekin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E52C4D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E6BF832">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F31EBC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643C8">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13F8518" w:rsidR="001100A3" w:rsidRDefault="001100A3" w:rsidP="001100A3">
      <w:pPr>
        <w:pStyle w:val="Caption"/>
      </w:pPr>
      <w:r>
        <w:t xml:space="preserve">Obr. </w:t>
      </w:r>
      <w:r>
        <w:fldChar w:fldCharType="begin"/>
      </w:r>
      <w:r>
        <w:instrText xml:space="preserve"> SEQ Obr. \* ARABIC </w:instrText>
      </w:r>
      <w:r>
        <w:fldChar w:fldCharType="separate"/>
      </w:r>
      <w:r w:rsidR="00D643C8">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B883FC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143989E6">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A1A863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2FA161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0D806506" w:rsidR="00AB45B4" w:rsidRDefault="00AB45B4" w:rsidP="00331DCE">
      <w:pPr>
        <w:pStyle w:val="Normlnprvnodsazen"/>
      </w:pPr>
      <w:r w:rsidRPr="001F6849">
        <w:t xml:space="preserve">Jako důležitou problematiku zmiňuje </w:t>
      </w:r>
      <w:r w:rsidRPr="001F6849">
        <w:fldChar w:fldCharType="begin"/>
      </w:r>
      <w:r w:rsidR="000D4A30">
        <w:instrText xml:space="preserve"> ADDIN ZOTERO_ITEM CSL_CITATION {"citationID":"pyYXfhhk","properties":{"formattedCitation":"(Coltekin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0D4A30">
        <w:instrText xml:space="preserve"> ADDIN ZOTERO_ITEM CSL_CITATION {"citationID":"cz6cyLsT","properties":{"formattedCitation":"(Coltekin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21F76DA2" w:rsidR="00B2682C" w:rsidRPr="001F6849" w:rsidRDefault="00B2682C" w:rsidP="00B2682C">
      <w:pPr>
        <w:pStyle w:val="Caption"/>
      </w:pPr>
      <w:r>
        <w:t xml:space="preserve">Obr. </w:t>
      </w:r>
      <w:r>
        <w:fldChar w:fldCharType="begin"/>
      </w:r>
      <w:r>
        <w:instrText xml:space="preserve"> SEQ Obr. \* ARABIC </w:instrText>
      </w:r>
      <w:r>
        <w:fldChar w:fldCharType="separate"/>
      </w:r>
      <w:r w:rsidR="00D643C8">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F53D003"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0D4A30">
        <w:instrText xml:space="preserve"> ADDIN ZOTERO_ITEM CSL_CITATION {"citationID":"Qk91xJhn","properties":{"formattedCitation":"(Coltekin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3B5FCFC8" w:rsidR="008812DD" w:rsidRDefault="00EE12F5" w:rsidP="00EE12F5">
      <w:pPr>
        <w:pStyle w:val="Caption"/>
      </w:pPr>
      <w:r>
        <w:t xml:space="preserve">Obr. </w:t>
      </w:r>
      <w:r>
        <w:fldChar w:fldCharType="begin"/>
      </w:r>
      <w:r>
        <w:instrText xml:space="preserve"> SEQ Obr. \* ARABIC </w:instrText>
      </w:r>
      <w:r>
        <w:fldChar w:fldCharType="separate"/>
      </w:r>
      <w:r w:rsidR="00D643C8">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6E067B9D"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643C8">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F37631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643C8">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303AD9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643C8">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 xml:space="preserve">usnadňuje tvorbu, úpravu a </w:t>
      </w:r>
      <w:r w:rsidR="00883CEB" w:rsidRPr="00883CEB">
        <w:lastRenderedPageBreak/>
        <w:t>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1CEA30FF"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sidR="00D643C8">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A7F843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643C8">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B7AC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299AC12" w:rsidR="00637A27" w:rsidRPr="00637A27" w:rsidRDefault="00637A27" w:rsidP="00637A27">
      <w:pPr>
        <w:pStyle w:val="Caption"/>
      </w:pPr>
      <w:r>
        <w:t xml:space="preserve">Obr. </w:t>
      </w:r>
      <w:r>
        <w:fldChar w:fldCharType="begin"/>
      </w:r>
      <w:r>
        <w:instrText xml:space="preserve"> SEQ Obr. \* ARABIC </w:instrText>
      </w:r>
      <w:r>
        <w:fldChar w:fldCharType="separate"/>
      </w:r>
      <w:r w:rsidR="00D643C8">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033709A"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77777777" w:rsidR="0059450E" w:rsidRDefault="0059450E" w:rsidP="002C3EA4">
      <w:pPr>
        <w:pStyle w:val="Normlnprvnodsazen"/>
        <w:ind w:firstLine="0"/>
        <w:rPr>
          <w:b/>
          <w:bCs/>
        </w:rPr>
      </w:pPr>
    </w:p>
    <w:p w14:paraId="4026893D" w14:textId="5328154B" w:rsidR="002C3EA4" w:rsidRDefault="002C3EA4" w:rsidP="002C3EA4">
      <w:pPr>
        <w:pStyle w:val="Normlnprvnodsazen"/>
        <w:ind w:firstLine="0"/>
        <w:rPr>
          <w:lang w:eastAsia="en-US"/>
        </w:rPr>
      </w:pP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5"/>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3"/>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76100DF0" w14:textId="77777777" w:rsidR="005B6BC8" w:rsidRDefault="005B6BC8" w:rsidP="005B6BC8">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w:t>
      </w:r>
    </w:p>
    <w:p w14:paraId="7041AC0D" w14:textId="3F1D23FC" w:rsidR="000333F9" w:rsidRPr="00BA1E69" w:rsidRDefault="005B6BC8" w:rsidP="00BA1E69">
      <w:pPr>
        <w:pStyle w:val="Normlnprvnodsazen"/>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 </w:t>
      </w:r>
      <w:r>
        <w:lastRenderedPageBreak/>
        <w:t xml:space="preserve">Jedná se o desktopový editor a webový </w:t>
      </w:r>
      <w:proofErr w:type="spellStart"/>
      <w:r>
        <w:t>javascriptový</w:t>
      </w:r>
      <w:proofErr w:type="spellEnd"/>
      <w:r>
        <w:t xml:space="preserve"> runtime. </w:t>
      </w:r>
      <w:proofErr w:type="spellStart"/>
      <w:r>
        <w:t>Wonderland</w:t>
      </w:r>
      <w:proofErr w:type="spellEnd"/>
      <w:r>
        <w:t xml:space="preserve"> </w:t>
      </w:r>
      <w:proofErr w:type="spellStart"/>
      <w:r>
        <w:t>engine</w:t>
      </w:r>
      <w:proofErr w:type="spellEnd"/>
      <w:r>
        <w:t xml:space="preserve"> je vyvinut především pro tvorbu </w:t>
      </w:r>
      <w:proofErr w:type="gramStart"/>
      <w:r>
        <w:t>3D</w:t>
      </w:r>
      <w:proofErr w:type="gramEnd"/>
      <w:r>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20FE181D" w14:textId="6477D86E" w:rsidR="000333F9" w:rsidRDefault="000333F9" w:rsidP="000333F9">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w:t>
      </w:r>
      <w:r w:rsidR="006D4E47" w:rsidRPr="008F062B">
        <w:t xml:space="preserve">se o </w:t>
      </w:r>
      <w:r w:rsidR="00897D31" w:rsidRPr="008F062B">
        <w:t xml:space="preserve">velice populární knihovnu (více nežli 1.1 mil. instalací skrze </w:t>
      </w:r>
      <w:proofErr w:type="spellStart"/>
      <w:r w:rsidR="00897D31" w:rsidRPr="008F062B">
        <w:t>npm</w:t>
      </w:r>
      <w:proofErr w:type="spellEnd"/>
      <w:r w:rsidR="00897D31" w:rsidRPr="008F062B">
        <w:t xml:space="preserve">),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tohoto důvodu je three.js de-facto standard pro renderování 3D 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w:t>
      </w:r>
      <w:proofErr w:type="gramStart"/>
      <w:r w:rsidR="00897D31" w:rsidRPr="008F062B">
        <w:t>vytváří</w:t>
      </w:r>
      <w:proofErr w:type="gramEnd"/>
      <w:r w:rsidR="00897D31" w:rsidRPr="008F062B">
        <w:t xml:space="preserve">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w:t>
      </w:r>
      <w:proofErr w:type="spellStart"/>
      <w:r w:rsidR="009D3674">
        <w:t>React</w:t>
      </w:r>
      <w:proofErr w:type="spellEnd"/>
      <w:r w:rsidR="009D3674">
        <w:t xml:space="preserve"> </w:t>
      </w:r>
      <w:proofErr w:type="spellStart"/>
      <w:r w:rsidR="009D3674">
        <w:t>Three</w:t>
      </w:r>
      <w:proofErr w:type="spellEnd"/>
      <w:r w:rsidR="009D3674">
        <w:t xml:space="preserve"> </w:t>
      </w:r>
      <w:proofErr w:type="spellStart"/>
      <w:r w:rsidR="009D3674">
        <w:t>Fiber</w:t>
      </w:r>
      <w:proofErr w:type="spellEnd"/>
      <w:r w:rsidR="009D3674">
        <w:t>)</w:t>
      </w:r>
      <w:r w:rsidRPr="008F062B">
        <w:t xml:space="preserve"> –</w:t>
      </w:r>
      <w:r w:rsidR="00CA4B60">
        <w:t xml:space="preserve"> Knihovna pro tvorbu interaktivních </w:t>
      </w:r>
      <w:proofErr w:type="gramStart"/>
      <w:r w:rsidR="00CA4B60">
        <w:t>3D</w:t>
      </w:r>
      <w:proofErr w:type="gramEnd"/>
      <w:r w:rsidR="00CA4B60">
        <w:t xml:space="preserve"> uživatelských rozhraní pomocí frameworku </w:t>
      </w:r>
      <w:proofErr w:type="spellStart"/>
      <w:r w:rsidR="00CA4B60">
        <w:t>React</w:t>
      </w:r>
      <w:proofErr w:type="spellEnd"/>
      <w:r w:rsidR="00CA4B60">
        <w:t xml:space="preserve"> JS. </w:t>
      </w:r>
    </w:p>
    <w:p w14:paraId="5403EACD" w14:textId="4E99E97B" w:rsidR="00CA4B60" w:rsidRDefault="00CA4B60" w:rsidP="00CA4B60">
      <w:pPr>
        <w:pStyle w:val="ListParagraph"/>
        <w:numPr>
          <w:ilvl w:val="0"/>
          <w:numId w:val="55"/>
        </w:numPr>
      </w:pPr>
      <w:r>
        <w:rPr>
          <w:b/>
          <w:bCs/>
        </w:rPr>
        <w:t>A-</w:t>
      </w:r>
      <w:proofErr w:type="spellStart"/>
      <w:r>
        <w:rPr>
          <w:b/>
          <w:bCs/>
        </w:rPr>
        <w:t>frame</w:t>
      </w:r>
      <w:proofErr w:type="spellEnd"/>
      <w:r w:rsidR="00897D31" w:rsidRPr="008F062B">
        <w:t xml:space="preserve"> – </w:t>
      </w:r>
      <w:r>
        <w:t>Deklarativní systém pro tvorbu virtuálních prostředí a integraci s </w:t>
      </w:r>
      <w:proofErr w:type="spellStart"/>
      <w:r>
        <w:t>WebXR</w:t>
      </w:r>
      <w:proofErr w:type="spellEnd"/>
      <w:r>
        <w:t xml:space="preserve">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lastRenderedPageBreak/>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20C15225" w14:textId="494449D3" w:rsidR="009D3674" w:rsidRPr="00606C54" w:rsidRDefault="00DA7E52" w:rsidP="00CA4B60">
      <w:pPr>
        <w:pStyle w:val="ListParagraph"/>
        <w:numPr>
          <w:ilvl w:val="0"/>
          <w:numId w:val="55"/>
        </w:numPr>
        <w:rPr>
          <w:highlight w:val="yellow"/>
        </w:rPr>
      </w:pPr>
      <w:r>
        <w:t>Geoprostorové informace -</w:t>
      </w:r>
      <w:r>
        <w:rPr>
          <w:b/>
          <w:bCs/>
        </w:rPr>
        <w:t xml:space="preserve"> </w:t>
      </w:r>
      <w:r w:rsidR="00B75120" w:rsidRPr="00CA4B60">
        <w:rPr>
          <w:b/>
          <w:bCs/>
        </w:rPr>
        <w:t>qgis2three.js</w:t>
      </w:r>
      <w:r w:rsidR="00B75120" w:rsidRPr="008F062B">
        <w:t xml:space="preserve"> plugin</w:t>
      </w:r>
      <w:r w:rsidR="00B75120" w:rsidRPr="00CA4B60">
        <w:rPr>
          <w:b/>
          <w:bCs/>
        </w:rPr>
        <w:t xml:space="preserve">, </w:t>
      </w:r>
      <w:proofErr w:type="spellStart"/>
      <w:proofErr w:type="gramStart"/>
      <w:r w:rsidR="00897D31" w:rsidRPr="00CA4B60">
        <w:rPr>
          <w:b/>
          <w:bCs/>
        </w:rPr>
        <w:t>ITowns</w:t>
      </w:r>
      <w:proofErr w:type="spellEnd"/>
      <w:proofErr w:type="gramEnd"/>
      <w:r w:rsidR="00897D31" w:rsidRPr="008F062B">
        <w:t xml:space="preserve"> popř. </w:t>
      </w:r>
      <w:r w:rsidR="00897D31" w:rsidRPr="00CA4B60">
        <w:rPr>
          <w:b/>
          <w:bCs/>
        </w:rPr>
        <w:t>3dbag-viewer</w:t>
      </w:r>
      <w:r w:rsidR="00897D31" w:rsidRPr="008F062B">
        <w:t xml:space="preserve"> aj</w:t>
      </w:r>
      <w:r w:rsidR="00397AC6">
        <w:t xml:space="preserve"> </w:t>
      </w:r>
      <w:r w:rsidR="00397AC6" w:rsidRPr="00606C54">
        <w:rPr>
          <w:highlight w:val="yellow"/>
        </w:rPr>
        <w:t>(</w:t>
      </w:r>
      <w:r w:rsidR="00397AC6" w:rsidRPr="00606C54">
        <w:rPr>
          <w:highlight w:val="yellow"/>
          <w:lang w:val="en-US"/>
        </w:rPr>
        <w:t xml:space="preserve">#TODO – </w:t>
      </w:r>
      <w:proofErr w:type="spellStart"/>
      <w:r w:rsidR="00397AC6" w:rsidRPr="00606C54">
        <w:rPr>
          <w:highlight w:val="yellow"/>
          <w:lang w:val="en-US"/>
        </w:rPr>
        <w:t>projít</w:t>
      </w:r>
      <w:proofErr w:type="spellEnd"/>
      <w:r w:rsidR="00397AC6" w:rsidRPr="00606C54">
        <w:rPr>
          <w:highlight w:val="yellow"/>
          <w:lang w:val="en-US"/>
        </w:rPr>
        <w:t xml:space="preserve"> </w:t>
      </w:r>
      <w:proofErr w:type="spellStart"/>
      <w:r w:rsidR="00397AC6" w:rsidRPr="00606C54">
        <w:rPr>
          <w:highlight w:val="yellow"/>
          <w:lang w:val="en-US"/>
        </w:rPr>
        <w:t>github</w:t>
      </w:r>
      <w:proofErr w:type="spellEnd"/>
      <w:r w:rsidR="00397AC6" w:rsidRPr="00606C54">
        <w:rPr>
          <w:highlight w:val="yellow"/>
          <w:lang w:val="en-US"/>
        </w:rPr>
        <w:t xml:space="preserve"> stars a </w:t>
      </w:r>
      <w:proofErr w:type="spellStart"/>
      <w:r w:rsidR="00397AC6" w:rsidRPr="00606C54">
        <w:rPr>
          <w:highlight w:val="yellow"/>
          <w:lang w:val="en-US"/>
        </w:rPr>
        <w:t>vypsat</w:t>
      </w:r>
      <w:proofErr w:type="spellEnd"/>
      <w:r w:rsidR="00397AC6" w:rsidRPr="00606C54">
        <w:rPr>
          <w:highlight w:val="yellow"/>
          <w:lang w:val="en-US"/>
        </w:rPr>
        <w:t xml:space="preserve"> </w:t>
      </w:r>
      <w:proofErr w:type="spellStart"/>
      <w:r w:rsidR="00397AC6" w:rsidRPr="00606C54">
        <w:rPr>
          <w:highlight w:val="yellow"/>
          <w:lang w:val="en-US"/>
        </w:rPr>
        <w:t>relevantní</w:t>
      </w:r>
      <w:proofErr w:type="spellEnd"/>
      <w:r w:rsidR="00397AC6" w:rsidRPr="00606C54">
        <w:rPr>
          <w:highlight w:val="yellow"/>
          <w:lang w:val="en-US"/>
        </w:rPr>
        <w:t xml:space="preserve"> geo </w:t>
      </w:r>
      <w:proofErr w:type="spellStart"/>
      <w:r w:rsidR="00397AC6" w:rsidRPr="00606C54">
        <w:rPr>
          <w:highlight w:val="yellow"/>
          <w:lang w:val="en-US"/>
        </w:rPr>
        <w:t>projekty</w:t>
      </w:r>
      <w:proofErr w:type="spellEnd"/>
      <w:r w:rsidR="00397AC6" w:rsidRPr="00606C54">
        <w:rPr>
          <w:highlight w:val="yellow"/>
          <w:lang w:val="en-US"/>
        </w:rPr>
        <w:t xml:space="preserve"> – </w:t>
      </w:r>
      <w:proofErr w:type="spellStart"/>
      <w:r w:rsidR="00397AC6" w:rsidRPr="00606C54">
        <w:rPr>
          <w:highlight w:val="yellow"/>
          <w:lang w:val="en-US"/>
        </w:rPr>
        <w:t>GeoThree</w:t>
      </w:r>
      <w:proofErr w:type="spellEnd"/>
      <w:r w:rsidR="00397AC6" w:rsidRPr="00606C54">
        <w:rPr>
          <w:highlight w:val="yellow"/>
          <w:lang w:val="en-US"/>
        </w:rPr>
        <w:t xml:space="preserve"> </w:t>
      </w:r>
      <w:proofErr w:type="spellStart"/>
      <w:r w:rsidR="00397AC6" w:rsidRPr="00606C54">
        <w:rPr>
          <w:highlight w:val="yellow"/>
          <w:lang w:val="en-US"/>
        </w:rPr>
        <w:t>aj</w:t>
      </w:r>
      <w:proofErr w:type="spellEnd"/>
      <w:r w:rsidR="00397AC6" w:rsidRPr="00606C54">
        <w:rPr>
          <w:highlight w:val="yellow"/>
          <w:lang w:val="en-US"/>
        </w:rPr>
        <w:t>.</w:t>
      </w:r>
      <w:r w:rsidR="00606C54" w:rsidRPr="00606C54">
        <w:rPr>
          <w:highlight w:val="yellow"/>
          <w:lang w:val="en-US"/>
        </w:rPr>
        <w:t xml:space="preserve">, 3DMover </w:t>
      </w:r>
      <w:proofErr w:type="spellStart"/>
      <w:r w:rsidR="00606C54" w:rsidRPr="00606C54">
        <w:rPr>
          <w:highlight w:val="yellow"/>
          <w:lang w:val="en-US"/>
        </w:rPr>
        <w:t>aj</w:t>
      </w:r>
      <w:proofErr w:type="spellEnd"/>
      <w:r w:rsidR="00397AC6" w:rsidRPr="00606C54">
        <w:rPr>
          <w:highlight w:val="yellow"/>
          <w:lang w:val="en-US"/>
        </w:rPr>
        <w:t>)</w:t>
      </w:r>
      <w:r w:rsidR="00897D31" w:rsidRPr="00606C54">
        <w:rPr>
          <w:highlight w:val="yellow"/>
        </w:rPr>
        <w:t>.</w:t>
      </w:r>
    </w:p>
    <w:p w14:paraId="58199BCF" w14:textId="6E4B0440" w:rsidR="009D3674" w:rsidRPr="009D3674" w:rsidRDefault="009D3674" w:rsidP="009D3674">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rsidR="00D643C8">
        <w:t xml:space="preserve"> Hlavní strukturou v three.js je implementovaný graf scény (</w:t>
      </w:r>
      <w:proofErr w:type="spellStart"/>
      <w:r w:rsidR="00D643C8">
        <w:t>Obr.X</w:t>
      </w:r>
      <w:proofErr w:type="spellEnd"/>
      <w:r w:rsidR="00D643C8">
        <w:t>)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037693" cy="2287936"/>
                    </a:xfrm>
                    <a:prstGeom prst="rect">
                      <a:avLst/>
                    </a:prstGeom>
                  </pic:spPr>
                </pic:pic>
              </a:graphicData>
            </a:graphic>
          </wp:inline>
        </w:drawing>
      </w:r>
    </w:p>
    <w:p w14:paraId="0D301E3F" w14:textId="5E7D9BA2"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Pr>
          <w:noProof/>
        </w:rPr>
        <w:t>22</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(three.js Contributors 2023c; Discover three.js Contributors 2023)</w:t>
      </w:r>
      <w:r>
        <w:fldChar w:fldCharType="end"/>
      </w:r>
    </w:p>
    <w:p w14:paraId="3F1C19C2" w14:textId="77777777" w:rsidR="000750E1" w:rsidRDefault="005B6BC8" w:rsidP="00397AC6">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sidR="00CC1D3E">
        <w:rPr>
          <w:lang w:eastAsia="en-US"/>
        </w:rPr>
        <w:t>3</w:t>
      </w:r>
      <w:r w:rsidR="00D643C8">
        <w:rPr>
          <w:lang w:eastAsia="en-US"/>
        </w:rPr>
        <w:t>D</w:t>
      </w:r>
      <w:proofErr w:type="gramEnd"/>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r w:rsidR="00413CFF">
        <w:rPr>
          <w:lang w:eastAsia="en-US"/>
        </w:rPr>
        <w:t>systému</w:t>
      </w:r>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6C41B4DE" w14:textId="5A2456A0" w:rsidR="00311D3F" w:rsidRDefault="00C74EEE" w:rsidP="00397AC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w:t>
      </w:r>
      <w:r w:rsidR="00BA1E69">
        <w:rPr>
          <w:lang w:eastAsia="en-US"/>
        </w:rPr>
        <w:t>virtuální</w:t>
      </w:r>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1AB843AD" w14:textId="39582283" w:rsidR="00C74EEE" w:rsidRPr="002555DB" w:rsidRDefault="00311D3F" w:rsidP="002555D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w:t>
      </w:r>
      <w:r w:rsidR="000750E1">
        <w:rPr>
          <w:lang w:eastAsia="en-US"/>
        </w:rPr>
        <w:t>relace</w:t>
      </w:r>
      <w:r>
        <w:rPr>
          <w:lang w:eastAsia="en-US"/>
        </w:rPr>
        <w:t xml:space="preserve">. Třída dále zajišťuje korektní dotaz na typ virtuální relace. </w:t>
      </w:r>
      <w:r w:rsidR="002555DB">
        <w:rPr>
          <w:lang w:eastAsia="en-US"/>
        </w:rPr>
        <w:t xml:space="preserve">Při úspěšném dotazu na VR relaci, třída automaticky propojí vykreslovací smyčku three.js </w:t>
      </w:r>
      <w:proofErr w:type="spellStart"/>
      <w:r w:rsidR="002555DB">
        <w:rPr>
          <w:lang w:eastAsia="en-US"/>
        </w:rPr>
        <w:t>rendereru</w:t>
      </w:r>
      <w:proofErr w:type="spellEnd"/>
      <w:r w:rsidR="002555DB">
        <w:rPr>
          <w:lang w:eastAsia="en-US"/>
        </w:rPr>
        <w:t xml:space="preserve"> s výstupním zařízením. </w:t>
      </w:r>
      <w:r w:rsidR="002555DB">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002555DB" w:rsidRPr="000750E1">
        <w:rPr>
          <w:highlight w:val="yellow"/>
          <w:lang w:eastAsia="en-US"/>
        </w:rPr>
        <w:t>(</w:t>
      </w:r>
      <w:r w:rsidR="002555DB" w:rsidRPr="000750E1">
        <w:rPr>
          <w:highlight w:val="yellow"/>
          <w:lang w:val="en-US" w:eastAsia="en-US"/>
        </w:rPr>
        <w:t xml:space="preserve">#todo – </w:t>
      </w:r>
      <w:proofErr w:type="spellStart"/>
      <w:r w:rsidR="002555DB" w:rsidRPr="000750E1">
        <w:rPr>
          <w:highlight w:val="yellow"/>
          <w:lang w:val="en-US" w:eastAsia="en-US"/>
        </w:rPr>
        <w:t>citace</w:t>
      </w:r>
      <w:proofErr w:type="spellEnd"/>
      <w:r w:rsidR="002555DB" w:rsidRPr="000750E1">
        <w:rPr>
          <w:highlight w:val="yellow"/>
          <w:lang w:val="en-US" w:eastAsia="en-US"/>
        </w:rPr>
        <w:t xml:space="preserve"> </w:t>
      </w:r>
      <w:r w:rsidR="000750E1" w:rsidRPr="000750E1">
        <w:rPr>
          <w:highlight w:val="yellow"/>
          <w:lang w:val="en-US" w:eastAsia="en-US"/>
        </w:rPr>
        <w:t xml:space="preserve">teleport </w:t>
      </w:r>
      <w:proofErr w:type="spellStart"/>
      <w:r w:rsidR="000750E1" w:rsidRPr="000750E1">
        <w:rPr>
          <w:highlight w:val="yellow"/>
          <w:lang w:val="en-US" w:eastAsia="en-US"/>
        </w:rPr>
        <w:t>prikladu</w:t>
      </w:r>
      <w:proofErr w:type="spellEnd"/>
      <w:r w:rsidR="000750E1" w:rsidRPr="000750E1">
        <w:rPr>
          <w:highlight w:val="yellow"/>
          <w:lang w:val="en-US" w:eastAsia="en-US"/>
        </w:rPr>
        <w:t>)</w:t>
      </w:r>
      <w:r w:rsidR="002555DB">
        <w:rPr>
          <w:lang w:eastAsia="en-US"/>
        </w:rPr>
        <w:t xml:space="preserve">. </w:t>
      </w:r>
    </w:p>
    <w:p w14:paraId="40F4EA4D" w14:textId="0C141A07" w:rsidR="000D323F" w:rsidRDefault="000D323F" w:rsidP="000D323F">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45FF3E8" w14:textId="5E071C61"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0B5E4C0A" w14:textId="5BFA4B8B" w:rsidR="00493B41" w:rsidRDefault="008F062B" w:rsidP="00BA1E69">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w:t>
      </w:r>
      <w:r>
        <w:lastRenderedPageBreak/>
        <w:t xml:space="preserve">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8"/>
                    <a:stretch>
                      <a:fillRect/>
                    </a:stretch>
                  </pic:blipFill>
                  <pic:spPr>
                    <a:xfrm>
                      <a:off x="0" y="0"/>
                      <a:ext cx="5579745" cy="2852420"/>
                    </a:xfrm>
                    <a:prstGeom prst="rect">
                      <a:avLst/>
                    </a:prstGeom>
                  </pic:spPr>
                </pic:pic>
              </a:graphicData>
            </a:graphic>
          </wp:inline>
        </w:drawing>
      </w:r>
    </w:p>
    <w:p w14:paraId="6E019035" w14:textId="52723654" w:rsidR="00B40019" w:rsidRDefault="00B40019" w:rsidP="00B40019">
      <w:pPr>
        <w:pStyle w:val="Caption"/>
      </w:pPr>
      <w:r>
        <w:t xml:space="preserve">Obr. </w:t>
      </w:r>
      <w:r>
        <w:fldChar w:fldCharType="begin"/>
      </w:r>
      <w:r>
        <w:instrText xml:space="preserve"> SEQ Obr. \* ARABIC </w:instrText>
      </w:r>
      <w:r>
        <w:fldChar w:fldCharType="separate"/>
      </w:r>
      <w:r w:rsidR="00D643C8">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9"/>
                    <a:stretch>
                      <a:fillRect/>
                    </a:stretch>
                  </pic:blipFill>
                  <pic:spPr>
                    <a:xfrm>
                      <a:off x="0" y="0"/>
                      <a:ext cx="5579745" cy="2602865"/>
                    </a:xfrm>
                    <a:prstGeom prst="rect">
                      <a:avLst/>
                    </a:prstGeom>
                  </pic:spPr>
                </pic:pic>
              </a:graphicData>
            </a:graphic>
          </wp:inline>
        </w:drawing>
      </w:r>
    </w:p>
    <w:p w14:paraId="4AFAB6CE" w14:textId="3EFC2BEE" w:rsidR="003635FB" w:rsidRPr="003635FB" w:rsidRDefault="003635FB" w:rsidP="003635FB">
      <w:pPr>
        <w:pStyle w:val="Caption"/>
      </w:pPr>
      <w:r>
        <w:t xml:space="preserve">Obr. </w:t>
      </w:r>
      <w:r>
        <w:fldChar w:fldCharType="begin"/>
      </w:r>
      <w:r>
        <w:instrText xml:space="preserve"> SEQ Obr. \* ARABIC </w:instrText>
      </w:r>
      <w:r>
        <w:fldChar w:fldCharType="separate"/>
      </w:r>
      <w:r w:rsidR="00D643C8">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Z této analýzy je možné vyvodit, že většina technologií je přímou implementací nad </w:t>
      </w:r>
      <w:proofErr w:type="spellStart"/>
      <w:proofErr w:type="gramStart"/>
      <w:r>
        <w:t>WebGL</w:t>
      </w:r>
      <w:proofErr w:type="spellEnd"/>
      <w:proofErr w:type="gramEnd"/>
      <w:r>
        <w:t xml:space="preserve">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1303B357" w:rsidR="00D560AD" w:rsidRPr="00D560AD" w:rsidRDefault="006741D9" w:rsidP="00D560AD">
      <w:pPr>
        <w:pStyle w:val="Heading3"/>
      </w:pPr>
      <w:r>
        <w:t>Nadstavby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0"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lastRenderedPageBreak/>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1"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2"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3"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4"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89CDA0D" w:rsidR="00054069" w:rsidRPr="001F6849" w:rsidRDefault="00054069" w:rsidP="00054069">
      <w:pPr>
        <w:pStyle w:val="Normlnprvnodsazen"/>
        <w:ind w:firstLine="0"/>
      </w:pPr>
      <w:r w:rsidRPr="001F6849">
        <w:fldChar w:fldCharType="begin"/>
      </w:r>
      <w:r w:rsidR="000D4A30">
        <w:instrText xml:space="preserve"> ADDIN ZOTERO_ITEM CSL_CITATION {"citationID":"cYRPxs8U","properties":{"formattedCitation":"(Coltekin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5"/>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7"/>
          <w:footerReference w:type="default" r:id="rId5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619C9" w14:textId="77777777" w:rsidR="00BD0892" w:rsidRDefault="00BD0892" w:rsidP="0057088F">
      <w:pPr>
        <w:spacing w:after="0" w:line="240" w:lineRule="auto"/>
      </w:pPr>
      <w:r>
        <w:separator/>
      </w:r>
    </w:p>
  </w:endnote>
  <w:endnote w:type="continuationSeparator" w:id="0">
    <w:p w14:paraId="4D8F560C" w14:textId="77777777" w:rsidR="00BD0892" w:rsidRDefault="00BD089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6C70F" w14:textId="77777777" w:rsidR="00BD0892" w:rsidRDefault="00BD0892" w:rsidP="0057088F">
      <w:pPr>
        <w:spacing w:after="0" w:line="240" w:lineRule="auto"/>
      </w:pPr>
      <w:r>
        <w:separator/>
      </w:r>
    </w:p>
  </w:footnote>
  <w:footnote w:type="continuationSeparator" w:id="0">
    <w:p w14:paraId="039BA685" w14:textId="77777777" w:rsidR="00BD0892" w:rsidRDefault="00BD0892"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hyperlink" Target="https://foam-jumpy-dianella.glitch.me" TargetMode="External"/><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interesting-parallel-bit.glitch.me" TargetMode="External"/><Relationship Id="rId58" Type="http://schemas.openxmlformats.org/officeDocument/2006/relationships/footer" Target="footer2.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hubs.mozilla.com/bBJ9sxc?hub_invite_id=Lr9efka"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litch.com/ed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jkemrr4"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12971</TotalTime>
  <Pages>68</Pages>
  <Words>66442</Words>
  <Characters>378723</Characters>
  <Application>Microsoft Office Word</Application>
  <DocSecurity>0</DocSecurity>
  <Lines>3156</Lines>
  <Paragraphs>888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444277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118</cp:revision>
  <cp:lastPrinted>2023-11-02T09:14:00Z</cp:lastPrinted>
  <dcterms:created xsi:type="dcterms:W3CDTF">2023-08-27T13:40:00Z</dcterms:created>
  <dcterms:modified xsi:type="dcterms:W3CDTF">2023-11-06T08:36:00Z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id="zdACdUPz"/&gt;&lt;style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