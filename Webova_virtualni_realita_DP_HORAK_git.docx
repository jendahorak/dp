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r w:rsidRPr="00B71937">
        <w:rPr>
          <w:color w:val="000000" w:themeColor="text1"/>
          <w:highlight w:val="yellow"/>
        </w:rPr>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se převážně soustředil na 2D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3D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7FB2C05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577ECD">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odUPWe7S/KSFXboQs","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3F4473DA"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FB32C5">
        <w:t>.</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054E03C"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Následující podkapitoly se snaží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02671718"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577ECD">
        <w:instrText xml:space="preserve"> ADDIN ZOTERO_ITEM CSL_CITATION {"citationID":"3CtlPLsy","properties":{"formattedCitation":"(Coltekin et al. 2020)","plainCitation":"(Coltekin et al. 2020)","noteIndex":0},"citationItems":[{"id":"odUPWe7S/RIBQfkU1","uris":["http://zotero.org/groups/4599106/items/F54Y7ICM"],"itemData":{"id":"9DyV48Zt/oRbg8WmZ","type":"article-journal","abstract":"This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56DF65BA"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71ED8850" w:rsidR="00BA1BB7" w:rsidRPr="001F6849" w:rsidDel="00BC59E7" w:rsidRDefault="003061F0" w:rsidP="00713779">
      <w:pPr>
        <w:pStyle w:val="Caption"/>
        <w:rPr>
          <w:del w:id="60" w:author="Jan Horák" w:date="2023-06-15T11:49:00Z"/>
          <w:highlight w:val="yellow"/>
        </w:rPr>
      </w:pPr>
      <w:r w:rsidRPr="001F6849">
        <w:t xml:space="preserve">Obr. </w:t>
      </w:r>
      <w:r w:rsidRPr="001F6849">
        <w:rPr>
          <w:sz w:val="20"/>
          <w:lang w:eastAsia="cs-CZ"/>
        </w:rPr>
        <w:fldChar w:fldCharType="begin"/>
      </w:r>
      <w:r w:rsidRPr="001F6849">
        <w:instrText xml:space="preserve"> SEQ Obr. \* ARABIC </w:instrText>
      </w:r>
      <w:r w:rsidRPr="001F6849">
        <w:rPr>
          <w:sz w:val="20"/>
          <w:lang w:eastAsia="cs-CZ"/>
        </w:rPr>
        <w:fldChar w:fldCharType="separate"/>
      </w:r>
      <w:r w:rsidR="00FC43EB">
        <w:rPr>
          <w:noProof/>
        </w:rPr>
        <w:t>3</w:t>
      </w:r>
      <w:r w:rsidRPr="001F6849">
        <w:rPr>
          <w:sz w:val="2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sz w:val="2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sz w:val="20"/>
          <w:lang w:eastAsia="cs-CZ"/>
        </w:rPr>
        <w:fldChar w:fldCharType="separate"/>
      </w:r>
      <w:r w:rsidRPr="001F6849">
        <w:t>(LaValle 2020)</w:t>
      </w:r>
      <w:r w:rsidRPr="001F6849">
        <w:rPr>
          <w:sz w:val="2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34ADD69B"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1E94A9F"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577ECD">
        <w:instrText xml:space="preserve"> ADDIN ZOTERO_ITEM CSL_CITATION {"citationID":"1qIlQgrk","properties":{"formattedCitation":"(Coltekin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w:t>
      </w:r>
      <w:proofErr w:type="spellEnd"/>
      <w:r w:rsidRPr="001F6849">
        <w:t>-im</w:t>
      </w:r>
      <w:r w:rsidR="00FB32C5">
        <w:t>e</w:t>
      </w:r>
      <w:r w:rsidRPr="001F6849">
        <w:t>rzní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0201A90"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5</w:t>
      </w:r>
      <w:r w:rsidRPr="001F6849">
        <w:fldChar w:fldCharType="end"/>
      </w:r>
      <w:r w:rsidRPr="001F6849">
        <w:t xml:space="preserve"> Dělení HMD, zdroj: </w:t>
      </w:r>
      <w:r w:rsidRPr="001F6849">
        <w:fldChar w:fldCharType="begin"/>
      </w:r>
      <w:r w:rsidR="00577ECD">
        <w:instrText xml:space="preserve"> ADDIN ZOTERO_ITEM CSL_CITATION {"citationID":"o3pU5io5","properties":{"formattedCitation":"(Coltekin et al. 2020)","plainCitation":"(Coltekin et al. 2020)","noteIndex":0},"citationItems":[{"id":"odUPWe7S/RIBQfkU1","uris":["http://zotero.org/groups/4599106/items/F54Y7ICM"],"itemData":{"id":"9DyV48Zt/oRbg8WmZ","type":"article-journal","abstract":"This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679D9A0E" w:rsidR="00863307" w:rsidRPr="00736AD5" w:rsidRDefault="00863307" w:rsidP="00863307">
      <w:pPr>
        <w:pStyle w:val="Caption"/>
      </w:pPr>
      <w:r>
        <w:t xml:space="preserve">Obr. </w:t>
      </w:r>
      <w:r>
        <w:fldChar w:fldCharType="begin"/>
      </w:r>
      <w:r>
        <w:instrText xml:space="preserve"> SEQ Obr. \* ARABIC </w:instrText>
      </w:r>
      <w:r>
        <w:fldChar w:fldCharType="separate"/>
      </w:r>
      <w:r w:rsidR="00FC43EB">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TODO - </w:t>
      </w:r>
      <w:r w:rsidR="00736AD5" w:rsidRPr="00736AD5">
        <w:rPr>
          <w:highlight w:val="yellow"/>
        </w:rPr>
        <w:t>čeština</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4356043"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F42436">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2AAA9A2B"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577ECD">
        <w:instrText xml:space="preserve"> ADDIN ZOTERO_ITEM CSL_CITATION {"citationID":"Vvs5N4QI","properties":{"formattedCitation":"(Coltekin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7D3B309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5A54CABD">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306E81C1"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FC43EB">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2FF0C2FE" w:rsidR="001100A3" w:rsidRDefault="001100A3" w:rsidP="001100A3">
      <w:pPr>
        <w:pStyle w:val="Caption"/>
      </w:pPr>
      <w:r>
        <w:t xml:space="preserve">Obr. </w:t>
      </w:r>
      <w:r>
        <w:fldChar w:fldCharType="begin"/>
      </w:r>
      <w:r>
        <w:instrText xml:space="preserve"> SEQ Obr. \* ARABIC </w:instrText>
      </w:r>
      <w:r>
        <w:fldChar w:fldCharType="separate"/>
      </w:r>
      <w:r w:rsidR="00FC43EB">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C23B1F">
      <w:pPr>
        <w:pStyle w:val="Normlnprvnodsazen"/>
      </w:pPr>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V druhém případě je uživatel schopen zaměřit v prostoru nezávisle na pohledu. Třetí variantou je plná podpora pro pohyb uživatele i zpravidla dvou ovladačů. Využití potenciálu takovéto míry interakce vyžaduje často implementaci pokročilého pohybu (</w:t>
      </w:r>
      <w:proofErr w:type="spellStart"/>
      <w:r w:rsidR="000D4A30">
        <w:rPr>
          <w:lang w:eastAsia="en-US"/>
        </w:rPr>
        <w:t>teleporatace</w:t>
      </w:r>
      <w:proofErr w:type="spellEnd"/>
      <w:r w:rsidR="000D4A30">
        <w:rPr>
          <w:lang w:eastAsia="en-US"/>
        </w:rPr>
        <w:t xml:space="preserve">) a interakce s objekty (translace, rotace) </w:t>
      </w:r>
      <w:r w:rsidR="000D4A30">
        <w:rPr>
          <w:lang w:eastAsia="en-US"/>
        </w:rPr>
        <w:lastRenderedPageBreak/>
        <w:t xml:space="preserve">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 xml:space="preserve">ároveň je vhodné zahrnout i podporu pro neimerzní zařízení, tedy podporu pro pohyb a interakci s 3D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5C3D127D"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tvoří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5938279E">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3F6CF1"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927D66"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12C70D63" w:rsidR="00B41874" w:rsidRDefault="00B41874" w:rsidP="00B41874">
      <w:pPr>
        <w:pStyle w:val="Normlnprvnodsazen"/>
      </w:pPr>
      <w:r>
        <w:t xml:space="preserve">Ve virtuálním prostředí na rozdíl od tradičních map je měřítko dynamické, uživatel je tedy </w:t>
      </w:r>
      <w:r w:rsidR="005F0995">
        <w:t>případně</w:t>
      </w:r>
      <w:r>
        <w:t xml:space="preserve">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v jakém byla mapa / data pořízeny.  Například při vizualizaci rastrové mapy pořízené v měřítku </w:t>
      </w:r>
      <w:r>
        <w:lastRenderedPageBreak/>
        <w:t xml:space="preserve">1:5000. Webové mapy dosahují dynamického měřítka pomocí vykreslování mapy v daném měřítku na základě míry přiblížení (virtuálně vypočtené měřítko pro obrazovku). Technologicky je toto dosaženo pomocí </w:t>
      </w:r>
      <w:proofErr w:type="spellStart"/>
      <w:r w:rsidR="005F0995" w:rsidRPr="005F0995">
        <w:t>dláždicování</w:t>
      </w:r>
      <w:proofErr w:type="spellEnd"/>
      <w:r w:rsidR="005F0995" w:rsidRPr="005F0995">
        <w:t xml:space="preserve"> </w:t>
      </w:r>
      <w:r>
        <w:t>(</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25A7673" w:rsidR="00B41874" w:rsidRDefault="00B41874" w:rsidP="00B41874">
      <w:pPr>
        <w:pStyle w:val="Normlnprvnodsazen"/>
        <w:rPr>
          <w:lang w:val="en-US"/>
        </w:rPr>
      </w:pPr>
      <w:r>
        <w:t xml:space="preserve">Ve virtuálním prostředí je však koncept měřítka složitější a je spekulativní, zda je vůbec aplikovatelný. </w:t>
      </w:r>
      <w:r w:rsidR="000A78BB" w:rsidRPr="000A78BB">
        <w:t>Ve 3D prostředí se vykreslování provádí skrze perspektivní pohled, tudíž není zcela jasné, k čemu měřítko vztahovat</w:t>
      </w:r>
      <w:r>
        <w:t xml:space="preserve">. Zároveň ve virtuálním prostředí je běžný pohyb ve všech osách. Obdobný přístup jako pro 2D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 </w:t>
      </w:r>
      <w:r w:rsidR="00D83A28" w:rsidRPr="00D83A28">
        <w:rPr>
          <w:highlight w:val="yellow"/>
        </w:rPr>
        <w:t>.</w:t>
      </w:r>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r>
        <w:t>dlaždicovaných</w:t>
      </w:r>
      <w:proofErr w:type="spell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(1 :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nadmořské výšky zobrazovaných dat v daném měřítku, tak aby relativní rozdíl </w:t>
      </w:r>
      <w:r>
        <w:rPr>
          <w:lang w:eastAsia="en-US"/>
        </w:rPr>
        <w:lastRenderedPageBreak/>
        <w:t>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(1</w:t>
      </w:r>
      <w:r w:rsidR="00D47513">
        <w:rPr>
          <w:b/>
          <w:bCs/>
          <w:lang w:val="en-US" w:eastAsia="en-US"/>
        </w:rPr>
        <w:t xml:space="preserve"> :</w:t>
      </w:r>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3tí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1052B0B5" w:rsidR="00B41874" w:rsidRDefault="00B41874" w:rsidP="001D37CB">
      <w:pPr>
        <w:pStyle w:val="Caption"/>
      </w:pPr>
      <w:r>
        <w:t xml:space="preserve">Obr. </w:t>
      </w:r>
      <w:r>
        <w:fldChar w:fldCharType="begin"/>
      </w:r>
      <w:r>
        <w:instrText xml:space="preserve"> SEQ Obr. \* ARABIC </w:instrText>
      </w:r>
      <w:r>
        <w:fldChar w:fldCharType="separate"/>
      </w:r>
      <w:r w:rsidR="00FC43EB">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6F454209" w:rsidR="00AB45B4" w:rsidRDefault="00AB45B4" w:rsidP="00331DCE">
      <w:pPr>
        <w:pStyle w:val="Normlnprvnodsazen"/>
      </w:pPr>
      <w:r w:rsidRPr="001F6849">
        <w:t xml:space="preserve">Jako důležitou problematiku zmiňuje </w:t>
      </w:r>
      <w:r w:rsidRPr="001F6849">
        <w:fldChar w:fldCharType="begin"/>
      </w:r>
      <w:r w:rsidR="00577ECD">
        <w:instrText xml:space="preserve"> ADDIN ZOTERO_ITEM CSL_CITATION {"citationID":"pyYXfhhk","properties":{"formattedCitation":"(Coltekin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577ECD">
        <w:instrText xml:space="preserve"> ADDIN ZOTERO_ITEM CSL_CITATION {"citationID":"cz6cyLsT","properties":{"formattedCitation":"(Coltekin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3B317746" w:rsidR="00B2682C" w:rsidRPr="001F6849" w:rsidRDefault="00B2682C" w:rsidP="00B2682C">
      <w:pPr>
        <w:pStyle w:val="Caption"/>
      </w:pPr>
      <w:r>
        <w:t xml:space="preserve">Obr. </w:t>
      </w:r>
      <w:r>
        <w:fldChar w:fldCharType="begin"/>
      </w:r>
      <w:r>
        <w:instrText xml:space="preserve"> SEQ Obr. \* ARABIC </w:instrText>
      </w:r>
      <w:r>
        <w:fldChar w:fldCharType="separate"/>
      </w:r>
      <w:r w:rsidR="00FC43EB">
        <w:rPr>
          <w:noProof/>
        </w:rPr>
        <w:t>14</w:t>
      </w:r>
      <w:r>
        <w:fldChar w:fldCharType="end"/>
      </w:r>
      <w:r>
        <w:t xml:space="preserve"> </w:t>
      </w:r>
      <w:r w:rsidR="00B71937">
        <w:t xml:space="preserve">Klasifikace 3D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1896EA1"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577ECD">
        <w:rPr>
          <w:highlight w:val="yellow"/>
        </w:rPr>
        <w:instrText xml:space="preserve"> ADDIN ZOTERO_ITEM CSL_CITATION {"citationID":"Qk91xJhn","properties":{"formattedCitation":"(Coltekin et al. 2020)","plainCitation":"(Coltekin et al. 2020)","noteIndex":0},"citationItems":[{"id":"odUPWe7S/RIBQfkU1","uris":["http://zotero.org/groups/4599106/items/F54Y7ICM"],"itemData":{"id":1274,"type":"article-journal","abstract":"This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3D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JPG pro 3D</w:t>
      </w:r>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3D scén. Může být ve dvou formách – jakožto binární balík </w:t>
      </w:r>
      <w:r w:rsidRPr="001F6849">
        <w:rPr>
          <w:i/>
          <w:iCs/>
          <w:lang w:eastAsia="en-US"/>
        </w:rPr>
        <w:t>.</w:t>
      </w:r>
      <w:proofErr w:type="spellStart"/>
      <w:r w:rsidRPr="001F6849">
        <w:rPr>
          <w:i/>
          <w:iCs/>
          <w:lang w:eastAsia="en-US"/>
        </w:rPr>
        <w:t>glb</w:t>
      </w:r>
      <w:proofErr w:type="spell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w:t>
      </w:r>
      <w:proofErr w:type="spellStart"/>
      <w:r w:rsidRPr="001F6849">
        <w:rPr>
          <w:i/>
          <w:iCs/>
          <w:lang w:eastAsia="en-US"/>
        </w:rPr>
        <w:t>webP</w:t>
      </w:r>
      <w:proofErr w:type="spell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3D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3D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3D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Mezi nejpopulárnější formáty pro výměnu 3D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r>
        <w:rPr>
          <w:lang w:eastAsia="en-US"/>
        </w:rPr>
        <w:t>: .</w:t>
      </w:r>
      <w:proofErr w:type="spellStart"/>
      <w:r>
        <w:rPr>
          <w:lang w:eastAsia="en-US"/>
        </w:rPr>
        <w:t>basis</w:t>
      </w:r>
      <w:proofErr w:type="spell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5539C05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F42436">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3EF270C5"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F42436">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ACB3582" w:rsidR="00B1180A" w:rsidRPr="00B1180A" w:rsidRDefault="00EE12F5" w:rsidP="003A5BDB">
      <w:pPr>
        <w:pStyle w:val="Caption"/>
      </w:pPr>
      <w:r>
        <w:t xml:space="preserve">Obr. </w:t>
      </w:r>
      <w:r>
        <w:fldChar w:fldCharType="begin"/>
      </w:r>
      <w:r>
        <w:instrText xml:space="preserve"> SEQ Obr. \* ARABIC </w:instrText>
      </w:r>
      <w:r>
        <w:fldChar w:fldCharType="separate"/>
      </w:r>
      <w:r w:rsidR="00FC43EB">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snaží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tvoří.</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4138056F"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FC43EB">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r w:rsidR="00DA6E08" w:rsidRPr="00DA6E08">
        <w:t xml:space="preserve">vytváří scénu s iluzí hloubky. Objekty vzdálenější od kamery jsou zobrazovány </w:t>
      </w:r>
      <w:r w:rsidR="00E62FF5"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34694E45"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FC43EB">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010AE579"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FC43EB">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bod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6C659BDA"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kdy pro každý zdroj světa, který vytváří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r w:rsidR="00BA4B88">
        <w:rPr>
          <w:rStyle w:val="FootnoteReference"/>
        </w:rPr>
        <w:footnoteReference w:id="2"/>
      </w:r>
      <w:r w:rsidR="00BC581D">
        <w:t>.</w:t>
      </w:r>
      <w:r w:rsidR="00BA4B88">
        <w:t xml:space="preserve"> </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Tím se vytváří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lastRenderedPageBreak/>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r>
        <w:t>Frame</w:t>
      </w:r>
      <w:proofErr w:type="spell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5EB917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7DA814D" w:rsidR="008A7EFA" w:rsidRDefault="008A7EFA" w:rsidP="008A7EFA">
      <w:pPr>
        <w:pStyle w:val="Caption"/>
      </w:pPr>
      <w:r>
        <w:t xml:space="preserve">Obr. </w:t>
      </w:r>
      <w:r>
        <w:fldChar w:fldCharType="begin"/>
      </w:r>
      <w:r>
        <w:instrText xml:space="preserve"> SEQ Obr. \* ARABIC </w:instrText>
      </w:r>
      <w:r>
        <w:fldChar w:fldCharType="separate"/>
      </w:r>
      <w:r w:rsidR="00FC43EB">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BA4B88">
      <w:pPr>
        <w:pStyle w:val="Heading3"/>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měří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127857E8" w:rsidR="00BE6F26" w:rsidRPr="00DD646B"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rsidR="00BA4B88">
        <w:t xml:space="preserve"> </w:t>
      </w:r>
      <w:r>
        <w:t xml:space="preserve">Jelikož je tento proces nezbytný pro jakýkoliv jiný než malý projekt, </w:t>
      </w:r>
      <w:proofErr w:type="spellStart"/>
      <w:r>
        <w:t>exitují</w:t>
      </w:r>
      <w:proofErr w:type="spellEnd"/>
      <w:r>
        <w:t xml:space="preserve"> standardy, technologie a procesy pro jeho </w:t>
      </w:r>
      <w:r w:rsidR="00BA4B88">
        <w:t>usnadnění</w:t>
      </w:r>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r w:rsidR="00BA4B88">
        <w:t xml:space="preserve"> Speciálně náročná je implementace dobře </w:t>
      </w:r>
      <w:proofErr w:type="spellStart"/>
      <w:r w:rsidR="00BA4B88">
        <w:t>dobře</w:t>
      </w:r>
      <w:proofErr w:type="spellEnd"/>
      <w:r w:rsidR="00BA4B88">
        <w:t xml:space="preserve"> vypadajícího osvětlení. Komfortní VR zážitek vyžaduje vysoké frekvence FPS </w:t>
      </w:r>
      <w:r w:rsidR="00BA4B88">
        <w:rPr>
          <w:lang w:val="en-US"/>
        </w:rPr>
        <w:t>(60-90 Hz),</w:t>
      </w:r>
      <w:r w:rsidR="00BA4B88" w:rsidRPr="009116B7">
        <w:t xml:space="preserve"> což znamená 11 milisekund na vykreslení každého snímku na dvě obrazovky pomocí mobilního GPU.</w:t>
      </w:r>
      <w:r w:rsidR="00DD646B" w:rsidRPr="009116B7">
        <w:t xml:space="preserve"> Dosažení vhodně vypadající scény </w:t>
      </w:r>
      <w:proofErr w:type="spellStart"/>
      <w:r w:rsidR="00DD646B" w:rsidRPr="009116B7">
        <w:t>srkze</w:t>
      </w:r>
      <w:proofErr w:type="spellEnd"/>
      <w:r w:rsidR="00DD646B" w:rsidRPr="009116B7">
        <w:t xml:space="preserve"> textury popř. samotné vertex. Je tedy možné nastavit </w:t>
      </w:r>
      <w:r w:rsidR="009116B7" w:rsidRPr="009116B7">
        <w:t>světelné</w:t>
      </w:r>
      <w:r w:rsidR="00DD646B" w:rsidRPr="009116B7">
        <w:t xml:space="preserve"> podmínky v 3D software jako např. </w:t>
      </w:r>
      <w:proofErr w:type="spellStart"/>
      <w:r w:rsidR="00DD646B" w:rsidRPr="009116B7">
        <w:t>Blender</w:t>
      </w:r>
      <w:proofErr w:type="spellEnd"/>
      <w:r w:rsidR="00DD646B" w:rsidRPr="009116B7">
        <w:t xml:space="preserve"> a </w:t>
      </w:r>
      <w:r w:rsidR="00DD646B" w:rsidRPr="009116B7">
        <w:lastRenderedPageBreak/>
        <w:t xml:space="preserve">následně zapsat informace o aktuálním vzhledu do pixelu textury. </w:t>
      </w:r>
      <w:r w:rsidR="009116B7" w:rsidRPr="009116B7">
        <w:t xml:space="preserve">Světelné </w:t>
      </w:r>
      <w:proofErr w:type="spellStart"/>
      <w:r w:rsidR="009116B7" w:rsidRPr="009116B7">
        <w:t>podmíky</w:t>
      </w:r>
      <w:proofErr w:type="spellEnd"/>
      <w:r w:rsidR="009116B7" w:rsidRPr="009116B7">
        <w:t xml:space="preserve"> jsou tedy uloženy do vzhledu objektu staticky. Druhou možností, jak ušetřit na výkonosti při běhu aplikace je zapsání </w:t>
      </w:r>
      <w:proofErr w:type="spellStart"/>
      <w:r w:rsidR="009116B7" w:rsidRPr="009116B7">
        <w:t>akutálního</w:t>
      </w:r>
      <w:proofErr w:type="spellEnd"/>
      <w:r w:rsidR="009116B7" w:rsidRPr="009116B7">
        <w:t xml:space="preserve"> vzhledu do atributu jednotlivých vertexů. Tento přístup však vyžaduje velmi detailní a správně vytvořenou geometrii </w:t>
      </w:r>
      <w:r w:rsidR="009116B7" w:rsidRPr="009116B7">
        <w:fldChar w:fldCharType="begin"/>
      </w:r>
      <w:r w:rsidR="009116B7" w:rsidRPr="009116B7">
        <w:instrText xml:space="preserve"> ADDIN ZOTERO_ITEM CSL_CITATION {"citationID":"gjgNVx9p","properties":{"formattedCitation":"(Hale 2022)","plainCitation":"(Hale 2022)","noteIndex":0},"citationItems":[{"id":2104,"uris":["http://zotero.org/groups/4599106/items/NTIKXVN3"],"itemData":{"id":2104,"type":"article-magazine","abstract":"Lighting can be baked into vertex colors instead of textures. Here is how to use this for your next WebXR project in Wonderland Engine.","container-title":"Wonderland Engine","language":"en","note":"section: news","title":"Vertex Color Baked Lighting with Wonderland Engine","URL":"https://wonderlandengine.com/news/vertex-color-baked-lighting/","author":[{"family":"Hale","given":"Jonathan"}],"accessed":{"date-parts":[["2023",12,8]]},"issued":{"date-parts":[["2022",12,2]]},"citation-key":"haleVertexColorBaked2022"}}],"schema":"https://github.com/citation-style-language/schema/raw/master/csl-citation.json"} </w:instrText>
      </w:r>
      <w:r w:rsidR="009116B7" w:rsidRPr="009116B7">
        <w:fldChar w:fldCharType="separate"/>
      </w:r>
      <w:r w:rsidR="009116B7" w:rsidRPr="009116B7">
        <w:t>(Hale 2022)</w:t>
      </w:r>
      <w:r w:rsidR="009116B7" w:rsidRPr="009116B7">
        <w:fldChar w:fldCharType="end"/>
      </w:r>
      <w:r w:rsidR="009116B7" w:rsidRPr="009116B7">
        <w:t>.</w:t>
      </w:r>
      <w:r w:rsidR="009116B7">
        <w:rPr>
          <w:lang w:val="en-US"/>
        </w:rPr>
        <w:t xml:space="preserve"> </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aj..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Vytvoření 3D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Rhinoceros 3D</w:t>
      </w:r>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Godot, Wonderland).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snaží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(viz. Wonderland)</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pohled !!!!!!!!!!!!!!!!!!!!</w:t>
      </w:r>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3D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7F55626C"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FC43EB">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9C91995"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4694F3C1" w:rsidR="00637A27" w:rsidRPr="00637A27" w:rsidRDefault="00637A27" w:rsidP="00637A27">
      <w:pPr>
        <w:pStyle w:val="Caption"/>
      </w:pPr>
      <w:r>
        <w:t xml:space="preserve">Obr. </w:t>
      </w:r>
      <w:r>
        <w:fldChar w:fldCharType="begin"/>
      </w:r>
      <w:r>
        <w:instrText xml:space="preserve"> SEQ Obr. \* ARABIC </w:instrText>
      </w:r>
      <w:r>
        <w:fldChar w:fldCharType="separate"/>
      </w:r>
      <w:r w:rsidR="00FC43EB">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w:t>
      </w:r>
      <w:r w:rsidRPr="00A8678D">
        <w:lastRenderedPageBreak/>
        <w:t xml:space="preserve">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09FEE5B9"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FC43EB">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3"/>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3D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4"/>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554A9F9" w14:textId="30C00AD2" w:rsidR="00672AF9" w:rsidRPr="001975DE" w:rsidRDefault="002328BA" w:rsidP="00E32349">
      <w:pPr>
        <w:pStyle w:val="Normlnprvnodsazen"/>
        <w:rPr>
          <w:ins w:id="103"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w:t>
      </w:r>
      <w:r w:rsidR="00E05CB6" w:rsidRPr="001F6849">
        <w:rPr>
          <w:lang w:eastAsia="en-US"/>
        </w:rPr>
        <w:lastRenderedPageBreak/>
        <w:t xml:space="preserve">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5C9C6872"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F42436">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79188ACE"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0F6B1C">
        <w:t>Druhou možností, jak testovat při vývoji</w:t>
      </w:r>
      <w:r w:rsidR="0035387C">
        <w:t>, je skrze nastavení</w:t>
      </w:r>
      <w:r w:rsidR="000F6B1C">
        <w:t xml:space="preserve"> </w:t>
      </w:r>
      <w:r w:rsidR="0035387C">
        <w:t xml:space="preserve">CI </w:t>
      </w:r>
      <w:r w:rsidR="000F6B1C">
        <w:t xml:space="preserve">/ CD </w:t>
      </w:r>
      <w:r w:rsidR="0035387C">
        <w:t>procesu</w:t>
      </w:r>
      <w:r w:rsidR="000F6B1C">
        <w:rPr>
          <w:rStyle w:val="FootnoteReference"/>
        </w:rPr>
        <w:footnoteReference w:id="5"/>
      </w:r>
      <w:r w:rsidR="0035387C">
        <w:t xml:space="preserve">.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r w:rsidR="009906A9">
        <w:t>repositáře</w:t>
      </w:r>
      <w:r w:rsidR="0035387C">
        <w:t xml:space="preserve"> je webová aplikace vystavěna a publikována. Tento přístup zároveň umožňuje univerzální testování, jelikož aplikace je přístupná všem </w:t>
      </w:r>
      <w:r w:rsidR="000844B0">
        <w:t>zařízením,</w:t>
      </w:r>
      <w:r w:rsidR="0035387C">
        <w:t xml:space="preserve"> které </w:t>
      </w:r>
      <w:r w:rsidR="0035387C">
        <w:lastRenderedPageBreak/>
        <w:t xml:space="preserve">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8"/>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9"/>
                    <a:stretch>
                      <a:fillRect/>
                    </a:stretch>
                  </pic:blipFill>
                  <pic:spPr>
                    <a:xfrm>
                      <a:off x="0" y="0"/>
                      <a:ext cx="3850119" cy="2269673"/>
                    </a:xfrm>
                    <a:prstGeom prst="rect">
                      <a:avLst/>
                    </a:prstGeom>
                  </pic:spPr>
                </pic:pic>
              </a:graphicData>
            </a:graphic>
          </wp:inline>
        </w:drawing>
      </w:r>
    </w:p>
    <w:p w14:paraId="39CC6B3E" w14:textId="790BBD8C" w:rsidR="0021568E" w:rsidRPr="0021568E" w:rsidRDefault="00D926B2" w:rsidP="00D926B2">
      <w:pPr>
        <w:pStyle w:val="Caption"/>
      </w:pPr>
      <w:r>
        <w:t xml:space="preserve">Obr. </w:t>
      </w:r>
      <w:r>
        <w:fldChar w:fldCharType="begin"/>
      </w:r>
      <w:r>
        <w:instrText xml:space="preserve"> SEQ Obr. \* ARABIC </w:instrText>
      </w:r>
      <w:r>
        <w:fldChar w:fldCharType="separate"/>
      </w:r>
      <w:r w:rsidR="00FC43EB">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61FC4938" w14:textId="7C8DC7EA" w:rsidR="002C3EA4" w:rsidRDefault="002C3EA4" w:rsidP="00E60F97">
      <w:pPr>
        <w:pStyle w:val="Heading2"/>
      </w:pPr>
      <w:proofErr w:type="spellStart"/>
      <w:r>
        <w:t>Existující</w:t>
      </w:r>
      <w:proofErr w:type="spellEnd"/>
      <w:r>
        <w:t xml:space="preserve"> </w:t>
      </w:r>
      <w:proofErr w:type="spellStart"/>
      <w:r>
        <w:t>řešení</w:t>
      </w:r>
      <w:proofErr w:type="spellEnd"/>
      <w:r>
        <w:t xml:space="preserve"> </w:t>
      </w:r>
      <w:r w:rsidR="001D37CB">
        <w:t xml:space="preserve">- </w:t>
      </w:r>
      <w:r w:rsidR="001D37CB" w:rsidRPr="001D37CB">
        <w:rPr>
          <w:highlight w:val="yellow"/>
        </w:rPr>
        <w:t>#poznamky</w:t>
      </w:r>
    </w:p>
    <w:p w14:paraId="26D6A318" w14:textId="133B928F" w:rsidR="0059450E" w:rsidRPr="0059450E" w:rsidRDefault="0059450E" w:rsidP="0059450E">
      <w:r>
        <w:t xml:space="preserve">Za účelem vhodného výběru technologie je vhodné prozkoumat existující řešení jaké technologie byly použity.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řeší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lastRenderedPageBreak/>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řeší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řeší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3D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r>
        <w:t xml:space="preserve">3D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0"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3D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3D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3D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0D4BD304" w14:textId="498ACBDB" w:rsidR="002165DC" w:rsidRDefault="00D560AD" w:rsidP="00A11957">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w:t>
      </w:r>
      <w:r w:rsidR="00464C35">
        <w:rPr>
          <w:lang w:eastAsia="cs-CZ"/>
        </w:rPr>
        <w:lastRenderedPageBreak/>
        <w:t>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1"/>
                    <a:stretch>
                      <a:fillRect/>
                    </a:stretch>
                  </pic:blipFill>
                  <pic:spPr>
                    <a:xfrm>
                      <a:off x="0" y="0"/>
                      <a:ext cx="5579745" cy="3408045"/>
                    </a:xfrm>
                    <a:prstGeom prst="rect">
                      <a:avLst/>
                    </a:prstGeom>
                  </pic:spPr>
                </pic:pic>
              </a:graphicData>
            </a:graphic>
          </wp:inline>
        </w:drawing>
      </w:r>
    </w:p>
    <w:p w14:paraId="3FBC8D38" w14:textId="3A41DB5A" w:rsidR="002165DC" w:rsidRPr="002165DC" w:rsidRDefault="002165DC" w:rsidP="002165DC">
      <w:pPr>
        <w:pStyle w:val="Caption"/>
      </w:pPr>
      <w:r w:rsidRPr="00583E2D">
        <w:rPr>
          <w:highlight w:val="yellow"/>
        </w:rPr>
        <w:t xml:space="preserve">Obr. </w:t>
      </w:r>
      <w:r w:rsidRPr="00583E2D">
        <w:rPr>
          <w:highlight w:val="yellow"/>
        </w:rPr>
        <w:fldChar w:fldCharType="begin"/>
      </w:r>
      <w:r w:rsidRPr="00583E2D">
        <w:rPr>
          <w:highlight w:val="yellow"/>
        </w:rPr>
        <w:instrText xml:space="preserve"> SEQ Obr. \* ARABIC </w:instrText>
      </w:r>
      <w:r w:rsidRPr="00583E2D">
        <w:rPr>
          <w:highlight w:val="yellow"/>
        </w:rPr>
        <w:fldChar w:fldCharType="separate"/>
      </w:r>
      <w:r w:rsidR="00FC43EB">
        <w:rPr>
          <w:noProof/>
          <w:highlight w:val="yellow"/>
        </w:rPr>
        <w:t>25</w:t>
      </w:r>
      <w:r w:rsidRPr="00583E2D">
        <w:rPr>
          <w:highlight w:val="yellow"/>
        </w:rPr>
        <w:fldChar w:fldCharType="end"/>
      </w:r>
      <w:r w:rsidRPr="00583E2D">
        <w:rPr>
          <w:highlight w:val="yellow"/>
        </w:rPr>
        <w:t xml:space="preserve"> </w:t>
      </w:r>
      <w:proofErr w:type="spellStart"/>
      <w:r w:rsidRPr="00583E2D">
        <w:rPr>
          <w:highlight w:val="yellow"/>
        </w:rP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3BC74CF"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F42436">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lastRenderedPageBreak/>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Three.js vytváří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3D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037693" cy="2287936"/>
                    </a:xfrm>
                    <a:prstGeom prst="rect">
                      <a:avLst/>
                    </a:prstGeom>
                  </pic:spPr>
                </pic:pic>
              </a:graphicData>
            </a:graphic>
          </wp:inline>
        </w:drawing>
      </w:r>
    </w:p>
    <w:p w14:paraId="112B699F" w14:textId="149296C3"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FC43EB">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lastRenderedPageBreak/>
        <w:t>Geolokace</w:t>
      </w:r>
      <w:proofErr w:type="spellEnd"/>
      <w:r>
        <w:rPr>
          <w:lang w:eastAsia="en-US"/>
        </w:rPr>
        <w:t xml:space="preserve"> v three.js není </w:t>
      </w:r>
      <w:r w:rsidRPr="00D643C8">
        <w:t>inherentně</w:t>
      </w:r>
      <w:r>
        <w:rPr>
          <w:lang w:eastAsia="en-US"/>
        </w:rPr>
        <w:t xml:space="preserve"> implementována. Využívá 3D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4"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3D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3D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lastRenderedPageBreak/>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3D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3D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5"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6"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vytváří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a manipulaci s prvky VR na webové stránce.</w:t>
      </w:r>
      <w:r>
        <w:t xml:space="preserve"> Jednoduše A-</w:t>
      </w:r>
      <w:proofErr w:type="spellStart"/>
      <w:r>
        <w:t>Frame</w:t>
      </w:r>
      <w:proofErr w:type="spellEnd"/>
      <w:r>
        <w:t xml:space="preserve"> vytváří framework,  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vývojáři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7"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8"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lastRenderedPageBreak/>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Unity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3D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přeloží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6"/>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r w:rsidRPr="00CC22A1">
        <w:t>CryEngine</w:t>
      </w:r>
      <w:proofErr w:type="spell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1750F8F"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F42436">
        <w:rPr>
          <w:noProof/>
        </w:rPr>
        <w:t>6</w:t>
      </w:r>
      <w:r>
        <w:fldChar w:fldCharType="end"/>
      </w:r>
      <w:r>
        <w:t xml:space="preserve"> </w:t>
      </w:r>
      <w:r w:rsidRPr="00EF7E0B">
        <w:rPr>
          <w:highlight w:val="yellow"/>
        </w:rPr>
        <w:t xml:space="preserve">#todo - jak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Proprietární</w:t>
            </w:r>
            <w:proofErr w:type="spellEnd"/>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snaží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r w:rsidRPr="00AC4DE3">
        <w:rPr>
          <w:b/>
          <w:bCs/>
        </w:rPr>
        <w:t xml:space="preserve">Wonderland </w:t>
      </w:r>
      <w:proofErr w:type="spellStart"/>
      <w:r w:rsidRPr="00AC4DE3">
        <w:rPr>
          <w:b/>
          <w:bCs/>
        </w:rPr>
        <w:t>Engine</w:t>
      </w:r>
      <w:proofErr w:type="spellEnd"/>
    </w:p>
    <w:p w14:paraId="410E7414" w14:textId="421BC0A7" w:rsidR="00E250CC" w:rsidRPr="00A11957" w:rsidRDefault="00AC4DE3" w:rsidP="001D23E6">
      <w:pPr>
        <w:pStyle w:val="Normlnprvnodsazen"/>
        <w:ind w:firstLine="0"/>
      </w:pPr>
      <w:r>
        <w:t xml:space="preserve">Wonderland </w:t>
      </w:r>
      <w:proofErr w:type="spellStart"/>
      <w:r>
        <w:t>engine</w:t>
      </w:r>
      <w:proofErr w:type="spellEnd"/>
      <w:r>
        <w:t xml:space="preserve"> je platforma pro tvorbu virtuální a rozšířené reality na webu</w:t>
      </w:r>
      <w:r w:rsidR="00E250CC">
        <w:t xml:space="preserve"> v jejímž zakladatelem a hlavním vývojářem je Jonathan Hale </w:t>
      </w:r>
      <w:r w:rsidR="00E250CC">
        <w:fldChar w:fldCharType="begin"/>
      </w:r>
      <w:r w:rsidR="00E250CC">
        <w:instrText xml:space="preserve"> ADDIN ZOTERO_ITEM CSL_CITATION {"citationID":"6Z7554FZ","properties":{"formattedCitation":"(Wonderland engine 2023)","plainCitation":"(Wonderland engine 2023)","noteIndex":0},"citationItems":[{"id":2114,"uris":["http://zotero.org/groups/4599106/items/H4K7CD68"],"itemData":{"id":2114,"type":"webpage","abstract":"Wonderland Engine - WebXR focused development platform.","container-title":"Wonderland Engine","language":"en","title":"Wonderland Engine","URL":"https://wonderlandengine.com/","author":[{"family":"Wonderland engine","given":""}],"accessed":{"date-parts":[["2023",12,26]]},"issued":{"date-parts":[["2023"]]},"citation-key":"wonderlandengineWonderlandEngine2023"}}],"schema":"https://github.com/citation-style-language/schema/raw/master/csl-citation.json"} </w:instrText>
      </w:r>
      <w:r w:rsidR="00E250CC">
        <w:fldChar w:fldCharType="separate"/>
      </w:r>
      <w:r w:rsidR="00E250CC" w:rsidRPr="00E250CC">
        <w:t>(Wonderland engine 2023)</w:t>
      </w:r>
      <w:r w:rsidR="00E250CC">
        <w:fldChar w:fldCharType="end"/>
      </w:r>
      <w:r>
        <w:t>.</w:t>
      </w:r>
      <w:r w:rsidR="005B6BC8">
        <w:t xml:space="preserve"> </w:t>
      </w:r>
      <w:r w:rsidR="009F4413">
        <w:t xml:space="preserve">Wonderland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w:t>
      </w:r>
      <w:r w:rsidR="00E250CC">
        <w:t xml:space="preserve">vývoje </w:t>
      </w:r>
      <w:r w:rsidR="009F4413">
        <w:t xml:space="preserve">ve </w:t>
      </w:r>
      <w:proofErr w:type="spellStart"/>
      <w:r w:rsidR="009F4413">
        <w:t>Wonderland</w:t>
      </w:r>
      <w:r w:rsidR="005B6F17">
        <w:t>u</w:t>
      </w:r>
      <w:proofErr w:type="spellEnd"/>
      <w:r w:rsidR="009F4413">
        <w:t xml:space="preserve"> mnohem rychlejší, u jednodušších projektů takřka instantní.</w:t>
      </w:r>
      <w:r w:rsidR="00E250CC">
        <w:t xml:space="preserve"> Wonderland </w:t>
      </w:r>
      <w:proofErr w:type="spellStart"/>
      <w:r w:rsidR="00E250CC">
        <w:t>engine</w:t>
      </w:r>
      <w:proofErr w:type="spellEnd"/>
      <w:r w:rsidR="00E250CC">
        <w:t xml:space="preserve"> je technologií, která je stále v úvodní vývojové fázi</w:t>
      </w:r>
      <w:r w:rsidR="001D23E6">
        <w:t xml:space="preserve">. Wonderland </w:t>
      </w:r>
      <w:proofErr w:type="spellStart"/>
      <w:r w:rsidR="001D23E6">
        <w:t>engine</w:t>
      </w:r>
      <w:proofErr w:type="spellEnd"/>
      <w:r w:rsidR="001D23E6">
        <w:t xml:space="preserve"> je </w:t>
      </w:r>
      <w:r w:rsidR="00E250CC">
        <w:t xml:space="preserve">vyvíjen </w:t>
      </w:r>
      <w:r w:rsidR="001D23E6">
        <w:t xml:space="preserve">od roku 2019 </w:t>
      </w:r>
      <w:r w:rsidR="00E250CC">
        <w:t xml:space="preserve">malým týmem 3 lidí. Jedná se tedy o místy nestabilní technologii, kde je možné očekávat nestandardní chování. Wonderland </w:t>
      </w:r>
      <w:proofErr w:type="spellStart"/>
      <w:r w:rsidR="00E250CC">
        <w:t>engine</w:t>
      </w:r>
      <w:proofErr w:type="spellEnd"/>
      <w:r w:rsidR="00E250CC">
        <w:t xml:space="preserve"> je </w:t>
      </w:r>
      <w:r w:rsidR="001D23E6">
        <w:t xml:space="preserve">proprietární </w:t>
      </w:r>
      <w:proofErr w:type="spellStart"/>
      <w:r w:rsidR="001D23E6">
        <w:rPr>
          <w:i/>
          <w:iCs/>
        </w:rPr>
        <w:t>closed</w:t>
      </w:r>
      <w:proofErr w:type="spellEnd"/>
      <w:r w:rsidR="001D23E6">
        <w:rPr>
          <w:i/>
          <w:iCs/>
        </w:rPr>
        <w:t xml:space="preserve"> source</w:t>
      </w:r>
      <w:r w:rsidR="001D23E6">
        <w:t xml:space="preserve"> řešení, které umožňuje volné využití s podmínkou, že veškeré projekty vytvořené v rámci Wonderland </w:t>
      </w:r>
      <w:proofErr w:type="spellStart"/>
      <w:r w:rsidR="001D23E6">
        <w:t>enginu</w:t>
      </w:r>
      <w:proofErr w:type="spellEnd"/>
      <w:r w:rsidR="001D23E6">
        <w:t xml:space="preserve"> nepřináší roční zisk vyšší než 120 000 USD. V tom případě Wonderland požaduje licenční poplatek ve výši 10 % z ročního přijmu. V akademickém či hobby využití je tedy Wonderland volně dostupným řešením.</w:t>
      </w:r>
      <w:r w:rsidR="00A11957">
        <w:t xml:space="preserve"> Wonderland obdobně jako Unity umožňuje tvorbu aplikací pomocí ECS architektury </w:t>
      </w:r>
      <w:r w:rsidR="00A11957" w:rsidRPr="00A11957">
        <w:rPr>
          <w:highlight w:val="yellow"/>
        </w:rPr>
        <w:t>(viz. kap Vývoj)</w:t>
      </w:r>
      <w:r w:rsidR="00A11957">
        <w:t xml:space="preserve">. </w:t>
      </w:r>
    </w:p>
    <w:p w14:paraId="11D861F5" w14:textId="7A86BC2A" w:rsidR="00E250CC" w:rsidRDefault="00AC4DE3" w:rsidP="001D23E6">
      <w:pPr>
        <w:pStyle w:val="Normlnprvnodsazen"/>
      </w:pPr>
      <w:r>
        <w:t xml:space="preserve">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w:t>
      </w:r>
      <w:r w:rsidRPr="001D23E6">
        <w:t>dosažení</w:t>
      </w:r>
      <w:r>
        <w:t xml:space="preserve"> vhodného výkonu</w:t>
      </w:r>
      <w:r w:rsidR="005B6F17">
        <w:t xml:space="preserve">. Wonderland tedy poskytuje možnosti optimalizace přímo v rámci editoru, primárně se jedná o automatické procesy zjednodušování geometrie a komprimování textur do formátu. </w:t>
      </w:r>
      <w:r w:rsidR="005B6F17" w:rsidRPr="005B6F17">
        <w:rPr>
          <w:i/>
          <w:iCs/>
        </w:rPr>
        <w:t>.</w:t>
      </w:r>
      <w:proofErr w:type="spellStart"/>
      <w:r w:rsidR="005B6F17" w:rsidRPr="005B6F17">
        <w:rPr>
          <w:i/>
          <w:iCs/>
        </w:rPr>
        <w:t>basis</w:t>
      </w:r>
      <w:proofErr w:type="spell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ro běh aplikace Wonderland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r w:rsidR="001D23E6">
        <w:t xml:space="preserve">Wonderland dále poskytuje detailní dokumentaci. Zároveň mimo dokumentaci </w:t>
      </w:r>
      <w:r w:rsidR="00E250CC">
        <w:t xml:space="preserve">má Wonderland </w:t>
      </w:r>
      <w:proofErr w:type="spellStart"/>
      <w:r w:rsidR="00E250CC">
        <w:t>engine</w:t>
      </w:r>
      <w:proofErr w:type="spellEnd"/>
      <w:r w:rsidR="00E250CC">
        <w:t xml:space="preserve"> velice silnou a ochotnou komunitu v prostředí </w:t>
      </w:r>
      <w:r w:rsidR="00E250CC">
        <w:lastRenderedPageBreak/>
        <w:t xml:space="preserve">veřejného </w:t>
      </w:r>
      <w:proofErr w:type="spellStart"/>
      <w:r w:rsidR="00E250CC">
        <w:t>Discord</w:t>
      </w:r>
      <w:proofErr w:type="spellEnd"/>
      <w:r w:rsidR="00E250CC">
        <w:t xml:space="preserve"> serve</w:t>
      </w:r>
      <w:r w:rsidR="00A11957">
        <w:t xml:space="preserve">ru. </w:t>
      </w:r>
      <w:r w:rsidR="00E250CC">
        <w:t xml:space="preserve">Spolupráce s touto komunitou je klíčová k řešení problémů při vývoji. </w:t>
      </w:r>
      <w:r w:rsidR="00987BDD">
        <w:t xml:space="preserve">Ačkoliv je Wonderland mladým projektem, existují již uživatelské knihovny, které rozšiřují vestavěné možnosti samotného </w:t>
      </w:r>
      <w:proofErr w:type="spellStart"/>
      <w:r w:rsidR="00987BDD">
        <w:t>enginu</w:t>
      </w:r>
      <w:proofErr w:type="spellEnd"/>
      <w:r w:rsidR="00D820CD">
        <w:t xml:space="preserve">. </w:t>
      </w:r>
      <w:r w:rsidR="00987BDD">
        <w:t xml:space="preserve"> </w:t>
      </w:r>
    </w:p>
    <w:p w14:paraId="31022782" w14:textId="163105BB" w:rsidR="001D23E6" w:rsidRPr="004C4076" w:rsidRDefault="001D23E6" w:rsidP="001D23E6">
      <w:pPr>
        <w:pStyle w:val="Normlnprvnodsazen"/>
      </w:pPr>
      <w:r>
        <w:t xml:space="preserve">Wonderland </w:t>
      </w:r>
      <w:proofErr w:type="spellStart"/>
      <w:r>
        <w:t>engine</w:t>
      </w:r>
      <w:proofErr w:type="spellEnd"/>
      <w:r>
        <w:t xml:space="preserve"> poskytuje plnou integraci</w:t>
      </w:r>
      <w:r w:rsidR="00A11957">
        <w:t xml:space="preserve"> </w:t>
      </w:r>
      <w:r>
        <w:t>s </w:t>
      </w:r>
      <w:proofErr w:type="spellStart"/>
      <w:r>
        <w:t>WebXR</w:t>
      </w:r>
      <w:proofErr w:type="spellEnd"/>
      <w:r>
        <w:t xml:space="preserve"> API. </w:t>
      </w:r>
      <w:r w:rsidR="00A11957">
        <w:t xml:space="preserve">Wonderland vhodně abstrahuje specifika životního cyklu </w:t>
      </w:r>
      <w:proofErr w:type="spellStart"/>
      <w:r w:rsidR="00A11957">
        <w:t>WebXR</w:t>
      </w:r>
      <w:proofErr w:type="spellEnd"/>
      <w:r w:rsidR="00A11957">
        <w:t xml:space="preserve"> aplikace</w:t>
      </w:r>
      <w:r w:rsidR="00152B9C">
        <w:t xml:space="preserve">, </w:t>
      </w:r>
      <w:r w:rsidR="00A11957">
        <w:t xml:space="preserve">jako </w:t>
      </w:r>
      <w:r w:rsidR="00152B9C">
        <w:t xml:space="preserve">jsou dotaz na mód </w:t>
      </w:r>
      <w:r w:rsidR="00A11957">
        <w:t xml:space="preserve">lokálního prostoru, požadavek na uživatelský vstup pro inicializaci VP a propojení s vykreslovacím cyklem, za jednoduchá nastavení v rámci editoru. Za účelem vývoje VP tedy v případě Wonderland </w:t>
      </w:r>
      <w:proofErr w:type="spellStart"/>
      <w:r w:rsidR="00A11957">
        <w:t>enginu</w:t>
      </w:r>
      <w:proofErr w:type="spellEnd"/>
      <w:r w:rsidR="00A11957">
        <w:t xml:space="preserve"> není nutné znát </w:t>
      </w:r>
      <w:proofErr w:type="spellStart"/>
      <w:r w:rsidR="00A11957">
        <w:t>WebXR</w:t>
      </w:r>
      <w:proofErr w:type="spellEnd"/>
      <w:r w:rsidR="00A11957">
        <w:t xml:space="preserve"> API. </w:t>
      </w:r>
    </w:p>
    <w:p w14:paraId="674A4E37" w14:textId="5EB534E4" w:rsidR="008A417D" w:rsidRDefault="006108EA" w:rsidP="008A417D">
      <w:pPr>
        <w:pStyle w:val="Heading3"/>
      </w:pPr>
      <w:r>
        <w:t>Geoprostorová řešení</w:t>
      </w:r>
      <w:r w:rsidR="00C5192C">
        <w:t xml:space="preserve">  - </w:t>
      </w:r>
      <w:r w:rsidR="00C5192C" w:rsidRPr="00C5192C">
        <w:rPr>
          <w:highlight w:val="yellow"/>
          <w:lang w:val="en-US"/>
        </w:rPr>
        <w:t xml:space="preserve">#todo – </w:t>
      </w:r>
      <w:proofErr w:type="spellStart"/>
      <w:r w:rsidR="00C5192C" w:rsidRPr="00C5192C">
        <w:rPr>
          <w:highlight w:val="yellow"/>
          <w:lang w:val="en-US"/>
        </w:rPr>
        <w:t>dat</w:t>
      </w:r>
      <w:proofErr w:type="spellEnd"/>
      <w:r w:rsidR="00C5192C" w:rsidRPr="00C5192C">
        <w:rPr>
          <w:highlight w:val="yellow"/>
          <w:lang w:val="en-US"/>
        </w:rPr>
        <w:t xml:space="preserve"> to </w:t>
      </w:r>
      <w:proofErr w:type="spellStart"/>
      <w:r w:rsidR="00C5192C" w:rsidRPr="00C5192C">
        <w:rPr>
          <w:highlight w:val="yellow"/>
          <w:lang w:val="en-US"/>
        </w:rPr>
        <w:t>uplne</w:t>
      </w:r>
      <w:proofErr w:type="spellEnd"/>
      <w:r w:rsidR="00C5192C" w:rsidRPr="00C5192C">
        <w:rPr>
          <w:highlight w:val="yellow"/>
          <w:lang w:val="en-US"/>
        </w:rPr>
        <w:t xml:space="preserve"> </w:t>
      </w:r>
      <w:proofErr w:type="spellStart"/>
      <w:r w:rsidR="00C5192C" w:rsidRPr="00C5192C">
        <w:rPr>
          <w:highlight w:val="yellow"/>
          <w:lang w:val="en-US"/>
        </w:rPr>
        <w:t>na</w:t>
      </w:r>
      <w:proofErr w:type="spellEnd"/>
      <w:r w:rsidR="00C5192C" w:rsidRPr="00C5192C">
        <w:rPr>
          <w:highlight w:val="yellow"/>
          <w:lang w:val="en-US"/>
        </w:rPr>
        <w:t xml:space="preserve"> </w:t>
      </w:r>
      <w:proofErr w:type="spellStart"/>
      <w:r w:rsidR="00C5192C" w:rsidRPr="00C5192C">
        <w:rPr>
          <w:highlight w:val="yellow"/>
          <w:lang w:val="en-US"/>
        </w:rPr>
        <w:t>zacatek</w:t>
      </w:r>
      <w:proofErr w:type="spellEnd"/>
      <w:r w:rsidR="00C5192C" w:rsidRPr="00C5192C">
        <w:rPr>
          <w:highlight w:val="yellow"/>
          <w:lang w:val="en-US"/>
        </w:rPr>
        <w:t xml:space="preserve"> </w:t>
      </w:r>
      <w:proofErr w:type="spellStart"/>
      <w:r w:rsidR="00C5192C" w:rsidRPr="00C5192C">
        <w:rPr>
          <w:highlight w:val="yellow"/>
          <w:lang w:val="en-US"/>
        </w:rPr>
        <w:t>kapitoly</w:t>
      </w:r>
      <w:proofErr w:type="spellEnd"/>
      <w:r w:rsidR="00C5192C" w:rsidRPr="00C5192C">
        <w:rPr>
          <w:highlight w:val="yellow"/>
          <w:lang w:val="en-US"/>
        </w:rPr>
        <w:t xml:space="preserve">, </w:t>
      </w:r>
      <w:proofErr w:type="spellStart"/>
      <w:r w:rsidR="00C5192C" w:rsidRPr="00C5192C">
        <w:rPr>
          <w:highlight w:val="yellow"/>
          <w:lang w:val="en-US"/>
        </w:rPr>
        <w:t>jakoze</w:t>
      </w:r>
      <w:proofErr w:type="spellEnd"/>
      <w:r w:rsidR="00C5192C" w:rsidRPr="00C5192C">
        <w:rPr>
          <w:highlight w:val="yellow"/>
          <w:lang w:val="en-US"/>
        </w:rPr>
        <w:t xml:space="preserve"> </w:t>
      </w:r>
      <w:r w:rsidR="00C5192C" w:rsidRPr="00C5192C">
        <w:rPr>
          <w:highlight w:val="yellow"/>
        </w:rPr>
        <w:t>„</w:t>
      </w:r>
      <w:proofErr w:type="spellStart"/>
      <w:r w:rsidR="00C5192C" w:rsidRPr="00C5192C">
        <w:rPr>
          <w:highlight w:val="yellow"/>
        </w:rPr>
        <w:t>geoveci</w:t>
      </w:r>
      <w:proofErr w:type="spellEnd"/>
      <w:r w:rsidR="00C5192C" w:rsidRPr="00C5192C">
        <w:rPr>
          <w:highlight w:val="yellow"/>
        </w:rPr>
        <w:t xml:space="preserve"> na to nejsou, jdeme najit něco co se da </w:t>
      </w:r>
      <w:proofErr w:type="spellStart"/>
      <w:r w:rsidR="00C5192C" w:rsidRPr="00C5192C">
        <w:rPr>
          <w:highlight w:val="yellow"/>
        </w:rPr>
        <w:t>pouzit</w:t>
      </w:r>
      <w:proofErr w:type="spellEnd"/>
      <w:r w:rsidR="00C5192C" w:rsidRPr="00C5192C">
        <w:rPr>
          <w:highlight w:val="yellow"/>
        </w:rPr>
        <w:t>“</w:t>
      </w:r>
      <w:r w:rsidR="00C5192C" w:rsidRPr="00C5192C">
        <w:rPr>
          <w:highlight w:val="yellow"/>
          <w:lang w:val="en-US"/>
        </w:rPr>
        <w:t>?</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397AC6">
        <w:t xml:space="preserve"> </w:t>
      </w:r>
      <w:r w:rsidR="00001021">
        <w:t>.</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 xml:space="preserve">#TODO- </w:t>
      </w:r>
      <w:proofErr w:type="spellStart"/>
      <w:r w:rsidR="00CB5279" w:rsidRPr="00CB5279">
        <w:rPr>
          <w:highlight w:val="yellow"/>
        </w:rPr>
        <w:t>iTowns</w:t>
      </w:r>
      <w:proofErr w:type="spell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9"/>
                    <a:stretch>
                      <a:fillRect/>
                    </a:stretch>
                  </pic:blipFill>
                  <pic:spPr>
                    <a:xfrm>
                      <a:off x="0" y="0"/>
                      <a:ext cx="5579745" cy="2852420"/>
                    </a:xfrm>
                    <a:prstGeom prst="rect">
                      <a:avLst/>
                    </a:prstGeom>
                  </pic:spPr>
                </pic:pic>
              </a:graphicData>
            </a:graphic>
          </wp:inline>
        </w:drawing>
      </w:r>
    </w:p>
    <w:p w14:paraId="6E019035" w14:textId="6FEDE9F2" w:rsidR="00B40019" w:rsidRDefault="00B40019" w:rsidP="00B40019">
      <w:pPr>
        <w:pStyle w:val="Caption"/>
      </w:pPr>
      <w:r>
        <w:t xml:space="preserve">Obr. </w:t>
      </w:r>
      <w:r>
        <w:fldChar w:fldCharType="begin"/>
      </w:r>
      <w:r>
        <w:instrText xml:space="preserve"> SEQ Obr. \* ARABIC </w:instrText>
      </w:r>
      <w:r>
        <w:fldChar w:fldCharType="separate"/>
      </w:r>
      <w:r w:rsidR="00FC43EB">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0"/>
                    <a:stretch>
                      <a:fillRect/>
                    </a:stretch>
                  </pic:blipFill>
                  <pic:spPr>
                    <a:xfrm>
                      <a:off x="0" y="0"/>
                      <a:ext cx="5579745" cy="2602865"/>
                    </a:xfrm>
                    <a:prstGeom prst="rect">
                      <a:avLst/>
                    </a:prstGeom>
                  </pic:spPr>
                </pic:pic>
              </a:graphicData>
            </a:graphic>
          </wp:inline>
        </w:drawing>
      </w:r>
    </w:p>
    <w:p w14:paraId="4AFAB6CE" w14:textId="1B0A6EFB" w:rsidR="003635FB" w:rsidRDefault="003635FB" w:rsidP="003635FB">
      <w:pPr>
        <w:pStyle w:val="Caption"/>
      </w:pPr>
      <w:r>
        <w:t xml:space="preserve">Obr. </w:t>
      </w:r>
      <w:r>
        <w:fldChar w:fldCharType="begin"/>
      </w:r>
      <w:r>
        <w:instrText xml:space="preserve"> SEQ Obr. \* ARABIC </w:instrText>
      </w:r>
      <w:r>
        <w:fldChar w:fldCharType="separate"/>
      </w:r>
      <w:r w:rsidR="00FC43EB">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3D5B65EF" w:rsidR="00400092" w:rsidRDefault="00400092" w:rsidP="004E6E7C">
      <w:pPr>
        <w:pStyle w:val="Caption"/>
      </w:pPr>
      <w:r>
        <w:t xml:space="preserve">Tab. </w:t>
      </w:r>
      <w:r>
        <w:fldChar w:fldCharType="begin"/>
      </w:r>
      <w:r>
        <w:instrText xml:space="preserve"> SEQ Tab. \* ARABIC </w:instrText>
      </w:r>
      <w:r>
        <w:fldChar w:fldCharType="separate"/>
      </w:r>
      <w:r w:rsidR="00F42436">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3D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Pr="001F6849">
        <w:rPr>
          <w:b/>
          <w:bCs/>
        </w:rPr>
        <w:t xml:space="preserve"> </w:t>
      </w:r>
      <w:r>
        <w:rPr>
          <w:b/>
          <w:bCs/>
        </w:rPr>
        <w:t xml:space="preserve"> +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2"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3"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4"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5"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3D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Modifikaci 3D modelů pak tvoří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a .</w:t>
      </w:r>
      <w:proofErr w:type="spellStart"/>
      <w:r w:rsidRPr="006170CC">
        <w:t>glb</w:t>
      </w:r>
      <w:proofErr w:type="spell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3C292615" w14:textId="75EF8C35" w:rsidR="007C03E4" w:rsidRDefault="00FE5E44" w:rsidP="00C34F5D">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Wonderland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r w:rsidR="00C34F5D">
        <w:t xml:space="preserve"> </w:t>
      </w:r>
      <w:r w:rsidR="007C03E4">
        <w:t>V rámci této práce byla pro optimalizaci modelů využita kombinace manuální optimalizace v</w:t>
      </w:r>
      <w:r w:rsidR="00C34F5D">
        <w:t> </w:t>
      </w:r>
      <w:proofErr w:type="spellStart"/>
      <w:r w:rsidR="007C03E4">
        <w:t>Blenderu</w:t>
      </w:r>
      <w:proofErr w:type="spellEnd"/>
      <w:r w:rsidR="00C34F5D">
        <w:t xml:space="preserve">, </w:t>
      </w:r>
      <w:proofErr w:type="spellStart"/>
      <w:r w:rsidR="007C03E4">
        <w:t>gltf-transform</w:t>
      </w:r>
      <w:proofErr w:type="spellEnd"/>
      <w:r w:rsidR="007C03E4">
        <w:t xml:space="preserve"> CLI</w:t>
      </w:r>
      <w:r w:rsidR="00C34F5D">
        <w:t xml:space="preserve"> a Wonderland </w:t>
      </w:r>
      <w:proofErr w:type="spellStart"/>
      <w:r w:rsidR="00C34F5D">
        <w:t>enginu</w:t>
      </w:r>
      <w:proofErr w:type="spellEnd"/>
      <w:r w:rsidR="007C03E4">
        <w:t xml:space="preserve">. </w:t>
      </w:r>
    </w:p>
    <w:p w14:paraId="765ABA60" w14:textId="0F6284CC" w:rsidR="00BC3D00" w:rsidRDefault="00583E2D" w:rsidP="00BC3D00">
      <w:pPr>
        <w:pStyle w:val="Heading2"/>
        <w:rPr>
          <w:lang w:val="cs-CZ"/>
        </w:rPr>
      </w:pPr>
      <w:r>
        <w:rPr>
          <w:lang w:val="cs-CZ"/>
        </w:rPr>
        <w:t>Výběr technologie</w:t>
      </w:r>
    </w:p>
    <w:p w14:paraId="5AF6EE23" w14:textId="2E93E9CD" w:rsidR="00067472" w:rsidRPr="00067472" w:rsidRDefault="00067472" w:rsidP="00067472">
      <w:pPr>
        <w:rPr>
          <w:lang w:eastAsia="cs-CZ"/>
        </w:rPr>
      </w:pPr>
      <w:r>
        <w:rPr>
          <w:lang w:eastAsia="cs-CZ"/>
        </w:rPr>
        <w:t>V následující kapitole je odůvodněn způsob výběru technologií pro implementaci pilotní aplikace.</w:t>
      </w:r>
    </w:p>
    <w:p w14:paraId="4EF990B0" w14:textId="77777777" w:rsidR="00067472" w:rsidRDefault="00067472" w:rsidP="00067472">
      <w:pPr>
        <w:pStyle w:val="Normlnprvnodsazen"/>
        <w:keepNext/>
        <w:ind w:firstLine="0"/>
      </w:pPr>
      <w:r w:rsidRPr="004A3AE8">
        <w:rPr>
          <w:noProof/>
        </w:rPr>
        <w:lastRenderedPageBreak/>
        <w:drawing>
          <wp:inline distT="0" distB="0" distL="0" distR="0" wp14:anchorId="7FA060BE" wp14:editId="46AC491E">
            <wp:extent cx="5579745" cy="2446655"/>
            <wp:effectExtent l="0" t="0" r="1905" b="0"/>
            <wp:docPr id="5648855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510" name="Picture 1" descr="A diagram of a software flowchart&#10;&#10;Description automatically generated"/>
                    <pic:cNvPicPr/>
                  </pic:nvPicPr>
                  <pic:blipFill>
                    <a:blip r:embed="rId66"/>
                    <a:stretch>
                      <a:fillRect/>
                    </a:stretch>
                  </pic:blipFill>
                  <pic:spPr>
                    <a:xfrm>
                      <a:off x="0" y="0"/>
                      <a:ext cx="5579745" cy="2446655"/>
                    </a:xfrm>
                    <a:prstGeom prst="rect">
                      <a:avLst/>
                    </a:prstGeom>
                  </pic:spPr>
                </pic:pic>
              </a:graphicData>
            </a:graphic>
          </wp:inline>
        </w:drawing>
      </w:r>
    </w:p>
    <w:p w14:paraId="4BEC9AC0" w14:textId="032A536E" w:rsidR="00067472" w:rsidRPr="00067472" w:rsidRDefault="00067472" w:rsidP="00067472">
      <w:pPr>
        <w:pStyle w:val="Caption"/>
      </w:pPr>
      <w:r>
        <w:t xml:space="preserve">Obr. </w:t>
      </w:r>
      <w:r>
        <w:fldChar w:fldCharType="begin"/>
      </w:r>
      <w:r>
        <w:instrText xml:space="preserve"> SEQ Obr. \* ARABIC </w:instrText>
      </w:r>
      <w:r>
        <w:fldChar w:fldCharType="separate"/>
      </w:r>
      <w:r w:rsidR="00FC43EB">
        <w:rPr>
          <w:noProof/>
        </w:rPr>
        <w:t>29</w:t>
      </w:r>
      <w:r>
        <w:fldChar w:fldCharType="end"/>
      </w:r>
      <w:r>
        <w:t xml:space="preserve"> Soubor prakticky otestovaných technologií, modře – volně dostupný software, šedě – proprietární.</w:t>
      </w:r>
    </w:p>
    <w:p w14:paraId="3305AB91" w14:textId="7715C449" w:rsidR="005907E1" w:rsidRDefault="005907E1" w:rsidP="005907E1">
      <w:pPr>
        <w:pStyle w:val="Normlnprvnodsazen"/>
        <w:ind w:firstLine="0"/>
        <w:rPr>
          <w:lang w:eastAsia="en-US"/>
        </w:rPr>
      </w:pPr>
      <w:r>
        <w:rPr>
          <w:lang w:eastAsia="en-US"/>
        </w:rPr>
        <w:t xml:space="preserve">Výběr výsledné technologie proběhl na základě: </w:t>
      </w:r>
    </w:p>
    <w:p w14:paraId="3EC06E2B" w14:textId="68788206" w:rsidR="005907E1" w:rsidRDefault="005907E1" w:rsidP="005907E1">
      <w:pPr>
        <w:pStyle w:val="Normlnprvnodsazen"/>
        <w:numPr>
          <w:ilvl w:val="0"/>
          <w:numId w:val="67"/>
        </w:numPr>
        <w:rPr>
          <w:lang w:eastAsia="en-US"/>
        </w:rPr>
      </w:pPr>
      <w:r>
        <w:rPr>
          <w:lang w:eastAsia="en-US"/>
        </w:rPr>
        <w:t>Tvorby testovacích aplikací ve většině výše zmíněných technologií.</w:t>
      </w:r>
    </w:p>
    <w:p w14:paraId="77381D14" w14:textId="78863574" w:rsidR="005907E1" w:rsidRDefault="005907E1" w:rsidP="005907E1">
      <w:pPr>
        <w:pStyle w:val="Normlnprvnodsazen"/>
        <w:numPr>
          <w:ilvl w:val="0"/>
          <w:numId w:val="67"/>
        </w:numPr>
        <w:rPr>
          <w:lang w:eastAsia="en-US"/>
        </w:rPr>
      </w:pPr>
      <w:r>
        <w:rPr>
          <w:lang w:eastAsia="en-US"/>
        </w:rPr>
        <w:t>Konzultace koncepce a zaměření technologie s členy komunity uživatelů / vývojářů.</w:t>
      </w:r>
    </w:p>
    <w:p w14:paraId="35C93FD4" w14:textId="3CD21914" w:rsidR="005907E1" w:rsidRDefault="005907E1" w:rsidP="005907E1">
      <w:pPr>
        <w:pStyle w:val="Normlnprvnodsazen"/>
        <w:numPr>
          <w:ilvl w:val="0"/>
          <w:numId w:val="67"/>
        </w:numPr>
        <w:rPr>
          <w:lang w:eastAsia="en-US"/>
        </w:rPr>
      </w:pPr>
      <w:r>
        <w:rPr>
          <w:lang w:eastAsia="en-US"/>
        </w:rPr>
        <w:t>Zhodnocení vůči požadavkům plynoucím z charakteru geografických dat</w:t>
      </w:r>
      <w:r w:rsidR="00342BBD">
        <w:rPr>
          <w:lang w:eastAsia="en-US"/>
        </w:rPr>
        <w:t xml:space="preserve"> a jejich vizualizace</w:t>
      </w:r>
      <w:r>
        <w:rPr>
          <w:lang w:eastAsia="en-US"/>
        </w:rPr>
        <w:t xml:space="preserve">.  </w:t>
      </w:r>
    </w:p>
    <w:p w14:paraId="14FBA965" w14:textId="49C38025" w:rsidR="00B335E8" w:rsidRDefault="00342BBD" w:rsidP="00583E2D">
      <w:pPr>
        <w:pStyle w:val="Normlnprvnodsazen"/>
      </w:pPr>
      <w:r>
        <w:rPr>
          <w:lang w:eastAsia="en-US"/>
        </w:rPr>
        <w:t xml:space="preserve">Výsledný rozhodovací proces je popsán následovně. </w:t>
      </w:r>
      <w:r w:rsidR="00BD32D1">
        <w:t xml:space="preserve">Kapitola taxonomie technologií představuje řadu </w:t>
      </w:r>
      <w:r w:rsidR="0085673A">
        <w:t>možností,</w:t>
      </w:r>
      <w:r w:rsidR="00BD32D1">
        <w:t xml:space="preserve"> </w:t>
      </w:r>
      <w:r w:rsidR="0085673A">
        <w:t>jak je možné je dělit. Instrumentální</w:t>
      </w:r>
      <w:r w:rsidR="00F51F56">
        <w:t xml:space="preserve">m rozhodovacím kritériem je rychlost a pohodlí vývoje.  Hlavním dělením, které mělo vliv na rozhodování bylo dělení </w:t>
      </w:r>
      <w:r w:rsidR="00F51F56" w:rsidRPr="00F51F56">
        <w:rPr>
          <w:highlight w:val="yellow"/>
        </w:rPr>
        <w:t>viz. obr. (X).</w:t>
      </w:r>
      <w:r w:rsidR="00F51F56">
        <w:t xml:space="preserve"> Toto dělení rozděluje technologie na základě toho, zdali jsou založeny primárně na programování nebo zdali poskytují GUI editor scény. Tvorba komplexnějších 3D prostředí bez vizuálního editoru, je návrhově a implementačně náročná. Na druhou stranu 3D editor umožňuje přirozené vizuální pozicování. Z tohoto důvodu byly vyřazeny základní technologie jako je </w:t>
      </w:r>
      <w:r w:rsidR="00F51F56" w:rsidRPr="009A775B">
        <w:rPr>
          <w:b/>
          <w:bCs/>
        </w:rPr>
        <w:t>three.js</w:t>
      </w:r>
      <w:r w:rsidR="00F51F56">
        <w:t xml:space="preserve"> </w:t>
      </w:r>
      <w:r w:rsidR="009A775B">
        <w:t xml:space="preserve">a </w:t>
      </w:r>
      <w:r w:rsidR="00F51F56" w:rsidRPr="009A775B">
        <w:rPr>
          <w:b/>
          <w:bCs/>
        </w:rPr>
        <w:t>babylon.js</w:t>
      </w:r>
      <w:r w:rsidR="00F51F56">
        <w:t xml:space="preserve">. Jejich přímá nástavba </w:t>
      </w:r>
      <w:r w:rsidR="00F51F56" w:rsidRPr="009A775B">
        <w:rPr>
          <w:b/>
          <w:bCs/>
        </w:rPr>
        <w:t>A-</w:t>
      </w:r>
      <w:proofErr w:type="spellStart"/>
      <w:r w:rsidR="00F51F56" w:rsidRPr="009A775B">
        <w:rPr>
          <w:b/>
          <w:bCs/>
        </w:rPr>
        <w:t>frame</w:t>
      </w:r>
      <w:proofErr w:type="spellEnd"/>
      <w:r w:rsidR="00F51F56">
        <w:t xml:space="preserve"> již poskytuje širší abstrakci nad VP komponenty, pozicování a celková tvorba VP však probíhá v rámci html dokumentu. A-</w:t>
      </w:r>
      <w:proofErr w:type="spellStart"/>
      <w:r w:rsidR="00F51F56">
        <w:t>frame</w:t>
      </w:r>
      <w:proofErr w:type="spellEnd"/>
      <w:r w:rsidR="00F51F56">
        <w:t xml:space="preserve"> poskytuje inspektor ve formě </w:t>
      </w:r>
      <w:proofErr w:type="spellStart"/>
      <w:r w:rsidR="00F51F56">
        <w:t>gui</w:t>
      </w:r>
      <w:proofErr w:type="spellEnd"/>
      <w:r w:rsidR="00F51F56">
        <w:t xml:space="preserve"> 3D editoru</w:t>
      </w:r>
      <w:r w:rsidR="009A775B">
        <w:t xml:space="preserve">, </w:t>
      </w:r>
      <w:r w:rsidR="00F51F56">
        <w:t xml:space="preserve">je však značně omezený a neposkytuje stejnou míru pohodlí při vývoji jako jiná řešení. </w:t>
      </w:r>
      <w:r w:rsidR="009A775B">
        <w:t xml:space="preserve">Zbývající možnosti tedy jsou </w:t>
      </w:r>
      <w:proofErr w:type="spellStart"/>
      <w:r w:rsidR="009A775B">
        <w:t>enginy</w:t>
      </w:r>
      <w:proofErr w:type="spellEnd"/>
      <w:r w:rsidR="009A775B">
        <w:t xml:space="preserve"> jako </w:t>
      </w:r>
      <w:r w:rsidR="009A775B">
        <w:rPr>
          <w:b/>
          <w:bCs/>
        </w:rPr>
        <w:t>Wonderland</w:t>
      </w:r>
      <w:r w:rsidR="00B335E8">
        <w:rPr>
          <w:b/>
          <w:bCs/>
        </w:rPr>
        <w:t xml:space="preserve"> </w:t>
      </w:r>
      <w:proofErr w:type="spellStart"/>
      <w:r w:rsidR="00B335E8">
        <w:rPr>
          <w:b/>
          <w:bCs/>
        </w:rPr>
        <w:t>engine</w:t>
      </w:r>
      <w:proofErr w:type="spellEnd"/>
      <w:r w:rsidR="009A775B">
        <w:rPr>
          <w:b/>
          <w:bCs/>
        </w:rPr>
        <w:t xml:space="preserve"> </w:t>
      </w:r>
      <w:r w:rsidR="00B335E8">
        <w:t xml:space="preserve">a </w:t>
      </w:r>
      <w:proofErr w:type="spellStart"/>
      <w:r w:rsidR="00B335E8" w:rsidRPr="00B335E8">
        <w:rPr>
          <w:b/>
          <w:bCs/>
        </w:rPr>
        <w:t>PlayCanvas</w:t>
      </w:r>
      <w:proofErr w:type="spellEnd"/>
      <w:r w:rsidR="00B335E8">
        <w:t xml:space="preserve"> </w:t>
      </w:r>
      <w:r w:rsidR="009A775B" w:rsidRPr="00B335E8">
        <w:t>popř</w:t>
      </w:r>
      <w:r w:rsidR="009A775B">
        <w:t xml:space="preserve">. propojení Unity s three.js skrze </w:t>
      </w:r>
      <w:proofErr w:type="spellStart"/>
      <w:r w:rsidR="009A775B">
        <w:rPr>
          <w:b/>
          <w:bCs/>
        </w:rPr>
        <w:t>Needle</w:t>
      </w:r>
      <w:proofErr w:type="spellEnd"/>
      <w:r w:rsidR="009A775B">
        <w:rPr>
          <w:b/>
          <w:bCs/>
        </w:rPr>
        <w:t xml:space="preserve"> </w:t>
      </w:r>
      <w:proofErr w:type="spellStart"/>
      <w:r w:rsidR="009A775B">
        <w:rPr>
          <w:b/>
          <w:bCs/>
        </w:rPr>
        <w:t>tools</w:t>
      </w:r>
      <w:proofErr w:type="spellEnd"/>
      <w:r w:rsidR="009A775B">
        <w:t xml:space="preserve"> nebo služby </w:t>
      </w:r>
      <w:r w:rsidR="00B335E8">
        <w:t>jejíž</w:t>
      </w:r>
      <w:r w:rsidR="009A775B">
        <w:t xml:space="preserve"> nejlepším zástupcem je </w:t>
      </w:r>
      <w:r w:rsidR="009A775B">
        <w:rPr>
          <w:b/>
          <w:bCs/>
        </w:rPr>
        <w:t xml:space="preserve">Mozilla </w:t>
      </w:r>
      <w:proofErr w:type="spellStart"/>
      <w:r w:rsidR="009A775B">
        <w:rPr>
          <w:b/>
          <w:bCs/>
        </w:rPr>
        <w:t>Hubs</w:t>
      </w:r>
      <w:proofErr w:type="spellEnd"/>
      <w:r w:rsidR="009A775B">
        <w:t xml:space="preserve">. Všechny tyto řešení </w:t>
      </w:r>
      <w:r w:rsidR="00B335E8">
        <w:t xml:space="preserve">poskytují 3D editor pro tvorbu scén a různé úrovně předpřipravených komponentů pro tvorbu VP. Dalším hlavním rozhodovacím kritériem je zaměření na výkon, a tedy do jaké míry poskytují dané řešení optimalizační funkce. Zde nejslabším řešením v tomto ohledu je řešení </w:t>
      </w:r>
      <w:proofErr w:type="spellStart"/>
      <w:r w:rsidR="00B335E8" w:rsidRPr="00F24DA3">
        <w:t>Mozzila</w:t>
      </w:r>
      <w:proofErr w:type="spellEnd"/>
      <w:r w:rsidR="00B335E8" w:rsidRPr="00F24DA3">
        <w:t xml:space="preserve"> </w:t>
      </w:r>
      <w:proofErr w:type="spellStart"/>
      <w:r w:rsidR="00B335E8" w:rsidRPr="00F24DA3">
        <w:t>Hubs</w:t>
      </w:r>
      <w:proofErr w:type="spellEnd"/>
      <w:r w:rsidR="00B335E8">
        <w:t xml:space="preserve">, které neposkytuje takřka žádnou funkcionalitu ve formě automatické optimalizace modelů aj. V případě </w:t>
      </w:r>
      <w:proofErr w:type="spellStart"/>
      <w:r w:rsidR="00B335E8">
        <w:t>enginů</w:t>
      </w:r>
      <w:proofErr w:type="spellEnd"/>
      <w:r w:rsidR="00B335E8">
        <w:t xml:space="preserve"> v tomto ohledu je nejslabším řešením </w:t>
      </w:r>
      <w:proofErr w:type="spellStart"/>
      <w:r w:rsidR="00B335E8">
        <w:t>PlayCanvas</w:t>
      </w:r>
      <w:proofErr w:type="spellEnd"/>
      <w:r w:rsidR="00B335E8">
        <w:t>,</w:t>
      </w:r>
      <w:r w:rsidR="00617728">
        <w:t xml:space="preserve"> který neposkytuje optimalizační nástroje</w:t>
      </w:r>
      <w:r w:rsidR="00364373">
        <w:t xml:space="preserve">, </w:t>
      </w:r>
      <w:r w:rsidR="003D7BB1">
        <w:t>obdobně</w:t>
      </w:r>
      <w:r w:rsidR="00364373">
        <w:t xml:space="preserve"> jako u </w:t>
      </w:r>
      <w:proofErr w:type="spellStart"/>
      <w:r w:rsidR="00364373">
        <w:t>Mozzila</w:t>
      </w:r>
      <w:proofErr w:type="spellEnd"/>
      <w:r w:rsidR="00364373">
        <w:t xml:space="preserve"> </w:t>
      </w:r>
      <w:proofErr w:type="spellStart"/>
      <w:r w:rsidR="00364373">
        <w:t>Hubs</w:t>
      </w:r>
      <w:proofErr w:type="spellEnd"/>
      <w:r w:rsidR="00364373">
        <w:t xml:space="preserve"> je nutné optimalizaci provést externě</w:t>
      </w:r>
      <w:r w:rsidR="00617728">
        <w:t xml:space="preserve">. </w:t>
      </w:r>
      <w:r w:rsidR="003D7BB1">
        <w:t>J</w:t>
      </w:r>
      <w:r w:rsidR="00617728">
        <w:t xml:space="preserve">elikož je </w:t>
      </w:r>
      <w:proofErr w:type="spellStart"/>
      <w:r w:rsidR="00617728" w:rsidRPr="00F24DA3">
        <w:t>PlayCanvas</w:t>
      </w:r>
      <w:proofErr w:type="spellEnd"/>
      <w:r w:rsidR="00617728">
        <w:t xml:space="preserve"> plně cloudové řešení s editorem implementovaným v prohlížeči i editace a vývoj scén je díky </w:t>
      </w:r>
      <w:r w:rsidR="00F24DA3">
        <w:t>občasnému</w:t>
      </w:r>
      <w:r w:rsidR="00617728">
        <w:t xml:space="preserve"> slabému výkonu nekomfortním procesem.</w:t>
      </w:r>
      <w:r w:rsidR="00F24DA3">
        <w:t xml:space="preserve"> Ve výběru tedy zbývají Wonderland </w:t>
      </w:r>
      <w:proofErr w:type="spellStart"/>
      <w:r w:rsidR="00F24DA3">
        <w:t>engine</w:t>
      </w:r>
      <w:proofErr w:type="spellEnd"/>
      <w:r w:rsidR="00F24DA3">
        <w:t xml:space="preserve"> a </w:t>
      </w:r>
      <w:proofErr w:type="spellStart"/>
      <w:r w:rsidR="00F24DA3">
        <w:t>Needle</w:t>
      </w:r>
      <w:proofErr w:type="spellEnd"/>
      <w:r w:rsidR="00F24DA3">
        <w:t xml:space="preserve"> </w:t>
      </w:r>
      <w:proofErr w:type="spellStart"/>
      <w:r w:rsidR="00F24DA3">
        <w:t>tools</w:t>
      </w:r>
      <w:proofErr w:type="spellEnd"/>
      <w:r w:rsidR="00F24DA3">
        <w:t xml:space="preserve">. Zde obě </w:t>
      </w:r>
      <w:r w:rsidR="003D7BB1">
        <w:t>řešení</w:t>
      </w:r>
      <w:r w:rsidR="00F24DA3">
        <w:t xml:space="preserve"> poskytují možnosti automatické optimalizace (komprese textur, geometrie aj.), </w:t>
      </w:r>
      <w:proofErr w:type="spellStart"/>
      <w:r w:rsidR="00F24DA3">
        <w:t>Needle</w:t>
      </w:r>
      <w:proofErr w:type="spellEnd"/>
      <w:r w:rsidR="00F24DA3">
        <w:t xml:space="preserve"> </w:t>
      </w:r>
      <w:proofErr w:type="spellStart"/>
      <w:r w:rsidR="00F24DA3">
        <w:t>engine</w:t>
      </w:r>
      <w:proofErr w:type="spellEnd"/>
      <w:r w:rsidR="00F24DA3">
        <w:t xml:space="preserve"> tento proces řeší automaticky při generování výsledné webové aplikace, kdežto Wonderland </w:t>
      </w:r>
      <w:proofErr w:type="spellStart"/>
      <w:r w:rsidR="00F24DA3">
        <w:t>enigne</w:t>
      </w:r>
      <w:proofErr w:type="spellEnd"/>
      <w:r w:rsidR="00F24DA3">
        <w:t xml:space="preserve"> tento proces umožňuje již v desktopovém editoru s tím, že poskytuje možnost volby kompresních </w:t>
      </w:r>
      <w:r w:rsidR="005907E1">
        <w:t>formátů,</w:t>
      </w:r>
      <w:r w:rsidR="00F24DA3">
        <w:t xml:space="preserve"> popř. úrovně zjednodušení geometrie. </w:t>
      </w:r>
      <w:r w:rsidR="005907E1">
        <w:t xml:space="preserve">Wonderland </w:t>
      </w:r>
      <w:proofErr w:type="spellStart"/>
      <w:r w:rsidR="005907E1">
        <w:t>engine</w:t>
      </w:r>
      <w:proofErr w:type="spellEnd"/>
      <w:r w:rsidR="005907E1">
        <w:t xml:space="preserve"> je dále více zaměřen na optimalizaci </w:t>
      </w:r>
      <w:r w:rsidR="005907E1" w:rsidRPr="005907E1">
        <w:rPr>
          <w:highlight w:val="yellow"/>
        </w:rPr>
        <w:t xml:space="preserve">(viz. kap Wonderland </w:t>
      </w:r>
      <w:proofErr w:type="spellStart"/>
      <w:r w:rsidR="005907E1" w:rsidRPr="005907E1">
        <w:rPr>
          <w:highlight w:val="yellow"/>
        </w:rPr>
        <w:t>engine</w:t>
      </w:r>
      <w:proofErr w:type="spellEnd"/>
      <w:r w:rsidR="005907E1" w:rsidRPr="005907E1">
        <w:rPr>
          <w:highlight w:val="yellow"/>
        </w:rPr>
        <w:t>)</w:t>
      </w:r>
      <w:r w:rsidR="005907E1">
        <w:t xml:space="preserve">, což v případě geografických dat je klíčové. Dalším plus pro Wonderland </w:t>
      </w:r>
      <w:proofErr w:type="spellStart"/>
      <w:r w:rsidR="005907E1">
        <w:lastRenderedPageBreak/>
        <w:t>engine</w:t>
      </w:r>
      <w:proofErr w:type="spellEnd"/>
      <w:r w:rsidR="005907E1">
        <w:t xml:space="preserve"> je celková koncepce řešení, jelikož se jedná o </w:t>
      </w:r>
      <w:proofErr w:type="spellStart"/>
      <w:r w:rsidR="005907E1">
        <w:t>engine</w:t>
      </w:r>
      <w:proofErr w:type="spellEnd"/>
      <w:r w:rsidR="005907E1">
        <w:t xml:space="preserve"> vyvíjen primárně pro tvorbu virtuálních prostředí na webu na rozdíl od </w:t>
      </w:r>
      <w:proofErr w:type="spellStart"/>
      <w:r w:rsidR="005907E1">
        <w:t>Needle</w:t>
      </w:r>
      <w:proofErr w:type="spellEnd"/>
      <w:r w:rsidR="005907E1">
        <w:t xml:space="preserve"> </w:t>
      </w:r>
      <w:proofErr w:type="spellStart"/>
      <w:r w:rsidR="005907E1">
        <w:t>engine</w:t>
      </w:r>
      <w:proofErr w:type="spellEnd"/>
      <w:r w:rsidR="005907E1">
        <w:t xml:space="preserve">, který je více konverzní technologií mezi těžkými desktopovými 3D </w:t>
      </w:r>
      <w:proofErr w:type="spellStart"/>
      <w:r w:rsidR="005907E1">
        <w:t>enginy</w:t>
      </w:r>
      <w:proofErr w:type="spellEnd"/>
      <w:r w:rsidR="005907E1">
        <w:t xml:space="preserve"> a webovým prostředím. Zároveň </w:t>
      </w:r>
      <w:proofErr w:type="spellStart"/>
      <w:r w:rsidR="005907E1">
        <w:t>Needle</w:t>
      </w:r>
      <w:proofErr w:type="spellEnd"/>
      <w:r w:rsidR="005907E1">
        <w:t xml:space="preserve"> </w:t>
      </w:r>
      <w:proofErr w:type="spellStart"/>
      <w:r w:rsidR="005907E1">
        <w:t>engine</w:t>
      </w:r>
      <w:proofErr w:type="spellEnd"/>
      <w:r w:rsidR="005907E1">
        <w:t xml:space="preserve"> je zaměřen na obecné 3D prostředí, kdežto Wonderland </w:t>
      </w:r>
      <w:proofErr w:type="spellStart"/>
      <w:r w:rsidR="005907E1">
        <w:t>engine</w:t>
      </w:r>
      <w:proofErr w:type="spellEnd"/>
      <w:r w:rsidR="005907E1">
        <w:t xml:space="preserve"> je exkluzivně zaměřen na rozšířenou realitu. </w:t>
      </w:r>
      <w:r w:rsidR="00583E2D">
        <w:t xml:space="preserve">Z těchto důvodů byl vybrán Wonderland </w:t>
      </w:r>
      <w:proofErr w:type="spellStart"/>
      <w:r w:rsidR="00583E2D">
        <w:t>engine</w:t>
      </w:r>
      <w:proofErr w:type="spellEnd"/>
      <w:r w:rsidR="00583E2D">
        <w:t xml:space="preserve"> jakožto, nejvhodnější řešení pro vizualizaci dostupných dat.</w:t>
      </w:r>
    </w:p>
    <w:p w14:paraId="484CD4FC" w14:textId="219D6A1F" w:rsidR="00227E35" w:rsidRDefault="00C34F5D" w:rsidP="00227E35">
      <w:pPr>
        <w:pStyle w:val="Normlnprvnodsazen"/>
        <w:keepNext/>
        <w:ind w:firstLine="0"/>
      </w:pPr>
      <w:r w:rsidRPr="00C34F5D">
        <w:rPr>
          <w:noProof/>
        </w:rPr>
        <w:drawing>
          <wp:inline distT="0" distB="0" distL="0" distR="0" wp14:anchorId="2EFCF99C" wp14:editId="51BF8A06">
            <wp:extent cx="5579745" cy="806450"/>
            <wp:effectExtent l="0" t="0" r="1905" b="0"/>
            <wp:docPr id="20850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25" name=""/>
                    <pic:cNvPicPr/>
                  </pic:nvPicPr>
                  <pic:blipFill>
                    <a:blip r:embed="rId67"/>
                    <a:stretch>
                      <a:fillRect/>
                    </a:stretch>
                  </pic:blipFill>
                  <pic:spPr>
                    <a:xfrm>
                      <a:off x="0" y="0"/>
                      <a:ext cx="5579745" cy="806450"/>
                    </a:xfrm>
                    <a:prstGeom prst="rect">
                      <a:avLst/>
                    </a:prstGeom>
                  </pic:spPr>
                </pic:pic>
              </a:graphicData>
            </a:graphic>
          </wp:inline>
        </w:drawing>
      </w:r>
    </w:p>
    <w:p w14:paraId="0D7A940B" w14:textId="52DF9C71" w:rsidR="00227E35" w:rsidRPr="00C34F5D" w:rsidRDefault="00227E35" w:rsidP="00C34F5D">
      <w:pPr>
        <w:pStyle w:val="Caption"/>
      </w:pPr>
      <w:r>
        <w:t xml:space="preserve">Obr. </w:t>
      </w:r>
      <w:r>
        <w:fldChar w:fldCharType="begin"/>
      </w:r>
      <w:r>
        <w:instrText xml:space="preserve"> SEQ Obr. \* ARABIC </w:instrText>
      </w:r>
      <w:r>
        <w:fldChar w:fldCharType="separate"/>
      </w:r>
      <w:r w:rsidR="00FC43EB">
        <w:rPr>
          <w:noProof/>
        </w:rPr>
        <w:t>30</w:t>
      </w:r>
      <w:r>
        <w:fldChar w:fldCharType="end"/>
      </w:r>
      <w:r>
        <w:t xml:space="preserve"> Vybraný soubor technologií (tech </w:t>
      </w:r>
      <w:proofErr w:type="spellStart"/>
      <w:r>
        <w:t>stack</w:t>
      </w:r>
      <w:proofErr w:type="spellEnd"/>
      <w:r>
        <w:t xml:space="preserve">) pro tvorbu </w:t>
      </w:r>
      <w:r w:rsidR="00581965">
        <w:t>virtuálního</w:t>
      </w:r>
      <w:r>
        <w:t xml:space="preserve"> VP</w:t>
      </w:r>
      <w:r w:rsidR="00C34F5D">
        <w:t xml:space="preserve">. modře – volně dostupný software, </w:t>
      </w:r>
      <w:r w:rsidR="00581965">
        <w:t>šedě – proprietární.</w:t>
      </w:r>
    </w:p>
    <w:p w14:paraId="42589C7B" w14:textId="2C47F394" w:rsidR="009A775B" w:rsidRPr="00C9225D" w:rsidRDefault="00342BBD" w:rsidP="00C9225D">
      <w:pPr>
        <w:pStyle w:val="Normlnprvnodsazen"/>
        <w:ind w:firstLine="0"/>
        <w:rPr>
          <w:highlight w:val="yellow"/>
          <w:lang w:val="en-US" w:eastAsia="en-US"/>
        </w:rPr>
      </w:pPr>
      <w:r w:rsidRPr="00342BBD">
        <w:rPr>
          <w:highlight w:val="yellow"/>
          <w:lang w:val="en-US" w:eastAsia="en-US"/>
        </w:rPr>
        <w:t xml:space="preserve">#todo </w:t>
      </w:r>
      <w:r w:rsidR="00C9225D">
        <w:rPr>
          <w:highlight w:val="yellow"/>
          <w:lang w:val="en-US" w:eastAsia="en-US"/>
        </w:rPr>
        <w:t>–</w:t>
      </w:r>
      <w:r w:rsidRPr="00342BBD">
        <w:rPr>
          <w:highlight w:val="yellow"/>
          <w:lang w:val="en-US" w:eastAsia="en-US"/>
        </w:rPr>
        <w:t xml:space="preserve"> </w:t>
      </w:r>
      <w:proofErr w:type="spellStart"/>
      <w:r w:rsidR="00C9225D">
        <w:rPr>
          <w:highlight w:val="yellow"/>
          <w:lang w:val="en-US" w:eastAsia="en-US"/>
        </w:rPr>
        <w:t>udelat</w:t>
      </w:r>
      <w:proofErr w:type="spellEnd"/>
      <w:r w:rsidR="00C9225D">
        <w:rPr>
          <w:highlight w:val="yellow"/>
          <w:lang w:val="en-US" w:eastAsia="en-US"/>
        </w:rPr>
        <w:t xml:space="preserve"> </w:t>
      </w:r>
      <w:proofErr w:type="spellStart"/>
      <w:r w:rsidR="00C9225D">
        <w:rPr>
          <w:highlight w:val="yellow"/>
          <w:lang w:val="en-US" w:eastAsia="en-US"/>
        </w:rPr>
        <w:t>tabulku</w:t>
      </w:r>
      <w:proofErr w:type="spellEnd"/>
      <w:r w:rsidR="00C9225D">
        <w:rPr>
          <w:highlight w:val="yellow"/>
          <w:lang w:val="en-US" w:eastAsia="en-US"/>
        </w:rPr>
        <w:t xml:space="preserve"> </w:t>
      </w:r>
      <w:proofErr w:type="spellStart"/>
      <w:r w:rsidR="00C9225D">
        <w:rPr>
          <w:highlight w:val="yellow"/>
          <w:lang w:val="en-US" w:eastAsia="en-US"/>
        </w:rPr>
        <w:t>všech</w:t>
      </w:r>
      <w:proofErr w:type="spellEnd"/>
      <w:r w:rsidR="00C9225D">
        <w:rPr>
          <w:highlight w:val="yellow"/>
          <w:lang w:val="en-US" w:eastAsia="en-US"/>
        </w:rPr>
        <w:t xml:space="preserve"> </w:t>
      </w:r>
      <w:proofErr w:type="spellStart"/>
      <w:r w:rsidR="00C9225D">
        <w:rPr>
          <w:highlight w:val="yellow"/>
          <w:lang w:val="en-US" w:eastAsia="en-US"/>
        </w:rPr>
        <w:t>možných</w:t>
      </w:r>
      <w:proofErr w:type="spellEnd"/>
      <w:r w:rsidR="00067472">
        <w:rPr>
          <w:highlight w:val="yellow"/>
          <w:lang w:val="en-US" w:eastAsia="en-US"/>
        </w:rPr>
        <w:t xml:space="preserve"> – do </w:t>
      </w:r>
      <w:proofErr w:type="spellStart"/>
      <w:r w:rsidR="00067472">
        <w:rPr>
          <w:highlight w:val="yellow"/>
          <w:lang w:val="en-US" w:eastAsia="en-US"/>
        </w:rPr>
        <w:t>taxonomie</w:t>
      </w:r>
      <w:proofErr w:type="spellEnd"/>
      <w:r w:rsidR="00067472">
        <w:rPr>
          <w:highlight w:val="yellow"/>
          <w:lang w:val="en-US" w:eastAsia="en-US"/>
        </w:rPr>
        <w:t>?</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07BE5083" w14:textId="4641C9E6" w:rsidR="00986595" w:rsidRDefault="009F3D5B" w:rsidP="00986595">
      <w:pPr>
        <w:pStyle w:val="Heading2"/>
        <w:rPr>
          <w:lang w:val="cs-CZ"/>
        </w:rPr>
      </w:pPr>
      <w:r w:rsidRPr="001F6849">
        <w:rPr>
          <w:lang w:val="cs-CZ"/>
        </w:rPr>
        <w:t>Metodika</w:t>
      </w:r>
    </w:p>
    <w:p w14:paraId="39BB08B4" w14:textId="396E0A5B" w:rsidR="003150D4" w:rsidRPr="00E32349" w:rsidRDefault="00C03760" w:rsidP="003150D4">
      <w:pPr>
        <w:rPr>
          <w:b/>
          <w:bCs/>
          <w:highlight w:val="yellow"/>
          <w:lang w:eastAsia="cs-CZ"/>
        </w:rPr>
      </w:pPr>
      <w:r w:rsidRPr="00E32349">
        <w:rPr>
          <w:b/>
          <w:bCs/>
          <w:highlight w:val="yellow"/>
          <w:lang w:eastAsia="cs-CZ"/>
        </w:rPr>
        <w:t>Návrh</w:t>
      </w:r>
      <w:r w:rsidR="003150D4">
        <w:rPr>
          <w:b/>
          <w:bCs/>
          <w:lang w:eastAsia="cs-CZ"/>
        </w:rPr>
        <w:t xml:space="preserve">, </w:t>
      </w:r>
      <w:r w:rsidR="003150D4" w:rsidRPr="00E32349">
        <w:rPr>
          <w:b/>
          <w:bCs/>
          <w:highlight w:val="yellow"/>
          <w:lang w:eastAsia="cs-CZ"/>
        </w:rPr>
        <w:t>Příprava dat</w:t>
      </w:r>
      <w:r w:rsidR="003150D4">
        <w:rPr>
          <w:b/>
          <w:bCs/>
          <w:highlight w:val="yellow"/>
          <w:lang w:eastAsia="cs-CZ"/>
        </w:rPr>
        <w:t xml:space="preserve">, </w:t>
      </w:r>
      <w:r w:rsidR="003150D4" w:rsidRPr="00E32349">
        <w:rPr>
          <w:b/>
          <w:bCs/>
          <w:highlight w:val="yellow"/>
        </w:rPr>
        <w:t>Vývoj aplikace</w:t>
      </w:r>
      <w:r w:rsidR="003150D4">
        <w:rPr>
          <w:b/>
          <w:bCs/>
          <w:highlight w:val="yellow"/>
        </w:rPr>
        <w:t xml:space="preserve">, </w:t>
      </w:r>
      <w:r w:rsidR="003150D4" w:rsidRPr="00E32349">
        <w:rPr>
          <w:b/>
          <w:bCs/>
          <w:highlight w:val="yellow"/>
        </w:rPr>
        <w:t>Testování aplikace:</w:t>
      </w:r>
    </w:p>
    <w:p w14:paraId="5749A3C7" w14:textId="77777777" w:rsidR="003150D4" w:rsidRPr="00E32349" w:rsidRDefault="003150D4" w:rsidP="003150D4">
      <w:pPr>
        <w:pStyle w:val="Normlnprvnodsazen"/>
        <w:numPr>
          <w:ilvl w:val="0"/>
          <w:numId w:val="69"/>
        </w:numPr>
        <w:rPr>
          <w:b/>
          <w:bCs/>
          <w:highlight w:val="yellow"/>
        </w:rPr>
      </w:pPr>
      <w:r w:rsidRPr="00E32349">
        <w:rPr>
          <w:b/>
          <w:bCs/>
          <w:highlight w:val="yellow"/>
        </w:rPr>
        <w:t>Lidské</w:t>
      </w:r>
    </w:p>
    <w:p w14:paraId="3F1CE096" w14:textId="77777777" w:rsidR="003150D4" w:rsidRPr="00E32349" w:rsidRDefault="003150D4" w:rsidP="003150D4">
      <w:pPr>
        <w:pStyle w:val="Normlnprvnodsazen"/>
        <w:numPr>
          <w:ilvl w:val="0"/>
          <w:numId w:val="69"/>
        </w:numPr>
        <w:rPr>
          <w:b/>
          <w:bCs/>
          <w:highlight w:val="yellow"/>
        </w:rPr>
      </w:pPr>
      <w:r w:rsidRPr="00E32349">
        <w:rPr>
          <w:b/>
          <w:bCs/>
          <w:highlight w:val="yellow"/>
        </w:rPr>
        <w:t>Technické</w:t>
      </w:r>
    </w:p>
    <w:p w14:paraId="51E0A56B" w14:textId="77777777" w:rsidR="003150D4" w:rsidRPr="00E32349" w:rsidRDefault="003150D4" w:rsidP="003150D4">
      <w:pPr>
        <w:pStyle w:val="Malnadpis"/>
        <w:rPr>
          <w:highlight w:val="yellow"/>
        </w:rPr>
      </w:pPr>
      <w:r w:rsidRPr="00E32349">
        <w:rPr>
          <w:highlight w:val="yellow"/>
        </w:rPr>
        <w:t>Výběr HMD</w:t>
      </w:r>
    </w:p>
    <w:p w14:paraId="3236EC4A" w14:textId="77777777" w:rsidR="003150D4" w:rsidRPr="00E32349" w:rsidRDefault="003150D4" w:rsidP="003150D4">
      <w:pPr>
        <w:rPr>
          <w:highlight w:val="yellow"/>
          <w:lang w:eastAsia="cs-CZ"/>
        </w:rPr>
      </w:pPr>
      <w:r w:rsidRPr="00E32349">
        <w:rPr>
          <w:highlight w:val="yellow"/>
          <w:lang w:eastAsia="cs-CZ"/>
        </w:rPr>
        <w:t xml:space="preserve">HMD na pro které bude vizualizace primárně implementována a následně testována. </w:t>
      </w:r>
    </w:p>
    <w:p w14:paraId="00139460"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3DOF – bez ovladačů</w:t>
      </w:r>
    </w:p>
    <w:p w14:paraId="0A2FD0EA" w14:textId="77777777" w:rsidR="003150D4" w:rsidRPr="00E32349" w:rsidRDefault="003150D4" w:rsidP="003150D4">
      <w:pPr>
        <w:pStyle w:val="ListParagraph"/>
        <w:numPr>
          <w:ilvl w:val="1"/>
          <w:numId w:val="21"/>
        </w:numPr>
        <w:rPr>
          <w:highlight w:val="yellow"/>
          <w:lang w:eastAsia="cs-CZ"/>
        </w:rPr>
      </w:pPr>
      <w:proofErr w:type="spellStart"/>
      <w:r w:rsidRPr="00E32349">
        <w:rPr>
          <w:highlight w:val="yellow"/>
          <w:lang w:eastAsia="cs-CZ"/>
        </w:rPr>
        <w:t>Low-Cost</w:t>
      </w:r>
      <w:proofErr w:type="spellEnd"/>
      <w:r w:rsidRPr="00E32349">
        <w:rPr>
          <w:highlight w:val="yellow"/>
          <w:lang w:eastAsia="cs-CZ"/>
        </w:rPr>
        <w:t xml:space="preserve"> – Android 10 – Mi A2 Lite - </w:t>
      </w:r>
      <w:proofErr w:type="spellStart"/>
      <w:r w:rsidRPr="00E32349">
        <w:rPr>
          <w:highlight w:val="yellow"/>
        </w:rPr>
        <w:t>Retrak</w:t>
      </w:r>
      <w:proofErr w:type="spellEnd"/>
      <w:r w:rsidRPr="00E32349">
        <w:rPr>
          <w:highlight w:val="yellow"/>
        </w:rPr>
        <w:t xml:space="preserve"> Utopia 360° VR Headset – doma </w:t>
      </w:r>
    </w:p>
    <w:p w14:paraId="676E50A9" w14:textId="77777777" w:rsidR="003150D4" w:rsidRPr="00E32349" w:rsidRDefault="003150D4" w:rsidP="003150D4">
      <w:pPr>
        <w:pStyle w:val="ListParagraph"/>
        <w:numPr>
          <w:ilvl w:val="1"/>
          <w:numId w:val="21"/>
        </w:numPr>
        <w:rPr>
          <w:highlight w:val="yellow"/>
          <w:lang w:eastAsia="cs-CZ"/>
        </w:rPr>
      </w:pPr>
      <w:r w:rsidRPr="00E32349">
        <w:rPr>
          <w:highlight w:val="yellow"/>
        </w:rPr>
        <w:t>Střední – Google Pixel 6a</w:t>
      </w:r>
    </w:p>
    <w:p w14:paraId="0E195EF9" w14:textId="77777777" w:rsidR="003150D4" w:rsidRPr="00E32349" w:rsidRDefault="003150D4" w:rsidP="003150D4">
      <w:pPr>
        <w:pStyle w:val="ListParagraph"/>
        <w:numPr>
          <w:ilvl w:val="0"/>
          <w:numId w:val="21"/>
        </w:numPr>
        <w:rPr>
          <w:highlight w:val="yellow"/>
          <w:lang w:eastAsia="cs-CZ"/>
        </w:rPr>
      </w:pPr>
      <w:r w:rsidRPr="00E32349">
        <w:rPr>
          <w:highlight w:val="yellow"/>
          <w:lang w:eastAsia="cs-CZ"/>
        </w:rPr>
        <w:t>6 DOF – Ovladače</w:t>
      </w:r>
    </w:p>
    <w:p w14:paraId="7E5D3638" w14:textId="77777777" w:rsidR="003150D4" w:rsidRPr="00E32349" w:rsidRDefault="003150D4" w:rsidP="003150D4">
      <w:pPr>
        <w:pStyle w:val="ListParagraph"/>
        <w:numPr>
          <w:ilvl w:val="1"/>
          <w:numId w:val="21"/>
        </w:numPr>
        <w:rPr>
          <w:highlight w:val="yellow"/>
          <w:lang w:eastAsia="cs-CZ"/>
        </w:rPr>
      </w:pPr>
      <w:r w:rsidRPr="00E32349">
        <w:rPr>
          <w:highlight w:val="yellow"/>
          <w:lang w:eastAsia="cs-CZ"/>
        </w:rPr>
        <w:t xml:space="preserve">Střední – </w:t>
      </w:r>
      <w:proofErr w:type="spellStart"/>
      <w:r w:rsidRPr="00E32349">
        <w:rPr>
          <w:highlight w:val="yellow"/>
          <w:lang w:eastAsia="cs-CZ"/>
        </w:rPr>
        <w:t>Oculus</w:t>
      </w:r>
      <w:proofErr w:type="spellEnd"/>
      <w:r w:rsidRPr="00E32349">
        <w:rPr>
          <w:highlight w:val="yellow"/>
          <w:lang w:eastAsia="cs-CZ"/>
        </w:rPr>
        <w:t xml:space="preserve"> </w:t>
      </w:r>
      <w:proofErr w:type="spellStart"/>
      <w:r w:rsidRPr="00E32349">
        <w:rPr>
          <w:highlight w:val="yellow"/>
          <w:lang w:eastAsia="cs-CZ"/>
        </w:rPr>
        <w:t>Quest</w:t>
      </w:r>
      <w:proofErr w:type="spellEnd"/>
      <w:r w:rsidRPr="00E32349">
        <w:rPr>
          <w:highlight w:val="yellow"/>
          <w:lang w:eastAsia="cs-CZ"/>
        </w:rPr>
        <w:t xml:space="preserve"> 2 – škola/doma</w:t>
      </w:r>
    </w:p>
    <w:p w14:paraId="58F5F249" w14:textId="77777777" w:rsidR="003150D4" w:rsidRPr="00E32349" w:rsidRDefault="003150D4" w:rsidP="003150D4">
      <w:pPr>
        <w:pStyle w:val="Malnadpis"/>
        <w:rPr>
          <w:highlight w:val="yellow"/>
          <w:lang w:eastAsia="cs-CZ"/>
        </w:rPr>
      </w:pPr>
      <w:r w:rsidRPr="00E32349">
        <w:rPr>
          <w:highlight w:val="yellow"/>
          <w:lang w:eastAsia="cs-CZ"/>
        </w:rPr>
        <w:t xml:space="preserve">Prohlížeče </w:t>
      </w:r>
    </w:p>
    <w:p w14:paraId="6E5CC2BE" w14:textId="77777777" w:rsidR="003150D4" w:rsidRPr="00E32349" w:rsidRDefault="003150D4" w:rsidP="003150D4">
      <w:pPr>
        <w:pStyle w:val="ListParagraph"/>
        <w:numPr>
          <w:ilvl w:val="0"/>
          <w:numId w:val="22"/>
        </w:numPr>
        <w:rPr>
          <w:highlight w:val="yellow"/>
          <w:lang w:eastAsia="cs-CZ"/>
        </w:rPr>
      </w:pPr>
      <w:proofErr w:type="spellStart"/>
      <w:r w:rsidRPr="00E32349">
        <w:rPr>
          <w:highlight w:val="yellow"/>
          <w:lang w:eastAsia="cs-CZ"/>
        </w:rPr>
        <w:t>Oculus</w:t>
      </w:r>
      <w:proofErr w:type="spellEnd"/>
      <w:r w:rsidRPr="00E32349">
        <w:rPr>
          <w:highlight w:val="yellow"/>
          <w:lang w:eastAsia="cs-CZ"/>
        </w:rPr>
        <w:t xml:space="preserve"> Browser</w:t>
      </w:r>
    </w:p>
    <w:p w14:paraId="77A7E6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Chrome</w:t>
      </w:r>
    </w:p>
    <w:p w14:paraId="7F398043"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Firefox</w:t>
      </w:r>
    </w:p>
    <w:p w14:paraId="5BFA8825"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Samsung internet</w:t>
      </w:r>
    </w:p>
    <w:p w14:paraId="3545CC62" w14:textId="77777777" w:rsidR="003150D4" w:rsidRPr="00E32349" w:rsidRDefault="003150D4" w:rsidP="003150D4">
      <w:pPr>
        <w:pStyle w:val="ListParagraph"/>
        <w:numPr>
          <w:ilvl w:val="0"/>
          <w:numId w:val="22"/>
        </w:numPr>
        <w:rPr>
          <w:highlight w:val="yellow"/>
          <w:lang w:eastAsia="cs-CZ"/>
        </w:rPr>
      </w:pPr>
      <w:r w:rsidRPr="00E32349">
        <w:rPr>
          <w:highlight w:val="yellow"/>
          <w:lang w:eastAsia="cs-CZ"/>
        </w:rPr>
        <w:t xml:space="preserve">Microsoft </w:t>
      </w:r>
      <w:proofErr w:type="spellStart"/>
      <w:r w:rsidRPr="00E32349">
        <w:rPr>
          <w:highlight w:val="yellow"/>
          <w:lang w:eastAsia="cs-CZ"/>
        </w:rPr>
        <w:t>Edge</w:t>
      </w:r>
      <w:proofErr w:type="spellEnd"/>
    </w:p>
    <w:p w14:paraId="1B5850D2" w14:textId="72AFC423" w:rsidR="00E32349" w:rsidRPr="003150D4" w:rsidRDefault="003150D4" w:rsidP="003150D4">
      <w:pPr>
        <w:pStyle w:val="ListParagraph"/>
        <w:numPr>
          <w:ilvl w:val="0"/>
          <w:numId w:val="22"/>
        </w:numPr>
        <w:rPr>
          <w:highlight w:val="yellow"/>
          <w:lang w:eastAsia="cs-CZ"/>
        </w:rPr>
      </w:pPr>
      <w:proofErr w:type="spellStart"/>
      <w:r w:rsidRPr="00E32349">
        <w:rPr>
          <w:highlight w:val="yellow"/>
          <w:lang w:eastAsia="cs-CZ"/>
        </w:rPr>
        <w:t>Wolvic</w:t>
      </w:r>
      <w:proofErr w:type="spellEnd"/>
      <w:r w:rsidRPr="00E32349">
        <w:rPr>
          <w:highlight w:val="yellow"/>
          <w:lang w:eastAsia="cs-CZ"/>
        </w:rPr>
        <w:t xml:space="preserve"> (</w:t>
      </w:r>
      <w:r w:rsidRPr="00E32349">
        <w:rPr>
          <w:i/>
          <w:iCs/>
          <w:highlight w:val="yellow"/>
          <w:lang w:eastAsia="cs-CZ"/>
        </w:rPr>
        <w:t>Firefox reality</w:t>
      </w:r>
      <w:r w:rsidRPr="00E32349">
        <w:rPr>
          <w:highlight w:val="yellow"/>
          <w:lang w:eastAsia="cs-CZ"/>
        </w:rPr>
        <w:t>)</w:t>
      </w:r>
    </w:p>
    <w:p w14:paraId="467DEDB6" w14:textId="7466C22A" w:rsidR="009969A3" w:rsidRDefault="00054069" w:rsidP="00E32349">
      <w:pPr>
        <w:pStyle w:val="Heading2"/>
      </w:pPr>
      <w:proofErr w:type="spellStart"/>
      <w:r w:rsidRPr="001F6849">
        <w:t>Návrh</w:t>
      </w:r>
      <w:proofErr w:type="spellEnd"/>
    </w:p>
    <w:p w14:paraId="0F9A8F07" w14:textId="4DF4EA77" w:rsidR="00524D61" w:rsidRDefault="00E32349" w:rsidP="00524D61">
      <w:r>
        <w:t>Systematický</w:t>
      </w:r>
      <w:r w:rsidR="009969A3">
        <w:t xml:space="preserve"> přístup k návrhu tvorbu VP poskytuje </w:t>
      </w:r>
      <w:r w:rsidR="00054069" w:rsidRPr="001F6849">
        <w:fldChar w:fldCharType="begin"/>
      </w:r>
      <w:r w:rsidR="00577ECD">
        <w:instrText xml:space="preserve"> ADDIN ZOTERO_ITEM CSL_CITATION {"citationID":"poENDQvc","properties":{"formattedCitation":"(Coltekin et al. 2020)","plainCitation":"(Coltekin et al. 2020)","noteIndex":0},"citationItems":[{"id":"odUPWe7S/RIBQfkU1","uris":["http://zotero.org/groups/4599106/items/F54Y7ICM"],"itemData":{"id":"R2W46KK0/uBP9g0aZ","type":"article-journal","abstract":"This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054069" w:rsidRPr="001F6849">
        <w:fldChar w:fldCharType="separate"/>
      </w:r>
      <w:r w:rsidR="009969A3" w:rsidRPr="009969A3">
        <w:t>(Coltekin et al. 2020)</w:t>
      </w:r>
      <w:r w:rsidR="00054069" w:rsidRPr="001F6849">
        <w:fldChar w:fldCharType="end"/>
      </w:r>
      <w:r w:rsidR="009969A3">
        <w:t xml:space="preserve">, který dělí návrh XR aplikace </w:t>
      </w:r>
      <w:r w:rsidR="00054069" w:rsidRPr="001F6849">
        <w:t xml:space="preserve">na </w:t>
      </w:r>
      <w:r w:rsidR="009969A3">
        <w:t>návrh vizualizace (</w:t>
      </w:r>
      <w:proofErr w:type="spellStart"/>
      <w:r w:rsidR="00054069" w:rsidRPr="001F6849">
        <w:rPr>
          <w:i/>
          <w:iCs/>
        </w:rPr>
        <w:t>visualisation</w:t>
      </w:r>
      <w:proofErr w:type="spellEnd"/>
      <w:r w:rsidR="00054069" w:rsidRPr="001F6849">
        <w:rPr>
          <w:i/>
          <w:iCs/>
        </w:rPr>
        <w:t xml:space="preserve"> design</w:t>
      </w:r>
      <w:r w:rsidR="009969A3">
        <w:t xml:space="preserve">) </w:t>
      </w:r>
      <w:r w:rsidR="00054069" w:rsidRPr="001F6849">
        <w:t xml:space="preserve">a </w:t>
      </w:r>
      <w:r w:rsidR="009969A3">
        <w:t>návrh interakce (</w:t>
      </w:r>
      <w:proofErr w:type="spellStart"/>
      <w:r w:rsidR="00054069" w:rsidRPr="001F6849">
        <w:rPr>
          <w:i/>
          <w:iCs/>
        </w:rPr>
        <w:t>interaction</w:t>
      </w:r>
      <w:proofErr w:type="spellEnd"/>
      <w:r w:rsidR="00054069" w:rsidRPr="001F6849">
        <w:rPr>
          <w:i/>
          <w:iCs/>
        </w:rPr>
        <w:t xml:space="preserve"> design</w:t>
      </w:r>
      <w:r w:rsidR="009969A3">
        <w:rPr>
          <w:i/>
          <w:iCs/>
        </w:rPr>
        <w:t>)</w:t>
      </w:r>
      <w:r w:rsidR="00054069" w:rsidRPr="001F6849">
        <w:rPr>
          <w:i/>
          <w:iCs/>
        </w:rPr>
        <w:t>.</w:t>
      </w:r>
      <w:r w:rsidR="009969A3">
        <w:rPr>
          <w:i/>
          <w:iCs/>
        </w:rPr>
        <w:t xml:space="preserve"> </w:t>
      </w:r>
      <w:r w:rsidR="009969A3">
        <w:t>Stejný přístup byl využit v rámci návrhu pilotního VP v případě této práce.</w:t>
      </w:r>
      <w:r w:rsidR="00AF7AB9">
        <w:t xml:space="preserve"> </w:t>
      </w:r>
    </w:p>
    <w:p w14:paraId="45242181" w14:textId="770AC16F" w:rsidR="00524D61" w:rsidRDefault="00AF7AB9" w:rsidP="00346376">
      <w:pPr>
        <w:pStyle w:val="Normlnprvnodsazen"/>
      </w:pPr>
      <w:r>
        <w:t>V případě návrhu vizualizace je nutné brát v potaz specifika 3D vizualizace, které vedou ke specifickým návrhovým rozhodnutím. Použití 3D vizualizace je často považováno za špatné rozhodnutí v případě grafů, schémat a map, jelikož vizualizace může vést k </w:t>
      </w:r>
      <w:r w:rsidR="00524D61">
        <w:t>informačnímu</w:t>
      </w:r>
      <w:r>
        <w:t xml:space="preserve"> zahlcení a přebytečnou kognitivní náročnost pro uživatele. Navíc v </w:t>
      </w:r>
      <w:r w:rsidR="00524D61">
        <w:t>případě,</w:t>
      </w:r>
      <w:r>
        <w:t xml:space="preserve"> kdy je vizualizace interaktivní a je po uživateli požadováno zapamatování a porovnání informací z paměti, není 3D vizualizace pozitivně korelována s lepšími výsledky.</w:t>
      </w:r>
      <w:r w:rsidR="00524D61">
        <w:t xml:space="preserve"> V případě kdy, jsou vyžadovány úkony jako </w:t>
      </w:r>
      <w:r w:rsidR="00524D61" w:rsidRPr="00524D61">
        <w:t>je identifikace jevů, pojmenovávání objektů, rozpoznání podstaty nebo interpretace scény</w:t>
      </w:r>
      <w:r w:rsidR="00524D61">
        <w:t xml:space="preserve"> je 3D považováno za vhodné, jelikož </w:t>
      </w:r>
      <w:r w:rsidR="00524D61" w:rsidRPr="00524D61">
        <w:t>poskytuje lidsky rozpoznatelnou kvalitu</w:t>
      </w:r>
      <w:r w:rsidR="00524D61">
        <w:t xml:space="preserve">. </w:t>
      </w:r>
      <w:r w:rsidR="00524D61">
        <w:fldChar w:fldCharType="begin"/>
      </w:r>
      <w:r w:rsidR="00577ECD">
        <w:instrText xml:space="preserve"> ADDIN ZOTERO_ITEM CSL_CITATION {"citationID":"XY0xEnaz","properties":{"formattedCitation":"(Coltekin et al. 2020)","plainCitation":"(Coltekin et al. 2020)","noteIndex":0},"citationItems":[{"id":"odUPWe7S/RIBQfkU1","uris":["http://zotero.org/groups/4599106/items/F54Y7ICM"],"itemData":{"id":"R2W46KK0/uBP9g0aZ","type":"article-journal","abstract":"This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524D61">
        <w:fldChar w:fldCharType="separate"/>
      </w:r>
      <w:r w:rsidR="00524D61" w:rsidRPr="00524D61">
        <w:t>(Coltekin et al. 2020)</w:t>
      </w:r>
      <w:r w:rsidR="00524D61">
        <w:fldChar w:fldCharType="end"/>
      </w:r>
      <w:r w:rsidR="001D2C65">
        <w:t>.</w:t>
      </w:r>
      <w:r w:rsidR="00346376">
        <w:t xml:space="preserve"> Dále autoři stejné publikace zmiňují, že významný vliv na návrh virtuálních vizualizací mají vliv tradiční vizualizační teorie (např. </w:t>
      </w:r>
      <w:proofErr w:type="spellStart"/>
      <w:r w:rsidR="00346376">
        <w:t>Bertinovy</w:t>
      </w:r>
      <w:proofErr w:type="spellEnd"/>
      <w:r w:rsidR="00346376">
        <w:t xml:space="preserve"> grafické proměnné) tak principy generalizace a LOD. Speciálně princip generalizace a LOD jsou velice významné v případě webového virtuálního prostředí, kdy značnou část návrhových rozhodnutí diktuje výkonnostní omezení a schopnost zahrnout velký rozsah zařízení. Návrhová rozhodnutí tedy v mnoha případech spadají pod rozhodnutí mezi vizuální kvalitou a dostatečným výkonem aplikace</w:t>
      </w:r>
      <w:r w:rsidR="005E043A">
        <w:t xml:space="preserve">. Tuto myšlenku autor rozvádí tím, že není vždy žádoucí maximalizace vizuální podrobnosti a </w:t>
      </w:r>
      <w:r w:rsidR="00C23B1F">
        <w:t>realismu</w:t>
      </w:r>
      <w:r w:rsidR="005E043A">
        <w:t>, ale existují situace, kdy je vyšší míra generalizace i přes dostupnost výkonu vhodným rozhodnutím.</w:t>
      </w:r>
      <w:r w:rsidR="00C23B1F">
        <w:t xml:space="preserve"> </w:t>
      </w:r>
    </w:p>
    <w:p w14:paraId="47A97AC4" w14:textId="7A02CD17" w:rsidR="00C23B1F" w:rsidRDefault="00C23B1F" w:rsidP="00346376">
      <w:pPr>
        <w:pStyle w:val="Normlnprvnodsazen"/>
      </w:pPr>
      <w:r>
        <w:t xml:space="preserve">Návrh interakce je následně soubor návrhových rozhodnutí, které obsahují </w:t>
      </w:r>
      <w:r w:rsidR="002023D9">
        <w:t>způsoby,</w:t>
      </w:r>
      <w:r>
        <w:t xml:space="preserve"> jakými uživatel interaguje s VP. Autoři </w:t>
      </w:r>
      <w:r>
        <w:fldChar w:fldCharType="begin"/>
      </w:r>
      <w:r w:rsidR="00577ECD">
        <w:instrText xml:space="preserve"> ADDIN ZOTERO_ITEM CSL_CITATION {"citationID":"Gv8e6N3n","properties":{"formattedCitation":"(Coltekin et al. 2020)","plainCitation":"(Coltekin et al. 2020)","noteIndex":0},"citationItems":[{"id":"odUPWe7S/RIBQfkU1","uris":["http://zotero.org/groups/4599106/items/F54Y7ICM"],"itemData":{"id":"7W5G15KO/kszOyZqN","type":"article-journal","abstract":"This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Pr="00C23B1F">
        <w:t>(Coltekin et al. 2020)</w:t>
      </w:r>
      <w:r>
        <w:fldChar w:fldCharType="end"/>
      </w:r>
      <w:r>
        <w:t xml:space="preserve"> </w:t>
      </w:r>
      <w:r w:rsidR="009E6B35">
        <w:t>zmiňují</w:t>
      </w:r>
      <w:r>
        <w:t xml:space="preserve">, že klasické UI uzpůsobené </w:t>
      </w:r>
      <w:r>
        <w:lastRenderedPageBreak/>
        <w:t xml:space="preserve">možnostem tradičních vstupních zařízení není zcela aplikovatelné v XR prostředí. </w:t>
      </w:r>
      <w:r w:rsidR="009E6B35">
        <w:t>Virtuální</w:t>
      </w:r>
      <w:r>
        <w:t xml:space="preserve"> prostředí jednak poskytuje pohyb v 3 dimenzích tak umožňuje nové způsoby interakce jako je chůze, uchopení a pohyb pomocí rukou aj. Tyto možnosti je tedy nutné zohlednit v návrhu aplikace. </w:t>
      </w:r>
      <w:r w:rsidRPr="00C23B1F">
        <w:rPr>
          <w:highlight w:val="yellow"/>
        </w:rPr>
        <w:t>Podrobný rozbor způsobů vstupu již byl proveden v kap. X</w:t>
      </w:r>
      <w:r>
        <w:t xml:space="preserve">. </w:t>
      </w:r>
      <w:r>
        <w:fldChar w:fldCharType="begin"/>
      </w:r>
      <w:r w:rsidR="00577ECD">
        <w:instrText xml:space="preserve"> ADDIN ZOTERO_ITEM CSL_CITATION {"citationID":"iZCi7FE1","properties":{"formattedCitation":"(Coltekin et al. 2020)","plainCitation":"(Coltekin et al. 2020)","noteIndex":0},"citationItems":[{"id":"odUPWe7S/RIBQfkU1","uris":["http://zotero.org/groups/4599106/items/F54Y7ICM"],"itemData":{"id":"7W5G15KO/kszOyZqN","type":"article-journal","abstract":"This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fldChar w:fldCharType="separate"/>
      </w:r>
      <w:r w:rsidR="002023D9" w:rsidRPr="002023D9">
        <w:t>(Coltekin et al. 2020)</w:t>
      </w:r>
      <w:r>
        <w:fldChar w:fldCharType="end"/>
      </w:r>
      <w:r w:rsidR="002023D9">
        <w:t xml:space="preserve"> zmiňují, že ručně držené ovladače jsou nejběžnějším vstupním zařízením v případě interakce  s VP. Zároveň autoři tvrdí, že způsoby interakce by měli být v souladu s účelem výsledného VP. Na základě tohoto tvrzení je tedy možné rozhodnout, že výsledná aplikace by měla primárně podporovat standardní vstup z nejvíce využívaných zařízení, jimiž jsou středně nákladné HMD s ručními ovladači. Zároveň se v tomto případě jedná o aplikaci webovou měla by tedy aplikace podporovat i přístup ze zařízení s nižší mírou imerze tedy tradičních desktopových displejů a mobilních telefonů. Zároveň je nutné následně interakci navrhovat tak, aby uživatelské úkony byly vykonatelné z různých zařízení, což např. při rozhodnutí podporovat mobilní telefony a desktop omezuje využití uchopení a přenosu jakožto způsobu interakce.</w:t>
      </w:r>
    </w:p>
    <w:p w14:paraId="758B409D" w14:textId="4D90172D" w:rsidR="009E6B35" w:rsidRDefault="009E6B35" w:rsidP="009E6B35">
      <w:pPr>
        <w:pStyle w:val="Normlnprvnodsazen"/>
      </w:pPr>
      <w:r>
        <w:t xml:space="preserve">Dle výše zmíněných </w:t>
      </w:r>
      <w:r w:rsidRPr="009E6B35">
        <w:t>doporučení</w:t>
      </w:r>
      <w:r>
        <w:t xml:space="preserve"> byl vytvořen postup pro vizualizaci prostorových dat v rámci webového VP za pomocí technologií zmíněných v </w:t>
      </w:r>
      <w:r w:rsidRPr="009E6B35">
        <w:rPr>
          <w:highlight w:val="yellow"/>
        </w:rPr>
        <w:t>kap. X</w:t>
      </w:r>
      <w:r>
        <w:t>. Následující kapitoly podrobně popisují návrhová a implementační rozhodnutí, a to nejdříve z hlediska vizualizace a následně z hlediska interakce.</w:t>
      </w:r>
      <w:r w:rsidR="004A3931">
        <w:t xml:space="preserve"> Vývoj aplikace je možné rozdělit na dvě hlavní etapy a to předpřípravu dat </w:t>
      </w:r>
      <w:r w:rsidR="004A3931" w:rsidRPr="004A3931">
        <w:rPr>
          <w:highlight w:val="yellow"/>
        </w:rPr>
        <w:t>(Data, Transformace dat)</w:t>
      </w:r>
      <w:r w:rsidR="004A3931">
        <w:t xml:space="preserve"> a vývoj samotné </w:t>
      </w:r>
      <w:r w:rsidR="00E32349">
        <w:t>virtuální</w:t>
      </w:r>
      <w:r w:rsidR="004A3931">
        <w:t xml:space="preserve"> aplikace </w:t>
      </w:r>
      <w:r w:rsidR="004A3931" w:rsidRPr="004A3931">
        <w:rPr>
          <w:highlight w:val="yellow"/>
        </w:rPr>
        <w:t>(Tvorba VP)</w:t>
      </w:r>
      <w:r w:rsidR="004A3931">
        <w:t>.</w:t>
      </w:r>
    </w:p>
    <w:p w14:paraId="1B110416" w14:textId="77777777" w:rsidR="003150D4" w:rsidRDefault="003150D4" w:rsidP="003150D4">
      <w:pPr>
        <w:pStyle w:val="Normlnprvnodsazen"/>
      </w:pPr>
      <w:r w:rsidRPr="00C03760">
        <w:rPr>
          <w:lang w:eastAsia="en-US"/>
        </w:rPr>
        <w:t>Obecnou metodikou využívanou v softwarovém inženýrství je specifikace uživatelských požadavků na výslednou aplikaci. Uživatelské požadavky jsou zpravidla děleny na funkční a mimo-funkční. V </w:t>
      </w:r>
      <w:r w:rsidRPr="003150D4">
        <w:t>rámci</w:t>
      </w:r>
      <w:r w:rsidRPr="00C03760">
        <w:rPr>
          <w:lang w:eastAsia="en-US"/>
        </w:rPr>
        <w:t xml:space="preserve"> této práce byla </w:t>
      </w:r>
      <w:r w:rsidRPr="00C03760">
        <w:t xml:space="preserve">metodika specifikace požadavků byla inspirována pracemi </w:t>
      </w:r>
      <w:r w:rsidRPr="00C03760">
        <w:fldChar w:fldCharType="begin"/>
      </w:r>
      <w:r w:rsidRPr="00C03760">
        <w:instrText xml:space="preserve"> ADDIN ZOTERO_ITEM CSL_CITATION {"citationID":"iTZswIfo","properties":{"formattedCitation":"(Herman 2014; Leitner 2020; Sh\\uc0\\u225{}n\\uc0\\u283{}l 2019)","plainCitation":"(Herman 2014; Leitner 2020; Sháněl 2019)","noteIndex":0},"citationItems":[{"id":777,"uris":["http://zotero.org/groups/4599106/items/JF3QKCMI"],"itemData":{"id":777,"type":"thesis","language":"cze","publisher":"Masarykova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623,"uris":["http://zotero.org/groups/4599106/items/D8DUZD5G"],"itemData":{"id":623,"type":"thesis","language":"sla","publisher":"Masarykova univerzita, Přírodovědecká fakulta","source":"is.muni.cz","title":"Vývoj vybraného nástroje DPZ pro podporu precizního zemědělství","URL":"https://is.muni.cz/auth/th/x6vul/?cop=3846004","author":[{"family":"Leitner","given":"Filip"}],"accessed":{"date-parts":[["2022",3,6]]},"issued":{"date-parts":[["2020"]]},"citation-key":"leitnerVyvojVybranehoNastroje2020"}},{"id":634,"uris":["http://zotero.org/groups/4599106/items/8V4M69ES"],"itemData":{"id":634,"type":"thesis","language":"cze","publisher":"Masarykova univerzita, Přírodovědecká fakulta","source":"is.muni.cz","title":"Optimalizace otevřené JavaScriptové knihovny pro geo- aplikace","URL":"https://is.muni.cz/auth/th/jrjj3/?cop=3846004","author":[{"family":"Sháněl","given":"Jan"}],"accessed":{"date-parts":[["2022",3,6]]},"issued":{"date-parts":[["2019"]]},"citation-key":"shanelOptimalizaceOtevreneJavaScriptove2019"}}],"schema":"https://github.com/citation-style-language/schema/raw/master/csl-citation.json"} </w:instrText>
      </w:r>
      <w:r w:rsidRPr="00C03760">
        <w:fldChar w:fldCharType="separate"/>
      </w:r>
      <w:r w:rsidRPr="00C03760">
        <w:rPr>
          <w:rFonts w:cs="Times New Roman"/>
          <w:szCs w:val="24"/>
        </w:rPr>
        <w:t>(Herman 2014; Leitner 2020; Sháněl 2019)</w:t>
      </w:r>
      <w:r w:rsidRPr="00C03760">
        <w:fldChar w:fldCharType="end"/>
      </w:r>
      <w:r w:rsidRPr="00C03760">
        <w:t xml:space="preserve"> a modifikována na základě specifik vyvíjené VR aplikace.</w:t>
      </w:r>
      <w:r>
        <w:t xml:space="preserve"> Prioritizace požadavků proběhla dle </w:t>
      </w:r>
      <w:proofErr w:type="spellStart"/>
      <w:r>
        <w:t>MoSCoW</w:t>
      </w:r>
      <w:proofErr w:type="spellEnd"/>
      <w:r>
        <w:t xml:space="preserve"> metodiky </w:t>
      </w:r>
      <w:r>
        <w:fldChar w:fldCharType="begin"/>
      </w:r>
      <w:r>
        <w:instrText xml:space="preserve"> ADDIN ZOTERO_ITEM CSL_CITATION {"citationID":"6OIcau3e","properties":{"formattedCitation":"(Miranda 2011)","plainCitation":"(Miranda 2011)","noteIndex":0},"citationItems":[{"id":2119,"uris":["http://zotero.org/groups/4599106/items/DB9A6H3U"],"itemData":{"id":2119,"type":"article-journal","abstract":"Time boxing is a management technique which prioritizes schedule over deliverables but time boxes which are merely a self, or an outside, imposed target without agreed partial outcomes and justified certainty are at best, an expression of good will on the part of the team. This essay proposes the use of a modified set of Moscow rules which accomplish the objectives of prioritizing deliverables and providing a degree of assurance as a function of the uncertainty of the underlying estimates.","container-title":"ACM SIGSOFT Software Engineering Notes","DOI":"10.1145/2047414.2047428","ISSN":"0163-5948","issue":"6","journalAbbreviation":"SIGSOFT Softw. Eng. Notes","language":"en","page":"1-5","source":"DOI.org (Crossref)","title":"Time boxing planning: buffered moscow rules","title-short":"Time boxing planning","volume":"36","author":[{"family":"Miranda","given":"Eduardo"}],"issued":{"date-parts":[["2011",11,14]]},"citation-key":"mirandaTimeBoxingPlanning2011"}}],"schema":"https://github.com/citation-style-language/schema/raw/master/csl-citation.json"} </w:instrText>
      </w:r>
      <w:r>
        <w:fldChar w:fldCharType="separate"/>
      </w:r>
      <w:r w:rsidRPr="0072193C">
        <w:t>(Miranda 2011)</w:t>
      </w:r>
      <w:r>
        <w:fldChar w:fldCharType="end"/>
      </w:r>
      <w:r>
        <w:t>, která dělí požadavky do následujících kategorií:</w:t>
      </w:r>
    </w:p>
    <w:p w14:paraId="76D68C7E" w14:textId="77777777" w:rsidR="003150D4" w:rsidRPr="0072193C" w:rsidRDefault="003150D4" w:rsidP="003150D4">
      <w:pPr>
        <w:pStyle w:val="Normlnprvnodsazen"/>
        <w:numPr>
          <w:ilvl w:val="0"/>
          <w:numId w:val="28"/>
        </w:numPr>
      </w:pPr>
      <w:proofErr w:type="spellStart"/>
      <w:r w:rsidRPr="0072193C">
        <w:rPr>
          <w:i/>
          <w:iCs/>
        </w:rPr>
        <w:t>Must</w:t>
      </w:r>
      <w:proofErr w:type="spellEnd"/>
      <w:r w:rsidRPr="0072193C">
        <w:rPr>
          <w:i/>
          <w:iCs/>
        </w:rPr>
        <w:t xml:space="preserve"> </w:t>
      </w:r>
      <w:proofErr w:type="spellStart"/>
      <w:r w:rsidRPr="0072193C">
        <w:rPr>
          <w:i/>
          <w:iCs/>
        </w:rPr>
        <w:t>have</w:t>
      </w:r>
      <w:proofErr w:type="spellEnd"/>
      <w:r w:rsidRPr="0072193C">
        <w:t xml:space="preserve"> </w:t>
      </w:r>
      <w:r>
        <w:rPr>
          <w:lang w:val="en-US"/>
        </w:rPr>
        <w:t xml:space="preserve">(M) </w:t>
      </w:r>
      <w:r w:rsidRPr="0072193C">
        <w:t>– požadavky bez kterých se aplikace neobejde, minimální možný set požadavků</w:t>
      </w:r>
    </w:p>
    <w:p w14:paraId="1FD8A913" w14:textId="77777777" w:rsidR="003150D4" w:rsidRPr="0072193C" w:rsidRDefault="003150D4" w:rsidP="003150D4">
      <w:pPr>
        <w:pStyle w:val="Normlnprvnodsazen"/>
        <w:numPr>
          <w:ilvl w:val="0"/>
          <w:numId w:val="28"/>
        </w:numPr>
      </w:pPr>
      <w:proofErr w:type="spellStart"/>
      <w:r w:rsidRPr="0072193C">
        <w:rPr>
          <w:i/>
          <w:iCs/>
        </w:rPr>
        <w:t>Should</w:t>
      </w:r>
      <w:proofErr w:type="spellEnd"/>
      <w:r w:rsidRPr="0072193C">
        <w:rPr>
          <w:i/>
          <w:iCs/>
        </w:rPr>
        <w:t xml:space="preserve"> </w:t>
      </w:r>
      <w:proofErr w:type="spellStart"/>
      <w:r w:rsidRPr="0072193C">
        <w:rPr>
          <w:i/>
          <w:iCs/>
        </w:rPr>
        <w:t>have</w:t>
      </w:r>
      <w:proofErr w:type="spellEnd"/>
      <w:r w:rsidRPr="0072193C">
        <w:t xml:space="preserve"> </w:t>
      </w:r>
      <w:r>
        <w:t xml:space="preserve">(S) </w:t>
      </w:r>
      <w:r w:rsidRPr="0072193C">
        <w:t>– důležité požadavky, aplikace je funkční bez nich</w:t>
      </w:r>
    </w:p>
    <w:p w14:paraId="55DAF593" w14:textId="77777777" w:rsidR="003150D4" w:rsidRPr="0072193C" w:rsidRDefault="003150D4" w:rsidP="003150D4">
      <w:pPr>
        <w:pStyle w:val="Normlnprvnodsazen"/>
        <w:numPr>
          <w:ilvl w:val="0"/>
          <w:numId w:val="28"/>
        </w:numPr>
      </w:pPr>
      <w:proofErr w:type="spellStart"/>
      <w:r w:rsidRPr="0072193C">
        <w:rPr>
          <w:i/>
          <w:iCs/>
        </w:rPr>
        <w:t>Could</w:t>
      </w:r>
      <w:proofErr w:type="spellEnd"/>
      <w:r w:rsidRPr="0072193C">
        <w:rPr>
          <w:i/>
          <w:iCs/>
        </w:rPr>
        <w:t xml:space="preserve"> </w:t>
      </w:r>
      <w:proofErr w:type="spellStart"/>
      <w:r w:rsidRPr="0072193C">
        <w:rPr>
          <w:i/>
          <w:iCs/>
        </w:rPr>
        <w:t>have</w:t>
      </w:r>
      <w:proofErr w:type="spellEnd"/>
      <w:r w:rsidRPr="0072193C">
        <w:t xml:space="preserve"> </w:t>
      </w:r>
      <w:r>
        <w:t xml:space="preserve">(C) </w:t>
      </w:r>
      <w:r w:rsidRPr="0072193C">
        <w:t>– požadavky při jejichž vypuštění nedojde k žádné změně aplikace</w:t>
      </w:r>
    </w:p>
    <w:p w14:paraId="4C0BE0AB" w14:textId="77777777" w:rsidR="003150D4" w:rsidRDefault="003150D4" w:rsidP="003150D4">
      <w:pPr>
        <w:pStyle w:val="Normlnprvnodsazen"/>
        <w:numPr>
          <w:ilvl w:val="0"/>
          <w:numId w:val="28"/>
        </w:numPr>
      </w:pPr>
      <w:proofErr w:type="spellStart"/>
      <w:r w:rsidRPr="0072193C">
        <w:rPr>
          <w:i/>
          <w:iCs/>
        </w:rPr>
        <w:t>Won´t</w:t>
      </w:r>
      <w:proofErr w:type="spellEnd"/>
      <w:r w:rsidRPr="0072193C">
        <w:rPr>
          <w:i/>
          <w:iCs/>
        </w:rPr>
        <w:t xml:space="preserve"> </w:t>
      </w:r>
      <w:proofErr w:type="spellStart"/>
      <w:r w:rsidRPr="0072193C">
        <w:rPr>
          <w:i/>
          <w:iCs/>
        </w:rPr>
        <w:t>have</w:t>
      </w:r>
      <w:proofErr w:type="spellEnd"/>
      <w:r w:rsidRPr="0072193C">
        <w:t xml:space="preserve"> </w:t>
      </w:r>
      <w:r>
        <w:t xml:space="preserve">(W) </w:t>
      </w:r>
      <w:r w:rsidRPr="0072193C">
        <w:t>– požadavky které nebudou součástí implementace</w:t>
      </w:r>
    </w:p>
    <w:p w14:paraId="7EB6D8E8" w14:textId="77777777" w:rsidR="003150D4" w:rsidRDefault="003150D4" w:rsidP="003150D4">
      <w:pPr>
        <w:pStyle w:val="Normlnprvnodsazen"/>
      </w:pPr>
      <w:r>
        <w:t xml:space="preserve">Na základě této metodiky byla vytvořena matice požadavků, která byla rozdělena dle </w:t>
      </w:r>
      <w:proofErr w:type="spellStart"/>
      <w:r w:rsidRPr="00E4543D">
        <w:rPr>
          <w:highlight w:val="yellow"/>
        </w:rPr>
        <w:t>Tab.X</w:t>
      </w:r>
      <w:proofErr w:type="spellEnd"/>
      <w:r w:rsidRPr="00E4543D">
        <w:rPr>
          <w:highlight w:val="yellow"/>
        </w:rPr>
        <w:t>.</w:t>
      </w:r>
      <w:r>
        <w:t xml:space="preserve"> Podrobný popis návrhových a implementačních rozhodnutí je popsán v </w:t>
      </w:r>
      <w:r w:rsidRPr="00E4543D">
        <w:rPr>
          <w:highlight w:val="yellow"/>
        </w:rPr>
        <w:t>kap. X Vývoj aplikace</w:t>
      </w:r>
      <w:r>
        <w:t xml:space="preserve">. Zdali byl daný požadavek implementován v rámci výsledné aplikace je znázorněno pomocí sloupce </w:t>
      </w:r>
      <w:r w:rsidRPr="00E32349">
        <w:rPr>
          <w:i/>
          <w:iCs/>
          <w:u w:val="single"/>
        </w:rPr>
        <w:t>Status</w:t>
      </w:r>
      <w:r>
        <w:t xml:space="preserve"> a to na stupnici:</w:t>
      </w:r>
    </w:p>
    <w:p w14:paraId="47AC45D9" w14:textId="77777777" w:rsidR="003150D4" w:rsidRDefault="003150D4" w:rsidP="003150D4">
      <w:pPr>
        <w:pStyle w:val="Normlnprvnodsazen"/>
        <w:numPr>
          <w:ilvl w:val="0"/>
          <w:numId w:val="70"/>
        </w:numPr>
      </w:pPr>
      <w:proofErr w:type="spellStart"/>
      <w:r w:rsidRPr="00E4543D">
        <w:rPr>
          <w:i/>
          <w:iCs/>
        </w:rPr>
        <w:t>Implemented</w:t>
      </w:r>
      <w:proofErr w:type="spellEnd"/>
      <w:r>
        <w:t xml:space="preserve"> (I) – Implementováno v aplikaci</w:t>
      </w:r>
    </w:p>
    <w:p w14:paraId="3700828E" w14:textId="77777777" w:rsidR="003150D4" w:rsidRDefault="003150D4" w:rsidP="003150D4">
      <w:pPr>
        <w:pStyle w:val="Normlnprvnodsazen"/>
        <w:numPr>
          <w:ilvl w:val="0"/>
          <w:numId w:val="70"/>
        </w:numPr>
      </w:pPr>
      <w:proofErr w:type="spellStart"/>
      <w:r w:rsidRPr="00E4543D">
        <w:rPr>
          <w:i/>
          <w:iCs/>
        </w:rPr>
        <w:t>Partialy</w:t>
      </w:r>
      <w:proofErr w:type="spellEnd"/>
      <w:r w:rsidRPr="00E4543D">
        <w:rPr>
          <w:i/>
          <w:iCs/>
        </w:rPr>
        <w:t xml:space="preserve"> </w:t>
      </w:r>
      <w:proofErr w:type="spellStart"/>
      <w:r w:rsidRPr="00E4543D">
        <w:rPr>
          <w:i/>
          <w:iCs/>
        </w:rPr>
        <w:t>implemented</w:t>
      </w:r>
      <w:proofErr w:type="spellEnd"/>
      <w:r>
        <w:t xml:space="preserve"> (PI) – Částečně implementováno</w:t>
      </w:r>
    </w:p>
    <w:p w14:paraId="3085E0E2" w14:textId="5CB3550B" w:rsidR="003150D4" w:rsidRDefault="003150D4" w:rsidP="00375E67">
      <w:pPr>
        <w:pStyle w:val="Normlnprvnodsazen"/>
        <w:numPr>
          <w:ilvl w:val="0"/>
          <w:numId w:val="70"/>
        </w:numPr>
      </w:pPr>
      <w:r w:rsidRPr="00E4543D">
        <w:rPr>
          <w:i/>
          <w:iCs/>
        </w:rPr>
        <w:t xml:space="preserve">Not </w:t>
      </w:r>
      <w:proofErr w:type="spellStart"/>
      <w:r w:rsidRPr="00E4543D">
        <w:rPr>
          <w:i/>
          <w:iCs/>
        </w:rPr>
        <w:t>implemented</w:t>
      </w:r>
      <w:proofErr w:type="spellEnd"/>
      <w:r>
        <w:t xml:space="preserve"> (NI) - Neimplementováno </w:t>
      </w:r>
    </w:p>
    <w:p w14:paraId="29D023CA" w14:textId="2982CC43" w:rsidR="009251D2" w:rsidRDefault="00020422" w:rsidP="009251D2">
      <w:pPr>
        <w:pStyle w:val="Heading2"/>
      </w:pPr>
      <w:r>
        <w:t>Data</w:t>
      </w:r>
    </w:p>
    <w:p w14:paraId="234933F4" w14:textId="3085A4AF"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r w:rsidR="00020422" w:rsidRPr="009251D2">
        <w:rPr>
          <w:lang w:eastAsia="cs-CZ"/>
        </w:rPr>
        <w:t>virtuálním</w:t>
      </w:r>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w:t>
      </w:r>
      <w:r w:rsidR="00075E05">
        <w:rPr>
          <w:lang w:eastAsia="cs-CZ"/>
        </w:rPr>
        <w:lastRenderedPageBreak/>
        <w:t>o sobě přináší míru komplexity v podobě kompatibility mezi danými řešeními. Následující kapitola se snaží zobecnit tyto postupy a identifikovat a vyřešit případy snížené kompatibility.</w:t>
      </w:r>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3D statické mapy. Proces jejich tvorby a specifika průběhu zpracování jsou popsána v následujících kapitolách.</w:t>
      </w:r>
    </w:p>
    <w:p w14:paraId="2027A064" w14:textId="4364313D" w:rsidR="009E6B35" w:rsidRDefault="009E6B35" w:rsidP="009E6B35">
      <w:pPr>
        <w:pStyle w:val="Caption"/>
        <w:keepNext/>
      </w:pPr>
      <w:r>
        <w:t xml:space="preserve">Tab. </w:t>
      </w:r>
      <w:r>
        <w:fldChar w:fldCharType="begin"/>
      </w:r>
      <w:r>
        <w:instrText xml:space="preserve"> SEQ Tab. \* ARABIC </w:instrText>
      </w:r>
      <w:r>
        <w:fldChar w:fldCharType="separate"/>
      </w:r>
      <w:r w:rsidR="00F42436">
        <w:rPr>
          <w:noProof/>
        </w:rPr>
        <w:t>8</w:t>
      </w:r>
      <w:r>
        <w:fldChar w:fldCharType="end"/>
      </w:r>
      <w:r>
        <w:t xml:space="preserve"> Přehled datových vrstev pro vybrané vizualizace z hlediska formátů a datových modelů.</w:t>
      </w:r>
    </w:p>
    <w:tbl>
      <w:tblPr>
        <w:tblW w:w="8815" w:type="dxa"/>
        <w:tblLook w:val="04A0" w:firstRow="1" w:lastRow="0" w:firstColumn="1" w:lastColumn="0" w:noHBand="0" w:noVBand="1"/>
      </w:tblPr>
      <w:tblGrid>
        <w:gridCol w:w="1377"/>
        <w:gridCol w:w="1517"/>
        <w:gridCol w:w="1564"/>
        <w:gridCol w:w="1557"/>
        <w:gridCol w:w="1314"/>
        <w:gridCol w:w="1486"/>
      </w:tblGrid>
      <w:tr w:rsidR="00E4543D" w:rsidRPr="004A3931" w14:paraId="0F084471" w14:textId="77777777" w:rsidTr="00E4543D">
        <w:trPr>
          <w:trHeight w:val="510"/>
        </w:trPr>
        <w:tc>
          <w:tcPr>
            <w:tcW w:w="13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2A3D40"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Mapy</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14:paraId="657CB908"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Datová vrstva</w:t>
            </w:r>
          </w:p>
        </w:tc>
        <w:tc>
          <w:tcPr>
            <w:tcW w:w="1580" w:type="dxa"/>
            <w:tcBorders>
              <w:top w:val="single" w:sz="4" w:space="0" w:color="auto"/>
              <w:left w:val="nil"/>
              <w:bottom w:val="single" w:sz="4" w:space="0" w:color="auto"/>
              <w:right w:val="single" w:sz="4" w:space="0" w:color="auto"/>
            </w:tcBorders>
            <w:shd w:val="clear" w:color="000000" w:fill="FFFFFF"/>
            <w:vAlign w:val="center"/>
            <w:hideMark/>
          </w:tcPr>
          <w:p w14:paraId="7CD360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reprezentace</w:t>
            </w:r>
          </w:p>
        </w:tc>
        <w:tc>
          <w:tcPr>
            <w:tcW w:w="1600" w:type="dxa"/>
            <w:tcBorders>
              <w:top w:val="single" w:sz="4" w:space="0" w:color="auto"/>
              <w:left w:val="nil"/>
              <w:bottom w:val="single" w:sz="4" w:space="0" w:color="auto"/>
              <w:right w:val="single" w:sz="4" w:space="0" w:color="auto"/>
            </w:tcBorders>
            <w:shd w:val="clear" w:color="000000" w:fill="FFFFFF"/>
            <w:vAlign w:val="center"/>
            <w:hideMark/>
          </w:tcPr>
          <w:p w14:paraId="542E58C7"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Výchozí formát</w:t>
            </w:r>
          </w:p>
        </w:tc>
        <w:tc>
          <w:tcPr>
            <w:tcW w:w="1165" w:type="dxa"/>
            <w:tcBorders>
              <w:top w:val="single" w:sz="4" w:space="0" w:color="auto"/>
              <w:left w:val="nil"/>
              <w:bottom w:val="single" w:sz="4" w:space="0" w:color="auto"/>
              <w:right w:val="single" w:sz="4" w:space="0" w:color="auto"/>
            </w:tcBorders>
            <w:shd w:val="clear" w:color="000000" w:fill="FFFFFF"/>
            <w:vAlign w:val="center"/>
            <w:hideMark/>
          </w:tcPr>
          <w:p w14:paraId="111099F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Cílová reprezentace</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44EE8F9D"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Cílový formát</w:t>
            </w:r>
          </w:p>
        </w:tc>
      </w:tr>
      <w:tr w:rsidR="00E4543D" w:rsidRPr="004A3931" w14:paraId="301B16E8" w14:textId="77777777" w:rsidTr="00E4543D">
        <w:trPr>
          <w:trHeight w:val="323"/>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B3664B0" w14:textId="521CB5B6" w:rsidR="004A3931" w:rsidRPr="004A3931" w:rsidRDefault="004A3931" w:rsidP="004A3931">
            <w:pPr>
              <w:spacing w:after="0" w:line="240" w:lineRule="auto"/>
              <w:jc w:val="center"/>
              <w:rPr>
                <w:rFonts w:eastAsia="Times New Roman" w:cs="JetBrains Mono"/>
                <w:b/>
                <w:bCs/>
                <w:color w:val="000000"/>
                <w:sz w:val="18"/>
                <w:szCs w:val="18"/>
              </w:rPr>
            </w:pPr>
            <w:r w:rsidRPr="00E32349">
              <w:rPr>
                <w:rFonts w:eastAsia="Times New Roman" w:cs="JetBrains Mono"/>
                <w:b/>
                <w:bCs/>
                <w:color w:val="000000"/>
                <w:sz w:val="18"/>
                <w:szCs w:val="18"/>
              </w:rPr>
              <w:t>Tematické</w:t>
            </w:r>
          </w:p>
        </w:tc>
        <w:tc>
          <w:tcPr>
            <w:tcW w:w="1560" w:type="dxa"/>
            <w:tcBorders>
              <w:top w:val="nil"/>
              <w:left w:val="nil"/>
              <w:bottom w:val="single" w:sz="4" w:space="0" w:color="auto"/>
              <w:right w:val="single" w:sz="4" w:space="0" w:color="auto"/>
            </w:tcBorders>
            <w:shd w:val="clear" w:color="000000" w:fill="FFFFFF"/>
            <w:vAlign w:val="center"/>
            <w:hideMark/>
          </w:tcPr>
          <w:p w14:paraId="00C1924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1D155535"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56729A8F"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05A050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722FD56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5B88B579"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1A4A7C34"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368B9A0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24A0CECB"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482A09D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0FC7D9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00FBEB90"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03BF7377"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26A6CBB6"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67E1C182"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AC9818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7F79ED3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w:t>
            </w:r>
          </w:p>
        </w:tc>
        <w:tc>
          <w:tcPr>
            <w:tcW w:w="1165" w:type="dxa"/>
            <w:tcBorders>
              <w:top w:val="nil"/>
              <w:left w:val="nil"/>
              <w:bottom w:val="single" w:sz="4" w:space="0" w:color="auto"/>
              <w:right w:val="single" w:sz="4" w:space="0" w:color="auto"/>
            </w:tcBorders>
            <w:shd w:val="clear" w:color="000000" w:fill="FFFFFF"/>
            <w:vAlign w:val="center"/>
            <w:hideMark/>
          </w:tcPr>
          <w:p w14:paraId="038DDEB4"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74A547C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r w:rsidR="00E4543D" w:rsidRPr="004A3931" w14:paraId="5D045091" w14:textId="77777777" w:rsidTr="00E4543D">
        <w:trPr>
          <w:trHeight w:val="255"/>
        </w:trPr>
        <w:tc>
          <w:tcPr>
            <w:tcW w:w="13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2BD4B82" w14:textId="77777777" w:rsidR="004A3931" w:rsidRPr="004A3931" w:rsidRDefault="004A3931" w:rsidP="004A3931">
            <w:pPr>
              <w:spacing w:after="0" w:line="240" w:lineRule="auto"/>
              <w:jc w:val="center"/>
              <w:rPr>
                <w:rFonts w:eastAsia="Times New Roman" w:cs="JetBrains Mono"/>
                <w:b/>
                <w:bCs/>
                <w:color w:val="000000"/>
                <w:sz w:val="18"/>
                <w:szCs w:val="18"/>
              </w:rPr>
            </w:pPr>
            <w:r w:rsidRPr="004A3931">
              <w:rPr>
                <w:rFonts w:eastAsia="Times New Roman" w:cs="JetBrains Mono"/>
                <w:b/>
                <w:bCs/>
                <w:color w:val="000000"/>
                <w:sz w:val="18"/>
                <w:szCs w:val="18"/>
              </w:rPr>
              <w:t>Topografická</w:t>
            </w:r>
          </w:p>
        </w:tc>
        <w:tc>
          <w:tcPr>
            <w:tcW w:w="1560" w:type="dxa"/>
            <w:tcBorders>
              <w:top w:val="nil"/>
              <w:left w:val="nil"/>
              <w:bottom w:val="single" w:sz="4" w:space="0" w:color="auto"/>
              <w:right w:val="single" w:sz="4" w:space="0" w:color="auto"/>
            </w:tcBorders>
            <w:shd w:val="clear" w:color="000000" w:fill="FFFFFF"/>
            <w:vAlign w:val="center"/>
            <w:hideMark/>
          </w:tcPr>
          <w:p w14:paraId="1306ABA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Budovy 3D </w:t>
            </w:r>
          </w:p>
        </w:tc>
        <w:tc>
          <w:tcPr>
            <w:tcW w:w="1580" w:type="dxa"/>
            <w:tcBorders>
              <w:top w:val="nil"/>
              <w:left w:val="nil"/>
              <w:bottom w:val="single" w:sz="4" w:space="0" w:color="auto"/>
              <w:right w:val="single" w:sz="4" w:space="0" w:color="auto"/>
            </w:tcBorders>
            <w:shd w:val="clear" w:color="000000" w:fill="FFFFFF"/>
            <w:vAlign w:val="center"/>
            <w:hideMark/>
          </w:tcPr>
          <w:p w14:paraId="01F4991D"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PolygonZ</w:t>
            </w:r>
            <w:proofErr w:type="spellEnd"/>
          </w:p>
        </w:tc>
        <w:tc>
          <w:tcPr>
            <w:tcW w:w="1600" w:type="dxa"/>
            <w:tcBorders>
              <w:top w:val="nil"/>
              <w:left w:val="nil"/>
              <w:bottom w:val="single" w:sz="4" w:space="0" w:color="auto"/>
              <w:right w:val="single" w:sz="4" w:space="0" w:color="auto"/>
            </w:tcBorders>
            <w:shd w:val="clear" w:color="000000" w:fill="FFFFFF"/>
            <w:vAlign w:val="center"/>
            <w:hideMark/>
          </w:tcPr>
          <w:p w14:paraId="1FA2A6C8"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FGDB</w:t>
            </w:r>
          </w:p>
        </w:tc>
        <w:tc>
          <w:tcPr>
            <w:tcW w:w="1165" w:type="dxa"/>
            <w:tcBorders>
              <w:top w:val="nil"/>
              <w:left w:val="nil"/>
              <w:bottom w:val="single" w:sz="4" w:space="0" w:color="auto"/>
              <w:right w:val="single" w:sz="4" w:space="0" w:color="auto"/>
            </w:tcBorders>
            <w:shd w:val="clear" w:color="000000" w:fill="FFFFFF"/>
            <w:vAlign w:val="center"/>
            <w:hideMark/>
          </w:tcPr>
          <w:p w14:paraId="3DE517CE"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18CF1FD1"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4A3931" w:rsidRPr="004A3931" w14:paraId="75CE8778"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0993BAFF"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auto" w:fill="auto"/>
            <w:vAlign w:val="center"/>
            <w:hideMark/>
          </w:tcPr>
          <w:p w14:paraId="037986D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Stromy</w:t>
            </w:r>
          </w:p>
        </w:tc>
        <w:tc>
          <w:tcPr>
            <w:tcW w:w="1580" w:type="dxa"/>
            <w:tcBorders>
              <w:top w:val="nil"/>
              <w:left w:val="nil"/>
              <w:bottom w:val="single" w:sz="4" w:space="0" w:color="auto"/>
              <w:right w:val="single" w:sz="4" w:space="0" w:color="auto"/>
            </w:tcBorders>
            <w:shd w:val="clear" w:color="auto" w:fill="auto"/>
            <w:vAlign w:val="center"/>
            <w:hideMark/>
          </w:tcPr>
          <w:p w14:paraId="683643B6" w14:textId="6A2CF0AF"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 xml:space="preserve">Vektorová </w:t>
            </w:r>
            <w:r w:rsidRPr="00E32349">
              <w:rPr>
                <w:rFonts w:eastAsia="Times New Roman" w:cs="JetBrains Mono"/>
                <w:color w:val="000000"/>
                <w:sz w:val="18"/>
                <w:szCs w:val="18"/>
              </w:rPr>
              <w:t>data – Bod</w:t>
            </w:r>
          </w:p>
        </w:tc>
        <w:tc>
          <w:tcPr>
            <w:tcW w:w="1600" w:type="dxa"/>
            <w:tcBorders>
              <w:top w:val="nil"/>
              <w:left w:val="nil"/>
              <w:bottom w:val="single" w:sz="4" w:space="0" w:color="auto"/>
              <w:right w:val="single" w:sz="4" w:space="0" w:color="auto"/>
            </w:tcBorders>
            <w:shd w:val="clear" w:color="auto" w:fill="auto"/>
            <w:vAlign w:val="center"/>
            <w:hideMark/>
          </w:tcPr>
          <w:p w14:paraId="04D08F03"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SHP</w:t>
            </w:r>
          </w:p>
        </w:tc>
        <w:tc>
          <w:tcPr>
            <w:tcW w:w="1165" w:type="dxa"/>
            <w:tcBorders>
              <w:top w:val="nil"/>
              <w:left w:val="nil"/>
              <w:bottom w:val="single" w:sz="4" w:space="0" w:color="auto"/>
              <w:right w:val="single" w:sz="4" w:space="0" w:color="auto"/>
            </w:tcBorders>
            <w:shd w:val="clear" w:color="auto" w:fill="auto"/>
            <w:vAlign w:val="center"/>
            <w:hideMark/>
          </w:tcPr>
          <w:p w14:paraId="500B1D29"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auto" w:fill="auto"/>
            <w:vAlign w:val="center"/>
            <w:hideMark/>
          </w:tcPr>
          <w:p w14:paraId="556A9B24"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glTF</w:t>
            </w:r>
            <w:proofErr w:type="spellEnd"/>
          </w:p>
        </w:tc>
      </w:tr>
      <w:tr w:rsidR="00E4543D" w:rsidRPr="004A3931" w14:paraId="22E93F60" w14:textId="77777777" w:rsidTr="00E4543D">
        <w:trPr>
          <w:trHeight w:val="255"/>
        </w:trPr>
        <w:tc>
          <w:tcPr>
            <w:tcW w:w="1380" w:type="dxa"/>
            <w:vMerge/>
            <w:tcBorders>
              <w:top w:val="nil"/>
              <w:left w:val="single" w:sz="4" w:space="0" w:color="auto"/>
              <w:bottom w:val="single" w:sz="4" w:space="0" w:color="auto"/>
              <w:right w:val="single" w:sz="4" w:space="0" w:color="auto"/>
            </w:tcBorders>
            <w:vAlign w:val="center"/>
            <w:hideMark/>
          </w:tcPr>
          <w:p w14:paraId="0F300D2B"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4175E6CA"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Terén</w:t>
            </w:r>
          </w:p>
        </w:tc>
        <w:tc>
          <w:tcPr>
            <w:tcW w:w="1580" w:type="dxa"/>
            <w:tcBorders>
              <w:top w:val="nil"/>
              <w:left w:val="nil"/>
              <w:bottom w:val="single" w:sz="4" w:space="0" w:color="auto"/>
              <w:right w:val="single" w:sz="4" w:space="0" w:color="auto"/>
            </w:tcBorders>
            <w:shd w:val="clear" w:color="000000" w:fill="FFFFFF"/>
            <w:vAlign w:val="center"/>
            <w:hideMark/>
          </w:tcPr>
          <w:p w14:paraId="6323A7C0"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69E75ED1"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TIFF</w:t>
            </w:r>
          </w:p>
        </w:tc>
        <w:tc>
          <w:tcPr>
            <w:tcW w:w="1165" w:type="dxa"/>
            <w:tcBorders>
              <w:top w:val="nil"/>
              <w:left w:val="nil"/>
              <w:bottom w:val="single" w:sz="4" w:space="0" w:color="auto"/>
              <w:right w:val="single" w:sz="4" w:space="0" w:color="auto"/>
            </w:tcBorders>
            <w:shd w:val="clear" w:color="000000" w:fill="FFFFFF"/>
            <w:vAlign w:val="center"/>
            <w:hideMark/>
          </w:tcPr>
          <w:p w14:paraId="6C2D719B"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c>
          <w:tcPr>
            <w:tcW w:w="1530" w:type="dxa"/>
            <w:tcBorders>
              <w:top w:val="nil"/>
              <w:left w:val="nil"/>
              <w:bottom w:val="single" w:sz="4" w:space="0" w:color="auto"/>
              <w:right w:val="single" w:sz="4" w:space="0" w:color="auto"/>
            </w:tcBorders>
            <w:shd w:val="clear" w:color="000000" w:fill="FFFFFF"/>
            <w:vAlign w:val="center"/>
            <w:hideMark/>
          </w:tcPr>
          <w:p w14:paraId="266C46EA" w14:textId="77777777" w:rsidR="004A3931" w:rsidRPr="004A3931" w:rsidRDefault="004A3931" w:rsidP="004A3931">
            <w:pPr>
              <w:spacing w:after="0" w:line="240" w:lineRule="auto"/>
              <w:jc w:val="center"/>
              <w:rPr>
                <w:rFonts w:eastAsia="Times New Roman" w:cs="JetBrains Mono"/>
                <w:color w:val="000000"/>
                <w:sz w:val="18"/>
                <w:szCs w:val="18"/>
              </w:rPr>
            </w:pPr>
            <w:proofErr w:type="spellStart"/>
            <w:r w:rsidRPr="004A3931">
              <w:rPr>
                <w:rFonts w:eastAsia="Times New Roman" w:cs="JetBrains Mono"/>
                <w:color w:val="000000"/>
                <w:sz w:val="18"/>
                <w:szCs w:val="18"/>
              </w:rPr>
              <w:t>Mesh</w:t>
            </w:r>
            <w:proofErr w:type="spellEnd"/>
          </w:p>
        </w:tc>
      </w:tr>
      <w:tr w:rsidR="00E4543D" w:rsidRPr="004A3931" w14:paraId="362DC45A" w14:textId="77777777" w:rsidTr="00E4543D">
        <w:trPr>
          <w:trHeight w:val="510"/>
        </w:trPr>
        <w:tc>
          <w:tcPr>
            <w:tcW w:w="1380" w:type="dxa"/>
            <w:vMerge/>
            <w:tcBorders>
              <w:top w:val="nil"/>
              <w:left w:val="single" w:sz="4" w:space="0" w:color="auto"/>
              <w:bottom w:val="single" w:sz="4" w:space="0" w:color="auto"/>
              <w:right w:val="single" w:sz="4" w:space="0" w:color="auto"/>
            </w:tcBorders>
            <w:vAlign w:val="center"/>
            <w:hideMark/>
          </w:tcPr>
          <w:p w14:paraId="6930FA79" w14:textId="77777777" w:rsidR="004A3931" w:rsidRPr="004A3931" w:rsidRDefault="004A3931" w:rsidP="004A3931">
            <w:pPr>
              <w:spacing w:after="0" w:line="240" w:lineRule="auto"/>
              <w:jc w:val="left"/>
              <w:rPr>
                <w:rFonts w:eastAsia="Times New Roman" w:cs="JetBrains Mono"/>
                <w:color w:val="000000"/>
                <w:sz w:val="18"/>
                <w:szCs w:val="18"/>
              </w:rPr>
            </w:pPr>
          </w:p>
        </w:tc>
        <w:tc>
          <w:tcPr>
            <w:tcW w:w="1560" w:type="dxa"/>
            <w:tcBorders>
              <w:top w:val="nil"/>
              <w:left w:val="nil"/>
              <w:bottom w:val="single" w:sz="4" w:space="0" w:color="auto"/>
              <w:right w:val="single" w:sz="4" w:space="0" w:color="auto"/>
            </w:tcBorders>
            <w:shd w:val="clear" w:color="000000" w:fill="FFFFFF"/>
            <w:vAlign w:val="center"/>
            <w:hideMark/>
          </w:tcPr>
          <w:p w14:paraId="1705E16E"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Textura terénu</w:t>
            </w:r>
          </w:p>
        </w:tc>
        <w:tc>
          <w:tcPr>
            <w:tcW w:w="1580" w:type="dxa"/>
            <w:tcBorders>
              <w:top w:val="nil"/>
              <w:left w:val="nil"/>
              <w:bottom w:val="single" w:sz="4" w:space="0" w:color="auto"/>
              <w:right w:val="single" w:sz="4" w:space="0" w:color="auto"/>
            </w:tcBorders>
            <w:shd w:val="clear" w:color="000000" w:fill="FFFFFF"/>
            <w:vAlign w:val="center"/>
            <w:hideMark/>
          </w:tcPr>
          <w:p w14:paraId="57A5FAE6"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600" w:type="dxa"/>
            <w:tcBorders>
              <w:top w:val="nil"/>
              <w:left w:val="nil"/>
              <w:bottom w:val="single" w:sz="4" w:space="0" w:color="auto"/>
              <w:right w:val="single" w:sz="4" w:space="0" w:color="auto"/>
            </w:tcBorders>
            <w:shd w:val="clear" w:color="000000" w:fill="FFFFFF"/>
            <w:vAlign w:val="center"/>
            <w:hideMark/>
          </w:tcPr>
          <w:p w14:paraId="15971D67"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Služba</w:t>
            </w:r>
          </w:p>
        </w:tc>
        <w:tc>
          <w:tcPr>
            <w:tcW w:w="1165" w:type="dxa"/>
            <w:tcBorders>
              <w:top w:val="nil"/>
              <w:left w:val="nil"/>
              <w:bottom w:val="single" w:sz="4" w:space="0" w:color="auto"/>
              <w:right w:val="single" w:sz="4" w:space="0" w:color="auto"/>
            </w:tcBorders>
            <w:shd w:val="clear" w:color="000000" w:fill="FFFFFF"/>
            <w:vAlign w:val="center"/>
            <w:hideMark/>
          </w:tcPr>
          <w:p w14:paraId="614FB5B5"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Bitmapa</w:t>
            </w:r>
          </w:p>
        </w:tc>
        <w:tc>
          <w:tcPr>
            <w:tcW w:w="1530" w:type="dxa"/>
            <w:tcBorders>
              <w:top w:val="nil"/>
              <w:left w:val="nil"/>
              <w:bottom w:val="single" w:sz="4" w:space="0" w:color="auto"/>
              <w:right w:val="single" w:sz="4" w:space="0" w:color="auto"/>
            </w:tcBorders>
            <w:shd w:val="clear" w:color="000000" w:fill="FFFFFF"/>
            <w:vAlign w:val="center"/>
            <w:hideMark/>
          </w:tcPr>
          <w:p w14:paraId="49FAD0EC" w14:textId="77777777" w:rsidR="004A3931" w:rsidRPr="004A3931" w:rsidRDefault="004A3931" w:rsidP="004A3931">
            <w:pPr>
              <w:spacing w:after="0" w:line="240" w:lineRule="auto"/>
              <w:jc w:val="center"/>
              <w:rPr>
                <w:rFonts w:eastAsia="Times New Roman" w:cs="JetBrains Mono"/>
                <w:color w:val="000000"/>
                <w:sz w:val="18"/>
                <w:szCs w:val="18"/>
              </w:rPr>
            </w:pPr>
            <w:r w:rsidRPr="004A3931">
              <w:rPr>
                <w:rFonts w:eastAsia="Times New Roman" w:cs="JetBrains Mono"/>
                <w:color w:val="000000"/>
                <w:sz w:val="18"/>
                <w:szCs w:val="18"/>
              </w:rPr>
              <w:t>PNG / KTX2</w:t>
            </w:r>
          </w:p>
        </w:tc>
      </w:tr>
    </w:tbl>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snaží na příkladu dat 3D modelu města Brna vysvětlit specifické problémy při užití primárně geografických dat určených pro práci v GIS do světa 3D vizualizace. </w:t>
      </w:r>
    </w:p>
    <w:p w14:paraId="67F291A3" w14:textId="77777777" w:rsidR="00B17491" w:rsidRDefault="00296350" w:rsidP="00B17491">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 xml:space="preserve">Pro každou lokalitu jsou poskytována data ve 3 formátech a různých mírách podrobnosti (GIS - FGDB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končí svislá stěna a začíná střecha).</w:t>
      </w:r>
      <w:r w:rsidR="00B17491">
        <w:rPr>
          <w:lang w:eastAsia="en-US"/>
        </w:rPr>
        <w:t xml:space="preserve"> Model obsahuje 3 typy atributů a to: </w:t>
      </w:r>
    </w:p>
    <w:p w14:paraId="5FCA12DA" w14:textId="77777777" w:rsidR="00B17491" w:rsidRDefault="00B17491" w:rsidP="00B17491">
      <w:pPr>
        <w:pStyle w:val="Normlnprvnodsazen"/>
        <w:numPr>
          <w:ilvl w:val="0"/>
          <w:numId w:val="68"/>
        </w:numPr>
        <w:rPr>
          <w:lang w:eastAsia="en-US"/>
        </w:rPr>
      </w:pPr>
      <w:r w:rsidRPr="00463415">
        <w:rPr>
          <w:b/>
          <w:bCs/>
          <w:lang w:eastAsia="en-US"/>
        </w:rPr>
        <w:t>Identifikační</w:t>
      </w:r>
      <w:r>
        <w:rPr>
          <w:lang w:eastAsia="en-US"/>
        </w:rPr>
        <w:t xml:space="preserve"> (RUIAN_IBO, ID_SEG, ID_PLO, OBJECTID)</w:t>
      </w:r>
    </w:p>
    <w:p w14:paraId="6642109B" w14:textId="77777777" w:rsidR="00B17491" w:rsidRDefault="00B17491" w:rsidP="00B17491">
      <w:pPr>
        <w:pStyle w:val="Normlnprvnodsazen"/>
        <w:numPr>
          <w:ilvl w:val="0"/>
          <w:numId w:val="68"/>
        </w:numPr>
        <w:rPr>
          <w:lang w:eastAsia="en-US"/>
        </w:rPr>
      </w:pPr>
      <w:r w:rsidRPr="00463415">
        <w:rPr>
          <w:b/>
          <w:bCs/>
          <w:lang w:eastAsia="en-US"/>
        </w:rPr>
        <w:t>Kvantifikační</w:t>
      </w:r>
      <w:r>
        <w:rPr>
          <w:lang w:eastAsia="en-US"/>
        </w:rPr>
        <w:t xml:space="preserve"> (PATA_VYSKA, ABS_VYSKA, HREBEN_VYSKA, PATA_SEG_VYSKA, HORIZ_VYSKA)</w:t>
      </w:r>
    </w:p>
    <w:p w14:paraId="0F83FB3B" w14:textId="77777777" w:rsidR="00B17491" w:rsidRDefault="00B17491" w:rsidP="00B17491">
      <w:pPr>
        <w:pStyle w:val="Normlnprvnodsazen"/>
        <w:numPr>
          <w:ilvl w:val="0"/>
          <w:numId w:val="68"/>
        </w:numPr>
        <w:rPr>
          <w:lang w:eastAsia="en-US"/>
        </w:rPr>
      </w:pPr>
      <w:r w:rsidRPr="00463415">
        <w:rPr>
          <w:b/>
          <w:bCs/>
          <w:lang w:eastAsia="en-US"/>
        </w:rPr>
        <w:t>Klasifikační</w:t>
      </w:r>
      <w:r>
        <w:rPr>
          <w:lang w:eastAsia="en-US"/>
        </w:rPr>
        <w:t xml:space="preserve"> (STRECHA_KOD, PLOCHA_KOD, CAST_OBJEKTU)</w:t>
      </w:r>
    </w:p>
    <w:p w14:paraId="580B0EFB" w14:textId="50DB3774" w:rsidR="00B17491" w:rsidRDefault="00B17491" w:rsidP="00B17491">
      <w:pPr>
        <w:pStyle w:val="Normlnprvnodsazen"/>
        <w:ind w:firstLine="0"/>
        <w:rPr>
          <w:lang w:eastAsia="en-US"/>
        </w:rPr>
      </w:pPr>
      <w:r>
        <w:rPr>
          <w:lang w:eastAsia="en-US"/>
        </w:rPr>
        <w:t xml:space="preserve">Klasifikační atributy byly vybrány pro tvorbu vizualizací. </w:t>
      </w:r>
      <w:r w:rsidR="00463415">
        <w:rPr>
          <w:lang w:eastAsia="en-US"/>
        </w:rPr>
        <w:t xml:space="preserve">Pro které byla následně vytvořena metodika konverze z GIS do webového VP </w:t>
      </w:r>
      <w:r w:rsidR="00463415" w:rsidRPr="00463415">
        <w:rPr>
          <w:highlight w:val="yellow"/>
          <w:lang w:eastAsia="en-US"/>
        </w:rPr>
        <w:t>viz. kap. X</w:t>
      </w:r>
      <w:r w:rsidR="00463415">
        <w:rPr>
          <w:lang w:eastAsia="en-US"/>
        </w:rPr>
        <w:t xml:space="preserve">. </w:t>
      </w:r>
    </w:p>
    <w:p w14:paraId="5C23E041" w14:textId="5549AFA5" w:rsidR="00B17491" w:rsidRDefault="00B17491" w:rsidP="00B17491">
      <w:pPr>
        <w:pStyle w:val="Normlnprvnodsazen"/>
        <w:rPr>
          <w:lang w:eastAsia="en-US"/>
        </w:rPr>
      </w:pP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5F2639E3">
            <wp:extent cx="2943225" cy="2245280"/>
            <wp:effectExtent l="0" t="0" r="0" b="3175"/>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9428" cy="2265269"/>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5C83D9E5">
            <wp:extent cx="2266950" cy="2290484"/>
            <wp:effectExtent l="0" t="0" r="0" b="0"/>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854" cy="2319688"/>
                    </a:xfrm>
                    <a:prstGeom prst="rect">
                      <a:avLst/>
                    </a:prstGeom>
                    <a:noFill/>
                    <a:ln>
                      <a:noFill/>
                    </a:ln>
                  </pic:spPr>
                </pic:pic>
              </a:graphicData>
            </a:graphic>
          </wp:inline>
        </w:drawing>
      </w:r>
    </w:p>
    <w:p w14:paraId="28FDD3F1" w14:textId="554EB859" w:rsidR="00B17491" w:rsidRPr="00B17491" w:rsidRDefault="00C03453" w:rsidP="00463415">
      <w:pPr>
        <w:pStyle w:val="Caption"/>
      </w:pPr>
      <w:r>
        <w:t xml:space="preserve">Obr. </w:t>
      </w:r>
      <w:r>
        <w:fldChar w:fldCharType="begin"/>
      </w:r>
      <w:r>
        <w:instrText xml:space="preserve"> SEQ Obr. \* ARABIC </w:instrText>
      </w:r>
      <w:r>
        <w:fldChar w:fldCharType="separate"/>
      </w:r>
      <w:r w:rsidR="00FC43EB">
        <w:rPr>
          <w:noProof/>
        </w:rPr>
        <w:t>31</w:t>
      </w:r>
      <w:r>
        <w:fldChar w:fldCharType="end"/>
      </w:r>
      <w:r>
        <w:t xml:space="preserve"> Datový model 3D modelu města </w:t>
      </w:r>
      <w:r w:rsidR="004E6E7C">
        <w:t>B</w:t>
      </w:r>
      <w:r>
        <w:t>rna</w:t>
      </w:r>
      <w:r w:rsidR="00B17491">
        <w:t xml:space="preserve"> (</w:t>
      </w:r>
      <w:r w:rsidR="00F54BF2">
        <w:t xml:space="preserve">vlevo), složková </w:t>
      </w:r>
      <w:r>
        <w:t>struktura poskytovaných dat</w:t>
      </w:r>
      <w:r w:rsidR="00B17491">
        <w:t xml:space="preserve"> (vpravo)</w:t>
      </w:r>
      <w:r>
        <w: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21D99BD9">
            <wp:extent cx="4951562" cy="4951562"/>
            <wp:effectExtent l="19050" t="19050" r="20955" b="2095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60354" cy="4960354"/>
                    </a:xfrm>
                    <a:prstGeom prst="rect">
                      <a:avLst/>
                    </a:prstGeom>
                    <a:ln w="3175">
                      <a:solidFill>
                        <a:schemeClr val="tx1"/>
                      </a:solidFill>
                    </a:ln>
                  </pic:spPr>
                </pic:pic>
              </a:graphicData>
            </a:graphic>
          </wp:inline>
        </w:drawing>
      </w:r>
    </w:p>
    <w:p w14:paraId="2FABDD96" w14:textId="3FE3598C" w:rsidR="00C03453" w:rsidRDefault="00C03453" w:rsidP="00C03453">
      <w:pPr>
        <w:pStyle w:val="Caption"/>
      </w:pPr>
      <w:r>
        <w:t xml:space="preserve">Obr. </w:t>
      </w:r>
      <w:r>
        <w:fldChar w:fldCharType="begin"/>
      </w:r>
      <w:r>
        <w:instrText xml:space="preserve"> SEQ Obr. \* ARABIC </w:instrText>
      </w:r>
      <w:r>
        <w:fldChar w:fldCharType="separate"/>
      </w:r>
      <w:r w:rsidR="00FC43EB">
        <w:rPr>
          <w:noProof/>
        </w:rPr>
        <w:t>32</w:t>
      </w:r>
      <w:r>
        <w:fldChar w:fldCharType="end"/>
      </w:r>
      <w:r>
        <w:t xml:space="preserve"> Dělení 3D modelu města Brna. zdroj dat: </w:t>
      </w:r>
      <w:r w:rsidR="00F469D6" w:rsidRPr="00F54BF2">
        <w:rPr>
          <w:highlight w:val="yellow"/>
        </w:rPr>
        <w:t xml:space="preserve">podklad – </w:t>
      </w:r>
      <w:proofErr w:type="spellStart"/>
      <w:r w:rsidR="00F469D6" w:rsidRPr="00F54BF2">
        <w:rPr>
          <w:highlight w:val="yellow"/>
        </w:rPr>
        <w:t>MapTiler</w:t>
      </w:r>
      <w:proofErr w:type="spellEnd"/>
    </w:p>
    <w:p w14:paraId="56D566BA" w14:textId="0B8026D0"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w:t>
      </w:r>
      <w:r>
        <w:lastRenderedPageBreak/>
        <w:t xml:space="preserve">atributy, kdežto v případě vykreslování 3D grafiky je obecným pravidlem minimalizovat počet 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7"/>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r w:rsidR="00F54BF2">
        <w:t>sémantiky</w:t>
      </w:r>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patří daný prvek a jakou tato kategorie nese symbologii aby bylo následně možné dle kategorie definovat materiál a dle </w:t>
      </w:r>
      <w:proofErr w:type="spellStart"/>
      <w:r w:rsidR="00F469D6">
        <w:t>symbologie</w:t>
      </w:r>
      <w:proofErr w:type="spellEnd"/>
      <w:r w:rsidR="00F469D6">
        <w:t xml:space="preserve"> parametry materiálu. </w:t>
      </w:r>
    </w:p>
    <w:p w14:paraId="58CC9EF3" w14:textId="387503F0"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w:t>
      </w:r>
      <w:r w:rsidR="00463415">
        <w:t>modul</w:t>
      </w:r>
      <w:r w:rsidR="00077121">
        <w:t xml:space="preserve">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r w:rsidR="00F54BF2">
        <w:t>samostatný</w:t>
      </w:r>
      <w:r w:rsidR="00077121">
        <w:t xml:space="preserve"> .</w:t>
      </w:r>
      <w:proofErr w:type="spellStart"/>
      <w:r w:rsidR="00077121">
        <w:t>dae</w:t>
      </w:r>
      <w:proofErr w:type="spellEnd"/>
      <w:r w:rsidR="00077121">
        <w:t xml:space="preserve"> soubor a není možné zachovat definovanou symbologii.</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každopádně umožňuje značnou podporu kompatibility mezi GIS a 3D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w:t>
      </w:r>
      <w:r w:rsidR="00F54BF2">
        <w:t>pro DMR z bitmapy</w:t>
      </w:r>
      <w:r w:rsidR="00077121">
        <w:t>.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symbologii do materiálu, triangulaci povrchů z bitmap a export do </w:t>
      </w:r>
      <w:proofErr w:type="spellStart"/>
      <w:r w:rsidR="00E168A6">
        <w:t>glTF</w:t>
      </w:r>
      <w:proofErr w:type="spellEnd"/>
      <w:r w:rsidR="00E168A6">
        <w:t xml:space="preserve"> formátu.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3D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3D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1E2807F7" w:rsidR="00E168A6" w:rsidRDefault="00F86911" w:rsidP="007B5CF8">
      <w:pPr>
        <w:pStyle w:val="Normlnprvnodsazen"/>
        <w:numPr>
          <w:ilvl w:val="0"/>
          <w:numId w:val="63"/>
        </w:numPr>
      </w:pPr>
      <w:r w:rsidRPr="00F86911">
        <w:rPr>
          <w:b/>
          <w:bCs/>
        </w:rPr>
        <w:lastRenderedPageBreak/>
        <w:t>Nekonzistentní orientace ploch</w:t>
      </w:r>
      <w:r>
        <w:t xml:space="preserve"> – Normálové vektory ploch nejsou orientovány jednotně, jelikož se nejedná o uzavřené objekty (problém č. 2). Tento problém zabraňuje jednoduché aplikaci </w:t>
      </w:r>
      <w:r w:rsidR="0031130C">
        <w:t xml:space="preserve">materiálu </w:t>
      </w:r>
      <w:r>
        <w:t>na povrchy</w:t>
      </w:r>
      <w:r w:rsidR="0031130C">
        <w:t xml:space="preserve">. </w:t>
      </w:r>
    </w:p>
    <w:p w14:paraId="35820572" w14:textId="4C049E94" w:rsidR="0027655C" w:rsidRDefault="0027655C" w:rsidP="0027655C">
      <w:pPr>
        <w:pStyle w:val="Normlnprvnodsazen"/>
        <w:keepNext/>
        <w:ind w:firstLine="0"/>
      </w:pPr>
      <w:r>
        <w:rPr>
          <w:noProof/>
        </w:rPr>
        <w:drawing>
          <wp:inline distT="0" distB="0" distL="0" distR="0" wp14:anchorId="68447B04" wp14:editId="53D1D88F">
            <wp:extent cx="5579745" cy="5001895"/>
            <wp:effectExtent l="19050" t="19050" r="20955" b="2730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1895"/>
                    </a:xfrm>
                    <a:prstGeom prst="rect">
                      <a:avLst/>
                    </a:prstGeom>
                    <a:ln w="3175" cap="sq">
                      <a:solidFill>
                        <a:srgbClr val="000000"/>
                      </a:solidFill>
                      <a:prstDash val="solid"/>
                      <a:miter lim="800000"/>
                    </a:ln>
                    <a:effectLst/>
                  </pic:spPr>
                </pic:pic>
              </a:graphicData>
            </a:graphic>
          </wp:inline>
        </w:drawing>
      </w:r>
    </w:p>
    <w:p w14:paraId="48DEB3A7" w14:textId="5213AD04" w:rsidR="0027655C" w:rsidRDefault="0027655C" w:rsidP="0027655C">
      <w:pPr>
        <w:pStyle w:val="Caption"/>
      </w:pPr>
      <w:r>
        <w:t xml:space="preserve">Obr. </w:t>
      </w:r>
      <w:r>
        <w:fldChar w:fldCharType="begin"/>
      </w:r>
      <w:r>
        <w:instrText xml:space="preserve"> SEQ Obr. \* ARABIC </w:instrText>
      </w:r>
      <w:r>
        <w:fldChar w:fldCharType="separate"/>
      </w:r>
      <w:r w:rsidR="00FC43EB">
        <w:rPr>
          <w:noProof/>
        </w:rPr>
        <w:t>33</w:t>
      </w:r>
      <w:r>
        <w:fldChar w:fldCharType="end"/>
      </w:r>
      <w:r>
        <w:t xml:space="preserve"> Problematické aspekty 3D modelu Brna ve vztahu </w:t>
      </w:r>
      <w:r w:rsidR="00B17491">
        <w:t xml:space="preserve">k </w:t>
      </w:r>
      <w:r>
        <w:t>3D vizualizac</w:t>
      </w:r>
      <w:r w:rsidR="00B17491">
        <w:t>i</w:t>
      </w:r>
      <w:r>
        <w:t>.</w:t>
      </w:r>
    </w:p>
    <w:p w14:paraId="5C8EF902" w14:textId="7F66DA2C" w:rsidR="002D6389" w:rsidRDefault="007B5CF8" w:rsidP="007B5CF8">
      <w:pPr>
        <w:pStyle w:val="Normlnprvnodsazen"/>
      </w:pPr>
      <w:r>
        <w:t>Možná řešení na výše odvedené problémy jsou prozkoumány v rámci následujících kapitol</w:t>
      </w:r>
      <w:r w:rsidR="00463415">
        <w:t xml:space="preserve">, </w:t>
      </w:r>
      <w:r>
        <w:t>popisují</w:t>
      </w:r>
      <w:r w:rsidR="00463415">
        <w:t>cích</w:t>
      </w:r>
      <w:r>
        <w:t xml:space="preserve"> exemplární řešení pro</w:t>
      </w:r>
      <w:r w:rsidR="00463415">
        <w:t xml:space="preserve"> 3 mapy 3D mapy vytvořené na základě vizualizace atributů (PLOCHA_KOD, STRECHA_KOD, CAST_OBJEKTU)</w:t>
      </w:r>
      <w:r>
        <w:t>.</w:t>
      </w:r>
    </w:p>
    <w:p w14:paraId="3267B095" w14:textId="24B2138C" w:rsidR="00B91B09" w:rsidRDefault="00B91B09" w:rsidP="00B91B09">
      <w:pPr>
        <w:pStyle w:val="Malnadpis"/>
      </w:pPr>
      <w:r>
        <w:t>Terén</w:t>
      </w:r>
    </w:p>
    <w:p w14:paraId="3DB2D212" w14:textId="27CCC6D1" w:rsidR="00B91B09" w:rsidRDefault="00B91B09" w:rsidP="00B91B09">
      <w:r>
        <w:t xml:space="preserve">Hlavním procesem při převodu DMR popř. jakékoliv jiné povrchové reprezentace je triangulace na základě vstupní bitmapy. Tuto funkcionalitu poskytuje řada řešení. City </w:t>
      </w:r>
      <w:proofErr w:type="spellStart"/>
      <w:r>
        <w:t>Engine</w:t>
      </w:r>
      <w:proofErr w:type="spellEnd"/>
      <w:r>
        <w:t xml:space="preserve"> i qgis2threejs v</w:t>
      </w:r>
      <w:r w:rsidR="00B17491">
        <w:t xml:space="preserve"> rámci </w:t>
      </w:r>
      <w:r>
        <w:t>GUI rozhraní. Generovat terén je ale možné i v rámci webových vykreslovací</w:t>
      </w:r>
      <w:r w:rsidR="00B17491">
        <w:t>ch</w:t>
      </w:r>
      <w:r>
        <w:t xml:space="preserve"> </w:t>
      </w:r>
      <w:proofErr w:type="spellStart"/>
      <w:r w:rsidR="00B17491">
        <w:t>enginů</w:t>
      </w:r>
      <w:proofErr w:type="spellEnd"/>
      <w:r w:rsidR="00B17491">
        <w:t xml:space="preserve"> </w:t>
      </w:r>
      <w:r>
        <w:t xml:space="preserve">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r w:rsidR="00B17491">
        <w:t xml:space="preserve">Nástroje poskytují různou míru modifikace podrobnosti terénu. V rámci vypracování bylo využito programu CE, kde podrobnost terénu je definována podrobností (velikostí pixelu) vstupní výškové bitmapy. </w:t>
      </w:r>
    </w:p>
    <w:p w14:paraId="1D5CFAB1" w14:textId="6758C17A" w:rsidR="00067472" w:rsidRDefault="00067472" w:rsidP="00067472">
      <w:pPr>
        <w:pStyle w:val="Malnadpis"/>
      </w:pPr>
      <w:r>
        <w:lastRenderedPageBreak/>
        <w:t>Podkladové mapy</w:t>
      </w:r>
    </w:p>
    <w:p w14:paraId="616E810E" w14:textId="74A4AD0A" w:rsidR="00067472" w:rsidRPr="00067472" w:rsidRDefault="00067472" w:rsidP="00067472">
      <w:pPr>
        <w:rPr>
          <w:lang w:val="en-US"/>
        </w:rPr>
      </w:pPr>
      <w:proofErr w:type="spellStart"/>
      <w:r>
        <w:t>Vizualiazce</w:t>
      </w:r>
      <w:proofErr w:type="spellEnd"/>
      <w:r>
        <w:t xml:space="preserve"> terénu spočívala v potažení terénu texturou ve formě podkladové mapy. V případě topografické mapy se jednalo o </w:t>
      </w:r>
      <w:proofErr w:type="spellStart"/>
      <w:r>
        <w:t>orotofoto</w:t>
      </w:r>
      <w:proofErr w:type="spellEnd"/>
      <w:r>
        <w:t xml:space="preserve"> České republiky </w:t>
      </w:r>
      <w:r>
        <w:fldChar w:fldCharType="begin"/>
      </w:r>
      <w:r w:rsidR="00F302A4">
        <w:instrText xml:space="preserve"> ADDIN ZOTERO_ITEM CSL_CITATION {"citationID":"rr1HWKjB","properties":{"formattedCitation":"(\\uc0\\u268{}\\uc0\\u218{}ZK 2023)","plainCitation":"(ČÚZK 2023)","noteIndex":0},"citationItems":[{"id":2108,"uris":["http://zotero.org/groups/4599106/items/Y8QC7SAC"],"itemData":{"id":2108,"type":"webpage","title":"Ortofoto České republiky","URL":"https://geoportal.cuzk.cz/(S(j4x0jjdm0kadzsqwgvwfqpov))/Default.aspx?mode=TextMeta&amp;text=ortofoto_info&amp;side=ortofoto&amp;menu=23","author":[{"family":"ČÚZK","given":""}],"accessed":{"date-parts":[["2023",12,26]]},"issued":{"date-parts":[["2023"]]},"citation-key":"cuzkOrtofotoCeskeRepubliky2023"}}],"schema":"https://github.com/citation-style-language/schema/raw/master/csl-citation.json"} </w:instrText>
      </w:r>
      <w:r>
        <w:fldChar w:fldCharType="separate"/>
      </w:r>
      <w:r w:rsidR="00F302A4" w:rsidRPr="00F302A4">
        <w:rPr>
          <w:rFonts w:cs="Times New Roman"/>
          <w:szCs w:val="24"/>
        </w:rPr>
        <w:t>(ČÚZK 2023)</w:t>
      </w:r>
      <w:r>
        <w:fldChar w:fldCharType="end"/>
      </w:r>
      <w:r>
        <w:t xml:space="preserve">. V případě tematických map pak byl podklad vytvořen v prostředí QGIS za pomocí </w:t>
      </w:r>
      <w:r w:rsidR="00F702AB">
        <w:t xml:space="preserve">podkladových map </w:t>
      </w:r>
      <w:proofErr w:type="spellStart"/>
      <w:r w:rsidR="00F702AB">
        <w:t>MapTiler</w:t>
      </w:r>
      <w:proofErr w:type="spellEnd"/>
      <w:r w:rsidR="00F702AB">
        <w:t xml:space="preserve"> </w:t>
      </w:r>
      <w:r w:rsidR="00F702AB">
        <w:fldChar w:fldCharType="begin"/>
      </w:r>
      <w:r w:rsidR="00F702AB">
        <w:instrText xml:space="preserve"> ADDIN ZOTERO_ITEM CSL_CITATION {"citationID":"lodInlG5","properties":{"formattedCitation":"(MapTiler 2023)","plainCitation":"(MapTiler 2023)","noteIndex":0},"citationItems":[{"id":2112,"uris":["http://zotero.org/groups/4599106/items/ELUJ8AFV"],"itemData":{"id":2112,"type":"webpage","abstract":"Simply add OpenStreetMap maps, high-resolution satellite basemaps, and terrain to QGIS","language":"en","title":"QGIS maps via plugin with OpenStreetMap, satellite, and terrain basemaps","URL":"https://www.maptiler.com/qgis-plugin/","author":[{"family":"MapTiler","given":""}],"accessed":{"date-parts":[["2023",12,26]]},"issued":{"date-parts":[["2023"]]},"citation-key":"maptilerQGISMapsPlugin2023"}}],"schema":"https://github.com/citation-style-language/schema/raw/master/csl-citation.json"} </w:instrText>
      </w:r>
      <w:r w:rsidR="00F702AB">
        <w:fldChar w:fldCharType="separate"/>
      </w:r>
      <w:r w:rsidR="00F702AB" w:rsidRPr="00F702AB">
        <w:t>(</w:t>
      </w:r>
      <w:proofErr w:type="spellStart"/>
      <w:r w:rsidR="00F702AB" w:rsidRPr="00F702AB">
        <w:t>MapTiler</w:t>
      </w:r>
      <w:proofErr w:type="spellEnd"/>
      <w:r w:rsidR="00F702AB" w:rsidRPr="00F702AB">
        <w:t xml:space="preserve"> 2023)</w:t>
      </w:r>
      <w:r w:rsidR="00F702AB">
        <w:fldChar w:fldCharType="end"/>
      </w:r>
      <w:r w:rsidR="00F702AB">
        <w:t xml:space="preserve"> . </w:t>
      </w:r>
      <w:r>
        <w:t>pomocí exportu podkladové mapy z prostředí QGIS</w:t>
      </w:r>
    </w:p>
    <w:p w14:paraId="248F5B98" w14:textId="762F0AD2" w:rsidR="00020422" w:rsidRDefault="00020422" w:rsidP="00020422">
      <w:pPr>
        <w:pStyle w:val="Heading2"/>
        <w:rPr>
          <w:lang w:val="cs-CZ"/>
        </w:rPr>
      </w:pPr>
      <w:r>
        <w:t>V</w:t>
      </w:r>
      <w:proofErr w:type="spellStart"/>
      <w:r>
        <w:rPr>
          <w:lang w:val="cs-CZ"/>
        </w:rPr>
        <w:t>ývoj</w:t>
      </w:r>
      <w:proofErr w:type="spellEnd"/>
      <w:r>
        <w:rPr>
          <w:lang w:val="cs-CZ"/>
        </w:rPr>
        <w:t xml:space="preserve"> aplikace</w:t>
      </w:r>
    </w:p>
    <w:p w14:paraId="052A4EC2" w14:textId="302CCC10" w:rsidR="00483216" w:rsidRPr="00483216" w:rsidRDefault="00483216" w:rsidP="00483216">
      <w:pPr>
        <w:rPr>
          <w:lang w:eastAsia="cs-CZ"/>
        </w:rPr>
      </w:pPr>
      <w:r>
        <w:rPr>
          <w:lang w:eastAsia="cs-CZ"/>
        </w:rPr>
        <w:t>Následující kapitola je stěžejní kapitolu praktické části, jelikož popisuje proces transformace prostorových dat z GIS prostředí do prostředí virtuální reality na webu.</w:t>
      </w:r>
    </w:p>
    <w:p w14:paraId="5C6CEA26" w14:textId="77777777" w:rsidR="00483216" w:rsidRDefault="00483216" w:rsidP="00483216">
      <w:pPr>
        <w:keepNext/>
      </w:pPr>
      <w:r w:rsidRPr="00483216">
        <w:rPr>
          <w:noProof/>
          <w:lang w:eastAsia="cs-CZ"/>
        </w:rPr>
        <w:drawing>
          <wp:inline distT="0" distB="0" distL="0" distR="0" wp14:anchorId="2F2ABBBF" wp14:editId="0427289D">
            <wp:extent cx="5579745" cy="981710"/>
            <wp:effectExtent l="19050" t="19050" r="20955" b="27940"/>
            <wp:docPr id="119641665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651" name="Picture 1" descr="A close-up of a card&#10;&#10;Description automatically generated"/>
                    <pic:cNvPicPr/>
                  </pic:nvPicPr>
                  <pic:blipFill>
                    <a:blip r:embed="rId72"/>
                    <a:stretch>
                      <a:fillRect/>
                    </a:stretch>
                  </pic:blipFill>
                  <pic:spPr>
                    <a:xfrm>
                      <a:off x="0" y="0"/>
                      <a:ext cx="5579745" cy="981710"/>
                    </a:xfrm>
                    <a:prstGeom prst="rect">
                      <a:avLst/>
                    </a:prstGeom>
                    <a:ln w="3175" cap="sq">
                      <a:solidFill>
                        <a:srgbClr val="000000"/>
                      </a:solidFill>
                      <a:prstDash val="solid"/>
                      <a:miter lim="800000"/>
                    </a:ln>
                    <a:effectLst/>
                  </pic:spPr>
                </pic:pic>
              </a:graphicData>
            </a:graphic>
          </wp:inline>
        </w:drawing>
      </w:r>
    </w:p>
    <w:p w14:paraId="44F5B9C3" w14:textId="619E8EC7" w:rsidR="00020422" w:rsidRPr="00020422" w:rsidRDefault="00483216" w:rsidP="00483216">
      <w:pPr>
        <w:pStyle w:val="Caption"/>
        <w:rPr>
          <w:lang w:eastAsia="cs-CZ"/>
        </w:rPr>
      </w:pPr>
      <w:r>
        <w:t xml:space="preserve">Obr. </w:t>
      </w:r>
      <w:r>
        <w:fldChar w:fldCharType="begin"/>
      </w:r>
      <w:r>
        <w:instrText xml:space="preserve"> SEQ Obr. \* ARABIC </w:instrText>
      </w:r>
      <w:r>
        <w:fldChar w:fldCharType="separate"/>
      </w:r>
      <w:r w:rsidR="00FC43EB">
        <w:rPr>
          <w:noProof/>
        </w:rPr>
        <w:t>34</w:t>
      </w:r>
      <w:r>
        <w:fldChar w:fldCharType="end"/>
      </w:r>
      <w:r>
        <w:t xml:space="preserve"> Rozdělení procesu vývoje aplikace na přípravu dat a vývoj samotného virtuálního     prostředí, dle použitých sw. </w:t>
      </w:r>
      <w:proofErr w:type="spellStart"/>
      <w:r>
        <w:t>řešní</w:t>
      </w:r>
      <w:proofErr w:type="spellEnd"/>
      <w:r>
        <w:t>.</w:t>
      </w:r>
    </w:p>
    <w:p w14:paraId="2EA2AA9F" w14:textId="6248734C" w:rsidR="00020422" w:rsidRPr="00483216" w:rsidRDefault="00020422" w:rsidP="00020422">
      <w:pPr>
        <w:pStyle w:val="Heading3"/>
        <w:rPr>
          <w:lang w:val="en-US"/>
        </w:rPr>
      </w:pPr>
      <w:proofErr w:type="spellStart"/>
      <w:r>
        <w:rPr>
          <w:lang w:val="en-US"/>
        </w:rPr>
        <w:t>Transformace</w:t>
      </w:r>
      <w:proofErr w:type="spellEnd"/>
      <w:r>
        <w:rPr>
          <w:lang w:val="en-US"/>
        </w:rPr>
        <w:t xml:space="preserve"> </w:t>
      </w:r>
      <w:proofErr w:type="spellStart"/>
      <w:r>
        <w:rPr>
          <w:lang w:val="en-US"/>
        </w:rPr>
        <w:t>dat</w:t>
      </w:r>
      <w:proofErr w:type="spellEnd"/>
    </w:p>
    <w:p w14:paraId="56710686" w14:textId="3843C35C" w:rsidR="0080609E" w:rsidRPr="0080609E" w:rsidRDefault="0080609E" w:rsidP="0080609E">
      <w:pPr>
        <w:rPr>
          <w:lang w:val="en-US"/>
        </w:rPr>
      </w:pPr>
      <w:r w:rsidRPr="0080609E">
        <w:rPr>
          <w:highlight w:val="yellow"/>
          <w:lang w:val="en-US"/>
        </w:rPr>
        <w:t xml:space="preserve">#TODO – </w:t>
      </w:r>
      <w:proofErr w:type="spellStart"/>
      <w:r w:rsidRPr="0080609E">
        <w:rPr>
          <w:highlight w:val="yellow"/>
          <w:lang w:val="en-US"/>
        </w:rPr>
        <w:t>vyresit</w:t>
      </w:r>
      <w:proofErr w:type="spellEnd"/>
      <w:r w:rsidRPr="0080609E">
        <w:rPr>
          <w:highlight w:val="yellow"/>
          <w:lang w:val="en-US"/>
        </w:rPr>
        <w:t xml:space="preserve"> jak </w:t>
      </w:r>
      <w:proofErr w:type="spellStart"/>
      <w:r w:rsidRPr="0080609E">
        <w:rPr>
          <w:highlight w:val="yellow"/>
          <w:lang w:val="en-US"/>
        </w:rPr>
        <w:t>prezentovat</w:t>
      </w:r>
      <w:proofErr w:type="spellEnd"/>
      <w:r w:rsidRPr="0080609E">
        <w:rPr>
          <w:highlight w:val="yellow"/>
          <w:lang w:val="en-US"/>
        </w:rPr>
        <w:t xml:space="preserve"> </w:t>
      </w:r>
      <w:proofErr w:type="spellStart"/>
      <w:r w:rsidRPr="0080609E">
        <w:rPr>
          <w:highlight w:val="yellow"/>
          <w:lang w:val="en-US"/>
        </w:rPr>
        <w:t>skripty</w:t>
      </w:r>
      <w:proofErr w:type="spellEnd"/>
      <w:r>
        <w:rPr>
          <w:lang w:val="en-US"/>
        </w:rPr>
        <w:t xml:space="preserve"> </w:t>
      </w:r>
      <w:proofErr w:type="spellStart"/>
      <w:r w:rsidRPr="0080609E">
        <w:rPr>
          <w:highlight w:val="yellow"/>
          <w:lang w:val="en-US"/>
        </w:rPr>
        <w:t>citace</w:t>
      </w:r>
      <w:proofErr w:type="spellEnd"/>
      <w:r w:rsidRPr="0080609E">
        <w:rPr>
          <w:highlight w:val="yellow"/>
          <w:lang w:val="en-US"/>
        </w:rPr>
        <w:t xml:space="preserve"> </w:t>
      </w:r>
      <w:proofErr w:type="spellStart"/>
      <w:r w:rsidRPr="0080609E">
        <w:rPr>
          <w:highlight w:val="yellow"/>
          <w:lang w:val="en-US"/>
        </w:rPr>
        <w:t>nebo</w:t>
      </w:r>
      <w:proofErr w:type="spellEnd"/>
      <w:r w:rsidRPr="0080609E">
        <w:rPr>
          <w:highlight w:val="yellow"/>
          <w:lang w:val="en-US"/>
        </w:rPr>
        <w:t xml:space="preserve"> </w:t>
      </w:r>
      <w:proofErr w:type="spellStart"/>
      <w:r w:rsidRPr="0080609E">
        <w:rPr>
          <w:highlight w:val="yellow"/>
          <w:lang w:val="en-US"/>
        </w:rPr>
        <w:t>odkaz</w:t>
      </w:r>
      <w:proofErr w:type="spellEnd"/>
      <w:r w:rsidRPr="0080609E">
        <w:rPr>
          <w:highlight w:val="yellow"/>
          <w:lang w:val="en-US"/>
        </w:rPr>
        <w:t xml:space="preserve"> </w:t>
      </w:r>
      <w:proofErr w:type="spellStart"/>
      <w:r w:rsidRPr="0080609E">
        <w:rPr>
          <w:highlight w:val="yellow"/>
          <w:lang w:val="en-US"/>
        </w:rPr>
        <w:t>na</w:t>
      </w:r>
      <w:proofErr w:type="spellEnd"/>
      <w:r w:rsidRPr="0080609E">
        <w:rPr>
          <w:highlight w:val="yellow"/>
          <w:lang w:val="en-US"/>
        </w:rPr>
        <w:t xml:space="preserve"> </w:t>
      </w:r>
      <w:proofErr w:type="spellStart"/>
      <w:r w:rsidRPr="0080609E">
        <w:rPr>
          <w:highlight w:val="yellow"/>
          <w:lang w:val="en-US"/>
        </w:rPr>
        <w:t>tabulku</w:t>
      </w:r>
      <w:proofErr w:type="spellEnd"/>
      <w:r w:rsidRPr="0080609E">
        <w:rPr>
          <w:highlight w:val="yellow"/>
          <w:lang w:val="en-US"/>
        </w:rPr>
        <w:t xml:space="preserve"> s </w:t>
      </w:r>
      <w:proofErr w:type="spellStart"/>
      <w:r w:rsidRPr="0080609E">
        <w:rPr>
          <w:highlight w:val="yellow"/>
          <w:lang w:val="en-US"/>
        </w:rPr>
        <w:t>odkazem</w:t>
      </w:r>
      <w:proofErr w:type="spellEnd"/>
    </w:p>
    <w:p w14:paraId="2A83A2AB" w14:textId="77777777" w:rsidR="004B5BBC" w:rsidRDefault="00463415" w:rsidP="00C03919">
      <w:r w:rsidRPr="00463415">
        <w:t xml:space="preserve">Klíčovou kapitolou v rámci práce popisující postup převodu </w:t>
      </w:r>
      <w:r>
        <w:t>vizualizací z GIS prostředí do webového VP. Zvolené klasifikační atributy byly vizualizovány v podobě 2 tematický map a jedné mapy topografické</w:t>
      </w:r>
      <w:r w:rsidR="00C03919">
        <w:t>, popř. realisticky vypadajícího 3D modelu zvoleného území.</w:t>
      </w:r>
    </w:p>
    <w:p w14:paraId="452CEE22" w14:textId="32AFD1D5" w:rsidR="004B5BBC" w:rsidRDefault="004B5BBC" w:rsidP="004B5BBC">
      <w:pPr>
        <w:pStyle w:val="Normlnprvnodsazen"/>
        <w:rPr>
          <w:lang w:eastAsia="en-US"/>
        </w:rPr>
      </w:pPr>
      <w:r>
        <w:rPr>
          <w:lang w:eastAsia="en-US"/>
        </w:rPr>
        <w:t xml:space="preserve">Pro testovací vizualizace byla vybrána oblast historického centra Brna. Přesné vymezení bylo zvoleno jakožto lokalita č. 1 dle řazení vyhotovení 3D modelu Brna (viz. předchozí kapitola). Tato oblast obsahuje výrazné vertikální </w:t>
      </w:r>
      <w:r w:rsidR="003C1AEE">
        <w:rPr>
          <w:lang w:eastAsia="en-US"/>
        </w:rPr>
        <w:t>dominanty</w:t>
      </w:r>
      <w:r>
        <w:rPr>
          <w:lang w:eastAsia="en-US"/>
        </w:rPr>
        <w:t xml:space="preserve"> (Petrov, Špilberk) a zároveň rozmanitou zástavbu. </w:t>
      </w:r>
    </w:p>
    <w:p w14:paraId="5C2061D6" w14:textId="77777777" w:rsidR="00424AE4" w:rsidRDefault="00424AE4" w:rsidP="00424AE4">
      <w:pPr>
        <w:pStyle w:val="Normlnprvnodsazen"/>
        <w:keepNext/>
        <w:ind w:firstLine="0"/>
      </w:pPr>
      <w:r>
        <w:rPr>
          <w:noProof/>
          <w:lang w:val="en-US" w:eastAsia="en-US"/>
        </w:rPr>
        <w:drawing>
          <wp:inline distT="0" distB="0" distL="0" distR="0" wp14:anchorId="34CC7DD9" wp14:editId="1DBC5A1D">
            <wp:extent cx="5579745" cy="3104515"/>
            <wp:effectExtent l="0" t="0" r="1905" b="635"/>
            <wp:docPr id="73606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6170" name="Picture 7360661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04515"/>
                    </a:xfrm>
                    <a:prstGeom prst="rect">
                      <a:avLst/>
                    </a:prstGeom>
                  </pic:spPr>
                </pic:pic>
              </a:graphicData>
            </a:graphic>
          </wp:inline>
        </w:drawing>
      </w:r>
    </w:p>
    <w:p w14:paraId="4A5983CB" w14:textId="4FCA0DE5" w:rsidR="00483216" w:rsidRPr="00483216" w:rsidRDefault="00424AE4" w:rsidP="00483216">
      <w:pPr>
        <w:pStyle w:val="Caption"/>
      </w:pPr>
      <w:r>
        <w:t xml:space="preserve">Obr. </w:t>
      </w:r>
      <w:r>
        <w:fldChar w:fldCharType="begin"/>
      </w:r>
      <w:r>
        <w:instrText xml:space="preserve"> SEQ Obr. \* ARABIC </w:instrText>
      </w:r>
      <w:r>
        <w:fldChar w:fldCharType="separate"/>
      </w:r>
      <w:r w:rsidR="00FC43EB">
        <w:rPr>
          <w:noProof/>
        </w:rPr>
        <w:t>35</w:t>
      </w:r>
      <w:r>
        <w:fldChar w:fldCharType="end"/>
      </w:r>
      <w:r>
        <w:t xml:space="preserve"> </w:t>
      </w:r>
      <w:r w:rsidR="00483216">
        <w:t>Zájmová</w:t>
      </w:r>
      <w:r>
        <w:t xml:space="preserve"> lokalita pro tvorbu vizualizací. </w:t>
      </w:r>
      <w:r w:rsidRPr="00483216">
        <w:rPr>
          <w:highlight w:val="yellow"/>
        </w:rPr>
        <w:t xml:space="preserve">Zdroj: podkladová mapa – </w:t>
      </w:r>
      <w:proofErr w:type="spellStart"/>
      <w:r w:rsidRPr="00483216">
        <w:rPr>
          <w:highlight w:val="yellow"/>
        </w:rPr>
        <w:t>MapTiler</w:t>
      </w:r>
      <w:proofErr w:type="spellEnd"/>
    </w:p>
    <w:p w14:paraId="020956EC" w14:textId="3D09CEFF" w:rsidR="00424AE4" w:rsidRPr="00C03919" w:rsidRDefault="00424AE4" w:rsidP="00424AE4">
      <w:pPr>
        <w:pStyle w:val="Normlnprvnodsazen"/>
      </w:pPr>
      <w:r>
        <w:lastRenderedPageBreak/>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xml:space="preserve">. Klíčové aspekty postupu převodu vrstev jsou podrobně popsány níže. </w:t>
      </w:r>
      <w:r w:rsidR="00374435">
        <w:t>Diagram zobrazuje převod vrstev pro exemplární topografickou mapu. V případě tematických se jednalo o podmnožinu těchto vrstev. Jediným výrazným rozdílem, mezi mapami, který není v diagramu zohledněn je tvorba podkladové mapy pro tematické vizualizace, která proběhla v rámci prostředí QGIS a následně adekvátně namapována jakožto textura terénu v </w:t>
      </w:r>
      <w:proofErr w:type="spellStart"/>
      <w:r w:rsidR="00374435">
        <w:t>Blender</w:t>
      </w:r>
      <w:proofErr w:type="spellEnd"/>
      <w:r w:rsidR="00374435">
        <w:t xml:space="preserve"> prostředí.</w:t>
      </w:r>
    </w:p>
    <w:p w14:paraId="07DD13F8" w14:textId="707C78C7" w:rsidR="001941CD" w:rsidRPr="00374435" w:rsidRDefault="001941CD" w:rsidP="001941CD">
      <w:pPr>
        <w:pStyle w:val="Malnadpis"/>
        <w:rPr>
          <w:lang w:val="en-US"/>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3D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22CF6610" w14:textId="656A0830" w:rsidR="004A4979" w:rsidRDefault="00EB6E42" w:rsidP="004A3931">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w:t>
      </w:r>
      <w:r w:rsidR="003C1AEE">
        <w:t xml:space="preserve">, </w:t>
      </w:r>
      <w:r w:rsidR="00423918">
        <w:t xml:space="preserve">PLOCHA_KOD </w:t>
      </w:r>
      <w:r w:rsidR="003C1AEE">
        <w:t xml:space="preserve">a CAST_OBJEKTU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96150F">
        <w:instrText xml:space="preserve"> ADDIN ZOTERO_ITEM CSL_CITATION {"citationID":"MpY6bVEK","properties":{"formattedCitation":"(Hor\\uc0\\u225{}k 2023c)","plainCitation":"(Horák 2023c)","noteIndex":0},"citationItems":[{"id":2091,"uris":["http://zotero.org/groups/4599106/items/FU6XW77C"],"itemData":{"id":2091,"type":"software","abstract":"arcgis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96150F" w:rsidRPr="0096150F">
        <w:rPr>
          <w:rFonts w:cs="Times New Roman"/>
          <w:szCs w:val="24"/>
        </w:rPr>
        <w:t>(Horák 2023c)</w:t>
      </w:r>
      <w:r w:rsidR="00423918">
        <w:fldChar w:fldCharType="end"/>
      </w:r>
      <w:r w:rsidR="00423918">
        <w:t>, který datové modely sjednotil a opravil přiřazení atributů na základě geometrie jednotlivých ploch</w:t>
      </w:r>
      <w:r w:rsidR="009C3277">
        <w:rPr>
          <w:rStyle w:val="FootnoteReference"/>
        </w:rPr>
        <w:footnoteReference w:id="8"/>
      </w:r>
      <w:r w:rsidR="00423918">
        <w:t xml:space="preserve">. </w:t>
      </w:r>
      <w:r w:rsidR="003C1AEE">
        <w:t xml:space="preserve">Dále byl napsán skript za účelem mapování hodnot zmíněných kategorizačních atributů na jméno materiálu a </w:t>
      </w:r>
      <w:r w:rsidR="000A446F">
        <w:t xml:space="preserve">HEX </w:t>
      </w:r>
      <w:r w:rsidR="003C1AEE">
        <w:t xml:space="preserve">hodnotu zvolené barvy. </w:t>
      </w:r>
      <w:r w:rsidR="004A4979">
        <w:t>Nástroj byl napsán</w:t>
      </w:r>
      <w:r w:rsidR="009C3277">
        <w:t xml:space="preserve"> tak aby byl rozšiřitelný o libovolné mapování </w:t>
      </w:r>
      <w:r w:rsidR="001B7830">
        <w:t xml:space="preserve">nových </w:t>
      </w:r>
      <w:r w:rsidR="00F42EB0">
        <w:t>atributů,</w:t>
      </w:r>
      <w:r w:rsidR="003C1AEE">
        <w:t xml:space="preserve"> popř. změnu bar</w:t>
      </w:r>
      <w:r w:rsidR="000A446F">
        <w:t>e</w:t>
      </w:r>
      <w:r w:rsidR="003C1AEE">
        <w:t>vné stupnice zvolené pro vizualizaci</w:t>
      </w:r>
      <w:r w:rsidR="001B7830">
        <w:t>.</w:t>
      </w:r>
      <w:r w:rsidR="003C1AEE">
        <w:t xml:space="preserve"> Skript je možné jednoduše použít i na specifickou složkovou strukturu 3D modelu, je tedy možné takto klasifikovat všechny lokality. </w:t>
      </w:r>
      <w:r w:rsidR="0043222E">
        <w:t xml:space="preserve">Tato funkcionalita </w:t>
      </w:r>
      <w:r w:rsidR="003C1AEE">
        <w:t>je žádoucí</w:t>
      </w:r>
      <w:r w:rsidR="0043222E">
        <w:t xml:space="preserve">, jelikož </w:t>
      </w:r>
      <w:r w:rsidR="00075E05">
        <w:t xml:space="preserve">zobrazení velkého množství dat v </w:t>
      </w:r>
      <w:r w:rsidR="0043222E">
        <w:t xml:space="preserve">řešeních </w:t>
      </w:r>
      <w:r w:rsidR="00075E05">
        <w:t xml:space="preserve">jako </w:t>
      </w:r>
      <w:r w:rsidR="0043222E">
        <w:t xml:space="preserve">CE, </w:t>
      </w:r>
      <w:proofErr w:type="spellStart"/>
      <w:r w:rsidR="0043222E">
        <w:t>Blender</w:t>
      </w:r>
      <w:proofErr w:type="spellEnd"/>
      <w:r w:rsidR="0043222E">
        <w:t xml:space="preserve"> a hlavně webov</w:t>
      </w:r>
      <w:r w:rsidR="004A4979">
        <w:t>ých</w:t>
      </w:r>
      <w:r w:rsidR="0043222E">
        <w:t xml:space="preserve"> </w:t>
      </w:r>
      <w:proofErr w:type="spellStart"/>
      <w:r w:rsidR="0043222E">
        <w:t>renderovací</w:t>
      </w:r>
      <w:r w:rsidR="004A4979">
        <w:t>ch</w:t>
      </w:r>
      <w:proofErr w:type="spellEnd"/>
      <w:r w:rsidR="0043222E">
        <w:t xml:space="preserve"> </w:t>
      </w:r>
      <w:proofErr w:type="spellStart"/>
      <w:r w:rsidR="0043222E">
        <w:t>engin</w:t>
      </w:r>
      <w:r w:rsidR="004A4979">
        <w:t>ech</w:t>
      </w:r>
      <w:proofErr w:type="spellEnd"/>
      <w:r w:rsidR="0043222E">
        <w:t xml:space="preserve"> </w:t>
      </w:r>
      <w:r w:rsidR="00075E05">
        <w:t>je problematické</w:t>
      </w:r>
      <w:r w:rsidR="003C1AEE">
        <w:t xml:space="preserve">, tudíž je nutné postupovat po menších částech. </w:t>
      </w:r>
    </w:p>
    <w:p w14:paraId="7EA53EFA" w14:textId="71596724" w:rsidR="00F42EB0" w:rsidRDefault="000A446F" w:rsidP="004A4979">
      <w:pPr>
        <w:pStyle w:val="Normlnprvnodsazen"/>
      </w:pPr>
      <w:r>
        <w:t xml:space="preserve">Výsledným výstupem je tedy datová vrstva vybrané lokality rozšířená o atributy </w:t>
      </w:r>
      <w:proofErr w:type="spellStart"/>
      <w:r w:rsidRPr="000A446F">
        <w:rPr>
          <w:i/>
          <w:iCs/>
        </w:rPr>
        <w:t>colorCategory</w:t>
      </w:r>
      <w:proofErr w:type="spellEnd"/>
      <w:r w:rsidRPr="000A446F">
        <w:rPr>
          <w:i/>
          <w:iCs/>
        </w:rPr>
        <w:t>_</w:t>
      </w:r>
      <w:r w:rsidRPr="000A446F">
        <w:rPr>
          <w:i/>
          <w:iCs/>
          <w:lang w:val="en-US"/>
        </w:rPr>
        <w:t>{</w:t>
      </w:r>
      <w:proofErr w:type="spellStart"/>
      <w:r w:rsidRPr="000A446F">
        <w:rPr>
          <w:i/>
          <w:iCs/>
          <w:lang w:val="en-US"/>
        </w:rPr>
        <w:t>zkratka</w:t>
      </w:r>
      <w:proofErr w:type="spellEnd"/>
      <w:r w:rsidRPr="000A446F">
        <w:rPr>
          <w:i/>
          <w:iCs/>
          <w:lang w:val="en-US"/>
        </w:rPr>
        <w:t xml:space="preserve"> </w:t>
      </w:r>
      <w:r w:rsidRPr="000A446F">
        <w:rPr>
          <w:i/>
          <w:iCs/>
        </w:rPr>
        <w:t>řídícího atributu</w:t>
      </w:r>
      <w:r w:rsidRPr="000A446F">
        <w:rPr>
          <w:i/>
          <w:iCs/>
          <w:lang w:val="en-US"/>
        </w:rPr>
        <w:t xml:space="preserve">}, </w:t>
      </w:r>
      <w:proofErr w:type="spellStart"/>
      <w:r w:rsidRPr="000A446F">
        <w:rPr>
          <w:i/>
          <w:iCs/>
          <w:lang w:val="en-US"/>
        </w:rPr>
        <w:t>colorValue</w:t>
      </w:r>
      <w:proofErr w:type="spellEnd"/>
      <w:r w:rsidRPr="000A446F">
        <w:rPr>
          <w:i/>
          <w:iCs/>
          <w:lang w:val="en-US"/>
        </w:rPr>
        <w:t>_{</w:t>
      </w:r>
      <w:proofErr w:type="spellStart"/>
      <w:r w:rsidRPr="000A446F">
        <w:rPr>
          <w:i/>
          <w:iCs/>
          <w:lang w:val="en-US"/>
        </w:rPr>
        <w:t>zkratka</w:t>
      </w:r>
      <w:proofErr w:type="spellEnd"/>
      <w:r w:rsidRPr="000A446F">
        <w:rPr>
          <w:i/>
          <w:iCs/>
          <w:lang w:val="en-US"/>
        </w:rPr>
        <w:t xml:space="preserve"> </w:t>
      </w:r>
      <w:r w:rsidRPr="000A446F">
        <w:rPr>
          <w:i/>
          <w:iCs/>
        </w:rPr>
        <w:t xml:space="preserve">řídícího </w:t>
      </w:r>
      <w:proofErr w:type="spellStart"/>
      <w:r w:rsidRPr="000A446F">
        <w:rPr>
          <w:i/>
          <w:iCs/>
        </w:rPr>
        <w:t>atritbutu</w:t>
      </w:r>
      <w:proofErr w:type="spellEnd"/>
      <w:r w:rsidRPr="000A446F">
        <w:rPr>
          <w:i/>
          <w:iCs/>
          <w:lang w:val="en-US"/>
        </w:rPr>
        <w:t>}</w:t>
      </w:r>
      <w:r>
        <w:rPr>
          <w:lang w:val="en-US"/>
        </w:rPr>
        <w:t xml:space="preserve"> v </w:t>
      </w:r>
      <w:proofErr w:type="spellStart"/>
      <w:r>
        <w:rPr>
          <w:lang w:val="en-US"/>
        </w:rPr>
        <w:t>případě</w:t>
      </w:r>
      <w:proofErr w:type="spellEnd"/>
      <w:r>
        <w:rPr>
          <w:lang w:val="en-US"/>
        </w:rPr>
        <w:t xml:space="preserve"> PLOCHA_KOD </w:t>
      </w:r>
      <w:proofErr w:type="spellStart"/>
      <w:r>
        <w:rPr>
          <w:lang w:val="en-US"/>
        </w:rPr>
        <w:t>tedy</w:t>
      </w:r>
      <w:proofErr w:type="spellEnd"/>
      <w:r>
        <w:rPr>
          <w:lang w:val="en-US"/>
        </w:rPr>
        <w:t xml:space="preserve"> </w:t>
      </w:r>
      <w:proofErr w:type="spellStart"/>
      <w:r w:rsidRPr="000A446F">
        <w:rPr>
          <w:i/>
          <w:iCs/>
          <w:lang w:val="en-US"/>
        </w:rPr>
        <w:t>colorCategory_pk</w:t>
      </w:r>
      <w:proofErr w:type="spellEnd"/>
      <w:r>
        <w:rPr>
          <w:lang w:val="en-US"/>
        </w:rPr>
        <w:t xml:space="preserve">. Z ArcGIS </w:t>
      </w:r>
      <w:r w:rsidRPr="004A4979">
        <w:t>byl proveden</w:t>
      </w:r>
      <w:r>
        <w:rPr>
          <w:lang w:val="en-US"/>
        </w:rPr>
        <w:t xml:space="preserve"> export </w:t>
      </w:r>
      <w:r>
        <w:t xml:space="preserve">dat v rámci lokality č.1 a to: vrstva budov </w:t>
      </w:r>
      <w:r w:rsidR="00F42EB0">
        <w:t>rozšířen</w:t>
      </w:r>
      <w:r>
        <w:t>á</w:t>
      </w:r>
      <w:r w:rsidR="00F42EB0">
        <w:t xml:space="preserve"> o vizualizační atributy</w:t>
      </w:r>
      <w:r>
        <w:t xml:space="preserve">, </w:t>
      </w:r>
      <w:r w:rsidR="00F42EB0">
        <w:t>terén</w:t>
      </w:r>
      <w:r>
        <w:t xml:space="preserve"> </w:t>
      </w:r>
      <w:r w:rsidR="00F42EB0">
        <w:t>(bitmapa), podkladov</w:t>
      </w:r>
      <w:r>
        <w:t xml:space="preserve">á mapa </w:t>
      </w:r>
      <w:r w:rsidR="00F42EB0">
        <w:t>– ortofoto (bitmapa) a bodová vrstva stromů</w:t>
      </w:r>
      <w:r w:rsidR="00372C29">
        <w:t xml:space="preserve"> </w:t>
      </w:r>
      <w:r w:rsidR="00372C29" w:rsidRPr="00372C29">
        <w:rPr>
          <w:highlight w:val="yellow"/>
          <w:lang w:val="en-US"/>
        </w:rPr>
        <w:t>(viz. Tab. X)</w:t>
      </w:r>
      <w:r w:rsidR="00F42EB0">
        <w:t xml:space="preserve">. Vše bylo exportováno </w:t>
      </w:r>
      <w:r>
        <w:t>jakožto FGDB</w:t>
      </w:r>
      <w:r w:rsidR="00F42EB0">
        <w:t xml:space="preserve"> a načteno do CE.</w:t>
      </w:r>
    </w:p>
    <w:p w14:paraId="0DDD5C94" w14:textId="77777777" w:rsidR="00374435" w:rsidRDefault="00374435" w:rsidP="00374435">
      <w:pPr>
        <w:keepNext/>
      </w:pPr>
      <w:r w:rsidRPr="00374435">
        <w:rPr>
          <w:noProof/>
          <w:lang w:val="en-US"/>
        </w:rPr>
        <w:lastRenderedPageBreak/>
        <w:drawing>
          <wp:inline distT="0" distB="0" distL="0" distR="0" wp14:anchorId="5E926EFE" wp14:editId="532482A3">
            <wp:extent cx="5579745" cy="3048000"/>
            <wp:effectExtent l="0" t="0" r="1905" b="0"/>
            <wp:docPr id="2792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1695" name=""/>
                    <pic:cNvPicPr/>
                  </pic:nvPicPr>
                  <pic:blipFill>
                    <a:blip r:embed="rId74"/>
                    <a:stretch>
                      <a:fillRect/>
                    </a:stretch>
                  </pic:blipFill>
                  <pic:spPr>
                    <a:xfrm>
                      <a:off x="0" y="0"/>
                      <a:ext cx="5579745" cy="3048000"/>
                    </a:xfrm>
                    <a:prstGeom prst="rect">
                      <a:avLst/>
                    </a:prstGeom>
                  </pic:spPr>
                </pic:pic>
              </a:graphicData>
            </a:graphic>
          </wp:inline>
        </w:drawing>
      </w:r>
    </w:p>
    <w:p w14:paraId="3B03FD40" w14:textId="3A96E071" w:rsidR="00374435" w:rsidRPr="000A446F" w:rsidRDefault="00374435" w:rsidP="00374435">
      <w:pPr>
        <w:pStyle w:val="Caption"/>
        <w:rPr>
          <w:lang w:val="en-US"/>
        </w:rPr>
      </w:pPr>
      <w:r>
        <w:t xml:space="preserve">Obr. </w:t>
      </w:r>
      <w:r>
        <w:fldChar w:fldCharType="begin"/>
      </w:r>
      <w:r>
        <w:instrText xml:space="preserve"> SEQ Obr. \* ARABIC </w:instrText>
      </w:r>
      <w:r>
        <w:fldChar w:fldCharType="separate"/>
      </w:r>
      <w:r w:rsidR="00FC43EB">
        <w:rPr>
          <w:noProof/>
        </w:rPr>
        <w:t>36</w:t>
      </w:r>
      <w:r>
        <w:fldChar w:fldCharType="end"/>
      </w:r>
      <w:r>
        <w:t xml:space="preserve"> </w:t>
      </w:r>
      <w:r w:rsidR="001C771D">
        <w:t xml:space="preserve">Proces </w:t>
      </w:r>
      <w:r>
        <w:t xml:space="preserve">převodu dat. část 1. - </w:t>
      </w:r>
      <w:proofErr w:type="spellStart"/>
      <w:r>
        <w:t>ArcGIS</w:t>
      </w:r>
      <w:proofErr w:type="spellEnd"/>
      <w:r>
        <w:t xml:space="preserve"> Pro</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0DD6CBB7"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w:t>
      </w:r>
      <w:r w:rsidR="000A446F">
        <w:t xml:space="preserve"> </w:t>
      </w:r>
      <w:r w:rsidR="000A446F">
        <w:fldChar w:fldCharType="begin"/>
      </w:r>
      <w:r w:rsidR="0096150F">
        <w:instrText xml:space="preserve"> ADDIN ZOTERO_ITEM CSL_CITATION {"citationID":"yOOG5q4v","properties":{"formattedCitation":"(Hor\\uc0\\u225{}k 2023b)","plainCitation":"(Horák 2023b)","noteIndex":0},"citationItems":[{"id":2106,"uris":["http://zotero.org/groups/4599106/items/M6AS893F"],"itemData":{"id":2106,"type":"software","abstract":"Tento repozitář je souhrným úložištěm pro nástoje použité v průzkumu převodu 3D GIS dat do vizualizace v rámci webové virutální reality.","genre":"Python","note":"original-date: 2023-12-23T16:52:50Z","source":"GitHub","title":"jendahorak/gistovr","URL":"https://github.com/jendahorak/gistovr","author":[{"family":"Horák","given":""}],"accessed":{"date-parts":[["2023",12,23]]},"issued":{"date-parts":[["2023",12,23]]},"citation-key":"horakJendahorakGistovr2023"}}],"schema":"https://github.com/citation-style-language/schema/raw/master/csl-citation.json"} </w:instrText>
      </w:r>
      <w:r w:rsidR="000A446F">
        <w:fldChar w:fldCharType="separate"/>
      </w:r>
      <w:r w:rsidR="0096150F" w:rsidRPr="0096150F">
        <w:rPr>
          <w:rFonts w:cs="Times New Roman"/>
          <w:szCs w:val="24"/>
        </w:rPr>
        <w:t>(Horák 2023b)</w:t>
      </w:r>
      <w:r w:rsidR="000A446F">
        <w:fldChar w:fldCharType="end"/>
      </w:r>
      <w:r w:rsidR="00372C29">
        <w:t xml:space="preserve"> </w:t>
      </w:r>
      <w:r w:rsidR="00990624">
        <w:t xml:space="preserve">Následně CE poskytuje exportér do </w:t>
      </w:r>
      <w:proofErr w:type="spellStart"/>
      <w:r w:rsidR="00990624">
        <w:t>gltf</w:t>
      </w:r>
      <w:proofErr w:type="spellEnd"/>
      <w:r w:rsidR="00990624">
        <w:t xml:space="preserve"> formátu, který umožňuje volbu obsáhnout jak </w:t>
      </w:r>
      <w:r w:rsidR="000A446F">
        <w:t>terén,</w:t>
      </w:r>
      <w:r w:rsidR="00990624">
        <w:t xml:space="preserve"> tak generované modely.</w:t>
      </w:r>
      <w:r w:rsidR="00F42EB0">
        <w:t xml:space="preserve"> </w:t>
      </w:r>
    </w:p>
    <w:p w14:paraId="6EBA2A4A" w14:textId="077FC6F9" w:rsidR="00374435" w:rsidRDefault="00374435" w:rsidP="00374435">
      <w:pPr>
        <w:pStyle w:val="Normlnprvnodsazen"/>
        <w:keepNext/>
        <w:ind w:firstLine="0"/>
      </w:pPr>
      <w:r w:rsidRPr="00374435">
        <w:rPr>
          <w:noProof/>
        </w:rPr>
        <w:drawing>
          <wp:inline distT="0" distB="0" distL="0" distR="0" wp14:anchorId="4C00E844" wp14:editId="54C47538">
            <wp:extent cx="5579745" cy="2645410"/>
            <wp:effectExtent l="0" t="0" r="1905" b="2540"/>
            <wp:docPr id="1541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43" name=""/>
                    <pic:cNvPicPr/>
                  </pic:nvPicPr>
                  <pic:blipFill>
                    <a:blip r:embed="rId75"/>
                    <a:stretch>
                      <a:fillRect/>
                    </a:stretch>
                  </pic:blipFill>
                  <pic:spPr>
                    <a:xfrm>
                      <a:off x="0" y="0"/>
                      <a:ext cx="5579745" cy="2645410"/>
                    </a:xfrm>
                    <a:prstGeom prst="rect">
                      <a:avLst/>
                    </a:prstGeom>
                  </pic:spPr>
                </pic:pic>
              </a:graphicData>
            </a:graphic>
          </wp:inline>
        </w:drawing>
      </w:r>
    </w:p>
    <w:p w14:paraId="6C956AD6" w14:textId="25A8D489" w:rsidR="00374435" w:rsidRPr="00877113" w:rsidRDefault="00374435" w:rsidP="00374435">
      <w:pPr>
        <w:pStyle w:val="Caption"/>
        <w:rPr>
          <w:lang w:val="en-US"/>
        </w:rPr>
      </w:pPr>
      <w:r>
        <w:t xml:space="preserve">Obr. </w:t>
      </w:r>
      <w:r>
        <w:fldChar w:fldCharType="begin"/>
      </w:r>
      <w:r>
        <w:instrText xml:space="preserve"> SEQ Obr. \* ARABIC </w:instrText>
      </w:r>
      <w:r>
        <w:fldChar w:fldCharType="separate"/>
      </w:r>
      <w:r w:rsidR="00FC43EB">
        <w:rPr>
          <w:noProof/>
        </w:rPr>
        <w:t>37</w:t>
      </w:r>
      <w:r>
        <w:fldChar w:fldCharType="end"/>
      </w:r>
      <w:r>
        <w:t xml:space="preserve"> </w:t>
      </w:r>
      <w:r w:rsidR="001C771D">
        <w:t>P</w:t>
      </w:r>
      <w:r w:rsidRPr="002E6877">
        <w:t xml:space="preserve">roces převodu dat. část </w:t>
      </w:r>
      <w:r>
        <w:t>2</w:t>
      </w:r>
      <w:r w:rsidRPr="002E6877">
        <w:t xml:space="preserve">. - </w:t>
      </w:r>
      <w:r>
        <w:t xml:space="preserve">City </w:t>
      </w:r>
      <w:proofErr w:type="spellStart"/>
      <w:r>
        <w:t>Engine</w:t>
      </w:r>
      <w:proofErr w:type="spellEnd"/>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34BE0835" w:rsidR="00256200" w:rsidRDefault="00256200" w:rsidP="00990624">
      <w:pPr>
        <w:pStyle w:val="Normlnprvnodsazen"/>
        <w:ind w:firstLine="0"/>
      </w:pPr>
      <w:r w:rsidRPr="00256200">
        <w:t xml:space="preserve">Zde vyvstává </w:t>
      </w:r>
      <w:r w:rsidR="000A446F" w:rsidRPr="00256200">
        <w:t>otázka,</w:t>
      </w:r>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3D dat, která je pro následné využití ve VP klíčová. Ačkoliv CE poskytuje možnosti optimalizace, bylo zjištěno, že tyto nástroje neřeší specifika vybraných dat.</w:t>
      </w:r>
      <w:r>
        <w:t xml:space="preserve"> Zároveň </w:t>
      </w:r>
      <w:proofErr w:type="spellStart"/>
      <w:r>
        <w:t>Blender</w:t>
      </w:r>
      <w:proofErr w:type="spellEnd"/>
      <w:r>
        <w:t xml:space="preserve"> poskytuje </w:t>
      </w:r>
      <w:r>
        <w:lastRenderedPageBreak/>
        <w:t xml:space="preserve">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r w:rsidR="000A446F">
        <w:t>Přidáním</w:t>
      </w:r>
      <w:r>
        <w:t xml:space="preserve"> </w:t>
      </w:r>
      <w:proofErr w:type="spellStart"/>
      <w:r>
        <w:t>Blenderu</w:t>
      </w:r>
      <w:proofErr w:type="spellEnd"/>
      <w:r>
        <w:t xml:space="preserve"> do procesu zpracování dat, však přináší další problémy vzniklé na základě kompatibility softwarů. </w:t>
      </w:r>
    </w:p>
    <w:p w14:paraId="687CFE88" w14:textId="41DC7AAB"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rsidR="0096150F">
        <w:t xml:space="preserve"> </w:t>
      </w:r>
      <w:r w:rsidR="0096150F">
        <w:fldChar w:fldCharType="begin"/>
      </w:r>
      <w:r w:rsidR="0096150F">
        <w:instrText xml:space="preserve"> ADDIN ZOTERO_ITEM CSL_CITATION {"citationID":"wdkiwywQ","properties":{"formattedCitation":"(Hor\\uc0\\u225{}k 2023a)","plainCitation":"(Horák 2023a)","noteIndex":0},"citationItems":[{"id":2107,"uris":["http://zotero.org/groups/4599106/items/V95AV882"],"itemData":{"id":2107,"type":"software","abstract":"Utility scripts for manipulating City Engine 3D models exports of Brno buildings in Blender.","genre":"Python","note":"original-date: 2023-12-08T17:23:37Z","source":"GitHub","title":"jendahorak/dp-blender-py-utils","URL":"https://github.com/jendahorak/dp-blender-py-utils","author":[{"family":"Horák","given":""}],"accessed":{"date-parts":[["2023",12,23]]},"issued":{"date-parts":[["2023",12,8]]},"citation-key":"horakJendahorakDpblenderpyutils2023"}}],"schema":"https://github.com/citation-style-language/schema/raw/master/csl-citation.json"} </w:instrText>
      </w:r>
      <w:r w:rsidR="0096150F">
        <w:fldChar w:fldCharType="separate"/>
      </w:r>
      <w:r w:rsidR="0096150F" w:rsidRPr="0096150F">
        <w:rPr>
          <w:rFonts w:cs="Times New Roman"/>
          <w:szCs w:val="24"/>
        </w:rPr>
        <w:t>(Horák 2023a)</w:t>
      </w:r>
      <w:r w:rsidR="0096150F">
        <w:fldChar w:fldCharType="end"/>
      </w:r>
      <w:r>
        <w:t xml:space="preserve">. </w:t>
      </w:r>
      <w:r w:rsidR="0031130C">
        <w:t>Klíčovým krokem pak bylo vyřešení různé orientace geometrie</w:t>
      </w:r>
      <w:r w:rsidR="00AB57DC">
        <w:t xml:space="preserve">, tento proces byl vyřešen poloautomaticky. U variant </w:t>
      </w:r>
      <w:r w:rsidR="000A446F">
        <w:t>vizualizace</w:t>
      </w:r>
      <w:r w:rsidR="00AB57DC">
        <w:t xml:space="preserve"> PLOCHA</w:t>
      </w:r>
      <w:r w:rsidR="00AB57DC">
        <w:rPr>
          <w:lang w:val="en-US"/>
        </w:rPr>
        <w:t xml:space="preserve">_KOD a CAST_OBJEKTU </w:t>
      </w:r>
      <w:proofErr w:type="spellStart"/>
      <w:r w:rsidR="00AB57DC">
        <w:rPr>
          <w:lang w:val="en-US"/>
        </w:rPr>
        <w:t>bylo</w:t>
      </w:r>
      <w:proofErr w:type="spellEnd"/>
      <w:r w:rsidR="00AB57DC">
        <w:rPr>
          <w:lang w:val="en-US"/>
        </w:rPr>
        <w:t xml:space="preserve"> </w:t>
      </w:r>
      <w:r w:rsidR="00AB57DC">
        <w:t xml:space="preserve">nutné zapotřebí značné množství manuálních úprav. </w:t>
      </w:r>
      <w:r>
        <w:t>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5AAB2F55"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rsidR="00704897">
        <w:t xml:space="preserve"> z grafu scény</w:t>
      </w:r>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sníží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ž je nepřípustná hodnota. Při existenci textury tedy byly tedy zmenšeny do rozlišení 2048x2048 popř. 1024x1024.</w:t>
      </w:r>
    </w:p>
    <w:p w14:paraId="63996FAD" w14:textId="1F91E7E8" w:rsidR="000A446F" w:rsidRDefault="000A446F" w:rsidP="00CE62D7">
      <w:pPr>
        <w:pStyle w:val="Normlnprvnodsazen"/>
        <w:numPr>
          <w:ilvl w:val="0"/>
          <w:numId w:val="65"/>
        </w:numPr>
      </w:pPr>
      <w:r>
        <w:rPr>
          <w:b/>
          <w:bCs/>
        </w:rPr>
        <w:t>Oprava orientace povrchů –</w:t>
      </w:r>
      <w:r>
        <w:t xml:space="preserve"> Bylo nutné předefinovat směr normálových vektorů jednotlivých ploch. Proces nebylo možné plně automatizovat, bylo tedy nutná manuální úprava.</w:t>
      </w:r>
    </w:p>
    <w:p w14:paraId="2B191A03" w14:textId="1C4B1FAD" w:rsidR="00704897" w:rsidRDefault="00CE62D7" w:rsidP="00704897">
      <w:pPr>
        <w:pStyle w:val="Normlnprvnodsazen"/>
      </w:pPr>
      <w:r>
        <w:t xml:space="preserve">Nutno zmínit, že v případě optimalizace je </w:t>
      </w:r>
      <w:r w:rsidR="000A446F">
        <w:t xml:space="preserve">vhodné </w:t>
      </w:r>
      <w:r>
        <w:t>zvolit optimalizační kroky v závislosti na výsledné implementaci</w:t>
      </w:r>
      <w:r w:rsidR="00704897">
        <w:t xml:space="preserve">. Při provedení následujících operací je možné model, popř. kompletní scénu exportovat a následně načíst do výsledné scény v rámci vybrané technologie. Za účelem dosažení vyšší míry optimalizace, a tedy možnosti zobrazení více dat při zachování dostatečného výkonu je vhodné použít dedikované nástroje pro optimalizaci jako zmíněný </w:t>
      </w:r>
      <w:proofErr w:type="spellStart"/>
      <w:r w:rsidR="00704897" w:rsidRPr="0096150F">
        <w:rPr>
          <w:i/>
          <w:iCs/>
        </w:rPr>
        <w:t>gltf-transform</w:t>
      </w:r>
      <w:proofErr w:type="spellEnd"/>
      <w:r w:rsidR="00704897">
        <w:t xml:space="preserve"> aj. </w:t>
      </w:r>
      <w:r w:rsidR="00704897" w:rsidRPr="004E2FCC">
        <w:rPr>
          <w:highlight w:val="yellow"/>
        </w:rPr>
        <w:t>viz kap. X.</w:t>
      </w:r>
      <w:r w:rsidR="00704897">
        <w:t xml:space="preserve"> Tyto procesy je však nutné koordinovat s možnostmi cílového vizualizační technologie. Především při použití komprese je nutné zajistit kompatibilitu v cílové technologii. V případě tematických map byla značná část optimalizace provedena až ve Wonderland </w:t>
      </w:r>
      <w:proofErr w:type="spellStart"/>
      <w:r w:rsidR="00704897">
        <w:t>enginu</w:t>
      </w:r>
      <w:proofErr w:type="spellEnd"/>
      <w:r w:rsidR="00704897">
        <w:t xml:space="preserve">. </w:t>
      </w:r>
    </w:p>
    <w:p w14:paraId="06C29B40" w14:textId="500416E3" w:rsidR="0096150F" w:rsidRDefault="00BE0333" w:rsidP="00704897">
      <w:pPr>
        <w:pStyle w:val="Normlnprvnodsazen"/>
        <w:rPr>
          <w:lang w:val="en-US"/>
        </w:rPr>
      </w:pPr>
      <w:r>
        <w:t>Optimalizace je nedílnou součástí procesu tvorby VP o to víc v případě kdy se jedná o velká a podrobná vstupní data.</w:t>
      </w:r>
      <w:r w:rsidR="00704897">
        <w:t xml:space="preserve"> Důkaz nezbytnosti procesu optimalizace je</w:t>
      </w:r>
      <w:r w:rsidR="00704897" w:rsidRPr="00704897">
        <w:rPr>
          <w:highlight w:val="yellow"/>
        </w:rPr>
        <w:t xml:space="preserve"> (příloha X)</w:t>
      </w:r>
      <w:r w:rsidR="00704897">
        <w:t xml:space="preserve"> znázorňující míry redukce geometrie a velikosti textur před a po provedení výše zmíněných kroků.  </w:t>
      </w:r>
      <w:r w:rsidR="00704897" w:rsidRPr="00704897">
        <w:rPr>
          <w:highlight w:val="yellow"/>
          <w:lang w:val="en-US"/>
        </w:rPr>
        <w:t xml:space="preserve">#TODO – Dat </w:t>
      </w:r>
      <w:proofErr w:type="spellStart"/>
      <w:r w:rsidR="00704897" w:rsidRPr="00704897">
        <w:rPr>
          <w:highlight w:val="yellow"/>
          <w:lang w:val="en-US"/>
        </w:rPr>
        <w:t>tabulku</w:t>
      </w:r>
      <w:proofErr w:type="spellEnd"/>
      <w:r w:rsidR="00704897" w:rsidRPr="00704897">
        <w:rPr>
          <w:highlight w:val="yellow"/>
          <w:lang w:val="en-US"/>
        </w:rPr>
        <w:t xml:space="preserve"> do </w:t>
      </w:r>
      <w:proofErr w:type="spellStart"/>
      <w:r w:rsidR="00704897" w:rsidRPr="00704897">
        <w:rPr>
          <w:highlight w:val="yellow"/>
          <w:lang w:val="en-US"/>
        </w:rPr>
        <w:t>priloh</w:t>
      </w:r>
      <w:proofErr w:type="spellEnd"/>
    </w:p>
    <w:p w14:paraId="3204E852" w14:textId="3C01C712" w:rsidR="001C771D" w:rsidRPr="001C771D" w:rsidRDefault="001C771D" w:rsidP="001C771D">
      <w:pPr>
        <w:pStyle w:val="Normlnprvnodsazen"/>
      </w:pPr>
      <w:r w:rsidRPr="001C771D">
        <w:t xml:space="preserve">Dalším z klíčových kroků, bylo určení výsledného měřítka vizualizací. Na základě úvahy uvedené v </w:t>
      </w:r>
      <w:r w:rsidRPr="001C771D">
        <w:rPr>
          <w:highlight w:val="yellow"/>
        </w:rPr>
        <w:t>kap. X (Problematika měřítka)</w:t>
      </w:r>
      <w:r w:rsidRPr="001C771D">
        <w:t xml:space="preserve"> a na základě testování vizualizacích různých měřítek ve VP z hlediska příjemnosti práce s daty a výkonu aplikace, bylo zvoleno měřítko 1:5000. Do </w:t>
      </w:r>
      <w:r w:rsidRPr="001C771D">
        <w:lastRenderedPageBreak/>
        <w:t xml:space="preserve">tohoto měřítka byly </w:t>
      </w:r>
      <w:r w:rsidR="00D820CD">
        <w:t>škálovány</w:t>
      </w:r>
      <w:r w:rsidRPr="001C771D">
        <w:t xml:space="preserve"> všechny 3 exemplární vizualizace. </w:t>
      </w:r>
      <w:r>
        <w:t>Výsledné 3D mapy</w:t>
      </w:r>
      <w:r w:rsidR="00A84E30">
        <w:rPr>
          <w:rStyle w:val="FootnoteReference"/>
        </w:rPr>
        <w:footnoteReference w:id="9"/>
      </w:r>
      <w:r>
        <w:t xml:space="preserve"> byly exportovány jakožto .</w:t>
      </w:r>
      <w:proofErr w:type="spellStart"/>
      <w:r>
        <w:t>glb</w:t>
      </w:r>
      <w:proofErr w:type="spellEnd"/>
      <w:r>
        <w:t xml:space="preserve"> a následně importovány do Wonderland </w:t>
      </w:r>
      <w:proofErr w:type="spellStart"/>
      <w:r>
        <w:t>en</w:t>
      </w:r>
      <w:r w:rsidR="00D820CD">
        <w:t>gin</w:t>
      </w:r>
      <w:r>
        <w:t>u</w:t>
      </w:r>
      <w:proofErr w:type="spellEnd"/>
      <w:r>
        <w:t>.</w:t>
      </w:r>
    </w:p>
    <w:p w14:paraId="143917CA" w14:textId="2BA27A4F" w:rsidR="001C771D" w:rsidRDefault="001C771D" w:rsidP="001C771D">
      <w:pPr>
        <w:keepNext/>
      </w:pPr>
      <w:r w:rsidRPr="001C771D">
        <w:rPr>
          <w:noProof/>
        </w:rPr>
        <w:drawing>
          <wp:inline distT="0" distB="0" distL="0" distR="0" wp14:anchorId="133AE2B2" wp14:editId="16C15B8B">
            <wp:extent cx="5579745" cy="3392805"/>
            <wp:effectExtent l="0" t="0" r="1905" b="0"/>
            <wp:docPr id="841013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877" name="Picture 1" descr="A diagram of a diagram&#10;&#10;Description automatically generated"/>
                    <pic:cNvPicPr/>
                  </pic:nvPicPr>
                  <pic:blipFill>
                    <a:blip r:embed="rId76"/>
                    <a:stretch>
                      <a:fillRect/>
                    </a:stretch>
                  </pic:blipFill>
                  <pic:spPr>
                    <a:xfrm>
                      <a:off x="0" y="0"/>
                      <a:ext cx="5579745" cy="3392805"/>
                    </a:xfrm>
                    <a:prstGeom prst="rect">
                      <a:avLst/>
                    </a:prstGeom>
                  </pic:spPr>
                </pic:pic>
              </a:graphicData>
            </a:graphic>
          </wp:inline>
        </w:drawing>
      </w:r>
    </w:p>
    <w:p w14:paraId="3CDEDFE6" w14:textId="1CDEF4B8" w:rsidR="00296350" w:rsidRDefault="001C771D" w:rsidP="00986595">
      <w:pPr>
        <w:pStyle w:val="Caption"/>
      </w:pPr>
      <w:r>
        <w:t xml:space="preserve">Obr. </w:t>
      </w:r>
      <w:r>
        <w:fldChar w:fldCharType="begin"/>
      </w:r>
      <w:r>
        <w:instrText xml:space="preserve"> SEQ Obr. \* ARABIC </w:instrText>
      </w:r>
      <w:r>
        <w:fldChar w:fldCharType="separate"/>
      </w:r>
      <w:r w:rsidR="00FC43EB">
        <w:rPr>
          <w:noProof/>
        </w:rPr>
        <w:t>38</w:t>
      </w:r>
      <w:r>
        <w:fldChar w:fldCharType="end"/>
      </w:r>
      <w:r>
        <w:t xml:space="preserve"> P</w:t>
      </w:r>
      <w:r w:rsidRPr="002E6877">
        <w:t xml:space="preserve">roces převodu dat. část </w:t>
      </w:r>
      <w:r>
        <w:t>3</w:t>
      </w:r>
      <w:r w:rsidRPr="002E6877">
        <w:t xml:space="preserve">. </w:t>
      </w:r>
      <w:r w:rsidR="0021284F">
        <w:t>–</w:t>
      </w:r>
      <w:r w:rsidRPr="002E6877">
        <w:t xml:space="preserve"> </w:t>
      </w:r>
      <w:proofErr w:type="spellStart"/>
      <w:r>
        <w:t>Blender</w:t>
      </w:r>
      <w:proofErr w:type="spellEnd"/>
    </w:p>
    <w:p w14:paraId="216F451E" w14:textId="49C7B2A8" w:rsidR="0021284F" w:rsidRDefault="0021284F">
      <w:pPr>
        <w:spacing w:after="160"/>
        <w:jc w:val="left"/>
      </w:pPr>
      <w:r>
        <w:br w:type="page"/>
      </w:r>
    </w:p>
    <w:p w14:paraId="5BB7795E" w14:textId="3C905ABB" w:rsidR="003150D4" w:rsidRDefault="00020422" w:rsidP="003150D4">
      <w:pPr>
        <w:pStyle w:val="Heading3"/>
      </w:pPr>
      <w:r>
        <w:lastRenderedPageBreak/>
        <w:t>Tvorba VP</w:t>
      </w:r>
    </w:p>
    <w:p w14:paraId="187B5AF9" w14:textId="6A6B8BB4"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9</w:t>
      </w:r>
      <w:r>
        <w:fldChar w:fldCharType="end"/>
      </w:r>
      <w:r>
        <w:t xml:space="preserve"> S</w:t>
      </w:r>
      <w:r w:rsidRPr="004F19FC">
        <w:t>ystém číslování uživatelských požadavků dle komponent aplikace.</w:t>
      </w:r>
    </w:p>
    <w:tbl>
      <w:tblPr>
        <w:tblW w:w="7285" w:type="dxa"/>
        <w:tblLook w:val="04A0" w:firstRow="1" w:lastRow="0" w:firstColumn="1" w:lastColumn="0" w:noHBand="0" w:noVBand="1"/>
      </w:tblPr>
      <w:tblGrid>
        <w:gridCol w:w="2155"/>
        <w:gridCol w:w="990"/>
        <w:gridCol w:w="4140"/>
      </w:tblGrid>
      <w:tr w:rsidR="00375E67" w:rsidRPr="00E4543D" w14:paraId="5FE58A3E" w14:textId="77777777" w:rsidTr="00745EDC">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DCAFD"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Typ</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411F27" w14:textId="77777777" w:rsidR="00375E67" w:rsidRPr="00E4543D" w:rsidRDefault="00375E67" w:rsidP="00745EDC">
            <w:pPr>
              <w:spacing w:after="0" w:line="240" w:lineRule="auto"/>
              <w:jc w:val="center"/>
              <w:rPr>
                <w:rFonts w:eastAsia="Times New Roman" w:cs="Calibri"/>
                <w:b/>
                <w:bCs/>
                <w:color w:val="000000"/>
                <w:sz w:val="20"/>
                <w:szCs w:val="20"/>
              </w:rPr>
            </w:pPr>
            <w:r w:rsidRPr="00E4543D">
              <w:rPr>
                <w:rFonts w:eastAsia="Times New Roman" w:cs="Calibri"/>
                <w:b/>
                <w:bCs/>
                <w:color w:val="000000"/>
                <w:sz w:val="20"/>
                <w:szCs w:val="20"/>
              </w:rPr>
              <w:t>ID</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495513CD" w14:textId="77777777" w:rsidR="00375E67" w:rsidRPr="00E4543D" w:rsidRDefault="00375E67" w:rsidP="00745EDC">
            <w:pPr>
              <w:spacing w:after="0" w:line="240" w:lineRule="auto"/>
              <w:jc w:val="center"/>
              <w:rPr>
                <w:rFonts w:eastAsia="Times New Roman" w:cs="Calibri"/>
                <w:b/>
                <w:bCs/>
                <w:color w:val="000000"/>
                <w:sz w:val="20"/>
                <w:szCs w:val="20"/>
              </w:rPr>
            </w:pPr>
            <w:proofErr w:type="spellStart"/>
            <w:r w:rsidRPr="00E4543D">
              <w:rPr>
                <w:rFonts w:eastAsia="Times New Roman" w:cs="Calibri"/>
                <w:b/>
                <w:bCs/>
                <w:color w:val="000000"/>
                <w:sz w:val="20"/>
                <w:szCs w:val="20"/>
              </w:rPr>
              <w:t>Nazev</w:t>
            </w:r>
            <w:proofErr w:type="spellEnd"/>
          </w:p>
        </w:tc>
      </w:tr>
      <w:tr w:rsidR="00375E67" w:rsidRPr="00E4543D" w14:paraId="6A79AA8D" w14:textId="77777777" w:rsidTr="00745EDC">
        <w:trPr>
          <w:trHeight w:val="300"/>
        </w:trPr>
        <w:tc>
          <w:tcPr>
            <w:tcW w:w="2155" w:type="dxa"/>
            <w:vMerge w:val="restart"/>
            <w:tcBorders>
              <w:top w:val="nil"/>
              <w:left w:val="single" w:sz="4" w:space="0" w:color="auto"/>
              <w:bottom w:val="single" w:sz="4" w:space="0" w:color="auto"/>
              <w:right w:val="single" w:sz="4" w:space="0" w:color="auto"/>
            </w:tcBorders>
            <w:shd w:val="clear" w:color="auto" w:fill="auto"/>
            <w:vAlign w:val="center"/>
            <w:hideMark/>
          </w:tcPr>
          <w:p w14:paraId="03F56683"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Funkční</w:t>
            </w:r>
          </w:p>
        </w:tc>
        <w:tc>
          <w:tcPr>
            <w:tcW w:w="990" w:type="dxa"/>
            <w:tcBorders>
              <w:top w:val="nil"/>
              <w:left w:val="nil"/>
              <w:bottom w:val="single" w:sz="4" w:space="0" w:color="auto"/>
              <w:right w:val="single" w:sz="4" w:space="0" w:color="auto"/>
            </w:tcBorders>
            <w:shd w:val="clear" w:color="auto" w:fill="auto"/>
            <w:vAlign w:val="center"/>
            <w:hideMark/>
          </w:tcPr>
          <w:p w14:paraId="786A57F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A</w:t>
            </w:r>
          </w:p>
        </w:tc>
        <w:tc>
          <w:tcPr>
            <w:tcW w:w="4140" w:type="dxa"/>
            <w:tcBorders>
              <w:top w:val="nil"/>
              <w:left w:val="nil"/>
              <w:bottom w:val="single" w:sz="4" w:space="0" w:color="auto"/>
              <w:right w:val="single" w:sz="4" w:space="0" w:color="auto"/>
            </w:tcBorders>
            <w:shd w:val="clear" w:color="auto" w:fill="auto"/>
            <w:vAlign w:val="center"/>
            <w:hideMark/>
          </w:tcPr>
          <w:p w14:paraId="22BDE7FD"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1 – Typy střech</w:t>
            </w:r>
          </w:p>
        </w:tc>
      </w:tr>
      <w:tr w:rsidR="00375E67" w:rsidRPr="00E4543D" w14:paraId="47CC1CC9"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890D4AA"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73B57B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B</w:t>
            </w:r>
          </w:p>
        </w:tc>
        <w:tc>
          <w:tcPr>
            <w:tcW w:w="4140" w:type="dxa"/>
            <w:tcBorders>
              <w:top w:val="nil"/>
              <w:left w:val="nil"/>
              <w:bottom w:val="single" w:sz="4" w:space="0" w:color="auto"/>
              <w:right w:val="single" w:sz="4" w:space="0" w:color="auto"/>
            </w:tcBorders>
            <w:shd w:val="clear" w:color="auto" w:fill="auto"/>
            <w:vAlign w:val="center"/>
            <w:hideMark/>
          </w:tcPr>
          <w:p w14:paraId="4AA219FF"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Tematická mapa 2 – Části objektů</w:t>
            </w:r>
          </w:p>
        </w:tc>
      </w:tr>
      <w:tr w:rsidR="00375E67" w:rsidRPr="00E4543D" w14:paraId="3C74465E"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7C7919FE"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4CE71058"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C</w:t>
            </w:r>
          </w:p>
        </w:tc>
        <w:tc>
          <w:tcPr>
            <w:tcW w:w="4140" w:type="dxa"/>
            <w:tcBorders>
              <w:top w:val="nil"/>
              <w:left w:val="nil"/>
              <w:bottom w:val="single" w:sz="4" w:space="0" w:color="auto"/>
              <w:right w:val="single" w:sz="4" w:space="0" w:color="auto"/>
            </w:tcBorders>
            <w:shd w:val="clear" w:color="auto" w:fill="auto"/>
            <w:vAlign w:val="center"/>
            <w:hideMark/>
          </w:tcPr>
          <w:p w14:paraId="576AEF89"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Topografická mapa – Fiktivní Sochy</w:t>
            </w:r>
          </w:p>
        </w:tc>
      </w:tr>
      <w:tr w:rsidR="00375E67" w:rsidRPr="00E4543D" w14:paraId="60C56895" w14:textId="77777777" w:rsidTr="00745EDC">
        <w:trPr>
          <w:trHeight w:val="300"/>
        </w:trPr>
        <w:tc>
          <w:tcPr>
            <w:tcW w:w="2155" w:type="dxa"/>
            <w:vMerge/>
            <w:tcBorders>
              <w:top w:val="nil"/>
              <w:left w:val="single" w:sz="4" w:space="0" w:color="auto"/>
              <w:bottom w:val="single" w:sz="4" w:space="0" w:color="auto"/>
              <w:right w:val="single" w:sz="4" w:space="0" w:color="auto"/>
            </w:tcBorders>
            <w:vAlign w:val="center"/>
            <w:hideMark/>
          </w:tcPr>
          <w:p w14:paraId="53BC57B1" w14:textId="77777777" w:rsidR="00375E67" w:rsidRPr="00E4543D" w:rsidRDefault="00375E67" w:rsidP="00745EDC">
            <w:pPr>
              <w:spacing w:after="0" w:line="240" w:lineRule="auto"/>
              <w:jc w:val="left"/>
              <w:rPr>
                <w:rFonts w:eastAsia="Times New Roman" w:cs="Calibri"/>
                <w:color w:val="000000"/>
                <w:sz w:val="20"/>
                <w:szCs w:val="20"/>
              </w:rPr>
            </w:pPr>
          </w:p>
        </w:tc>
        <w:tc>
          <w:tcPr>
            <w:tcW w:w="990" w:type="dxa"/>
            <w:tcBorders>
              <w:top w:val="nil"/>
              <w:left w:val="nil"/>
              <w:bottom w:val="single" w:sz="4" w:space="0" w:color="auto"/>
              <w:right w:val="single" w:sz="4" w:space="0" w:color="auto"/>
            </w:tcBorders>
            <w:shd w:val="clear" w:color="auto" w:fill="auto"/>
            <w:vAlign w:val="center"/>
            <w:hideMark/>
          </w:tcPr>
          <w:p w14:paraId="7B7D0F71"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D</w:t>
            </w:r>
          </w:p>
        </w:tc>
        <w:tc>
          <w:tcPr>
            <w:tcW w:w="4140" w:type="dxa"/>
            <w:tcBorders>
              <w:top w:val="nil"/>
              <w:left w:val="nil"/>
              <w:bottom w:val="single" w:sz="4" w:space="0" w:color="auto"/>
              <w:right w:val="single" w:sz="4" w:space="0" w:color="auto"/>
            </w:tcBorders>
            <w:shd w:val="clear" w:color="auto" w:fill="auto"/>
            <w:vAlign w:val="center"/>
            <w:hideMark/>
          </w:tcPr>
          <w:p w14:paraId="07C662B5"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Prostředí</w:t>
            </w:r>
          </w:p>
        </w:tc>
      </w:tr>
      <w:tr w:rsidR="00375E67" w:rsidRPr="00E4543D" w14:paraId="42610FFD" w14:textId="77777777" w:rsidTr="00745EDC">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04A0A20"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Mimo-funkční</w:t>
            </w:r>
          </w:p>
        </w:tc>
        <w:tc>
          <w:tcPr>
            <w:tcW w:w="990" w:type="dxa"/>
            <w:tcBorders>
              <w:top w:val="nil"/>
              <w:left w:val="nil"/>
              <w:bottom w:val="single" w:sz="4" w:space="0" w:color="auto"/>
              <w:right w:val="single" w:sz="4" w:space="0" w:color="auto"/>
            </w:tcBorders>
            <w:shd w:val="clear" w:color="auto" w:fill="auto"/>
            <w:vAlign w:val="center"/>
            <w:hideMark/>
          </w:tcPr>
          <w:p w14:paraId="037339FB" w14:textId="77777777"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E</w:t>
            </w:r>
          </w:p>
        </w:tc>
        <w:tc>
          <w:tcPr>
            <w:tcW w:w="4140" w:type="dxa"/>
            <w:tcBorders>
              <w:top w:val="nil"/>
              <w:left w:val="nil"/>
              <w:bottom w:val="single" w:sz="4" w:space="0" w:color="auto"/>
              <w:right w:val="single" w:sz="4" w:space="0" w:color="auto"/>
            </w:tcBorders>
            <w:shd w:val="clear" w:color="auto" w:fill="auto"/>
            <w:vAlign w:val="center"/>
            <w:hideMark/>
          </w:tcPr>
          <w:p w14:paraId="7684092E" w14:textId="07D1E0E8" w:rsidR="00375E67" w:rsidRPr="00E4543D" w:rsidRDefault="00375E67" w:rsidP="00745EDC">
            <w:pPr>
              <w:spacing w:after="0" w:line="240" w:lineRule="auto"/>
              <w:jc w:val="center"/>
              <w:rPr>
                <w:rFonts w:eastAsia="Times New Roman" w:cs="Calibri"/>
                <w:color w:val="000000"/>
                <w:sz w:val="20"/>
                <w:szCs w:val="20"/>
              </w:rPr>
            </w:pPr>
            <w:r w:rsidRPr="00E4543D">
              <w:rPr>
                <w:rFonts w:eastAsia="Times New Roman" w:cs="Calibri"/>
                <w:color w:val="000000"/>
                <w:sz w:val="20"/>
                <w:szCs w:val="20"/>
              </w:rPr>
              <w:t>Mimo</w:t>
            </w:r>
            <w:r>
              <w:rPr>
                <w:rFonts w:eastAsia="Times New Roman" w:cs="Calibri"/>
                <w:color w:val="000000"/>
                <w:sz w:val="20"/>
                <w:szCs w:val="20"/>
              </w:rPr>
              <w:t>-</w:t>
            </w:r>
            <w:r w:rsidRPr="00E4543D">
              <w:rPr>
                <w:rFonts w:eastAsia="Times New Roman" w:cs="Calibri"/>
                <w:color w:val="000000"/>
                <w:sz w:val="20"/>
                <w:szCs w:val="20"/>
              </w:rPr>
              <w:t>funkční požadavky aplikace</w:t>
            </w:r>
          </w:p>
        </w:tc>
      </w:tr>
    </w:tbl>
    <w:p w14:paraId="33211DA7" w14:textId="77777777" w:rsidR="00375E67" w:rsidRPr="00375E67" w:rsidRDefault="00375E67" w:rsidP="00375E67"/>
    <w:p w14:paraId="25D11D12" w14:textId="616C66EB" w:rsidR="00D820CD" w:rsidRDefault="00E4543D" w:rsidP="00E4543D">
      <w:pPr>
        <w:pStyle w:val="Malnadpis"/>
      </w:pPr>
      <w:r>
        <w:t>Prostředí</w:t>
      </w:r>
    </w:p>
    <w:p w14:paraId="66ECBA21" w14:textId="05600C24" w:rsidR="00F302A4" w:rsidRPr="00F302A4" w:rsidRDefault="00F302A4" w:rsidP="00F302A4">
      <w:r>
        <w:t>Velká míra funkcionality definované v </w:t>
      </w:r>
      <w:r w:rsidRPr="00F302A4">
        <w:rPr>
          <w:highlight w:val="yellow"/>
        </w:rPr>
        <w:t>Tab. X</w:t>
      </w:r>
      <w:r>
        <w:t xml:space="preserve"> byla z velké části umožněna díky vestavěné </w:t>
      </w:r>
      <w:r w:rsidR="00B908FF">
        <w:t>funkcionalitě</w:t>
      </w:r>
      <w:r>
        <w:t xml:space="preserve"> </w:t>
      </w:r>
      <w:r w:rsidR="003150D4">
        <w:t>W</w:t>
      </w:r>
      <w:r>
        <w:t xml:space="preserve">onderland </w:t>
      </w:r>
      <w:proofErr w:type="spellStart"/>
      <w:r>
        <w:t>enginu</w:t>
      </w:r>
      <w:proofErr w:type="spellEnd"/>
      <w:r>
        <w:t xml:space="preserve"> (kolizní systém, kliknutí aj.) a knihovně </w:t>
      </w:r>
      <w:proofErr w:type="spellStart"/>
      <w:r w:rsidRPr="00F302A4">
        <w:rPr>
          <w:i/>
          <w:iCs/>
          <w:u w:val="single"/>
        </w:rPr>
        <w:t>wle</w:t>
      </w:r>
      <w:proofErr w:type="spellEnd"/>
      <w:r w:rsidRPr="00F302A4">
        <w:rPr>
          <w:i/>
          <w:iCs/>
          <w:u w:val="single"/>
        </w:rPr>
        <w:t>-pp</w:t>
      </w:r>
      <w:r>
        <w:t xml:space="preserve"> </w:t>
      </w:r>
      <w:r>
        <w:fldChar w:fldCharType="begin"/>
      </w:r>
      <w:r>
        <w:instrText xml:space="preserve"> ADDIN ZOTERO_ITEM CSL_CITATION {"citationID":"k1zamwFZ","properties":{"formattedCitation":"(Ducceschi 2023)","plainCitation":"(Ducceschi 2023)","noteIndex":0},"citationItems":[{"id":2120,"uris":["http://zotero.org/groups/4599106/items/EIYMTHNJ"],"itemData":{"id":2120,"type":"webpage","title":"SignorPipo/wle-pp","URL":"https://github.com/SignorPipo/wle-pp","author":[{"family":"Ducceschi","given":"Elia"}],"accessed":{"date-parts":[["2023",12,27]]},"issued":{"date-parts":[["2023"]]},"citation-key":"ducceschiSignorPipoWlepp2023"}}],"schema":"https://github.com/citation-style-language/schema/raw/master/csl-citation.json"} </w:instrText>
      </w:r>
      <w:r>
        <w:fldChar w:fldCharType="separate"/>
      </w:r>
      <w:r w:rsidRPr="00F302A4">
        <w:t>(</w:t>
      </w:r>
      <w:proofErr w:type="spellStart"/>
      <w:r w:rsidRPr="00F302A4">
        <w:t>Ducceschi</w:t>
      </w:r>
      <w:proofErr w:type="spellEnd"/>
      <w:r w:rsidRPr="00F302A4">
        <w:t xml:space="preserve"> 2023)</w:t>
      </w:r>
      <w:r>
        <w:fldChar w:fldCharType="end"/>
      </w:r>
      <w:r>
        <w:t>, což je knihovna komponentů rozšiřující základní funkcionalitu. Díky této knihovně bylo možné dosáhnout dvou modální lokomoce.</w:t>
      </w:r>
    </w:p>
    <w:p w14:paraId="27A4D54B" w14:textId="5865DD05" w:rsidR="00E4543D" w:rsidRDefault="00E4543D" w:rsidP="00E4543D">
      <w:pPr>
        <w:pStyle w:val="Caption"/>
        <w:keepNext/>
      </w:pPr>
      <w:r>
        <w:t xml:space="preserve">Tab. </w:t>
      </w:r>
      <w:r>
        <w:fldChar w:fldCharType="begin"/>
      </w:r>
      <w:r>
        <w:instrText xml:space="preserve"> SEQ Tab. \* ARABIC </w:instrText>
      </w:r>
      <w:r>
        <w:fldChar w:fldCharType="separate"/>
      </w:r>
      <w:r w:rsidR="00F42436">
        <w:rPr>
          <w:noProof/>
        </w:rPr>
        <w:t>10</w:t>
      </w:r>
      <w:r>
        <w:fldChar w:fldCharType="end"/>
      </w:r>
      <w:r>
        <w:t xml:space="preserve"> Matice požadavků, </w:t>
      </w:r>
      <w:r w:rsidR="005A554B">
        <w:t>D – funkční</w:t>
      </w:r>
      <w:r>
        <w:t xml:space="preserve"> požadavky VP</w:t>
      </w:r>
    </w:p>
    <w:tbl>
      <w:tblPr>
        <w:tblW w:w="8620" w:type="dxa"/>
        <w:tblLook w:val="04A0" w:firstRow="1" w:lastRow="0" w:firstColumn="1" w:lastColumn="0" w:noHBand="0" w:noVBand="1"/>
      </w:tblPr>
      <w:tblGrid>
        <w:gridCol w:w="930"/>
        <w:gridCol w:w="938"/>
        <w:gridCol w:w="2295"/>
        <w:gridCol w:w="2859"/>
        <w:gridCol w:w="871"/>
        <w:gridCol w:w="727"/>
      </w:tblGrid>
      <w:tr w:rsidR="005A554B" w:rsidRPr="005A554B" w14:paraId="40F35A04" w14:textId="77777777" w:rsidTr="00B908FF">
        <w:trPr>
          <w:trHeight w:val="300"/>
        </w:trPr>
        <w:tc>
          <w:tcPr>
            <w:tcW w:w="1868"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7DBA5BC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ID</w:t>
            </w:r>
          </w:p>
        </w:tc>
        <w:tc>
          <w:tcPr>
            <w:tcW w:w="2295" w:type="dxa"/>
            <w:tcBorders>
              <w:top w:val="single" w:sz="4" w:space="0" w:color="auto"/>
              <w:left w:val="nil"/>
              <w:bottom w:val="single" w:sz="8" w:space="0" w:color="auto"/>
              <w:right w:val="single" w:sz="4" w:space="0" w:color="auto"/>
            </w:tcBorders>
            <w:shd w:val="clear" w:color="auto" w:fill="auto"/>
            <w:vAlign w:val="center"/>
            <w:hideMark/>
          </w:tcPr>
          <w:p w14:paraId="7160B8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Požadavek</w:t>
            </w:r>
          </w:p>
        </w:tc>
        <w:tc>
          <w:tcPr>
            <w:tcW w:w="2859" w:type="dxa"/>
            <w:tcBorders>
              <w:top w:val="single" w:sz="4" w:space="0" w:color="auto"/>
              <w:left w:val="nil"/>
              <w:bottom w:val="single" w:sz="8" w:space="0" w:color="auto"/>
              <w:right w:val="single" w:sz="4" w:space="0" w:color="auto"/>
            </w:tcBorders>
            <w:shd w:val="clear" w:color="auto" w:fill="auto"/>
            <w:vAlign w:val="center"/>
            <w:hideMark/>
          </w:tcPr>
          <w:p w14:paraId="2688E43D"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6CA8B72C" w14:textId="77777777" w:rsidR="005A554B" w:rsidRPr="005A554B" w:rsidRDefault="005A554B" w:rsidP="005A554B">
            <w:pPr>
              <w:spacing w:after="0" w:line="240" w:lineRule="auto"/>
              <w:jc w:val="center"/>
              <w:rPr>
                <w:rFonts w:eastAsia="Times New Roman" w:cs="Calibri"/>
                <w:b/>
                <w:bCs/>
                <w:color w:val="000000"/>
                <w:sz w:val="18"/>
                <w:szCs w:val="18"/>
                <w:lang w:val="en-US"/>
              </w:rPr>
            </w:pPr>
            <w:proofErr w:type="spellStart"/>
            <w:r w:rsidRPr="005A554B">
              <w:rPr>
                <w:rFonts w:eastAsia="Times New Roman" w:cs="Calibri"/>
                <w:b/>
                <w:bCs/>
                <w:color w:val="000000"/>
                <w:sz w:val="18"/>
                <w:szCs w:val="18"/>
                <w:lang w:val="en-US"/>
              </w:rPr>
              <w:t>Priorita</w:t>
            </w:r>
            <w:proofErr w:type="spellEnd"/>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1F8809F9" w14:textId="77777777" w:rsidR="005A554B" w:rsidRPr="005A554B" w:rsidRDefault="005A554B" w:rsidP="005A554B">
            <w:pPr>
              <w:spacing w:after="0" w:line="240" w:lineRule="auto"/>
              <w:jc w:val="center"/>
              <w:rPr>
                <w:rFonts w:eastAsia="Times New Roman" w:cs="Calibri"/>
                <w:b/>
                <w:bCs/>
                <w:color w:val="000000"/>
                <w:sz w:val="18"/>
                <w:szCs w:val="18"/>
                <w:lang w:val="en-US"/>
              </w:rPr>
            </w:pPr>
            <w:r w:rsidRPr="005A554B">
              <w:rPr>
                <w:rFonts w:eastAsia="Times New Roman" w:cs="Calibri"/>
                <w:b/>
                <w:bCs/>
                <w:color w:val="000000"/>
                <w:sz w:val="18"/>
                <w:szCs w:val="18"/>
                <w:lang w:val="en-US"/>
              </w:rPr>
              <w:t>Status</w:t>
            </w:r>
          </w:p>
        </w:tc>
      </w:tr>
      <w:tr w:rsidR="005A554B" w:rsidRPr="005A554B" w14:paraId="6CDCCE7F"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2D12D02"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D.D</w:t>
            </w:r>
          </w:p>
        </w:tc>
        <w:tc>
          <w:tcPr>
            <w:tcW w:w="7690" w:type="dxa"/>
            <w:gridSpan w:val="5"/>
            <w:tcBorders>
              <w:top w:val="single" w:sz="8" w:space="0" w:color="auto"/>
              <w:left w:val="nil"/>
              <w:bottom w:val="single" w:sz="4" w:space="0" w:color="auto"/>
              <w:right w:val="single" w:sz="4" w:space="0" w:color="000000"/>
            </w:tcBorders>
            <w:shd w:val="clear" w:color="auto" w:fill="auto"/>
            <w:vAlign w:val="center"/>
            <w:hideMark/>
          </w:tcPr>
          <w:p w14:paraId="3DB89299"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Pohyb</w:t>
            </w:r>
          </w:p>
        </w:tc>
      </w:tr>
      <w:tr w:rsidR="005A554B" w:rsidRPr="005A554B" w14:paraId="4E51718A" w14:textId="77777777" w:rsidTr="00B908FF">
        <w:trPr>
          <w:trHeight w:val="735"/>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6DEAD2F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4AB950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D.D.1</w:t>
            </w:r>
          </w:p>
        </w:tc>
        <w:tc>
          <w:tcPr>
            <w:tcW w:w="2295" w:type="dxa"/>
            <w:tcBorders>
              <w:top w:val="nil"/>
              <w:left w:val="nil"/>
              <w:bottom w:val="single" w:sz="4" w:space="0" w:color="auto"/>
              <w:right w:val="single" w:sz="4" w:space="0" w:color="auto"/>
            </w:tcBorders>
            <w:shd w:val="clear" w:color="auto" w:fill="auto"/>
            <w:vAlign w:val="center"/>
            <w:hideMark/>
          </w:tcPr>
          <w:p w14:paraId="25805AC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posunu</w:t>
            </w:r>
          </w:p>
        </w:tc>
        <w:tc>
          <w:tcPr>
            <w:tcW w:w="2859" w:type="dxa"/>
            <w:tcBorders>
              <w:top w:val="nil"/>
              <w:left w:val="nil"/>
              <w:bottom w:val="single" w:sz="4" w:space="0" w:color="auto"/>
              <w:right w:val="single" w:sz="4" w:space="0" w:color="auto"/>
            </w:tcBorders>
            <w:shd w:val="clear" w:color="auto" w:fill="auto"/>
            <w:vAlign w:val="center"/>
            <w:hideMark/>
          </w:tcPr>
          <w:p w14:paraId="482636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umožňuje plynulý pohyb 3D prostorem.</w:t>
            </w:r>
          </w:p>
        </w:tc>
        <w:tc>
          <w:tcPr>
            <w:tcW w:w="871" w:type="dxa"/>
            <w:tcBorders>
              <w:top w:val="nil"/>
              <w:left w:val="nil"/>
              <w:bottom w:val="single" w:sz="4" w:space="0" w:color="auto"/>
              <w:right w:val="single" w:sz="4" w:space="0" w:color="auto"/>
            </w:tcBorders>
            <w:shd w:val="clear" w:color="auto" w:fill="auto"/>
            <w:vAlign w:val="center"/>
            <w:hideMark/>
          </w:tcPr>
          <w:p w14:paraId="7CFBAEB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5E6B1D57"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523F2F87" w14:textId="77777777" w:rsidTr="00B908FF">
        <w:trPr>
          <w:trHeight w:val="660"/>
        </w:trPr>
        <w:tc>
          <w:tcPr>
            <w:tcW w:w="930" w:type="dxa"/>
            <w:vMerge/>
            <w:tcBorders>
              <w:top w:val="nil"/>
              <w:left w:val="single" w:sz="4" w:space="0" w:color="auto"/>
              <w:bottom w:val="single" w:sz="4" w:space="0" w:color="000000"/>
              <w:right w:val="single" w:sz="4" w:space="0" w:color="auto"/>
            </w:tcBorders>
            <w:vAlign w:val="center"/>
            <w:hideMark/>
          </w:tcPr>
          <w:p w14:paraId="257D9A4B"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5E94FCF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D.D.2</w:t>
            </w:r>
          </w:p>
        </w:tc>
        <w:tc>
          <w:tcPr>
            <w:tcW w:w="2295" w:type="dxa"/>
            <w:tcBorders>
              <w:top w:val="nil"/>
              <w:left w:val="nil"/>
              <w:bottom w:val="single" w:sz="4" w:space="0" w:color="auto"/>
              <w:right w:val="single" w:sz="4" w:space="0" w:color="auto"/>
            </w:tcBorders>
            <w:shd w:val="clear" w:color="auto" w:fill="auto"/>
            <w:vAlign w:val="center"/>
            <w:hideMark/>
          </w:tcPr>
          <w:p w14:paraId="14B8B79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Pohyb pomocí teleportu</w:t>
            </w:r>
          </w:p>
        </w:tc>
        <w:tc>
          <w:tcPr>
            <w:tcW w:w="2859" w:type="dxa"/>
            <w:tcBorders>
              <w:top w:val="nil"/>
              <w:left w:val="nil"/>
              <w:bottom w:val="single" w:sz="4" w:space="0" w:color="auto"/>
              <w:right w:val="single" w:sz="4" w:space="0" w:color="auto"/>
            </w:tcBorders>
            <w:shd w:val="clear" w:color="auto" w:fill="auto"/>
            <w:vAlign w:val="center"/>
            <w:hideMark/>
          </w:tcPr>
          <w:p w14:paraId="0D68EA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umožnuje pohyb pomocí teleportace.</w:t>
            </w:r>
          </w:p>
        </w:tc>
        <w:tc>
          <w:tcPr>
            <w:tcW w:w="871" w:type="dxa"/>
            <w:tcBorders>
              <w:top w:val="nil"/>
              <w:left w:val="nil"/>
              <w:bottom w:val="single" w:sz="4" w:space="0" w:color="auto"/>
              <w:right w:val="single" w:sz="4" w:space="0" w:color="auto"/>
            </w:tcBorders>
            <w:shd w:val="clear" w:color="auto" w:fill="auto"/>
            <w:vAlign w:val="center"/>
            <w:hideMark/>
          </w:tcPr>
          <w:p w14:paraId="0D06D82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5AA049E1"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114CA00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D0F325F"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D.E</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2B0C48A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Navigace</w:t>
            </w:r>
          </w:p>
        </w:tc>
      </w:tr>
      <w:tr w:rsidR="005A554B" w:rsidRPr="005A554B" w14:paraId="333570FE" w14:textId="77777777" w:rsidTr="00B908FF">
        <w:trPr>
          <w:trHeight w:val="630"/>
        </w:trPr>
        <w:tc>
          <w:tcPr>
            <w:tcW w:w="930" w:type="dxa"/>
            <w:vMerge w:val="restart"/>
            <w:tcBorders>
              <w:top w:val="nil"/>
              <w:left w:val="single" w:sz="4" w:space="0" w:color="auto"/>
              <w:bottom w:val="single" w:sz="4" w:space="0" w:color="000000"/>
              <w:right w:val="single" w:sz="4" w:space="0" w:color="auto"/>
            </w:tcBorders>
            <w:shd w:val="clear" w:color="auto" w:fill="auto"/>
            <w:vAlign w:val="center"/>
            <w:hideMark/>
          </w:tcPr>
          <w:p w14:paraId="43A36F6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6FF593D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B367022"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Intuitivní prostředí</w:t>
            </w:r>
          </w:p>
        </w:tc>
        <w:tc>
          <w:tcPr>
            <w:tcW w:w="2859" w:type="dxa"/>
            <w:tcBorders>
              <w:top w:val="nil"/>
              <w:left w:val="nil"/>
              <w:bottom w:val="single" w:sz="4" w:space="0" w:color="auto"/>
              <w:right w:val="single" w:sz="4" w:space="0" w:color="auto"/>
            </w:tcBorders>
            <w:shd w:val="clear" w:color="auto" w:fill="auto"/>
            <w:vAlign w:val="center"/>
            <w:hideMark/>
          </w:tcPr>
          <w:p w14:paraId="3278A31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Návrh prostředí jednoznačně vyjadřuje směr pohybu prostředím.</w:t>
            </w:r>
          </w:p>
        </w:tc>
        <w:tc>
          <w:tcPr>
            <w:tcW w:w="871" w:type="dxa"/>
            <w:tcBorders>
              <w:top w:val="nil"/>
              <w:left w:val="nil"/>
              <w:bottom w:val="single" w:sz="4" w:space="0" w:color="auto"/>
              <w:right w:val="single" w:sz="4" w:space="0" w:color="auto"/>
            </w:tcBorders>
            <w:shd w:val="clear" w:color="auto" w:fill="auto"/>
            <w:vAlign w:val="center"/>
            <w:hideMark/>
          </w:tcPr>
          <w:p w14:paraId="591581E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29260909"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C928029" w14:textId="77777777" w:rsidTr="00B908FF">
        <w:trPr>
          <w:trHeight w:val="705"/>
        </w:trPr>
        <w:tc>
          <w:tcPr>
            <w:tcW w:w="930" w:type="dxa"/>
            <w:vMerge/>
            <w:tcBorders>
              <w:top w:val="nil"/>
              <w:left w:val="single" w:sz="4" w:space="0" w:color="auto"/>
              <w:bottom w:val="single" w:sz="4" w:space="0" w:color="000000"/>
              <w:right w:val="single" w:sz="4" w:space="0" w:color="auto"/>
            </w:tcBorders>
            <w:vAlign w:val="center"/>
            <w:hideMark/>
          </w:tcPr>
          <w:p w14:paraId="243C8822" w14:textId="77777777" w:rsidR="005A554B" w:rsidRPr="005A554B" w:rsidRDefault="005A554B" w:rsidP="005A554B">
            <w:pPr>
              <w:spacing w:after="0" w:line="240" w:lineRule="auto"/>
              <w:jc w:val="left"/>
              <w:rPr>
                <w:rFonts w:eastAsia="Times New Roman" w:cs="Calibri"/>
                <w:color w:val="000000"/>
                <w:sz w:val="18"/>
                <w:szCs w:val="18"/>
              </w:rPr>
            </w:pPr>
          </w:p>
        </w:tc>
        <w:tc>
          <w:tcPr>
            <w:tcW w:w="938" w:type="dxa"/>
            <w:tcBorders>
              <w:top w:val="nil"/>
              <w:left w:val="nil"/>
              <w:bottom w:val="nil"/>
              <w:right w:val="nil"/>
            </w:tcBorders>
            <w:shd w:val="clear" w:color="auto" w:fill="auto"/>
            <w:vAlign w:val="center"/>
            <w:hideMark/>
          </w:tcPr>
          <w:p w14:paraId="413F3B3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D.E.2</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31D0B0E3"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Textová navigace</w:t>
            </w:r>
          </w:p>
        </w:tc>
        <w:tc>
          <w:tcPr>
            <w:tcW w:w="2859" w:type="dxa"/>
            <w:tcBorders>
              <w:top w:val="nil"/>
              <w:left w:val="nil"/>
              <w:bottom w:val="single" w:sz="4" w:space="0" w:color="auto"/>
              <w:right w:val="single" w:sz="4" w:space="0" w:color="auto"/>
            </w:tcBorders>
            <w:shd w:val="clear" w:color="auto" w:fill="auto"/>
            <w:vAlign w:val="center"/>
            <w:hideMark/>
          </w:tcPr>
          <w:p w14:paraId="2E1EB581"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Aplikace obsahuje uživatelské instrukce v podobě textových boxů</w:t>
            </w:r>
          </w:p>
        </w:tc>
        <w:tc>
          <w:tcPr>
            <w:tcW w:w="871" w:type="dxa"/>
            <w:tcBorders>
              <w:top w:val="nil"/>
              <w:left w:val="nil"/>
              <w:bottom w:val="single" w:sz="4" w:space="0" w:color="auto"/>
              <w:right w:val="single" w:sz="4" w:space="0" w:color="auto"/>
            </w:tcBorders>
            <w:shd w:val="clear" w:color="auto" w:fill="auto"/>
            <w:vAlign w:val="center"/>
            <w:hideMark/>
          </w:tcPr>
          <w:p w14:paraId="6B25E2D0"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277B344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6DBEBB24" w14:textId="77777777" w:rsidTr="00B908FF">
        <w:trPr>
          <w:trHeight w:val="3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5B4B66FB"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D.F</w:t>
            </w:r>
          </w:p>
        </w:tc>
        <w:tc>
          <w:tcPr>
            <w:tcW w:w="7690" w:type="dxa"/>
            <w:gridSpan w:val="5"/>
            <w:tcBorders>
              <w:top w:val="single" w:sz="4" w:space="0" w:color="auto"/>
              <w:left w:val="nil"/>
              <w:bottom w:val="single" w:sz="4" w:space="0" w:color="auto"/>
              <w:right w:val="single" w:sz="4" w:space="0" w:color="000000"/>
            </w:tcBorders>
            <w:shd w:val="clear" w:color="auto" w:fill="auto"/>
            <w:vAlign w:val="center"/>
            <w:hideMark/>
          </w:tcPr>
          <w:p w14:paraId="76BA8CF6" w14:textId="77777777" w:rsidR="005A554B" w:rsidRPr="005A554B" w:rsidRDefault="005A554B" w:rsidP="005A554B">
            <w:pPr>
              <w:spacing w:after="0" w:line="240" w:lineRule="auto"/>
              <w:jc w:val="center"/>
              <w:rPr>
                <w:rFonts w:eastAsia="Times New Roman" w:cs="Calibri"/>
                <w:b/>
                <w:bCs/>
                <w:color w:val="000000"/>
                <w:sz w:val="18"/>
                <w:szCs w:val="18"/>
              </w:rPr>
            </w:pPr>
            <w:r w:rsidRPr="005A554B">
              <w:rPr>
                <w:rFonts w:eastAsia="Times New Roman" w:cs="Calibri"/>
                <w:b/>
                <w:bCs/>
                <w:color w:val="000000"/>
                <w:sz w:val="18"/>
                <w:szCs w:val="18"/>
              </w:rPr>
              <w:t>Interakce</w:t>
            </w:r>
          </w:p>
        </w:tc>
      </w:tr>
      <w:tr w:rsidR="005A554B" w:rsidRPr="005A554B" w14:paraId="5188E6A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491E44F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nil"/>
              <w:right w:val="nil"/>
            </w:tcBorders>
            <w:shd w:val="clear" w:color="auto" w:fill="auto"/>
            <w:vAlign w:val="center"/>
            <w:hideMark/>
          </w:tcPr>
          <w:p w14:paraId="2949BA4A"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D.F.1</w:t>
            </w:r>
          </w:p>
        </w:tc>
        <w:tc>
          <w:tcPr>
            <w:tcW w:w="2295" w:type="dxa"/>
            <w:tcBorders>
              <w:top w:val="nil"/>
              <w:left w:val="single" w:sz="4" w:space="0" w:color="auto"/>
              <w:bottom w:val="single" w:sz="4" w:space="0" w:color="auto"/>
              <w:right w:val="single" w:sz="4" w:space="0" w:color="auto"/>
            </w:tcBorders>
            <w:shd w:val="clear" w:color="auto" w:fill="auto"/>
            <w:vAlign w:val="center"/>
            <w:hideMark/>
          </w:tcPr>
          <w:p w14:paraId="0C7C5F9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Binární vstup</w:t>
            </w:r>
          </w:p>
        </w:tc>
        <w:tc>
          <w:tcPr>
            <w:tcW w:w="2859" w:type="dxa"/>
            <w:tcBorders>
              <w:top w:val="nil"/>
              <w:left w:val="nil"/>
              <w:bottom w:val="single" w:sz="4" w:space="0" w:color="auto"/>
              <w:right w:val="single" w:sz="4" w:space="0" w:color="auto"/>
            </w:tcBorders>
            <w:shd w:val="clear" w:color="auto" w:fill="auto"/>
            <w:vAlign w:val="center"/>
            <w:hideMark/>
          </w:tcPr>
          <w:p w14:paraId="1A6BA189" w14:textId="3EA97C3B"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xml:space="preserve">Aplikace umožňuje </w:t>
            </w:r>
            <w:r w:rsidR="00400A60" w:rsidRPr="005A554B">
              <w:rPr>
                <w:rFonts w:eastAsia="Times New Roman" w:cs="Calibri"/>
                <w:color w:val="000000"/>
                <w:sz w:val="18"/>
                <w:szCs w:val="18"/>
              </w:rPr>
              <w:t>funkcionalitu</w:t>
            </w:r>
            <w:r w:rsidRPr="005A554B">
              <w:rPr>
                <w:rFonts w:eastAsia="Times New Roman" w:cs="Calibri"/>
                <w:color w:val="000000"/>
                <w:sz w:val="18"/>
                <w:szCs w:val="18"/>
              </w:rPr>
              <w:t xml:space="preserve"> "kliknutí"</w:t>
            </w:r>
          </w:p>
        </w:tc>
        <w:tc>
          <w:tcPr>
            <w:tcW w:w="871" w:type="dxa"/>
            <w:tcBorders>
              <w:top w:val="nil"/>
              <w:left w:val="nil"/>
              <w:bottom w:val="single" w:sz="4" w:space="0" w:color="auto"/>
              <w:right w:val="single" w:sz="4" w:space="0" w:color="auto"/>
            </w:tcBorders>
            <w:shd w:val="clear" w:color="auto" w:fill="auto"/>
            <w:vAlign w:val="center"/>
            <w:hideMark/>
          </w:tcPr>
          <w:p w14:paraId="2E20C668"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A68621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3BB8A94A"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0C06432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single" w:sz="4" w:space="0" w:color="auto"/>
              <w:left w:val="nil"/>
              <w:bottom w:val="single" w:sz="4" w:space="0" w:color="auto"/>
              <w:right w:val="single" w:sz="4" w:space="0" w:color="auto"/>
            </w:tcBorders>
            <w:shd w:val="clear" w:color="auto" w:fill="auto"/>
            <w:vAlign w:val="center"/>
            <w:hideMark/>
          </w:tcPr>
          <w:p w14:paraId="674B13D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D.F.2</w:t>
            </w:r>
          </w:p>
        </w:tc>
        <w:tc>
          <w:tcPr>
            <w:tcW w:w="2295" w:type="dxa"/>
            <w:tcBorders>
              <w:top w:val="nil"/>
              <w:left w:val="nil"/>
              <w:bottom w:val="single" w:sz="4" w:space="0" w:color="auto"/>
              <w:right w:val="single" w:sz="4" w:space="0" w:color="auto"/>
            </w:tcBorders>
            <w:shd w:val="clear" w:color="auto" w:fill="auto"/>
            <w:vAlign w:val="center"/>
            <w:hideMark/>
          </w:tcPr>
          <w:p w14:paraId="464630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Kurzor</w:t>
            </w:r>
          </w:p>
        </w:tc>
        <w:tc>
          <w:tcPr>
            <w:tcW w:w="2859" w:type="dxa"/>
            <w:tcBorders>
              <w:top w:val="nil"/>
              <w:left w:val="nil"/>
              <w:bottom w:val="single" w:sz="4" w:space="0" w:color="auto"/>
              <w:right w:val="single" w:sz="4" w:space="0" w:color="auto"/>
            </w:tcBorders>
            <w:shd w:val="clear" w:color="auto" w:fill="auto"/>
            <w:vAlign w:val="center"/>
            <w:hideMark/>
          </w:tcPr>
          <w:p w14:paraId="0DC5139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Grafický kurzor zobrazující možnost interakce s prostředím.</w:t>
            </w:r>
          </w:p>
        </w:tc>
        <w:tc>
          <w:tcPr>
            <w:tcW w:w="871" w:type="dxa"/>
            <w:tcBorders>
              <w:top w:val="nil"/>
              <w:left w:val="nil"/>
              <w:bottom w:val="single" w:sz="4" w:space="0" w:color="auto"/>
              <w:right w:val="single" w:sz="4" w:space="0" w:color="auto"/>
            </w:tcBorders>
            <w:shd w:val="clear" w:color="auto" w:fill="auto"/>
            <w:vAlign w:val="center"/>
            <w:hideMark/>
          </w:tcPr>
          <w:p w14:paraId="5C8D660A"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379073D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0B1B0C3E" w14:textId="77777777" w:rsidTr="00B908FF">
        <w:trPr>
          <w:trHeight w:val="55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36435FD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07A6B"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D.F.3</w:t>
            </w:r>
          </w:p>
        </w:tc>
        <w:tc>
          <w:tcPr>
            <w:tcW w:w="2295" w:type="dxa"/>
            <w:tcBorders>
              <w:top w:val="nil"/>
              <w:left w:val="nil"/>
              <w:bottom w:val="single" w:sz="4" w:space="0" w:color="auto"/>
              <w:right w:val="single" w:sz="4" w:space="0" w:color="auto"/>
            </w:tcBorders>
            <w:shd w:val="clear" w:color="auto" w:fill="auto"/>
            <w:vAlign w:val="center"/>
            <w:hideMark/>
          </w:tcPr>
          <w:p w14:paraId="6025475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Kolizní systém</w:t>
            </w:r>
          </w:p>
        </w:tc>
        <w:tc>
          <w:tcPr>
            <w:tcW w:w="2859" w:type="dxa"/>
            <w:tcBorders>
              <w:top w:val="nil"/>
              <w:left w:val="nil"/>
              <w:bottom w:val="single" w:sz="4" w:space="0" w:color="auto"/>
              <w:right w:val="single" w:sz="4" w:space="0" w:color="auto"/>
            </w:tcBorders>
            <w:shd w:val="clear" w:color="auto" w:fill="auto"/>
            <w:vAlign w:val="center"/>
            <w:hideMark/>
          </w:tcPr>
          <w:p w14:paraId="112FBB97"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Uživatele je možné blokovat neprůchodnými objekty.</w:t>
            </w:r>
          </w:p>
        </w:tc>
        <w:tc>
          <w:tcPr>
            <w:tcW w:w="871" w:type="dxa"/>
            <w:tcBorders>
              <w:top w:val="nil"/>
              <w:left w:val="nil"/>
              <w:bottom w:val="single" w:sz="4" w:space="0" w:color="auto"/>
              <w:right w:val="single" w:sz="4" w:space="0" w:color="auto"/>
            </w:tcBorders>
            <w:shd w:val="clear" w:color="auto" w:fill="auto"/>
            <w:vAlign w:val="center"/>
            <w:hideMark/>
          </w:tcPr>
          <w:p w14:paraId="6F3C4C8B"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M</w:t>
            </w:r>
          </w:p>
        </w:tc>
        <w:tc>
          <w:tcPr>
            <w:tcW w:w="727" w:type="dxa"/>
            <w:tcBorders>
              <w:top w:val="nil"/>
              <w:left w:val="nil"/>
              <w:bottom w:val="single" w:sz="4" w:space="0" w:color="auto"/>
              <w:right w:val="single" w:sz="4" w:space="0" w:color="auto"/>
            </w:tcBorders>
            <w:shd w:val="clear" w:color="auto" w:fill="auto"/>
            <w:vAlign w:val="center"/>
            <w:hideMark/>
          </w:tcPr>
          <w:p w14:paraId="775175A4"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18AC58BC" w14:textId="77777777" w:rsidTr="00B908FF">
        <w:trPr>
          <w:trHeight w:val="63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7B15D26"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4F3E3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D.F.4</w:t>
            </w:r>
          </w:p>
        </w:tc>
        <w:tc>
          <w:tcPr>
            <w:tcW w:w="2295" w:type="dxa"/>
            <w:tcBorders>
              <w:top w:val="nil"/>
              <w:left w:val="nil"/>
              <w:bottom w:val="single" w:sz="4" w:space="0" w:color="auto"/>
              <w:right w:val="single" w:sz="4" w:space="0" w:color="auto"/>
            </w:tcBorders>
            <w:shd w:val="clear" w:color="auto" w:fill="auto"/>
            <w:vAlign w:val="center"/>
            <w:hideMark/>
          </w:tcPr>
          <w:p w14:paraId="2D13964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Uchopení</w:t>
            </w:r>
          </w:p>
        </w:tc>
        <w:tc>
          <w:tcPr>
            <w:tcW w:w="2859" w:type="dxa"/>
            <w:tcBorders>
              <w:top w:val="nil"/>
              <w:left w:val="nil"/>
              <w:bottom w:val="single" w:sz="4" w:space="0" w:color="auto"/>
              <w:right w:val="single" w:sz="4" w:space="0" w:color="auto"/>
            </w:tcBorders>
            <w:shd w:val="clear" w:color="auto" w:fill="auto"/>
            <w:vAlign w:val="center"/>
            <w:hideMark/>
          </w:tcPr>
          <w:p w14:paraId="6379261D"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Uživatel je schopen uchopit objekty a manipulovat s nimi.</w:t>
            </w:r>
          </w:p>
        </w:tc>
        <w:tc>
          <w:tcPr>
            <w:tcW w:w="871" w:type="dxa"/>
            <w:tcBorders>
              <w:top w:val="nil"/>
              <w:left w:val="nil"/>
              <w:bottom w:val="single" w:sz="4" w:space="0" w:color="auto"/>
              <w:right w:val="single" w:sz="4" w:space="0" w:color="auto"/>
            </w:tcBorders>
            <w:shd w:val="clear" w:color="auto" w:fill="auto"/>
            <w:vAlign w:val="center"/>
            <w:hideMark/>
          </w:tcPr>
          <w:p w14:paraId="39B81E32"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W</w:t>
            </w:r>
          </w:p>
        </w:tc>
        <w:tc>
          <w:tcPr>
            <w:tcW w:w="727" w:type="dxa"/>
            <w:tcBorders>
              <w:top w:val="nil"/>
              <w:left w:val="nil"/>
              <w:bottom w:val="single" w:sz="4" w:space="0" w:color="auto"/>
              <w:right w:val="single" w:sz="4" w:space="0" w:color="auto"/>
            </w:tcBorders>
            <w:shd w:val="clear" w:color="auto" w:fill="auto"/>
            <w:vAlign w:val="center"/>
            <w:hideMark/>
          </w:tcPr>
          <w:p w14:paraId="676B4113"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PI</w:t>
            </w:r>
          </w:p>
        </w:tc>
      </w:tr>
      <w:tr w:rsidR="005A554B" w:rsidRPr="005A554B" w14:paraId="090768C5" w14:textId="77777777" w:rsidTr="00B908FF">
        <w:trPr>
          <w:trHeight w:val="825"/>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26D4EE2E"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1C211E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D.F.5</w:t>
            </w:r>
          </w:p>
        </w:tc>
        <w:tc>
          <w:tcPr>
            <w:tcW w:w="2295" w:type="dxa"/>
            <w:tcBorders>
              <w:top w:val="nil"/>
              <w:left w:val="nil"/>
              <w:bottom w:val="single" w:sz="4" w:space="0" w:color="auto"/>
              <w:right w:val="single" w:sz="4" w:space="0" w:color="auto"/>
            </w:tcBorders>
            <w:shd w:val="clear" w:color="auto" w:fill="auto"/>
            <w:vAlign w:val="center"/>
            <w:hideMark/>
          </w:tcPr>
          <w:p w14:paraId="1D36D2A5"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Haptická odezva</w:t>
            </w:r>
          </w:p>
        </w:tc>
        <w:tc>
          <w:tcPr>
            <w:tcW w:w="2859" w:type="dxa"/>
            <w:tcBorders>
              <w:top w:val="nil"/>
              <w:left w:val="nil"/>
              <w:bottom w:val="single" w:sz="4" w:space="0" w:color="auto"/>
              <w:right w:val="single" w:sz="4" w:space="0" w:color="auto"/>
            </w:tcBorders>
            <w:shd w:val="clear" w:color="auto" w:fill="auto"/>
            <w:vAlign w:val="center"/>
            <w:hideMark/>
          </w:tcPr>
          <w:p w14:paraId="5B3BCF1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vibrace ovladačů.</w:t>
            </w:r>
          </w:p>
        </w:tc>
        <w:tc>
          <w:tcPr>
            <w:tcW w:w="871" w:type="dxa"/>
            <w:tcBorders>
              <w:top w:val="nil"/>
              <w:left w:val="nil"/>
              <w:bottom w:val="single" w:sz="4" w:space="0" w:color="auto"/>
              <w:right w:val="single" w:sz="4" w:space="0" w:color="auto"/>
            </w:tcBorders>
            <w:shd w:val="clear" w:color="auto" w:fill="auto"/>
            <w:vAlign w:val="center"/>
            <w:hideMark/>
          </w:tcPr>
          <w:p w14:paraId="2084ACAE"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1CE14456"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r w:rsidR="005A554B" w:rsidRPr="005A554B" w14:paraId="4C67A367" w14:textId="77777777" w:rsidTr="00B908FF">
        <w:trPr>
          <w:trHeight w:val="600"/>
        </w:trPr>
        <w:tc>
          <w:tcPr>
            <w:tcW w:w="930" w:type="dxa"/>
            <w:tcBorders>
              <w:top w:val="nil"/>
              <w:left w:val="single" w:sz="4" w:space="0" w:color="auto"/>
              <w:bottom w:val="single" w:sz="4" w:space="0" w:color="auto"/>
              <w:right w:val="single" w:sz="4" w:space="0" w:color="auto"/>
            </w:tcBorders>
            <w:shd w:val="clear" w:color="auto" w:fill="auto"/>
            <w:vAlign w:val="center"/>
            <w:hideMark/>
          </w:tcPr>
          <w:p w14:paraId="7C4AF2A7" w14:textId="44F1E285"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24BED7F"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D.F.6</w:t>
            </w:r>
          </w:p>
        </w:tc>
        <w:tc>
          <w:tcPr>
            <w:tcW w:w="2295" w:type="dxa"/>
            <w:tcBorders>
              <w:top w:val="nil"/>
              <w:left w:val="nil"/>
              <w:bottom w:val="single" w:sz="4" w:space="0" w:color="auto"/>
              <w:right w:val="single" w:sz="4" w:space="0" w:color="auto"/>
            </w:tcBorders>
            <w:shd w:val="clear" w:color="auto" w:fill="auto"/>
            <w:vAlign w:val="center"/>
            <w:hideMark/>
          </w:tcPr>
          <w:p w14:paraId="15E312A8"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Zvuková odezva</w:t>
            </w:r>
          </w:p>
        </w:tc>
        <w:tc>
          <w:tcPr>
            <w:tcW w:w="2859" w:type="dxa"/>
            <w:tcBorders>
              <w:top w:val="nil"/>
              <w:left w:val="nil"/>
              <w:bottom w:val="single" w:sz="4" w:space="0" w:color="auto"/>
              <w:right w:val="single" w:sz="4" w:space="0" w:color="auto"/>
            </w:tcBorders>
            <w:shd w:val="clear" w:color="auto" w:fill="auto"/>
            <w:vAlign w:val="center"/>
            <w:hideMark/>
          </w:tcPr>
          <w:p w14:paraId="434F71A0" w14:textId="77777777" w:rsidR="005A554B" w:rsidRPr="005A554B" w:rsidRDefault="005A554B" w:rsidP="005A554B">
            <w:pPr>
              <w:spacing w:after="0" w:line="240" w:lineRule="auto"/>
              <w:jc w:val="center"/>
              <w:rPr>
                <w:rFonts w:eastAsia="Times New Roman" w:cs="Calibri"/>
                <w:color w:val="000000"/>
                <w:sz w:val="18"/>
                <w:szCs w:val="18"/>
              </w:rPr>
            </w:pPr>
            <w:r w:rsidRPr="005A554B">
              <w:rPr>
                <w:rFonts w:eastAsia="Times New Roman" w:cs="Calibri"/>
                <w:color w:val="000000"/>
                <w:sz w:val="18"/>
                <w:szCs w:val="18"/>
              </w:rPr>
              <w:t>Možnosti interakce jsou komunikovány skrze zvukové efekty.</w:t>
            </w:r>
          </w:p>
        </w:tc>
        <w:tc>
          <w:tcPr>
            <w:tcW w:w="871" w:type="dxa"/>
            <w:tcBorders>
              <w:top w:val="nil"/>
              <w:left w:val="nil"/>
              <w:bottom w:val="single" w:sz="4" w:space="0" w:color="auto"/>
              <w:right w:val="single" w:sz="4" w:space="0" w:color="auto"/>
            </w:tcBorders>
            <w:shd w:val="clear" w:color="auto" w:fill="auto"/>
            <w:vAlign w:val="center"/>
            <w:hideMark/>
          </w:tcPr>
          <w:p w14:paraId="59C6E29C"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S</w:t>
            </w:r>
          </w:p>
        </w:tc>
        <w:tc>
          <w:tcPr>
            <w:tcW w:w="727" w:type="dxa"/>
            <w:tcBorders>
              <w:top w:val="nil"/>
              <w:left w:val="nil"/>
              <w:bottom w:val="single" w:sz="4" w:space="0" w:color="auto"/>
              <w:right w:val="single" w:sz="4" w:space="0" w:color="auto"/>
            </w:tcBorders>
            <w:shd w:val="clear" w:color="auto" w:fill="auto"/>
            <w:vAlign w:val="center"/>
            <w:hideMark/>
          </w:tcPr>
          <w:p w14:paraId="3DF0728F" w14:textId="77777777" w:rsidR="005A554B" w:rsidRPr="005A554B" w:rsidRDefault="005A554B" w:rsidP="005A554B">
            <w:pPr>
              <w:spacing w:after="0" w:line="240" w:lineRule="auto"/>
              <w:jc w:val="center"/>
              <w:rPr>
                <w:rFonts w:eastAsia="Times New Roman" w:cs="Calibri"/>
                <w:color w:val="000000"/>
                <w:sz w:val="18"/>
                <w:szCs w:val="18"/>
                <w:lang w:val="en-US"/>
              </w:rPr>
            </w:pPr>
            <w:r w:rsidRPr="005A554B">
              <w:rPr>
                <w:rFonts w:eastAsia="Times New Roman" w:cs="Calibri"/>
                <w:color w:val="000000"/>
                <w:sz w:val="18"/>
                <w:szCs w:val="18"/>
                <w:lang w:val="en-US"/>
              </w:rPr>
              <w:t>I</w:t>
            </w:r>
          </w:p>
        </w:tc>
      </w:tr>
    </w:tbl>
    <w:p w14:paraId="7B009E6B" w14:textId="77777777" w:rsidR="00B908FF" w:rsidRDefault="00B908FF" w:rsidP="00B908FF">
      <w:pPr>
        <w:rPr>
          <w:b/>
          <w:bCs/>
        </w:rPr>
      </w:pPr>
    </w:p>
    <w:p w14:paraId="2C6AC7C8" w14:textId="587D6800" w:rsidR="00B908FF" w:rsidRPr="00F302A4" w:rsidRDefault="00B908FF" w:rsidP="00B908FF">
      <w:r w:rsidRPr="00F302A4">
        <w:rPr>
          <w:b/>
          <w:bCs/>
        </w:rPr>
        <w:t>D.D</w:t>
      </w:r>
      <w:r w:rsidRPr="00F302A4">
        <w:t xml:space="preserve"> </w:t>
      </w:r>
      <w:r>
        <w:t>–</w:t>
      </w:r>
      <w:r w:rsidRPr="00F302A4">
        <w:t xml:space="preserve"> </w:t>
      </w:r>
      <w:r>
        <w:t xml:space="preserve">Pohyb v rámci prostředí byl dvou modální. Primárním pohybem byl zvolen plynulý posun. Tento způsob je však znám tím, že může působit nevolnost při pohybu v rámci HMD </w:t>
      </w:r>
      <w:r>
        <w:lastRenderedPageBreak/>
        <w:t xml:space="preserve">byla implementována i možnost teleportu. Možnost teleportu je dostupná pouze při </w:t>
      </w:r>
      <w:r w:rsidR="00B44C84">
        <w:t>přístupu</w:t>
      </w:r>
      <w:r>
        <w:t xml:space="preserve"> skrze HMD s 6 DOF ovladači. </w:t>
      </w:r>
    </w:p>
    <w:p w14:paraId="177F218B" w14:textId="77777777" w:rsidR="00B908FF" w:rsidRDefault="00B908FF" w:rsidP="00B908FF">
      <w:pPr>
        <w:pStyle w:val="Malnadpis"/>
        <w:rPr>
          <w:b w:val="0"/>
          <w:bCs/>
        </w:rPr>
      </w:pPr>
      <w:r>
        <w:t xml:space="preserve">D.E </w:t>
      </w:r>
      <w:r w:rsidRPr="00F302A4">
        <w:rPr>
          <w:b w:val="0"/>
          <w:bCs/>
        </w:rPr>
        <w:t xml:space="preserve">– </w:t>
      </w:r>
      <w:r>
        <w:rPr>
          <w:b w:val="0"/>
          <w:bCs/>
        </w:rPr>
        <w:t xml:space="preserve">Navigace v rámci virtuálního prostředí byla vyřešena pomocí „chodníku“ a textové navigace. </w:t>
      </w:r>
    </w:p>
    <w:p w14:paraId="03369BD4" w14:textId="27A9B30E" w:rsidR="00B908FF" w:rsidRPr="00B908FF" w:rsidRDefault="00B908FF" w:rsidP="00B908FF">
      <w:pPr>
        <w:pStyle w:val="Malnadpis"/>
        <w:rPr>
          <w:b w:val="0"/>
          <w:bCs/>
        </w:rPr>
      </w:pPr>
      <w:r w:rsidRPr="00B908FF">
        <w:t>D.F</w:t>
      </w:r>
      <w:r>
        <w:t xml:space="preserve"> </w:t>
      </w:r>
      <w:r>
        <w:rPr>
          <w:b w:val="0"/>
          <w:bCs/>
        </w:rPr>
        <w:t xml:space="preserve">– Interakce byla vyvinuta na základě kolizního systému, který Wonderland </w:t>
      </w:r>
      <w:proofErr w:type="spellStart"/>
      <w:r>
        <w:rPr>
          <w:b w:val="0"/>
          <w:bCs/>
        </w:rPr>
        <w:t>engine</w:t>
      </w:r>
      <w:proofErr w:type="spellEnd"/>
      <w:r>
        <w:rPr>
          <w:b w:val="0"/>
          <w:bCs/>
        </w:rPr>
        <w:t xml:space="preserve"> poskytuje. Za účelem dosažení jednoduchého ovládání byl ovladačům přiřazen komponent </w:t>
      </w:r>
      <w:proofErr w:type="spellStart"/>
      <w:r w:rsidRPr="00B908FF">
        <w:rPr>
          <w:b w:val="0"/>
          <w:bCs/>
          <w:i/>
          <w:iCs/>
        </w:rPr>
        <w:t>Kruzoru</w:t>
      </w:r>
      <w:proofErr w:type="spellEnd"/>
      <w:r>
        <w:rPr>
          <w:b w:val="0"/>
          <w:bCs/>
        </w:rPr>
        <w:t xml:space="preserve">. Tento komponent bylo nutné modifikovat tak aby dynamicky ukazoval kam uživatel míří pomocí geometrie vycházející přímo z ovladačů a geometrie kurzoru, který se objeví na </w:t>
      </w:r>
      <w:r w:rsidR="0021284F">
        <w:rPr>
          <w:b w:val="0"/>
          <w:bCs/>
        </w:rPr>
        <w:t>objektu,</w:t>
      </w:r>
      <w:r>
        <w:rPr>
          <w:b w:val="0"/>
          <w:bCs/>
        </w:rPr>
        <w:t xml:space="preserve"> s nímž je možné interagovat. Interakce s objekty dále vyvolá haptickou a zvukovou odezvu. Vyvinuté prostředí obsahuje i možnost interakce s objekty pomocí uchopení. Tato funkcionalita však nebyla využita do plné míry.</w:t>
      </w:r>
    </w:p>
    <w:p w14:paraId="15F31D43" w14:textId="77777777" w:rsidR="00B908FF" w:rsidRDefault="00400A60" w:rsidP="00B908FF">
      <w:pPr>
        <w:pStyle w:val="Malnadpis"/>
      </w:pPr>
      <w:r>
        <w:rPr>
          <w:noProof/>
        </w:rPr>
        <w:drawing>
          <wp:inline distT="0" distB="0" distL="0" distR="0" wp14:anchorId="0798602D" wp14:editId="7E5E5F72">
            <wp:extent cx="5579745" cy="4635500"/>
            <wp:effectExtent l="0" t="0" r="1905" b="0"/>
            <wp:docPr id="1378391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132" name="Picture 1" descr="A screenshot of a video gam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4635500"/>
                    </a:xfrm>
                    <a:prstGeom prst="rect">
                      <a:avLst/>
                    </a:prstGeom>
                  </pic:spPr>
                </pic:pic>
              </a:graphicData>
            </a:graphic>
          </wp:inline>
        </w:drawing>
      </w:r>
    </w:p>
    <w:p w14:paraId="43D3030E" w14:textId="14CE61A8" w:rsidR="003150D4" w:rsidRPr="003150D4" w:rsidRDefault="00B908FF" w:rsidP="003150D4">
      <w:pPr>
        <w:pStyle w:val="Caption"/>
      </w:pPr>
      <w:r>
        <w:t xml:space="preserve">Obr. </w:t>
      </w:r>
      <w:r>
        <w:fldChar w:fldCharType="begin"/>
      </w:r>
      <w:r>
        <w:instrText xml:space="preserve"> SEQ Obr. \* ARABIC </w:instrText>
      </w:r>
      <w:r>
        <w:fldChar w:fldCharType="separate"/>
      </w:r>
      <w:r w:rsidR="00FC43EB">
        <w:rPr>
          <w:noProof/>
        </w:rPr>
        <w:t>39</w:t>
      </w:r>
      <w:r>
        <w:fldChar w:fldCharType="end"/>
      </w:r>
      <w:r>
        <w:t xml:space="preserve"> </w:t>
      </w:r>
      <w:r w:rsidRPr="00044790">
        <w:t>Prostředí</w:t>
      </w:r>
      <w:r>
        <w:t>,</w:t>
      </w:r>
      <w:r w:rsidRPr="00044790">
        <w:t xml:space="preserve"> interakce a navigace.</w:t>
      </w:r>
    </w:p>
    <w:p w14:paraId="4151ACC9" w14:textId="7BFE757B" w:rsidR="0021284F" w:rsidRDefault="003150D4">
      <w:pPr>
        <w:spacing w:after="160"/>
        <w:jc w:val="left"/>
      </w:pPr>
      <w:r>
        <w:t xml:space="preserve">Osvětlení – Ambient </w:t>
      </w:r>
      <w:proofErr w:type="spellStart"/>
      <w:r>
        <w:t>light</w:t>
      </w:r>
      <w:proofErr w:type="spellEnd"/>
      <w:r>
        <w:t xml:space="preserve"> – sun </w:t>
      </w:r>
      <w:proofErr w:type="spellStart"/>
      <w:r>
        <w:t>Light</w:t>
      </w:r>
      <w:proofErr w:type="spellEnd"/>
      <w:r>
        <w:t xml:space="preserve"> – už tak data jsou příliš veliká. Implementace dynamických stínů </w:t>
      </w:r>
      <w:proofErr w:type="spellStart"/>
      <w:r>
        <w:t>nekoreposnodala</w:t>
      </w:r>
      <w:proofErr w:type="spellEnd"/>
      <w:r>
        <w:t xml:space="preserve"> s vhodnými hodnotami FPS viz. mimo funkční požadavky. </w:t>
      </w:r>
      <w:r w:rsidR="0021284F">
        <w:br w:type="page"/>
      </w:r>
    </w:p>
    <w:p w14:paraId="4093D819" w14:textId="47330618" w:rsidR="001A4E64" w:rsidRPr="001A4E64" w:rsidRDefault="001A4E64" w:rsidP="00B509FB">
      <w:pPr>
        <w:pStyle w:val="Malnadpis"/>
      </w:pPr>
      <w:r>
        <w:lastRenderedPageBreak/>
        <w:t>Tematická mapa 1 – Typologie střech</w:t>
      </w:r>
    </w:p>
    <w:p w14:paraId="3E728DDE" w14:textId="1A70DDA4" w:rsidR="0021284F" w:rsidRDefault="0021284F" w:rsidP="0021284F">
      <w:pPr>
        <w:pStyle w:val="Caption"/>
        <w:keepNext/>
      </w:pPr>
      <w:r>
        <w:t xml:space="preserve">Tab. </w:t>
      </w:r>
      <w:r>
        <w:fldChar w:fldCharType="begin"/>
      </w:r>
      <w:r>
        <w:instrText xml:space="preserve"> SEQ Tab. \* ARABIC </w:instrText>
      </w:r>
      <w:r>
        <w:fldChar w:fldCharType="separate"/>
      </w:r>
      <w:r w:rsidR="00F42436">
        <w:rPr>
          <w:noProof/>
        </w:rPr>
        <w:t>11</w:t>
      </w:r>
      <w:r>
        <w:fldChar w:fldCharType="end"/>
      </w:r>
      <w:r>
        <w:t xml:space="preserve"> </w:t>
      </w:r>
      <w:r w:rsidRPr="003E3EA4">
        <w:t xml:space="preserve">Matice požadavků – </w:t>
      </w:r>
      <w:r w:rsidR="003150D4" w:rsidRPr="003E3EA4">
        <w:t>A – Tematická</w:t>
      </w:r>
      <w:r w:rsidRPr="003E3EA4">
        <w:t xml:space="preserve"> mapa 1 - Typologie střech</w:t>
      </w:r>
    </w:p>
    <w:tbl>
      <w:tblPr>
        <w:tblW w:w="8620" w:type="dxa"/>
        <w:tblLook w:val="04A0" w:firstRow="1" w:lastRow="0" w:firstColumn="1" w:lastColumn="0" w:noHBand="0" w:noVBand="1"/>
      </w:tblPr>
      <w:tblGrid>
        <w:gridCol w:w="931"/>
        <w:gridCol w:w="938"/>
        <w:gridCol w:w="2304"/>
        <w:gridCol w:w="2849"/>
        <w:gridCol w:w="871"/>
        <w:gridCol w:w="727"/>
      </w:tblGrid>
      <w:tr w:rsidR="001A4E64" w:rsidRPr="001A4E64" w14:paraId="50B3E58C" w14:textId="77777777" w:rsidTr="00B509FB">
        <w:trPr>
          <w:trHeight w:val="330"/>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51115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21A6B8D8"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140DF8C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770DE0F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6A7CCC3B"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Status</w:t>
            </w:r>
          </w:p>
        </w:tc>
      </w:tr>
      <w:tr w:rsidR="001A4E64" w:rsidRPr="001A4E64" w14:paraId="07566FAB"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207A1E34"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07E56B6A"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mapového pole</w:t>
            </w:r>
          </w:p>
        </w:tc>
      </w:tr>
      <w:tr w:rsidR="001A4E64" w:rsidRPr="001A4E64" w14:paraId="2AC8948A" w14:textId="77777777" w:rsidTr="00B509FB">
        <w:trPr>
          <w:trHeight w:val="34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A06A26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B91148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A.A.1</w:t>
            </w:r>
          </w:p>
        </w:tc>
        <w:tc>
          <w:tcPr>
            <w:tcW w:w="2304" w:type="dxa"/>
            <w:tcBorders>
              <w:top w:val="nil"/>
              <w:left w:val="nil"/>
              <w:bottom w:val="single" w:sz="4" w:space="0" w:color="auto"/>
              <w:right w:val="single" w:sz="4" w:space="0" w:color="auto"/>
            </w:tcBorders>
            <w:shd w:val="clear" w:color="auto" w:fill="auto"/>
            <w:vAlign w:val="center"/>
            <w:hideMark/>
          </w:tcPr>
          <w:p w14:paraId="57CC262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4DDF793C" w14:textId="42648A06"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113AC3F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67BE9E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89E387C" w14:textId="77777777" w:rsidTr="00B509FB">
        <w:trPr>
          <w:trHeight w:val="315"/>
        </w:trPr>
        <w:tc>
          <w:tcPr>
            <w:tcW w:w="931" w:type="dxa"/>
            <w:vMerge/>
            <w:tcBorders>
              <w:top w:val="nil"/>
              <w:left w:val="single" w:sz="4" w:space="0" w:color="auto"/>
              <w:bottom w:val="single" w:sz="4" w:space="0" w:color="000000"/>
              <w:right w:val="single" w:sz="4" w:space="0" w:color="auto"/>
            </w:tcBorders>
            <w:vAlign w:val="center"/>
            <w:hideMark/>
          </w:tcPr>
          <w:p w14:paraId="6BF73B4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6A95DF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A.A.2</w:t>
            </w:r>
          </w:p>
        </w:tc>
        <w:tc>
          <w:tcPr>
            <w:tcW w:w="2304" w:type="dxa"/>
            <w:tcBorders>
              <w:top w:val="nil"/>
              <w:left w:val="nil"/>
              <w:bottom w:val="single" w:sz="4" w:space="0" w:color="auto"/>
              <w:right w:val="single" w:sz="4" w:space="0" w:color="auto"/>
            </w:tcBorders>
            <w:shd w:val="clear" w:color="auto" w:fill="auto"/>
            <w:vAlign w:val="center"/>
            <w:hideMark/>
          </w:tcPr>
          <w:p w14:paraId="2A86CAD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020421F" w14:textId="2731079C"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409552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B8E2E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3798A3C6" w14:textId="77777777" w:rsidTr="00B509FB">
        <w:trPr>
          <w:trHeight w:val="345"/>
        </w:trPr>
        <w:tc>
          <w:tcPr>
            <w:tcW w:w="931" w:type="dxa"/>
            <w:vMerge/>
            <w:tcBorders>
              <w:top w:val="nil"/>
              <w:left w:val="single" w:sz="4" w:space="0" w:color="auto"/>
              <w:bottom w:val="single" w:sz="4" w:space="0" w:color="000000"/>
              <w:right w:val="single" w:sz="4" w:space="0" w:color="auto"/>
            </w:tcBorders>
            <w:vAlign w:val="center"/>
            <w:hideMark/>
          </w:tcPr>
          <w:p w14:paraId="48E9E0E3"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4F65374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A.A.3</w:t>
            </w:r>
          </w:p>
        </w:tc>
        <w:tc>
          <w:tcPr>
            <w:tcW w:w="2304" w:type="dxa"/>
            <w:tcBorders>
              <w:top w:val="nil"/>
              <w:left w:val="nil"/>
              <w:bottom w:val="single" w:sz="4" w:space="0" w:color="auto"/>
              <w:right w:val="single" w:sz="4" w:space="0" w:color="auto"/>
            </w:tcBorders>
            <w:shd w:val="clear" w:color="auto" w:fill="auto"/>
            <w:vAlign w:val="center"/>
            <w:hideMark/>
          </w:tcPr>
          <w:p w14:paraId="7905D42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6FA92C6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4818F023"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7FC159A2"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1DDE50B1"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5CFA996"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3AA9C459"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Vizualizace legendy</w:t>
            </w:r>
          </w:p>
        </w:tc>
      </w:tr>
      <w:tr w:rsidR="001A4E64" w:rsidRPr="001A4E64" w14:paraId="5AD01052" w14:textId="77777777" w:rsidTr="00B509FB">
        <w:trPr>
          <w:trHeight w:val="58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4CA5F4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12B623D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A.B.1</w:t>
            </w:r>
          </w:p>
        </w:tc>
        <w:tc>
          <w:tcPr>
            <w:tcW w:w="2304" w:type="dxa"/>
            <w:tcBorders>
              <w:top w:val="nil"/>
              <w:left w:val="nil"/>
              <w:bottom w:val="single" w:sz="4" w:space="0" w:color="auto"/>
              <w:right w:val="single" w:sz="4" w:space="0" w:color="auto"/>
            </w:tcBorders>
            <w:shd w:val="clear" w:color="auto" w:fill="auto"/>
            <w:vAlign w:val="center"/>
            <w:hideMark/>
          </w:tcPr>
          <w:p w14:paraId="708A1BD0"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7D59EE8C"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7E2177F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503B8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28E693DC" w14:textId="77777777" w:rsidTr="00B509FB">
        <w:trPr>
          <w:trHeight w:val="24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7B0F0D53"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A.C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B7F2CCE" w14:textId="77777777" w:rsidR="001A4E64" w:rsidRPr="001A4E64" w:rsidRDefault="001A4E64" w:rsidP="001A4E64">
            <w:pPr>
              <w:spacing w:after="0" w:line="240" w:lineRule="auto"/>
              <w:jc w:val="center"/>
              <w:rPr>
                <w:rFonts w:eastAsia="Times New Roman" w:cs="Calibri"/>
                <w:b/>
                <w:bCs/>
                <w:color w:val="000000"/>
                <w:sz w:val="18"/>
                <w:szCs w:val="18"/>
              </w:rPr>
            </w:pPr>
            <w:r w:rsidRPr="001A4E64">
              <w:rPr>
                <w:rFonts w:eastAsia="Times New Roman" w:cs="Calibri"/>
                <w:b/>
                <w:bCs/>
                <w:color w:val="000000"/>
                <w:sz w:val="18"/>
                <w:szCs w:val="18"/>
              </w:rPr>
              <w:t>Interaktivita</w:t>
            </w:r>
          </w:p>
        </w:tc>
      </w:tr>
      <w:tr w:rsidR="001A4E64" w:rsidRPr="001A4E64" w14:paraId="054C8649" w14:textId="77777777" w:rsidTr="00B509FB">
        <w:trPr>
          <w:trHeight w:val="57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30C31B2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7F5F59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A.C.1</w:t>
            </w:r>
          </w:p>
        </w:tc>
        <w:tc>
          <w:tcPr>
            <w:tcW w:w="2304" w:type="dxa"/>
            <w:tcBorders>
              <w:top w:val="nil"/>
              <w:left w:val="nil"/>
              <w:bottom w:val="single" w:sz="4" w:space="0" w:color="auto"/>
              <w:right w:val="single" w:sz="4" w:space="0" w:color="auto"/>
            </w:tcBorders>
            <w:shd w:val="clear" w:color="auto" w:fill="auto"/>
            <w:vAlign w:val="center"/>
            <w:hideMark/>
          </w:tcPr>
          <w:p w14:paraId="41DBB22B" w14:textId="3F265228" w:rsidR="001A4E64" w:rsidRPr="001A4E64" w:rsidRDefault="00B509FB"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Propojení</w:t>
            </w:r>
            <w:r w:rsidR="001A4E64" w:rsidRPr="001A4E64">
              <w:rPr>
                <w:rFonts w:eastAsia="Times New Roman" w:cs="Calibri"/>
                <w:color w:val="000000"/>
                <w:sz w:val="18"/>
                <w:szCs w:val="18"/>
              </w:rPr>
              <w:t xml:space="preserve"> </w:t>
            </w:r>
            <w:r w:rsidR="001C467F" w:rsidRPr="001A4E64">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244EEF51"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033FCC2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187797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5784E726"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63C848C7"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159CE538"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A.C.2</w:t>
            </w:r>
          </w:p>
        </w:tc>
        <w:tc>
          <w:tcPr>
            <w:tcW w:w="2304" w:type="dxa"/>
            <w:tcBorders>
              <w:top w:val="nil"/>
              <w:left w:val="nil"/>
              <w:bottom w:val="single" w:sz="4" w:space="0" w:color="auto"/>
              <w:right w:val="single" w:sz="4" w:space="0" w:color="auto"/>
            </w:tcBorders>
            <w:shd w:val="clear" w:color="auto" w:fill="auto"/>
            <w:vAlign w:val="center"/>
            <w:hideMark/>
          </w:tcPr>
          <w:p w14:paraId="3F12508A"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3CA884A4"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27F55E7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0B36FC97"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r w:rsidR="001A4E64" w:rsidRPr="001A4E64" w14:paraId="7F234761" w14:textId="77777777" w:rsidTr="00B509FB">
        <w:trPr>
          <w:trHeight w:val="540"/>
        </w:trPr>
        <w:tc>
          <w:tcPr>
            <w:tcW w:w="931" w:type="dxa"/>
            <w:vMerge/>
            <w:tcBorders>
              <w:top w:val="nil"/>
              <w:left w:val="single" w:sz="4" w:space="0" w:color="auto"/>
              <w:bottom w:val="single" w:sz="4" w:space="0" w:color="000000"/>
              <w:right w:val="single" w:sz="4" w:space="0" w:color="auto"/>
            </w:tcBorders>
            <w:vAlign w:val="center"/>
            <w:hideMark/>
          </w:tcPr>
          <w:p w14:paraId="20A482C9" w14:textId="77777777" w:rsidR="001A4E64" w:rsidRPr="001A4E64" w:rsidRDefault="001A4E64" w:rsidP="001A4E64">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623A14A9"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A.C.3</w:t>
            </w:r>
          </w:p>
        </w:tc>
        <w:tc>
          <w:tcPr>
            <w:tcW w:w="2304" w:type="dxa"/>
            <w:tcBorders>
              <w:top w:val="nil"/>
              <w:left w:val="nil"/>
              <w:bottom w:val="single" w:sz="4" w:space="0" w:color="auto"/>
              <w:right w:val="single" w:sz="4" w:space="0" w:color="auto"/>
            </w:tcBorders>
            <w:shd w:val="clear" w:color="auto" w:fill="auto"/>
            <w:vAlign w:val="center"/>
            <w:hideMark/>
          </w:tcPr>
          <w:p w14:paraId="693787B6"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Vypnout / Zapnout</w:t>
            </w:r>
          </w:p>
        </w:tc>
        <w:tc>
          <w:tcPr>
            <w:tcW w:w="2849" w:type="dxa"/>
            <w:tcBorders>
              <w:top w:val="nil"/>
              <w:left w:val="nil"/>
              <w:bottom w:val="single" w:sz="4" w:space="0" w:color="auto"/>
              <w:right w:val="single" w:sz="4" w:space="0" w:color="auto"/>
            </w:tcBorders>
            <w:shd w:val="clear" w:color="auto" w:fill="auto"/>
            <w:vAlign w:val="center"/>
            <w:hideMark/>
          </w:tcPr>
          <w:p w14:paraId="125E35AD"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Kliknutí na legendu zobrazí / schová prvek v mapě.</w:t>
            </w:r>
          </w:p>
        </w:tc>
        <w:tc>
          <w:tcPr>
            <w:tcW w:w="871" w:type="dxa"/>
            <w:tcBorders>
              <w:top w:val="nil"/>
              <w:left w:val="nil"/>
              <w:bottom w:val="single" w:sz="4" w:space="0" w:color="auto"/>
              <w:right w:val="single" w:sz="4" w:space="0" w:color="auto"/>
            </w:tcBorders>
            <w:shd w:val="clear" w:color="auto" w:fill="auto"/>
            <w:vAlign w:val="center"/>
            <w:hideMark/>
          </w:tcPr>
          <w:p w14:paraId="433DD82F" w14:textId="77777777" w:rsidR="001A4E64" w:rsidRPr="001A4E64" w:rsidRDefault="001A4E64" w:rsidP="001A4E64">
            <w:pPr>
              <w:spacing w:after="0" w:line="240" w:lineRule="auto"/>
              <w:jc w:val="center"/>
              <w:rPr>
                <w:rFonts w:eastAsia="Times New Roman" w:cs="Calibri"/>
                <w:color w:val="000000"/>
                <w:sz w:val="18"/>
                <w:szCs w:val="18"/>
              </w:rPr>
            </w:pPr>
            <w:r w:rsidRPr="001A4E64">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369B4E9A" w14:textId="77777777" w:rsidR="001A4E64" w:rsidRPr="001A4E64" w:rsidRDefault="001A4E64" w:rsidP="0021284F">
            <w:pPr>
              <w:keepNext/>
              <w:spacing w:after="0" w:line="240" w:lineRule="auto"/>
              <w:jc w:val="center"/>
              <w:rPr>
                <w:rFonts w:eastAsia="Times New Roman" w:cs="Calibri"/>
                <w:color w:val="000000"/>
                <w:sz w:val="18"/>
                <w:szCs w:val="18"/>
              </w:rPr>
            </w:pPr>
            <w:r w:rsidRPr="001A4E64">
              <w:rPr>
                <w:rFonts w:eastAsia="Times New Roman" w:cs="Calibri"/>
                <w:color w:val="000000"/>
                <w:sz w:val="18"/>
                <w:szCs w:val="18"/>
              </w:rPr>
              <w:t>I</w:t>
            </w:r>
          </w:p>
        </w:tc>
      </w:tr>
    </w:tbl>
    <w:p w14:paraId="0A3E9783" w14:textId="77777777" w:rsidR="0021284F" w:rsidRDefault="0021284F" w:rsidP="0021284F">
      <w:pPr>
        <w:rPr>
          <w:b/>
          <w:bCs/>
        </w:rPr>
      </w:pPr>
    </w:p>
    <w:p w14:paraId="4E6D77EE" w14:textId="77777777" w:rsidR="00D346B3" w:rsidRDefault="00D346B3" w:rsidP="00D346B3">
      <w:r w:rsidRPr="001A4E64">
        <w:rPr>
          <w:b/>
          <w:bCs/>
        </w:rPr>
        <w:t>A.A</w:t>
      </w:r>
      <w:r>
        <w:t xml:space="preserve"> – Zobrazení vyjmenovaných vrstev spočívalo pouze v nastavení přesné polohy, jelikož vrstvy připravené v </w:t>
      </w:r>
      <w:proofErr w:type="spellStart"/>
      <w:r>
        <w:t>Blenderu</w:t>
      </w:r>
      <w:proofErr w:type="spellEnd"/>
      <w:r>
        <w:t xml:space="preserve"> jsou skrze </w:t>
      </w:r>
      <w:proofErr w:type="spellStart"/>
      <w:r>
        <w:t>glTF</w:t>
      </w:r>
      <w:proofErr w:type="spellEnd"/>
      <w:r>
        <w:t xml:space="preserve"> formát převedeny do </w:t>
      </w:r>
      <w:proofErr w:type="spellStart"/>
      <w:r>
        <w:t>Wodnerland</w:t>
      </w:r>
      <w:proofErr w:type="spellEnd"/>
      <w:r>
        <w:t xml:space="preserve"> </w:t>
      </w:r>
      <w:proofErr w:type="spellStart"/>
      <w:r>
        <w:t>enignu</w:t>
      </w:r>
      <w:proofErr w:type="spellEnd"/>
      <w:r>
        <w:t xml:space="preserve"> v identické podobě.</w:t>
      </w:r>
    </w:p>
    <w:p w14:paraId="589EB688" w14:textId="77777777" w:rsidR="00D346B3" w:rsidRDefault="00D346B3" w:rsidP="00D346B3">
      <w:pPr>
        <w:pStyle w:val="Normlnprvnodsazen"/>
        <w:ind w:firstLine="0"/>
        <w:rPr>
          <w:lang w:eastAsia="en-US"/>
        </w:rPr>
      </w:pPr>
      <w:r w:rsidRPr="00B509FB">
        <w:rPr>
          <w:b/>
          <w:bCs/>
          <w:lang w:eastAsia="en-US"/>
        </w:rPr>
        <w:t>A.B</w:t>
      </w:r>
      <w:r>
        <w:rPr>
          <w:lang w:eastAsia="en-US"/>
        </w:rPr>
        <w:t xml:space="preserve"> – Legenda byla manuálně modelována v </w:t>
      </w:r>
      <w:proofErr w:type="spellStart"/>
      <w:r>
        <w:rPr>
          <w:lang w:eastAsia="en-US"/>
        </w:rPr>
        <w:t>Blenderu</w:t>
      </w:r>
      <w:proofErr w:type="spellEnd"/>
      <w:r>
        <w:rPr>
          <w:lang w:eastAsia="en-US"/>
        </w:rPr>
        <w:t xml:space="preserve">, tak aby schematicky znázornila příslušný tvar střechy, tedy doménu vstupního atribut STRECHA_KOD. </w:t>
      </w:r>
    </w:p>
    <w:p w14:paraId="5BCD6DC6" w14:textId="77777777" w:rsidR="00D346B3" w:rsidRDefault="00D346B3" w:rsidP="00D346B3">
      <w:pPr>
        <w:pStyle w:val="Normlnprvnodsazen"/>
        <w:ind w:firstLine="0"/>
      </w:pPr>
      <w:r>
        <w:rPr>
          <w:b/>
          <w:bCs/>
          <w:lang w:eastAsia="en-US"/>
        </w:rPr>
        <w:t xml:space="preserve">A.C </w:t>
      </w:r>
      <w:r w:rsidRPr="00B509FB">
        <w:rPr>
          <w:lang w:eastAsia="en-US"/>
        </w:rPr>
        <w:t xml:space="preserve">– </w:t>
      </w:r>
      <w:r>
        <w:rPr>
          <w:lang w:eastAsia="en-US"/>
        </w:rPr>
        <w:t xml:space="preserve">Interakce byla implementována skrze interní kolizní systém, který </w:t>
      </w:r>
      <w:proofErr w:type="spellStart"/>
      <w:r>
        <w:rPr>
          <w:lang w:eastAsia="en-US"/>
        </w:rPr>
        <w:t>wonderland</w:t>
      </w:r>
      <w:proofErr w:type="spellEnd"/>
      <w:r>
        <w:rPr>
          <w:lang w:eastAsia="en-US"/>
        </w:rPr>
        <w:t xml:space="preserve"> poskytuje. Pro dosažení zmíněné funkcionality byly napsány vlastní komponenty (</w:t>
      </w:r>
      <w:proofErr w:type="spellStart"/>
      <w:r>
        <w:rPr>
          <w:i/>
          <w:iCs/>
          <w:lang w:eastAsia="en-US"/>
        </w:rPr>
        <w:t>toggle_active</w:t>
      </w:r>
      <w:proofErr w:type="spellEnd"/>
      <w:r>
        <w:rPr>
          <w:i/>
          <w:iCs/>
          <w:lang w:eastAsia="en-US"/>
        </w:rPr>
        <w:t xml:space="preserve">, </w:t>
      </w:r>
      <w:proofErr w:type="spellStart"/>
      <w:r>
        <w:rPr>
          <w:i/>
          <w:iCs/>
          <w:lang w:eastAsia="en-US"/>
        </w:rPr>
        <w:t>toggle_highlight</w:t>
      </w:r>
      <w:proofErr w:type="spellEnd"/>
      <w:r>
        <w:rPr>
          <w:lang w:eastAsia="en-US"/>
        </w:rPr>
        <w:t xml:space="preserve">). Tyto komponenty byly přiřazeny daným elementům legendy a umožnili zvýraznit, popř. vypnout / zapnout elementy v mapě. </w:t>
      </w:r>
      <w:r w:rsidRPr="001C467F">
        <w:rPr>
          <w:highlight w:val="yellow"/>
          <w:lang w:val="en-US" w:eastAsia="en-US"/>
        </w:rPr>
        <w:t>#todo – link components</w:t>
      </w:r>
    </w:p>
    <w:p w14:paraId="4E4E046F" w14:textId="3BFC7EFD" w:rsidR="001C467F" w:rsidRDefault="00B509FB" w:rsidP="00E705D5">
      <w:r>
        <w:rPr>
          <w:noProof/>
        </w:rPr>
        <w:lastRenderedPageBreak/>
        <w:drawing>
          <wp:inline distT="0" distB="0" distL="0" distR="0" wp14:anchorId="6B5388BA" wp14:editId="6D3C43A8">
            <wp:extent cx="4885207" cy="5029200"/>
            <wp:effectExtent l="0" t="0" r="0" b="0"/>
            <wp:docPr id="1986237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7603" name="Picture 1986237603"/>
                    <pic:cNvPicPr/>
                  </pic:nvPicPr>
                  <pic:blipFill>
                    <a:blip r:embed="rId78">
                      <a:extLst>
                        <a:ext uri="{28A0092B-C50C-407E-A947-70E740481C1C}">
                          <a14:useLocalDpi xmlns:a14="http://schemas.microsoft.com/office/drawing/2010/main" val="0"/>
                        </a:ext>
                      </a:extLst>
                    </a:blip>
                    <a:stretch>
                      <a:fillRect/>
                    </a:stretch>
                  </pic:blipFill>
                  <pic:spPr>
                    <a:xfrm>
                      <a:off x="0" y="0"/>
                      <a:ext cx="4887664" cy="5031729"/>
                    </a:xfrm>
                    <a:prstGeom prst="rect">
                      <a:avLst/>
                    </a:prstGeom>
                  </pic:spPr>
                </pic:pic>
              </a:graphicData>
            </a:graphic>
          </wp:inline>
        </w:drawing>
      </w:r>
    </w:p>
    <w:p w14:paraId="5E493145" w14:textId="159B2C23" w:rsidR="0021284F" w:rsidRPr="00E705D5" w:rsidRDefault="001C467F" w:rsidP="00D346B3">
      <w:pPr>
        <w:pStyle w:val="Caption"/>
        <w:rPr>
          <w:b w:val="0"/>
        </w:rPr>
      </w:pPr>
      <w:r>
        <w:t xml:space="preserve">Obr. </w:t>
      </w:r>
      <w:r>
        <w:fldChar w:fldCharType="begin"/>
      </w:r>
      <w:r>
        <w:instrText xml:space="preserve"> SEQ Obr. \* ARABIC </w:instrText>
      </w:r>
      <w:r>
        <w:fldChar w:fldCharType="separate"/>
      </w:r>
      <w:r w:rsidR="00FC43EB">
        <w:rPr>
          <w:noProof/>
        </w:rPr>
        <w:t>40</w:t>
      </w:r>
      <w:r>
        <w:fldChar w:fldCharType="end"/>
      </w:r>
      <w:r>
        <w:t xml:space="preserve"> Vizualizace č. 1</w:t>
      </w:r>
    </w:p>
    <w:p w14:paraId="4A40AA2E" w14:textId="351DB9DC" w:rsidR="0021284F" w:rsidRDefault="0021284F" w:rsidP="0021284F">
      <w:pPr>
        <w:pStyle w:val="Malnadpis"/>
      </w:pPr>
      <w:r>
        <w:t>Tematická mapa 2 – Části budov</w:t>
      </w:r>
    </w:p>
    <w:p w14:paraId="31E99EA9" w14:textId="52326ABB" w:rsidR="002F309C" w:rsidRDefault="002F309C" w:rsidP="002F309C">
      <w:pPr>
        <w:pStyle w:val="Caption"/>
        <w:keepNext/>
      </w:pPr>
      <w:r>
        <w:t xml:space="preserve">Tab. </w:t>
      </w:r>
      <w:r>
        <w:fldChar w:fldCharType="begin"/>
      </w:r>
      <w:r>
        <w:instrText xml:space="preserve"> SEQ Tab. \* ARABIC </w:instrText>
      </w:r>
      <w:r>
        <w:fldChar w:fldCharType="separate"/>
      </w:r>
      <w:r w:rsidR="00F42436">
        <w:rPr>
          <w:noProof/>
        </w:rPr>
        <w:t>12</w:t>
      </w:r>
      <w:r>
        <w:fldChar w:fldCharType="end"/>
      </w:r>
      <w:r>
        <w:t xml:space="preserve"> </w:t>
      </w:r>
      <w:r w:rsidRPr="00D5100C">
        <w:t xml:space="preserve">Matice požadavků – </w:t>
      </w:r>
      <w:r w:rsidR="00D1257F">
        <w:t>B</w:t>
      </w:r>
      <w:r w:rsidRPr="00D5100C">
        <w:t xml:space="preserve"> – Tematická mapa </w:t>
      </w:r>
      <w:r>
        <w:t>2</w:t>
      </w:r>
      <w:r w:rsidRPr="00D5100C">
        <w:t xml:space="preserve"> - </w:t>
      </w:r>
      <w:r>
        <w:t>Části budov</w:t>
      </w:r>
    </w:p>
    <w:tbl>
      <w:tblPr>
        <w:tblW w:w="8620" w:type="dxa"/>
        <w:tblLook w:val="04A0" w:firstRow="1" w:lastRow="0" w:firstColumn="1" w:lastColumn="0" w:noHBand="0" w:noVBand="1"/>
      </w:tblPr>
      <w:tblGrid>
        <w:gridCol w:w="931"/>
        <w:gridCol w:w="938"/>
        <w:gridCol w:w="2304"/>
        <w:gridCol w:w="2849"/>
        <w:gridCol w:w="871"/>
        <w:gridCol w:w="727"/>
      </w:tblGrid>
      <w:tr w:rsidR="0021284F" w:rsidRPr="0021284F" w14:paraId="36D999B6" w14:textId="77777777" w:rsidTr="0021284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61C321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ID</w:t>
            </w:r>
          </w:p>
        </w:tc>
        <w:tc>
          <w:tcPr>
            <w:tcW w:w="2304" w:type="dxa"/>
            <w:tcBorders>
              <w:top w:val="single" w:sz="4" w:space="0" w:color="auto"/>
              <w:left w:val="nil"/>
              <w:bottom w:val="single" w:sz="8" w:space="0" w:color="auto"/>
              <w:right w:val="single" w:sz="4" w:space="0" w:color="auto"/>
            </w:tcBorders>
            <w:shd w:val="clear" w:color="auto" w:fill="auto"/>
            <w:vAlign w:val="center"/>
            <w:hideMark/>
          </w:tcPr>
          <w:p w14:paraId="15ED2408"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Požadavek</w:t>
            </w:r>
          </w:p>
        </w:tc>
        <w:tc>
          <w:tcPr>
            <w:tcW w:w="2849" w:type="dxa"/>
            <w:tcBorders>
              <w:top w:val="single" w:sz="4" w:space="0" w:color="auto"/>
              <w:left w:val="nil"/>
              <w:bottom w:val="single" w:sz="8" w:space="0" w:color="auto"/>
              <w:right w:val="single" w:sz="4" w:space="0" w:color="auto"/>
            </w:tcBorders>
            <w:shd w:val="clear" w:color="auto" w:fill="auto"/>
            <w:vAlign w:val="center"/>
            <w:hideMark/>
          </w:tcPr>
          <w:p w14:paraId="458C0FE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294A4E2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22A5347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Status</w:t>
            </w:r>
          </w:p>
        </w:tc>
      </w:tr>
      <w:tr w:rsidR="0021284F" w:rsidRPr="0021284F" w14:paraId="5B1B8825"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4EA999B"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713BBE1"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mapového pole</w:t>
            </w:r>
          </w:p>
        </w:tc>
      </w:tr>
      <w:tr w:rsidR="0021284F" w:rsidRPr="0021284F" w14:paraId="5323E820" w14:textId="77777777" w:rsidTr="0021284F">
        <w:trPr>
          <w:trHeight w:val="3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4A42D26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008D8C0A"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B.A.1</w:t>
            </w:r>
          </w:p>
        </w:tc>
        <w:tc>
          <w:tcPr>
            <w:tcW w:w="2304" w:type="dxa"/>
            <w:tcBorders>
              <w:top w:val="nil"/>
              <w:left w:val="nil"/>
              <w:bottom w:val="single" w:sz="4" w:space="0" w:color="auto"/>
              <w:right w:val="single" w:sz="4" w:space="0" w:color="auto"/>
            </w:tcBorders>
            <w:shd w:val="clear" w:color="auto" w:fill="auto"/>
            <w:vAlign w:val="center"/>
            <w:hideMark/>
          </w:tcPr>
          <w:p w14:paraId="514202F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budov</w:t>
            </w:r>
          </w:p>
        </w:tc>
        <w:tc>
          <w:tcPr>
            <w:tcW w:w="2849" w:type="dxa"/>
            <w:tcBorders>
              <w:top w:val="nil"/>
              <w:left w:val="nil"/>
              <w:bottom w:val="single" w:sz="4" w:space="0" w:color="auto"/>
              <w:right w:val="single" w:sz="4" w:space="0" w:color="auto"/>
            </w:tcBorders>
            <w:shd w:val="clear" w:color="auto" w:fill="auto"/>
            <w:vAlign w:val="center"/>
            <w:hideMark/>
          </w:tcPr>
          <w:p w14:paraId="6C78CBCB" w14:textId="10D46ECD"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budov.</w:t>
            </w:r>
          </w:p>
        </w:tc>
        <w:tc>
          <w:tcPr>
            <w:tcW w:w="871" w:type="dxa"/>
            <w:tcBorders>
              <w:top w:val="nil"/>
              <w:left w:val="nil"/>
              <w:bottom w:val="single" w:sz="4" w:space="0" w:color="auto"/>
              <w:right w:val="single" w:sz="4" w:space="0" w:color="auto"/>
            </w:tcBorders>
            <w:shd w:val="clear" w:color="auto" w:fill="auto"/>
            <w:vAlign w:val="center"/>
            <w:hideMark/>
          </w:tcPr>
          <w:p w14:paraId="712F1F0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7C67283"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2E342A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238CF9FB"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725ECA4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B.A.2</w:t>
            </w:r>
          </w:p>
        </w:tc>
        <w:tc>
          <w:tcPr>
            <w:tcW w:w="2304" w:type="dxa"/>
            <w:tcBorders>
              <w:top w:val="nil"/>
              <w:left w:val="nil"/>
              <w:bottom w:val="single" w:sz="4" w:space="0" w:color="auto"/>
              <w:right w:val="single" w:sz="4" w:space="0" w:color="auto"/>
            </w:tcBorders>
            <w:shd w:val="clear" w:color="auto" w:fill="auto"/>
            <w:vAlign w:val="center"/>
            <w:hideMark/>
          </w:tcPr>
          <w:p w14:paraId="3983EE0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terénu</w:t>
            </w:r>
          </w:p>
        </w:tc>
        <w:tc>
          <w:tcPr>
            <w:tcW w:w="2849" w:type="dxa"/>
            <w:tcBorders>
              <w:top w:val="nil"/>
              <w:left w:val="nil"/>
              <w:bottom w:val="single" w:sz="4" w:space="0" w:color="auto"/>
              <w:right w:val="single" w:sz="4" w:space="0" w:color="auto"/>
            </w:tcBorders>
            <w:shd w:val="clear" w:color="auto" w:fill="auto"/>
            <w:vAlign w:val="center"/>
            <w:hideMark/>
          </w:tcPr>
          <w:p w14:paraId="155028CA" w14:textId="02C88B60" w:rsidR="0021284F" w:rsidRPr="0021284F" w:rsidRDefault="00E705D5"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w:t>
            </w:r>
            <w:r w:rsidR="0021284F" w:rsidRPr="0021284F">
              <w:rPr>
                <w:rFonts w:eastAsia="Times New Roman" w:cs="Calibri"/>
                <w:color w:val="000000"/>
                <w:sz w:val="18"/>
                <w:szCs w:val="18"/>
              </w:rPr>
              <w:t xml:space="preserve"> vrstvy 3D terénu.</w:t>
            </w:r>
          </w:p>
        </w:tc>
        <w:tc>
          <w:tcPr>
            <w:tcW w:w="871" w:type="dxa"/>
            <w:tcBorders>
              <w:top w:val="nil"/>
              <w:left w:val="nil"/>
              <w:bottom w:val="single" w:sz="4" w:space="0" w:color="auto"/>
              <w:right w:val="single" w:sz="4" w:space="0" w:color="auto"/>
            </w:tcBorders>
            <w:shd w:val="clear" w:color="auto" w:fill="auto"/>
            <w:vAlign w:val="center"/>
            <w:hideMark/>
          </w:tcPr>
          <w:p w14:paraId="3F398C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DCED58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123DADCA" w14:textId="77777777" w:rsidTr="0021284F">
        <w:trPr>
          <w:trHeight w:val="300"/>
        </w:trPr>
        <w:tc>
          <w:tcPr>
            <w:tcW w:w="931" w:type="dxa"/>
            <w:vMerge/>
            <w:tcBorders>
              <w:top w:val="nil"/>
              <w:left w:val="single" w:sz="4" w:space="0" w:color="auto"/>
              <w:bottom w:val="single" w:sz="4" w:space="0" w:color="000000"/>
              <w:right w:val="single" w:sz="4" w:space="0" w:color="auto"/>
            </w:tcBorders>
            <w:vAlign w:val="center"/>
            <w:hideMark/>
          </w:tcPr>
          <w:p w14:paraId="03812F54"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E016C8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B.A.3</w:t>
            </w:r>
          </w:p>
        </w:tc>
        <w:tc>
          <w:tcPr>
            <w:tcW w:w="2304" w:type="dxa"/>
            <w:tcBorders>
              <w:top w:val="nil"/>
              <w:left w:val="nil"/>
              <w:bottom w:val="single" w:sz="4" w:space="0" w:color="auto"/>
              <w:right w:val="single" w:sz="4" w:space="0" w:color="auto"/>
            </w:tcBorders>
            <w:shd w:val="clear" w:color="auto" w:fill="auto"/>
            <w:vAlign w:val="center"/>
            <w:hideMark/>
          </w:tcPr>
          <w:p w14:paraId="67AC532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Texturování terénu</w:t>
            </w:r>
          </w:p>
        </w:tc>
        <w:tc>
          <w:tcPr>
            <w:tcW w:w="2849" w:type="dxa"/>
            <w:tcBorders>
              <w:top w:val="nil"/>
              <w:left w:val="nil"/>
              <w:bottom w:val="single" w:sz="4" w:space="0" w:color="auto"/>
              <w:right w:val="single" w:sz="4" w:space="0" w:color="auto"/>
            </w:tcBorders>
            <w:shd w:val="clear" w:color="auto" w:fill="auto"/>
            <w:vAlign w:val="center"/>
            <w:hideMark/>
          </w:tcPr>
          <w:p w14:paraId="58FFB5A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64E9568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6A9917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CC86052" w14:textId="77777777" w:rsidTr="0021284F">
        <w:trPr>
          <w:trHeight w:val="315"/>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6340DD05"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4A6C0353"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Vizualizace legendy</w:t>
            </w:r>
          </w:p>
        </w:tc>
      </w:tr>
      <w:tr w:rsidR="0021284F" w:rsidRPr="0021284F" w14:paraId="424E5AB8" w14:textId="77777777" w:rsidTr="0021284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23E31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1CC814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B.B.1</w:t>
            </w:r>
          </w:p>
        </w:tc>
        <w:tc>
          <w:tcPr>
            <w:tcW w:w="2304" w:type="dxa"/>
            <w:tcBorders>
              <w:top w:val="nil"/>
              <w:left w:val="nil"/>
              <w:bottom w:val="single" w:sz="4" w:space="0" w:color="auto"/>
              <w:right w:val="single" w:sz="4" w:space="0" w:color="auto"/>
            </w:tcBorders>
            <w:shd w:val="clear" w:color="auto" w:fill="auto"/>
            <w:vAlign w:val="center"/>
            <w:hideMark/>
          </w:tcPr>
          <w:p w14:paraId="7D88BE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ve 3D</w:t>
            </w:r>
          </w:p>
        </w:tc>
        <w:tc>
          <w:tcPr>
            <w:tcW w:w="2849" w:type="dxa"/>
            <w:tcBorders>
              <w:top w:val="nil"/>
              <w:left w:val="nil"/>
              <w:bottom w:val="single" w:sz="4" w:space="0" w:color="auto"/>
              <w:right w:val="single" w:sz="4" w:space="0" w:color="auto"/>
            </w:tcBorders>
            <w:shd w:val="clear" w:color="auto" w:fill="auto"/>
            <w:vAlign w:val="center"/>
            <w:hideMark/>
          </w:tcPr>
          <w:p w14:paraId="020A1DC0"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k vizualizacím je poskytnuta ve 3D.</w:t>
            </w:r>
          </w:p>
        </w:tc>
        <w:tc>
          <w:tcPr>
            <w:tcW w:w="871" w:type="dxa"/>
            <w:tcBorders>
              <w:top w:val="nil"/>
              <w:left w:val="nil"/>
              <w:bottom w:val="single" w:sz="4" w:space="0" w:color="auto"/>
              <w:right w:val="single" w:sz="4" w:space="0" w:color="auto"/>
            </w:tcBorders>
            <w:shd w:val="clear" w:color="auto" w:fill="auto"/>
            <w:vAlign w:val="center"/>
            <w:hideMark/>
          </w:tcPr>
          <w:p w14:paraId="5923EE25"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273DF6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3C36C006" w14:textId="77777777" w:rsidTr="0021284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52FB18B0"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B.C</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05EEFB99" w14:textId="77777777" w:rsidR="0021284F" w:rsidRPr="0021284F" w:rsidRDefault="0021284F" w:rsidP="0021284F">
            <w:pPr>
              <w:spacing w:after="0" w:line="240" w:lineRule="auto"/>
              <w:jc w:val="center"/>
              <w:rPr>
                <w:rFonts w:eastAsia="Times New Roman" w:cs="Calibri"/>
                <w:b/>
                <w:bCs/>
                <w:color w:val="000000"/>
                <w:sz w:val="18"/>
                <w:szCs w:val="18"/>
              </w:rPr>
            </w:pPr>
            <w:r w:rsidRPr="0021284F">
              <w:rPr>
                <w:rFonts w:eastAsia="Times New Roman" w:cs="Calibri"/>
                <w:b/>
                <w:bCs/>
                <w:color w:val="000000"/>
                <w:sz w:val="18"/>
                <w:szCs w:val="18"/>
              </w:rPr>
              <w:t>Interaktivita</w:t>
            </w:r>
          </w:p>
        </w:tc>
      </w:tr>
      <w:tr w:rsidR="0021284F" w:rsidRPr="0021284F" w14:paraId="6AA1F27F" w14:textId="77777777" w:rsidTr="0021284F">
        <w:trPr>
          <w:trHeight w:val="555"/>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1B717CC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6BCD770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B.C.1</w:t>
            </w:r>
          </w:p>
        </w:tc>
        <w:tc>
          <w:tcPr>
            <w:tcW w:w="2304" w:type="dxa"/>
            <w:tcBorders>
              <w:top w:val="nil"/>
              <w:left w:val="nil"/>
              <w:bottom w:val="single" w:sz="4" w:space="0" w:color="auto"/>
              <w:right w:val="single" w:sz="4" w:space="0" w:color="auto"/>
            </w:tcBorders>
            <w:shd w:val="clear" w:color="auto" w:fill="auto"/>
            <w:vAlign w:val="center"/>
            <w:hideMark/>
          </w:tcPr>
          <w:p w14:paraId="445CF880" w14:textId="15A88951" w:rsidR="0021284F" w:rsidRPr="0021284F" w:rsidRDefault="003150D4"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Propojení</w:t>
            </w:r>
            <w:r w:rsidR="0021284F" w:rsidRPr="0021284F">
              <w:rPr>
                <w:rFonts w:eastAsia="Times New Roman" w:cs="Calibri"/>
                <w:color w:val="000000"/>
                <w:sz w:val="18"/>
                <w:szCs w:val="18"/>
              </w:rPr>
              <w:t xml:space="preserve"> </w:t>
            </w:r>
            <w:r w:rsidRPr="0021284F">
              <w:rPr>
                <w:rFonts w:eastAsia="Times New Roman" w:cs="Calibri"/>
                <w:color w:val="000000"/>
                <w:sz w:val="18"/>
                <w:szCs w:val="18"/>
              </w:rPr>
              <w:t>legenda – mapa</w:t>
            </w:r>
          </w:p>
        </w:tc>
        <w:tc>
          <w:tcPr>
            <w:tcW w:w="2849" w:type="dxa"/>
            <w:tcBorders>
              <w:top w:val="nil"/>
              <w:left w:val="nil"/>
              <w:bottom w:val="single" w:sz="4" w:space="0" w:color="auto"/>
              <w:right w:val="single" w:sz="4" w:space="0" w:color="auto"/>
            </w:tcBorders>
            <w:shd w:val="clear" w:color="auto" w:fill="auto"/>
            <w:vAlign w:val="center"/>
            <w:hideMark/>
          </w:tcPr>
          <w:p w14:paraId="3DB62B2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Legenda je interaktivní a umožňuje úkony s mapou</w:t>
            </w:r>
          </w:p>
        </w:tc>
        <w:tc>
          <w:tcPr>
            <w:tcW w:w="871" w:type="dxa"/>
            <w:tcBorders>
              <w:top w:val="nil"/>
              <w:left w:val="nil"/>
              <w:bottom w:val="single" w:sz="4" w:space="0" w:color="auto"/>
              <w:right w:val="single" w:sz="4" w:space="0" w:color="auto"/>
            </w:tcBorders>
            <w:shd w:val="clear" w:color="auto" w:fill="auto"/>
            <w:vAlign w:val="center"/>
            <w:hideMark/>
          </w:tcPr>
          <w:p w14:paraId="10A168A8"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B38BC7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7E961446" w14:textId="77777777" w:rsidTr="0021284F">
        <w:trPr>
          <w:trHeight w:val="555"/>
        </w:trPr>
        <w:tc>
          <w:tcPr>
            <w:tcW w:w="931" w:type="dxa"/>
            <w:vMerge/>
            <w:tcBorders>
              <w:top w:val="nil"/>
              <w:left w:val="single" w:sz="4" w:space="0" w:color="auto"/>
              <w:bottom w:val="single" w:sz="4" w:space="0" w:color="000000"/>
              <w:right w:val="single" w:sz="4" w:space="0" w:color="auto"/>
            </w:tcBorders>
            <w:vAlign w:val="center"/>
            <w:hideMark/>
          </w:tcPr>
          <w:p w14:paraId="61E0DBDC"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A5F6C14"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B.C.2</w:t>
            </w:r>
          </w:p>
        </w:tc>
        <w:tc>
          <w:tcPr>
            <w:tcW w:w="2304" w:type="dxa"/>
            <w:tcBorders>
              <w:top w:val="nil"/>
              <w:left w:val="nil"/>
              <w:bottom w:val="single" w:sz="4" w:space="0" w:color="auto"/>
              <w:right w:val="single" w:sz="4" w:space="0" w:color="auto"/>
            </w:tcBorders>
            <w:shd w:val="clear" w:color="auto" w:fill="auto"/>
            <w:vAlign w:val="center"/>
            <w:hideMark/>
          </w:tcPr>
          <w:p w14:paraId="09C1F6FD"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Zvýraznění</w:t>
            </w:r>
          </w:p>
        </w:tc>
        <w:tc>
          <w:tcPr>
            <w:tcW w:w="2849" w:type="dxa"/>
            <w:tcBorders>
              <w:top w:val="nil"/>
              <w:left w:val="nil"/>
              <w:bottom w:val="single" w:sz="4" w:space="0" w:color="auto"/>
              <w:right w:val="single" w:sz="4" w:space="0" w:color="auto"/>
            </w:tcBorders>
            <w:shd w:val="clear" w:color="auto" w:fill="auto"/>
            <w:vAlign w:val="center"/>
            <w:hideMark/>
          </w:tcPr>
          <w:p w14:paraId="712CF27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Kliknutí na legendu zvýrazní prvek v mapě.</w:t>
            </w:r>
          </w:p>
        </w:tc>
        <w:tc>
          <w:tcPr>
            <w:tcW w:w="871" w:type="dxa"/>
            <w:tcBorders>
              <w:top w:val="nil"/>
              <w:left w:val="nil"/>
              <w:bottom w:val="single" w:sz="4" w:space="0" w:color="auto"/>
              <w:right w:val="single" w:sz="4" w:space="0" w:color="auto"/>
            </w:tcBorders>
            <w:shd w:val="clear" w:color="auto" w:fill="auto"/>
            <w:vAlign w:val="center"/>
            <w:hideMark/>
          </w:tcPr>
          <w:p w14:paraId="645EC606"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22DFCBB1"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r w:rsidR="0021284F" w:rsidRPr="0021284F" w14:paraId="2A62286B" w14:textId="77777777" w:rsidTr="0021284F">
        <w:trPr>
          <w:trHeight w:val="540"/>
        </w:trPr>
        <w:tc>
          <w:tcPr>
            <w:tcW w:w="931" w:type="dxa"/>
            <w:vMerge/>
            <w:tcBorders>
              <w:top w:val="nil"/>
              <w:left w:val="single" w:sz="4" w:space="0" w:color="auto"/>
              <w:bottom w:val="single" w:sz="4" w:space="0" w:color="000000"/>
              <w:right w:val="single" w:sz="4" w:space="0" w:color="auto"/>
            </w:tcBorders>
            <w:vAlign w:val="center"/>
            <w:hideMark/>
          </w:tcPr>
          <w:p w14:paraId="5E94AC80" w14:textId="77777777" w:rsidR="0021284F" w:rsidRPr="0021284F" w:rsidRDefault="0021284F" w:rsidP="0021284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8AA9A12"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B.C.3</w:t>
            </w:r>
          </w:p>
        </w:tc>
        <w:tc>
          <w:tcPr>
            <w:tcW w:w="2304" w:type="dxa"/>
            <w:tcBorders>
              <w:top w:val="nil"/>
              <w:left w:val="nil"/>
              <w:bottom w:val="single" w:sz="4" w:space="0" w:color="auto"/>
              <w:right w:val="single" w:sz="4" w:space="0" w:color="auto"/>
            </w:tcBorders>
            <w:shd w:val="clear" w:color="auto" w:fill="auto"/>
            <w:vAlign w:val="center"/>
            <w:hideMark/>
          </w:tcPr>
          <w:p w14:paraId="13E569C7"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Popis</w:t>
            </w:r>
          </w:p>
        </w:tc>
        <w:tc>
          <w:tcPr>
            <w:tcW w:w="2849" w:type="dxa"/>
            <w:tcBorders>
              <w:top w:val="nil"/>
              <w:left w:val="nil"/>
              <w:bottom w:val="single" w:sz="4" w:space="0" w:color="auto"/>
              <w:right w:val="single" w:sz="4" w:space="0" w:color="auto"/>
            </w:tcBorders>
            <w:shd w:val="clear" w:color="auto" w:fill="auto"/>
            <w:vAlign w:val="center"/>
            <w:hideMark/>
          </w:tcPr>
          <w:p w14:paraId="6317A479"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Namířením na prvek v legendě se zobrazí popis daného prvku.</w:t>
            </w:r>
          </w:p>
        </w:tc>
        <w:tc>
          <w:tcPr>
            <w:tcW w:w="871" w:type="dxa"/>
            <w:tcBorders>
              <w:top w:val="nil"/>
              <w:left w:val="nil"/>
              <w:bottom w:val="single" w:sz="4" w:space="0" w:color="auto"/>
              <w:right w:val="single" w:sz="4" w:space="0" w:color="auto"/>
            </w:tcBorders>
            <w:shd w:val="clear" w:color="auto" w:fill="auto"/>
            <w:vAlign w:val="center"/>
            <w:hideMark/>
          </w:tcPr>
          <w:p w14:paraId="1D0DA41B"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2F5D53BC" w14:textId="77777777" w:rsidR="0021284F" w:rsidRPr="0021284F" w:rsidRDefault="0021284F" w:rsidP="0021284F">
            <w:pPr>
              <w:spacing w:after="0" w:line="240" w:lineRule="auto"/>
              <w:jc w:val="center"/>
              <w:rPr>
                <w:rFonts w:eastAsia="Times New Roman" w:cs="Calibri"/>
                <w:color w:val="000000"/>
                <w:sz w:val="18"/>
                <w:szCs w:val="18"/>
              </w:rPr>
            </w:pPr>
            <w:r w:rsidRPr="0021284F">
              <w:rPr>
                <w:rFonts w:eastAsia="Times New Roman" w:cs="Calibri"/>
                <w:color w:val="000000"/>
                <w:sz w:val="18"/>
                <w:szCs w:val="18"/>
              </w:rPr>
              <w:t>I</w:t>
            </w:r>
          </w:p>
        </w:tc>
      </w:tr>
    </w:tbl>
    <w:p w14:paraId="1AEC5AA2" w14:textId="77777777" w:rsidR="00E705D5" w:rsidRDefault="00E705D5" w:rsidP="00E705D5"/>
    <w:p w14:paraId="60756C26" w14:textId="3241A1E3" w:rsidR="002F309C" w:rsidRDefault="002F309C" w:rsidP="00E705D5">
      <w:r>
        <w:rPr>
          <w:noProof/>
        </w:rPr>
        <w:lastRenderedPageBreak/>
        <w:drawing>
          <wp:inline distT="0" distB="0" distL="0" distR="0" wp14:anchorId="4D9E1727" wp14:editId="649220E0">
            <wp:extent cx="4514850" cy="5009649"/>
            <wp:effectExtent l="0" t="0" r="0" b="635"/>
            <wp:docPr id="77275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398" name="Picture 772755398"/>
                    <pic:cNvPicPr/>
                  </pic:nvPicPr>
                  <pic:blipFill>
                    <a:blip r:embed="rId79">
                      <a:extLst>
                        <a:ext uri="{28A0092B-C50C-407E-A947-70E740481C1C}">
                          <a14:useLocalDpi xmlns:a14="http://schemas.microsoft.com/office/drawing/2010/main" val="0"/>
                        </a:ext>
                      </a:extLst>
                    </a:blip>
                    <a:stretch>
                      <a:fillRect/>
                    </a:stretch>
                  </pic:blipFill>
                  <pic:spPr>
                    <a:xfrm>
                      <a:off x="0" y="0"/>
                      <a:ext cx="4531160" cy="5027746"/>
                    </a:xfrm>
                    <a:prstGeom prst="rect">
                      <a:avLst/>
                    </a:prstGeom>
                  </pic:spPr>
                </pic:pic>
              </a:graphicData>
            </a:graphic>
          </wp:inline>
        </w:drawing>
      </w:r>
    </w:p>
    <w:p w14:paraId="04C1505E" w14:textId="35BB2F05" w:rsidR="00B509FB" w:rsidRDefault="002F309C" w:rsidP="002F309C">
      <w:pPr>
        <w:pStyle w:val="Caption"/>
      </w:pPr>
      <w:r>
        <w:t xml:space="preserve">Obr. </w:t>
      </w:r>
      <w:r>
        <w:fldChar w:fldCharType="begin"/>
      </w:r>
      <w:r>
        <w:instrText xml:space="preserve"> SEQ Obr. \* ARABIC </w:instrText>
      </w:r>
      <w:r>
        <w:fldChar w:fldCharType="separate"/>
      </w:r>
      <w:r w:rsidR="00FC43EB">
        <w:rPr>
          <w:noProof/>
        </w:rPr>
        <w:t>41</w:t>
      </w:r>
      <w:r>
        <w:fldChar w:fldCharType="end"/>
      </w:r>
      <w:r>
        <w:t xml:space="preserve"> Vizualizace č. 2</w:t>
      </w:r>
    </w:p>
    <w:p w14:paraId="3CA8E13B" w14:textId="1858A297" w:rsidR="00E705D5" w:rsidRDefault="00E705D5" w:rsidP="00E705D5">
      <w:r w:rsidRPr="00E705D5">
        <w:rPr>
          <w:b/>
          <w:bCs/>
        </w:rPr>
        <w:t xml:space="preserve"> B.B</w:t>
      </w:r>
      <w:r>
        <w:t xml:space="preserve"> – </w:t>
      </w:r>
      <w:r w:rsidRPr="00E705D5">
        <w:t>Obdobně jako u A.B byla vytvořena schematická 3D legenda znázorňující doménu atributu</w:t>
      </w:r>
      <w:r>
        <w:t xml:space="preserve"> CAST_OBJEKTU. Pro implementaci vhodného úkolu byla přidána do legendy a do dat budov klasifikace na sakrální stavby a ostatní. </w:t>
      </w:r>
    </w:p>
    <w:p w14:paraId="21810CC5" w14:textId="19840977" w:rsidR="00D1257F" w:rsidRDefault="00E705D5" w:rsidP="00D346B3">
      <w:r w:rsidRPr="00E65A09">
        <w:rPr>
          <w:b/>
          <w:bCs/>
        </w:rPr>
        <w:t>B.C</w:t>
      </w:r>
      <w:r>
        <w:t xml:space="preserve"> – Interakce zde byla implementována obdobně jako u Mapy. č. 1 s tím rozdílem, že byla odebrána </w:t>
      </w:r>
      <w:r w:rsidR="00E65A09">
        <w:t>funkcionalita</w:t>
      </w:r>
      <w:r>
        <w:t xml:space="preserve"> vypínání / zapínání. Kliknutím uživatel zvýrazní budovu, </w:t>
      </w:r>
      <w:r w:rsidR="00E65A09">
        <w:t xml:space="preserve">namířením na příslušnou část legendy se uživateli zobrazí název dané kategorie </w:t>
      </w:r>
      <w:r w:rsidR="00E65A09" w:rsidRPr="00E65A09">
        <w:rPr>
          <w:highlight w:val="yellow"/>
        </w:rPr>
        <w:t>viz. Obr. X</w:t>
      </w:r>
      <w:r w:rsidR="00E65A09">
        <w:t>.</w:t>
      </w:r>
      <w:r w:rsidR="00D1257F">
        <w:br w:type="page"/>
      </w:r>
    </w:p>
    <w:p w14:paraId="5830005C" w14:textId="15932CA0" w:rsidR="00D1257F" w:rsidRDefault="00D1257F" w:rsidP="00D1257F">
      <w:pPr>
        <w:pStyle w:val="Malnadpis"/>
      </w:pPr>
      <w:r>
        <w:lastRenderedPageBreak/>
        <w:t xml:space="preserve">Topografická mapa </w:t>
      </w:r>
    </w:p>
    <w:p w14:paraId="6367210D" w14:textId="280443C5" w:rsidR="00D1257F" w:rsidRDefault="00D1257F" w:rsidP="00D1257F">
      <w:pPr>
        <w:pStyle w:val="Caption"/>
        <w:keepNext/>
      </w:pPr>
      <w:r>
        <w:t xml:space="preserve">Tab. </w:t>
      </w:r>
      <w:r>
        <w:fldChar w:fldCharType="begin"/>
      </w:r>
      <w:r>
        <w:instrText xml:space="preserve"> SEQ Tab. \* ARABIC </w:instrText>
      </w:r>
      <w:r>
        <w:fldChar w:fldCharType="separate"/>
      </w:r>
      <w:r w:rsidR="00F42436">
        <w:rPr>
          <w:noProof/>
        </w:rPr>
        <w:t>13</w:t>
      </w:r>
      <w:r>
        <w:fldChar w:fldCharType="end"/>
      </w:r>
      <w:r>
        <w:t xml:space="preserve"> </w:t>
      </w:r>
      <w:r w:rsidRPr="000479C8">
        <w:t>Matice požadavků – C – Topografická mapa</w:t>
      </w:r>
    </w:p>
    <w:tbl>
      <w:tblPr>
        <w:tblW w:w="8620" w:type="dxa"/>
        <w:tblLook w:val="04A0" w:firstRow="1" w:lastRow="0" w:firstColumn="1" w:lastColumn="0" w:noHBand="0" w:noVBand="1"/>
      </w:tblPr>
      <w:tblGrid>
        <w:gridCol w:w="931"/>
        <w:gridCol w:w="938"/>
        <w:gridCol w:w="2306"/>
        <w:gridCol w:w="2847"/>
        <w:gridCol w:w="871"/>
        <w:gridCol w:w="727"/>
      </w:tblGrid>
      <w:tr w:rsidR="00D1257F" w:rsidRPr="00D1257F" w14:paraId="4B36BAE7" w14:textId="77777777" w:rsidTr="00D1257F">
        <w:trPr>
          <w:trHeight w:val="255"/>
        </w:trPr>
        <w:tc>
          <w:tcPr>
            <w:tcW w:w="1869"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14:paraId="28AFE6A4"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ID</w:t>
            </w:r>
          </w:p>
        </w:tc>
        <w:tc>
          <w:tcPr>
            <w:tcW w:w="2306" w:type="dxa"/>
            <w:tcBorders>
              <w:top w:val="single" w:sz="4" w:space="0" w:color="auto"/>
              <w:left w:val="nil"/>
              <w:bottom w:val="single" w:sz="8" w:space="0" w:color="auto"/>
              <w:right w:val="single" w:sz="4" w:space="0" w:color="auto"/>
            </w:tcBorders>
            <w:shd w:val="clear" w:color="auto" w:fill="auto"/>
            <w:vAlign w:val="center"/>
            <w:hideMark/>
          </w:tcPr>
          <w:p w14:paraId="7F2FF2B9"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Požadavek</w:t>
            </w:r>
          </w:p>
        </w:tc>
        <w:tc>
          <w:tcPr>
            <w:tcW w:w="2847" w:type="dxa"/>
            <w:tcBorders>
              <w:top w:val="single" w:sz="4" w:space="0" w:color="auto"/>
              <w:left w:val="nil"/>
              <w:bottom w:val="single" w:sz="8" w:space="0" w:color="auto"/>
              <w:right w:val="single" w:sz="4" w:space="0" w:color="auto"/>
            </w:tcBorders>
            <w:shd w:val="clear" w:color="auto" w:fill="auto"/>
            <w:vAlign w:val="center"/>
            <w:hideMark/>
          </w:tcPr>
          <w:p w14:paraId="6D7F988B"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Poznámka</w:t>
            </w:r>
          </w:p>
        </w:tc>
        <w:tc>
          <w:tcPr>
            <w:tcW w:w="871" w:type="dxa"/>
            <w:tcBorders>
              <w:top w:val="single" w:sz="4" w:space="0" w:color="auto"/>
              <w:left w:val="nil"/>
              <w:bottom w:val="single" w:sz="8" w:space="0" w:color="auto"/>
              <w:right w:val="single" w:sz="4" w:space="0" w:color="auto"/>
            </w:tcBorders>
            <w:shd w:val="clear" w:color="auto" w:fill="auto"/>
            <w:vAlign w:val="center"/>
            <w:hideMark/>
          </w:tcPr>
          <w:p w14:paraId="530BF7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Priorita</w:t>
            </w:r>
          </w:p>
        </w:tc>
        <w:tc>
          <w:tcPr>
            <w:tcW w:w="727" w:type="dxa"/>
            <w:tcBorders>
              <w:top w:val="single" w:sz="4" w:space="0" w:color="auto"/>
              <w:left w:val="nil"/>
              <w:bottom w:val="single" w:sz="8" w:space="0" w:color="auto"/>
              <w:right w:val="single" w:sz="4" w:space="0" w:color="auto"/>
            </w:tcBorders>
            <w:shd w:val="clear" w:color="auto" w:fill="auto"/>
            <w:vAlign w:val="center"/>
            <w:hideMark/>
          </w:tcPr>
          <w:p w14:paraId="0D2B24FD"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Status</w:t>
            </w:r>
          </w:p>
        </w:tc>
      </w:tr>
      <w:tr w:rsidR="00D1257F" w:rsidRPr="00D1257F" w14:paraId="0448D44A"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DAD0437"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C.A</w:t>
            </w:r>
          </w:p>
        </w:tc>
        <w:tc>
          <w:tcPr>
            <w:tcW w:w="7689" w:type="dxa"/>
            <w:gridSpan w:val="5"/>
            <w:tcBorders>
              <w:top w:val="single" w:sz="8" w:space="0" w:color="auto"/>
              <w:left w:val="nil"/>
              <w:bottom w:val="single" w:sz="4" w:space="0" w:color="auto"/>
              <w:right w:val="single" w:sz="4" w:space="0" w:color="000000"/>
            </w:tcBorders>
            <w:shd w:val="clear" w:color="auto" w:fill="auto"/>
            <w:vAlign w:val="center"/>
            <w:hideMark/>
          </w:tcPr>
          <w:p w14:paraId="418772B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Vizualizace mapového pole</w:t>
            </w:r>
          </w:p>
        </w:tc>
      </w:tr>
      <w:tr w:rsidR="00D1257F" w:rsidRPr="00D1257F" w14:paraId="31550498" w14:textId="77777777" w:rsidTr="00D1257F">
        <w:trPr>
          <w:trHeight w:val="600"/>
        </w:trPr>
        <w:tc>
          <w:tcPr>
            <w:tcW w:w="931" w:type="dxa"/>
            <w:vMerge w:val="restart"/>
            <w:tcBorders>
              <w:top w:val="nil"/>
              <w:left w:val="single" w:sz="4" w:space="0" w:color="auto"/>
              <w:bottom w:val="single" w:sz="4" w:space="0" w:color="000000"/>
              <w:right w:val="single" w:sz="4" w:space="0" w:color="auto"/>
            </w:tcBorders>
            <w:shd w:val="clear" w:color="auto" w:fill="auto"/>
            <w:vAlign w:val="center"/>
            <w:hideMark/>
          </w:tcPr>
          <w:p w14:paraId="7904CD6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484812C6"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C.A.1</w:t>
            </w:r>
          </w:p>
        </w:tc>
        <w:tc>
          <w:tcPr>
            <w:tcW w:w="2306" w:type="dxa"/>
            <w:tcBorders>
              <w:top w:val="nil"/>
              <w:left w:val="nil"/>
              <w:bottom w:val="single" w:sz="4" w:space="0" w:color="auto"/>
              <w:right w:val="single" w:sz="4" w:space="0" w:color="auto"/>
            </w:tcBorders>
            <w:shd w:val="clear" w:color="auto" w:fill="auto"/>
            <w:vAlign w:val="center"/>
            <w:hideMark/>
          </w:tcPr>
          <w:p w14:paraId="10051E9C"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budov</w:t>
            </w:r>
          </w:p>
        </w:tc>
        <w:tc>
          <w:tcPr>
            <w:tcW w:w="2847" w:type="dxa"/>
            <w:tcBorders>
              <w:top w:val="nil"/>
              <w:left w:val="nil"/>
              <w:bottom w:val="single" w:sz="4" w:space="0" w:color="auto"/>
              <w:right w:val="single" w:sz="4" w:space="0" w:color="auto"/>
            </w:tcBorders>
            <w:shd w:val="clear" w:color="auto" w:fill="auto"/>
            <w:vAlign w:val="center"/>
            <w:hideMark/>
          </w:tcPr>
          <w:p w14:paraId="2F73F0A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budov.</w:t>
            </w:r>
          </w:p>
        </w:tc>
        <w:tc>
          <w:tcPr>
            <w:tcW w:w="871" w:type="dxa"/>
            <w:tcBorders>
              <w:top w:val="nil"/>
              <w:left w:val="nil"/>
              <w:bottom w:val="single" w:sz="4" w:space="0" w:color="auto"/>
              <w:right w:val="single" w:sz="4" w:space="0" w:color="auto"/>
            </w:tcBorders>
            <w:shd w:val="clear" w:color="auto" w:fill="auto"/>
            <w:vAlign w:val="center"/>
            <w:hideMark/>
          </w:tcPr>
          <w:p w14:paraId="0DE345E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62FD7A98"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27BDCEA5"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259DF9DC"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38874111"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C.A.2</w:t>
            </w:r>
          </w:p>
        </w:tc>
        <w:tc>
          <w:tcPr>
            <w:tcW w:w="2306" w:type="dxa"/>
            <w:tcBorders>
              <w:top w:val="nil"/>
              <w:left w:val="nil"/>
              <w:bottom w:val="single" w:sz="4" w:space="0" w:color="auto"/>
              <w:right w:val="single" w:sz="4" w:space="0" w:color="auto"/>
            </w:tcBorders>
            <w:shd w:val="clear" w:color="auto" w:fill="auto"/>
            <w:vAlign w:val="center"/>
            <w:hideMark/>
          </w:tcPr>
          <w:p w14:paraId="37D8025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terénu</w:t>
            </w:r>
          </w:p>
        </w:tc>
        <w:tc>
          <w:tcPr>
            <w:tcW w:w="2847" w:type="dxa"/>
            <w:tcBorders>
              <w:top w:val="nil"/>
              <w:left w:val="nil"/>
              <w:bottom w:val="single" w:sz="4" w:space="0" w:color="auto"/>
              <w:right w:val="single" w:sz="4" w:space="0" w:color="auto"/>
            </w:tcBorders>
            <w:shd w:val="clear" w:color="auto" w:fill="auto"/>
            <w:vAlign w:val="center"/>
            <w:hideMark/>
          </w:tcPr>
          <w:p w14:paraId="74DEA34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vrstvy 3D terénu.</w:t>
            </w:r>
          </w:p>
        </w:tc>
        <w:tc>
          <w:tcPr>
            <w:tcW w:w="871" w:type="dxa"/>
            <w:tcBorders>
              <w:top w:val="nil"/>
              <w:left w:val="nil"/>
              <w:bottom w:val="single" w:sz="4" w:space="0" w:color="auto"/>
              <w:right w:val="single" w:sz="4" w:space="0" w:color="auto"/>
            </w:tcBorders>
            <w:shd w:val="clear" w:color="auto" w:fill="auto"/>
            <w:vAlign w:val="center"/>
            <w:hideMark/>
          </w:tcPr>
          <w:p w14:paraId="1C2B260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3E5D98DB"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06BD12F3" w14:textId="77777777" w:rsidTr="00D1257F">
        <w:trPr>
          <w:trHeight w:val="600"/>
        </w:trPr>
        <w:tc>
          <w:tcPr>
            <w:tcW w:w="931" w:type="dxa"/>
            <w:vMerge/>
            <w:tcBorders>
              <w:top w:val="nil"/>
              <w:left w:val="single" w:sz="4" w:space="0" w:color="auto"/>
              <w:bottom w:val="single" w:sz="4" w:space="0" w:color="000000"/>
              <w:right w:val="single" w:sz="4" w:space="0" w:color="auto"/>
            </w:tcBorders>
            <w:vAlign w:val="center"/>
            <w:hideMark/>
          </w:tcPr>
          <w:p w14:paraId="37AD558D" w14:textId="77777777" w:rsidR="00D1257F" w:rsidRPr="00D1257F" w:rsidRDefault="00D1257F" w:rsidP="00D1257F">
            <w:pPr>
              <w:spacing w:after="0" w:line="240" w:lineRule="auto"/>
              <w:jc w:val="left"/>
              <w:rPr>
                <w:rFonts w:eastAsia="Times New Roman" w:cs="Calibri"/>
                <w:color w:val="000000"/>
                <w:sz w:val="18"/>
                <w:szCs w:val="18"/>
              </w:rPr>
            </w:pPr>
          </w:p>
        </w:tc>
        <w:tc>
          <w:tcPr>
            <w:tcW w:w="938" w:type="dxa"/>
            <w:tcBorders>
              <w:top w:val="nil"/>
              <w:left w:val="nil"/>
              <w:bottom w:val="single" w:sz="4" w:space="0" w:color="auto"/>
              <w:right w:val="single" w:sz="4" w:space="0" w:color="auto"/>
            </w:tcBorders>
            <w:shd w:val="clear" w:color="auto" w:fill="auto"/>
            <w:vAlign w:val="center"/>
            <w:hideMark/>
          </w:tcPr>
          <w:p w14:paraId="0FB7D24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C.A.3</w:t>
            </w:r>
          </w:p>
        </w:tc>
        <w:tc>
          <w:tcPr>
            <w:tcW w:w="2306" w:type="dxa"/>
            <w:tcBorders>
              <w:top w:val="nil"/>
              <w:left w:val="nil"/>
              <w:bottom w:val="single" w:sz="4" w:space="0" w:color="auto"/>
              <w:right w:val="single" w:sz="4" w:space="0" w:color="auto"/>
            </w:tcBorders>
            <w:shd w:val="clear" w:color="auto" w:fill="auto"/>
            <w:vAlign w:val="center"/>
            <w:hideMark/>
          </w:tcPr>
          <w:p w14:paraId="1A09946E"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Texturování terénu</w:t>
            </w:r>
          </w:p>
        </w:tc>
        <w:tc>
          <w:tcPr>
            <w:tcW w:w="2847" w:type="dxa"/>
            <w:tcBorders>
              <w:top w:val="nil"/>
              <w:left w:val="nil"/>
              <w:bottom w:val="single" w:sz="4" w:space="0" w:color="auto"/>
              <w:right w:val="single" w:sz="4" w:space="0" w:color="auto"/>
            </w:tcBorders>
            <w:shd w:val="clear" w:color="auto" w:fill="auto"/>
            <w:vAlign w:val="center"/>
            <w:hideMark/>
          </w:tcPr>
          <w:p w14:paraId="7C8FF5C2"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Zobrazení 3D terénu s texturou.</w:t>
            </w:r>
          </w:p>
        </w:tc>
        <w:tc>
          <w:tcPr>
            <w:tcW w:w="871" w:type="dxa"/>
            <w:tcBorders>
              <w:top w:val="nil"/>
              <w:left w:val="nil"/>
              <w:bottom w:val="single" w:sz="4" w:space="0" w:color="auto"/>
              <w:right w:val="single" w:sz="4" w:space="0" w:color="auto"/>
            </w:tcBorders>
            <w:shd w:val="clear" w:color="auto" w:fill="auto"/>
            <w:vAlign w:val="center"/>
            <w:hideMark/>
          </w:tcPr>
          <w:p w14:paraId="39D3FD5A"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AB3280"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r w:rsidR="00D1257F" w:rsidRPr="00D1257F" w14:paraId="7300EA56" w14:textId="77777777" w:rsidTr="00D1257F">
        <w:trPr>
          <w:trHeight w:val="3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1E8C9B78"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C.B</w:t>
            </w:r>
          </w:p>
        </w:tc>
        <w:tc>
          <w:tcPr>
            <w:tcW w:w="7689" w:type="dxa"/>
            <w:gridSpan w:val="5"/>
            <w:tcBorders>
              <w:top w:val="single" w:sz="4" w:space="0" w:color="auto"/>
              <w:left w:val="nil"/>
              <w:bottom w:val="single" w:sz="4" w:space="0" w:color="auto"/>
              <w:right w:val="single" w:sz="4" w:space="0" w:color="000000"/>
            </w:tcBorders>
            <w:shd w:val="clear" w:color="auto" w:fill="auto"/>
            <w:vAlign w:val="center"/>
            <w:hideMark/>
          </w:tcPr>
          <w:p w14:paraId="1334FDFF" w14:textId="77777777" w:rsidR="00D1257F" w:rsidRPr="00D1257F" w:rsidRDefault="00D1257F" w:rsidP="00D1257F">
            <w:pPr>
              <w:spacing w:after="0" w:line="240" w:lineRule="auto"/>
              <w:jc w:val="center"/>
              <w:rPr>
                <w:rFonts w:eastAsia="Times New Roman" w:cs="Calibri"/>
                <w:b/>
                <w:bCs/>
                <w:color w:val="000000"/>
                <w:sz w:val="18"/>
                <w:szCs w:val="18"/>
              </w:rPr>
            </w:pPr>
            <w:r w:rsidRPr="00D1257F">
              <w:rPr>
                <w:rFonts w:eastAsia="Times New Roman" w:cs="Calibri"/>
                <w:b/>
                <w:bCs/>
                <w:color w:val="000000"/>
                <w:sz w:val="18"/>
                <w:szCs w:val="18"/>
              </w:rPr>
              <w:t>Interaktivita</w:t>
            </w:r>
          </w:p>
        </w:tc>
      </w:tr>
      <w:tr w:rsidR="00D1257F" w:rsidRPr="00D1257F" w14:paraId="22A2D806" w14:textId="77777777" w:rsidTr="00D1257F">
        <w:trPr>
          <w:trHeight w:val="600"/>
        </w:trPr>
        <w:tc>
          <w:tcPr>
            <w:tcW w:w="931" w:type="dxa"/>
            <w:tcBorders>
              <w:top w:val="nil"/>
              <w:left w:val="single" w:sz="4" w:space="0" w:color="auto"/>
              <w:bottom w:val="single" w:sz="4" w:space="0" w:color="auto"/>
              <w:right w:val="single" w:sz="4" w:space="0" w:color="auto"/>
            </w:tcBorders>
            <w:shd w:val="clear" w:color="auto" w:fill="auto"/>
            <w:vAlign w:val="center"/>
            <w:hideMark/>
          </w:tcPr>
          <w:p w14:paraId="052AE91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 </w:t>
            </w:r>
          </w:p>
        </w:tc>
        <w:tc>
          <w:tcPr>
            <w:tcW w:w="938" w:type="dxa"/>
            <w:tcBorders>
              <w:top w:val="nil"/>
              <w:left w:val="nil"/>
              <w:bottom w:val="single" w:sz="4" w:space="0" w:color="auto"/>
              <w:right w:val="single" w:sz="4" w:space="0" w:color="auto"/>
            </w:tcBorders>
            <w:shd w:val="clear" w:color="auto" w:fill="auto"/>
            <w:vAlign w:val="center"/>
            <w:hideMark/>
          </w:tcPr>
          <w:p w14:paraId="5A3DF1BF"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C.B.1</w:t>
            </w:r>
          </w:p>
        </w:tc>
        <w:tc>
          <w:tcPr>
            <w:tcW w:w="2306" w:type="dxa"/>
            <w:tcBorders>
              <w:top w:val="nil"/>
              <w:left w:val="nil"/>
              <w:bottom w:val="single" w:sz="4" w:space="0" w:color="auto"/>
              <w:right w:val="single" w:sz="4" w:space="0" w:color="auto"/>
            </w:tcBorders>
            <w:shd w:val="clear" w:color="auto" w:fill="auto"/>
            <w:vAlign w:val="center"/>
            <w:hideMark/>
          </w:tcPr>
          <w:p w14:paraId="15702207"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Interaktivní objekty mapového pole</w:t>
            </w:r>
          </w:p>
        </w:tc>
        <w:tc>
          <w:tcPr>
            <w:tcW w:w="2847" w:type="dxa"/>
            <w:tcBorders>
              <w:top w:val="nil"/>
              <w:left w:val="nil"/>
              <w:bottom w:val="single" w:sz="4" w:space="0" w:color="auto"/>
              <w:right w:val="single" w:sz="4" w:space="0" w:color="auto"/>
            </w:tcBorders>
            <w:shd w:val="clear" w:color="auto" w:fill="auto"/>
            <w:vAlign w:val="center"/>
            <w:hideMark/>
          </w:tcPr>
          <w:p w14:paraId="09D620C4"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Zájmové objekty jsou zvýrazněny na základě kliknutí.</w:t>
            </w:r>
          </w:p>
        </w:tc>
        <w:tc>
          <w:tcPr>
            <w:tcW w:w="871" w:type="dxa"/>
            <w:tcBorders>
              <w:top w:val="nil"/>
              <w:left w:val="nil"/>
              <w:bottom w:val="single" w:sz="4" w:space="0" w:color="auto"/>
              <w:right w:val="single" w:sz="4" w:space="0" w:color="auto"/>
            </w:tcBorders>
            <w:shd w:val="clear" w:color="auto" w:fill="auto"/>
            <w:vAlign w:val="center"/>
            <w:hideMark/>
          </w:tcPr>
          <w:p w14:paraId="76B3B7D9" w14:textId="77777777" w:rsidR="00D1257F" w:rsidRPr="00D1257F" w:rsidRDefault="00D1257F" w:rsidP="00D1257F">
            <w:pPr>
              <w:spacing w:after="0" w:line="240" w:lineRule="auto"/>
              <w:jc w:val="center"/>
              <w:rPr>
                <w:rFonts w:eastAsia="Times New Roman" w:cs="Calibri"/>
                <w:color w:val="000000"/>
                <w:sz w:val="18"/>
                <w:szCs w:val="18"/>
              </w:rPr>
            </w:pPr>
            <w:r w:rsidRPr="00D1257F">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67A0E5F5" w14:textId="77777777" w:rsidR="00D1257F" w:rsidRPr="00D1257F" w:rsidRDefault="00D1257F" w:rsidP="00D1257F">
            <w:pPr>
              <w:keepNext/>
              <w:spacing w:after="0" w:line="240" w:lineRule="auto"/>
              <w:jc w:val="center"/>
              <w:rPr>
                <w:rFonts w:eastAsia="Times New Roman" w:cs="Calibri"/>
                <w:color w:val="000000"/>
                <w:sz w:val="18"/>
                <w:szCs w:val="18"/>
              </w:rPr>
            </w:pPr>
            <w:r w:rsidRPr="00D1257F">
              <w:rPr>
                <w:rFonts w:eastAsia="Times New Roman" w:cs="Calibri"/>
                <w:color w:val="000000"/>
                <w:sz w:val="18"/>
                <w:szCs w:val="18"/>
              </w:rPr>
              <w:t>I</w:t>
            </w:r>
          </w:p>
        </w:tc>
      </w:tr>
    </w:tbl>
    <w:p w14:paraId="355E8F03" w14:textId="7004066A" w:rsidR="00D1257F" w:rsidRDefault="00D1257F" w:rsidP="00D1257F">
      <w:pPr>
        <w:pStyle w:val="Caption"/>
        <w:ind w:left="0" w:firstLine="0"/>
      </w:pPr>
    </w:p>
    <w:p w14:paraId="7C57366A" w14:textId="4FC78C4F" w:rsidR="00D1257F" w:rsidRDefault="00D1257F" w:rsidP="00D1257F">
      <w:pPr>
        <w:pStyle w:val="Malnadpis"/>
      </w:pPr>
      <w:r>
        <w:rPr>
          <w:noProof/>
        </w:rPr>
        <w:drawing>
          <wp:inline distT="0" distB="0" distL="0" distR="0" wp14:anchorId="7A87AAAA" wp14:editId="5D56404B">
            <wp:extent cx="5467350" cy="5066649"/>
            <wp:effectExtent l="0" t="0" r="0" b="1270"/>
            <wp:docPr id="1033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81" name="Picture 1033059381"/>
                    <pic:cNvPicPr/>
                  </pic:nvPicPr>
                  <pic:blipFill>
                    <a:blip r:embed="rId80">
                      <a:extLst>
                        <a:ext uri="{28A0092B-C50C-407E-A947-70E740481C1C}">
                          <a14:useLocalDpi xmlns:a14="http://schemas.microsoft.com/office/drawing/2010/main" val="0"/>
                        </a:ext>
                      </a:extLst>
                    </a:blip>
                    <a:stretch>
                      <a:fillRect/>
                    </a:stretch>
                  </pic:blipFill>
                  <pic:spPr>
                    <a:xfrm>
                      <a:off x="0" y="0"/>
                      <a:ext cx="5479799" cy="5078185"/>
                    </a:xfrm>
                    <a:prstGeom prst="rect">
                      <a:avLst/>
                    </a:prstGeom>
                  </pic:spPr>
                </pic:pic>
              </a:graphicData>
            </a:graphic>
          </wp:inline>
        </w:drawing>
      </w:r>
    </w:p>
    <w:p w14:paraId="573C52F3" w14:textId="208C33FD" w:rsidR="00D1257F" w:rsidRDefault="00D1257F" w:rsidP="00D1257F">
      <w:pPr>
        <w:pStyle w:val="Caption"/>
      </w:pPr>
      <w:r>
        <w:t xml:space="preserve">Obr. </w:t>
      </w:r>
      <w:r>
        <w:fldChar w:fldCharType="begin"/>
      </w:r>
      <w:r>
        <w:instrText xml:space="preserve"> SEQ Obr. \* ARABIC </w:instrText>
      </w:r>
      <w:r>
        <w:fldChar w:fldCharType="separate"/>
      </w:r>
      <w:r w:rsidR="00FC43EB">
        <w:rPr>
          <w:noProof/>
        </w:rPr>
        <w:t>42</w:t>
      </w:r>
      <w:r>
        <w:fldChar w:fldCharType="end"/>
      </w:r>
      <w:r>
        <w:t xml:space="preserve"> Vizualizace č. 3</w:t>
      </w:r>
    </w:p>
    <w:p w14:paraId="2AEAEF7E" w14:textId="6AC9A631" w:rsidR="00D1257F" w:rsidRDefault="00D1257F" w:rsidP="00D1257F">
      <w:r>
        <w:rPr>
          <w:b/>
          <w:bCs/>
        </w:rPr>
        <w:t>C</w:t>
      </w:r>
      <w:r w:rsidRPr="00E705D5">
        <w:rPr>
          <w:b/>
          <w:bCs/>
        </w:rPr>
        <w:t>.</w:t>
      </w:r>
      <w:r w:rsidR="003150D4">
        <w:rPr>
          <w:b/>
          <w:bCs/>
        </w:rPr>
        <w:t xml:space="preserve">B </w:t>
      </w:r>
      <w:r w:rsidR="003150D4">
        <w:t xml:space="preserve">– V případě topografické mapy se interaktivita pojila k úkolu v rámci uživatelského testování, kdy byl uživatel požádán aby vyhledal 5 objektů (soch) v mapě. Sochy na kliknutí byly zvýrazněny kuželem </w:t>
      </w:r>
      <w:r w:rsidR="003150D4" w:rsidRPr="003150D4">
        <w:rPr>
          <w:highlight w:val="yellow"/>
        </w:rPr>
        <w:t xml:space="preserve">viz. </w:t>
      </w:r>
      <w:proofErr w:type="spellStart"/>
      <w:r w:rsidR="003150D4" w:rsidRPr="003150D4">
        <w:rPr>
          <w:highlight w:val="yellow"/>
        </w:rPr>
        <w:t>Obr.X</w:t>
      </w:r>
      <w:proofErr w:type="spellEnd"/>
      <w:r w:rsidR="003150D4">
        <w:t xml:space="preserve">. </w:t>
      </w:r>
    </w:p>
    <w:p w14:paraId="255C0BDB" w14:textId="02832DD6" w:rsidR="00375E67" w:rsidRDefault="00375E67" w:rsidP="003150D4">
      <w:pPr>
        <w:pStyle w:val="Malnadpis"/>
      </w:pPr>
      <w:r>
        <w:lastRenderedPageBreak/>
        <w:t>Mimo – funkční</w:t>
      </w:r>
      <w:r w:rsidR="003150D4">
        <w:t xml:space="preserve"> požadavky</w:t>
      </w:r>
    </w:p>
    <w:p w14:paraId="3B351074" w14:textId="1A6142A3" w:rsidR="00375E67" w:rsidRDefault="00375E67" w:rsidP="00375E67">
      <w:pPr>
        <w:pStyle w:val="Caption"/>
        <w:keepNext/>
      </w:pPr>
      <w:r>
        <w:t xml:space="preserve">Tab. </w:t>
      </w:r>
      <w:r>
        <w:fldChar w:fldCharType="begin"/>
      </w:r>
      <w:r>
        <w:instrText xml:space="preserve"> SEQ Tab. \* ARABIC </w:instrText>
      </w:r>
      <w:r>
        <w:fldChar w:fldCharType="separate"/>
      </w:r>
      <w:r w:rsidR="00F42436">
        <w:rPr>
          <w:noProof/>
        </w:rPr>
        <w:t>14</w:t>
      </w:r>
      <w:r>
        <w:fldChar w:fldCharType="end"/>
      </w:r>
      <w:r>
        <w:t xml:space="preserve"> Mimo-funkční požadavky aplikace.</w:t>
      </w:r>
    </w:p>
    <w:tbl>
      <w:tblPr>
        <w:tblW w:w="7660" w:type="dxa"/>
        <w:tblLook w:val="04A0" w:firstRow="1" w:lastRow="0" w:firstColumn="1" w:lastColumn="0" w:noHBand="0" w:noVBand="1"/>
      </w:tblPr>
      <w:tblGrid>
        <w:gridCol w:w="922"/>
        <w:gridCol w:w="2295"/>
        <w:gridCol w:w="2845"/>
        <w:gridCol w:w="871"/>
        <w:gridCol w:w="727"/>
      </w:tblGrid>
      <w:tr w:rsidR="00375E67" w:rsidRPr="00375E67" w14:paraId="77266D02" w14:textId="77777777" w:rsidTr="00375E67">
        <w:trPr>
          <w:trHeight w:val="240"/>
        </w:trPr>
        <w:tc>
          <w:tcPr>
            <w:tcW w:w="9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98BC0"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ID</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14:paraId="0612EE0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Požadavek</w:t>
            </w:r>
          </w:p>
        </w:tc>
        <w:tc>
          <w:tcPr>
            <w:tcW w:w="2845" w:type="dxa"/>
            <w:tcBorders>
              <w:top w:val="single" w:sz="4" w:space="0" w:color="auto"/>
              <w:left w:val="nil"/>
              <w:bottom w:val="single" w:sz="4" w:space="0" w:color="auto"/>
              <w:right w:val="single" w:sz="4" w:space="0" w:color="auto"/>
            </w:tcBorders>
            <w:shd w:val="clear" w:color="auto" w:fill="auto"/>
            <w:vAlign w:val="center"/>
            <w:hideMark/>
          </w:tcPr>
          <w:p w14:paraId="1F42AC5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Poznámka</w:t>
            </w:r>
          </w:p>
        </w:tc>
        <w:tc>
          <w:tcPr>
            <w:tcW w:w="871" w:type="dxa"/>
            <w:tcBorders>
              <w:top w:val="single" w:sz="4" w:space="0" w:color="auto"/>
              <w:left w:val="nil"/>
              <w:bottom w:val="single" w:sz="4" w:space="0" w:color="auto"/>
              <w:right w:val="single" w:sz="4" w:space="0" w:color="auto"/>
            </w:tcBorders>
            <w:shd w:val="clear" w:color="auto" w:fill="auto"/>
            <w:vAlign w:val="center"/>
            <w:hideMark/>
          </w:tcPr>
          <w:p w14:paraId="5BDA1A46"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Priorita</w:t>
            </w:r>
          </w:p>
        </w:tc>
        <w:tc>
          <w:tcPr>
            <w:tcW w:w="727" w:type="dxa"/>
            <w:tcBorders>
              <w:top w:val="single" w:sz="4" w:space="0" w:color="auto"/>
              <w:left w:val="nil"/>
              <w:bottom w:val="single" w:sz="4" w:space="0" w:color="auto"/>
              <w:right w:val="single" w:sz="4" w:space="0" w:color="auto"/>
            </w:tcBorders>
            <w:shd w:val="clear" w:color="auto" w:fill="auto"/>
            <w:vAlign w:val="center"/>
            <w:hideMark/>
          </w:tcPr>
          <w:p w14:paraId="592EE57A" w14:textId="77777777" w:rsidR="00375E67" w:rsidRPr="00375E67" w:rsidRDefault="00375E67" w:rsidP="00375E67">
            <w:pPr>
              <w:spacing w:after="0" w:line="240" w:lineRule="auto"/>
              <w:jc w:val="center"/>
              <w:rPr>
                <w:rFonts w:eastAsia="Times New Roman" w:cs="Calibri"/>
                <w:b/>
                <w:bCs/>
                <w:color w:val="000000"/>
                <w:sz w:val="18"/>
                <w:szCs w:val="18"/>
              </w:rPr>
            </w:pPr>
            <w:r w:rsidRPr="00375E67">
              <w:rPr>
                <w:rFonts w:eastAsia="Times New Roman" w:cs="Calibri"/>
                <w:b/>
                <w:bCs/>
                <w:color w:val="000000"/>
                <w:sz w:val="18"/>
                <w:szCs w:val="18"/>
              </w:rPr>
              <w:t>Status</w:t>
            </w:r>
          </w:p>
        </w:tc>
      </w:tr>
      <w:tr w:rsidR="00375E67" w:rsidRPr="00375E67" w14:paraId="380743E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30D0F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E.1</w:t>
            </w:r>
          </w:p>
        </w:tc>
        <w:tc>
          <w:tcPr>
            <w:tcW w:w="2295" w:type="dxa"/>
            <w:tcBorders>
              <w:top w:val="nil"/>
              <w:left w:val="nil"/>
              <w:bottom w:val="single" w:sz="4" w:space="0" w:color="auto"/>
              <w:right w:val="single" w:sz="4" w:space="0" w:color="auto"/>
            </w:tcBorders>
            <w:shd w:val="clear" w:color="auto" w:fill="auto"/>
            <w:vAlign w:val="center"/>
            <w:hideMark/>
          </w:tcPr>
          <w:p w14:paraId="23CCD16C"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Přístupnost</w:t>
            </w:r>
          </w:p>
        </w:tc>
        <w:tc>
          <w:tcPr>
            <w:tcW w:w="2845" w:type="dxa"/>
            <w:tcBorders>
              <w:top w:val="nil"/>
              <w:left w:val="nil"/>
              <w:bottom w:val="single" w:sz="4" w:space="0" w:color="auto"/>
              <w:right w:val="single" w:sz="4" w:space="0" w:color="auto"/>
            </w:tcBorders>
            <w:shd w:val="clear" w:color="auto" w:fill="auto"/>
            <w:vAlign w:val="center"/>
            <w:hideMark/>
          </w:tcPr>
          <w:p w14:paraId="038AD93B" w14:textId="76CA69D4"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prostřednictvím webového rozhraní.</w:t>
            </w:r>
          </w:p>
        </w:tc>
        <w:tc>
          <w:tcPr>
            <w:tcW w:w="871" w:type="dxa"/>
            <w:tcBorders>
              <w:top w:val="nil"/>
              <w:left w:val="nil"/>
              <w:bottom w:val="single" w:sz="4" w:space="0" w:color="auto"/>
              <w:right w:val="single" w:sz="4" w:space="0" w:color="auto"/>
            </w:tcBorders>
            <w:shd w:val="clear" w:color="auto" w:fill="auto"/>
            <w:vAlign w:val="center"/>
            <w:hideMark/>
          </w:tcPr>
          <w:p w14:paraId="00BC5A5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54E388E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B43D9C"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9C4FF9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E.2</w:t>
            </w:r>
          </w:p>
        </w:tc>
        <w:tc>
          <w:tcPr>
            <w:tcW w:w="2295" w:type="dxa"/>
            <w:tcBorders>
              <w:top w:val="nil"/>
              <w:left w:val="nil"/>
              <w:bottom w:val="single" w:sz="4" w:space="0" w:color="auto"/>
              <w:right w:val="single" w:sz="4" w:space="0" w:color="auto"/>
            </w:tcBorders>
            <w:shd w:val="clear" w:color="auto" w:fill="auto"/>
            <w:vAlign w:val="center"/>
            <w:hideMark/>
          </w:tcPr>
          <w:p w14:paraId="658EE5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Podpora</w:t>
            </w:r>
          </w:p>
        </w:tc>
        <w:tc>
          <w:tcPr>
            <w:tcW w:w="2845" w:type="dxa"/>
            <w:tcBorders>
              <w:top w:val="nil"/>
              <w:left w:val="nil"/>
              <w:bottom w:val="single" w:sz="4" w:space="0" w:color="auto"/>
              <w:right w:val="single" w:sz="4" w:space="0" w:color="auto"/>
            </w:tcBorders>
            <w:shd w:val="clear" w:color="auto" w:fill="auto"/>
            <w:vAlign w:val="center"/>
            <w:hideMark/>
          </w:tcPr>
          <w:p w14:paraId="3613CDE8" w14:textId="06661E26"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podporována moderními webovými prohlížeči.</w:t>
            </w:r>
          </w:p>
        </w:tc>
        <w:tc>
          <w:tcPr>
            <w:tcW w:w="871" w:type="dxa"/>
            <w:tcBorders>
              <w:top w:val="nil"/>
              <w:left w:val="nil"/>
              <w:bottom w:val="single" w:sz="4" w:space="0" w:color="auto"/>
              <w:right w:val="single" w:sz="4" w:space="0" w:color="auto"/>
            </w:tcBorders>
            <w:shd w:val="clear" w:color="auto" w:fill="auto"/>
            <w:vAlign w:val="center"/>
            <w:hideMark/>
          </w:tcPr>
          <w:p w14:paraId="30CF1998"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M</w:t>
            </w:r>
          </w:p>
        </w:tc>
        <w:tc>
          <w:tcPr>
            <w:tcW w:w="727" w:type="dxa"/>
            <w:tcBorders>
              <w:top w:val="nil"/>
              <w:left w:val="nil"/>
              <w:bottom w:val="single" w:sz="4" w:space="0" w:color="auto"/>
              <w:right w:val="single" w:sz="4" w:space="0" w:color="auto"/>
            </w:tcBorders>
            <w:shd w:val="clear" w:color="auto" w:fill="auto"/>
            <w:vAlign w:val="center"/>
            <w:hideMark/>
          </w:tcPr>
          <w:p w14:paraId="1415ADAB"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4DFD3289"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3AC3DE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E.3</w:t>
            </w:r>
          </w:p>
        </w:tc>
        <w:tc>
          <w:tcPr>
            <w:tcW w:w="2295" w:type="dxa"/>
            <w:tcBorders>
              <w:top w:val="nil"/>
              <w:left w:val="nil"/>
              <w:bottom w:val="single" w:sz="4" w:space="0" w:color="auto"/>
              <w:right w:val="single" w:sz="4" w:space="0" w:color="auto"/>
            </w:tcBorders>
            <w:shd w:val="clear" w:color="auto" w:fill="auto"/>
            <w:vAlign w:val="center"/>
            <w:hideMark/>
          </w:tcPr>
          <w:p w14:paraId="01CF6B3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Dostupnost</w:t>
            </w:r>
          </w:p>
        </w:tc>
        <w:tc>
          <w:tcPr>
            <w:tcW w:w="2845" w:type="dxa"/>
            <w:tcBorders>
              <w:top w:val="nil"/>
              <w:left w:val="nil"/>
              <w:bottom w:val="single" w:sz="4" w:space="0" w:color="auto"/>
              <w:right w:val="single" w:sz="4" w:space="0" w:color="auto"/>
            </w:tcBorders>
            <w:shd w:val="clear" w:color="auto" w:fill="auto"/>
            <w:vAlign w:val="center"/>
            <w:hideMark/>
          </w:tcPr>
          <w:p w14:paraId="0D4FC09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dostupná 99% času.</w:t>
            </w:r>
          </w:p>
        </w:tc>
        <w:tc>
          <w:tcPr>
            <w:tcW w:w="871" w:type="dxa"/>
            <w:tcBorders>
              <w:top w:val="nil"/>
              <w:left w:val="nil"/>
              <w:bottom w:val="single" w:sz="4" w:space="0" w:color="auto"/>
              <w:right w:val="single" w:sz="4" w:space="0" w:color="auto"/>
            </w:tcBorders>
            <w:shd w:val="clear" w:color="auto" w:fill="auto"/>
            <w:vAlign w:val="center"/>
            <w:hideMark/>
          </w:tcPr>
          <w:p w14:paraId="479D3F5F"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7695056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39D3ADA4"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5887DD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E.4</w:t>
            </w:r>
          </w:p>
        </w:tc>
        <w:tc>
          <w:tcPr>
            <w:tcW w:w="2295" w:type="dxa"/>
            <w:tcBorders>
              <w:top w:val="nil"/>
              <w:left w:val="nil"/>
              <w:bottom w:val="single" w:sz="4" w:space="0" w:color="auto"/>
              <w:right w:val="single" w:sz="4" w:space="0" w:color="auto"/>
            </w:tcBorders>
            <w:shd w:val="clear" w:color="auto" w:fill="auto"/>
            <w:vAlign w:val="center"/>
            <w:hideMark/>
          </w:tcPr>
          <w:p w14:paraId="604FC923"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Otevřenost</w:t>
            </w:r>
          </w:p>
        </w:tc>
        <w:tc>
          <w:tcPr>
            <w:tcW w:w="2845" w:type="dxa"/>
            <w:tcBorders>
              <w:top w:val="nil"/>
              <w:left w:val="nil"/>
              <w:bottom w:val="single" w:sz="4" w:space="0" w:color="auto"/>
              <w:right w:val="single" w:sz="4" w:space="0" w:color="auto"/>
            </w:tcBorders>
            <w:shd w:val="clear" w:color="auto" w:fill="auto"/>
            <w:vAlign w:val="center"/>
            <w:hideMark/>
          </w:tcPr>
          <w:p w14:paraId="6FE43A7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open-source a měla by využívat open-source technologie.</w:t>
            </w:r>
          </w:p>
        </w:tc>
        <w:tc>
          <w:tcPr>
            <w:tcW w:w="871" w:type="dxa"/>
            <w:tcBorders>
              <w:top w:val="nil"/>
              <w:left w:val="nil"/>
              <w:bottom w:val="single" w:sz="4" w:space="0" w:color="auto"/>
              <w:right w:val="single" w:sz="4" w:space="0" w:color="auto"/>
            </w:tcBorders>
            <w:shd w:val="clear" w:color="auto" w:fill="auto"/>
            <w:vAlign w:val="center"/>
            <w:hideMark/>
          </w:tcPr>
          <w:p w14:paraId="21A4305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32DF412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61116285" w14:textId="77777777" w:rsidTr="00375E67">
        <w:trPr>
          <w:trHeight w:val="48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08B94E1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E.5</w:t>
            </w:r>
          </w:p>
        </w:tc>
        <w:tc>
          <w:tcPr>
            <w:tcW w:w="2295" w:type="dxa"/>
            <w:tcBorders>
              <w:top w:val="nil"/>
              <w:left w:val="nil"/>
              <w:bottom w:val="single" w:sz="4" w:space="0" w:color="auto"/>
              <w:right w:val="single" w:sz="4" w:space="0" w:color="auto"/>
            </w:tcBorders>
            <w:shd w:val="clear" w:color="auto" w:fill="auto"/>
            <w:vAlign w:val="center"/>
            <w:hideMark/>
          </w:tcPr>
          <w:p w14:paraId="47F47B5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Dokumentace</w:t>
            </w:r>
          </w:p>
        </w:tc>
        <w:tc>
          <w:tcPr>
            <w:tcW w:w="2845" w:type="dxa"/>
            <w:tcBorders>
              <w:top w:val="nil"/>
              <w:left w:val="nil"/>
              <w:bottom w:val="single" w:sz="4" w:space="0" w:color="auto"/>
              <w:right w:val="single" w:sz="4" w:space="0" w:color="auto"/>
            </w:tcBorders>
            <w:shd w:val="clear" w:color="auto" w:fill="auto"/>
            <w:vAlign w:val="center"/>
            <w:hideMark/>
          </w:tcPr>
          <w:p w14:paraId="092D06BD"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 xml:space="preserve">Aplikace by měla poskytovat příslušnou dokumentaci. </w:t>
            </w:r>
          </w:p>
        </w:tc>
        <w:tc>
          <w:tcPr>
            <w:tcW w:w="871" w:type="dxa"/>
            <w:tcBorders>
              <w:top w:val="nil"/>
              <w:left w:val="nil"/>
              <w:bottom w:val="single" w:sz="4" w:space="0" w:color="auto"/>
              <w:right w:val="single" w:sz="4" w:space="0" w:color="auto"/>
            </w:tcBorders>
            <w:shd w:val="clear" w:color="auto" w:fill="auto"/>
            <w:vAlign w:val="center"/>
            <w:hideMark/>
          </w:tcPr>
          <w:p w14:paraId="1F68286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C</w:t>
            </w:r>
          </w:p>
        </w:tc>
        <w:tc>
          <w:tcPr>
            <w:tcW w:w="727" w:type="dxa"/>
            <w:tcBorders>
              <w:top w:val="nil"/>
              <w:left w:val="nil"/>
              <w:bottom w:val="single" w:sz="4" w:space="0" w:color="auto"/>
              <w:right w:val="single" w:sz="4" w:space="0" w:color="auto"/>
            </w:tcBorders>
            <w:shd w:val="clear" w:color="auto" w:fill="auto"/>
            <w:vAlign w:val="center"/>
            <w:hideMark/>
          </w:tcPr>
          <w:p w14:paraId="79E1A8B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PI</w:t>
            </w:r>
          </w:p>
        </w:tc>
      </w:tr>
      <w:tr w:rsidR="00375E67" w:rsidRPr="00375E67" w14:paraId="7BA23278"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72FD687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E.6</w:t>
            </w:r>
          </w:p>
        </w:tc>
        <w:tc>
          <w:tcPr>
            <w:tcW w:w="2295" w:type="dxa"/>
            <w:tcBorders>
              <w:top w:val="nil"/>
              <w:left w:val="nil"/>
              <w:bottom w:val="single" w:sz="4" w:space="0" w:color="auto"/>
              <w:right w:val="single" w:sz="4" w:space="0" w:color="auto"/>
            </w:tcBorders>
            <w:shd w:val="clear" w:color="auto" w:fill="auto"/>
            <w:vAlign w:val="center"/>
            <w:hideMark/>
          </w:tcPr>
          <w:p w14:paraId="7E9CDF56"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Responzivita</w:t>
            </w:r>
          </w:p>
        </w:tc>
        <w:tc>
          <w:tcPr>
            <w:tcW w:w="2845" w:type="dxa"/>
            <w:tcBorders>
              <w:top w:val="nil"/>
              <w:left w:val="nil"/>
              <w:bottom w:val="single" w:sz="4" w:space="0" w:color="auto"/>
              <w:right w:val="single" w:sz="4" w:space="0" w:color="auto"/>
            </w:tcBorders>
            <w:shd w:val="clear" w:color="auto" w:fill="auto"/>
            <w:vAlign w:val="center"/>
            <w:hideMark/>
          </w:tcPr>
          <w:p w14:paraId="6330E53E"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měla být přístupná a použitelná z různých zařízení (HMD, mobil, desktop).</w:t>
            </w:r>
          </w:p>
        </w:tc>
        <w:tc>
          <w:tcPr>
            <w:tcW w:w="871" w:type="dxa"/>
            <w:tcBorders>
              <w:top w:val="nil"/>
              <w:left w:val="nil"/>
              <w:bottom w:val="single" w:sz="4" w:space="0" w:color="auto"/>
              <w:right w:val="single" w:sz="4" w:space="0" w:color="auto"/>
            </w:tcBorders>
            <w:shd w:val="clear" w:color="auto" w:fill="auto"/>
            <w:vAlign w:val="center"/>
            <w:hideMark/>
          </w:tcPr>
          <w:p w14:paraId="65D7773A"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1605E801"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r w:rsidR="00375E67" w:rsidRPr="00375E67" w14:paraId="1ED8A889" w14:textId="77777777" w:rsidTr="00375E67">
        <w:trPr>
          <w:trHeight w:val="720"/>
        </w:trPr>
        <w:tc>
          <w:tcPr>
            <w:tcW w:w="922" w:type="dxa"/>
            <w:tcBorders>
              <w:top w:val="nil"/>
              <w:left w:val="single" w:sz="4" w:space="0" w:color="auto"/>
              <w:bottom w:val="single" w:sz="4" w:space="0" w:color="auto"/>
              <w:right w:val="single" w:sz="4" w:space="0" w:color="auto"/>
            </w:tcBorders>
            <w:shd w:val="clear" w:color="auto" w:fill="auto"/>
            <w:vAlign w:val="center"/>
            <w:hideMark/>
          </w:tcPr>
          <w:p w14:paraId="18772A12"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E.7</w:t>
            </w:r>
          </w:p>
        </w:tc>
        <w:tc>
          <w:tcPr>
            <w:tcW w:w="2295" w:type="dxa"/>
            <w:tcBorders>
              <w:top w:val="nil"/>
              <w:left w:val="nil"/>
              <w:bottom w:val="single" w:sz="4" w:space="0" w:color="auto"/>
              <w:right w:val="single" w:sz="4" w:space="0" w:color="auto"/>
            </w:tcBorders>
            <w:shd w:val="clear" w:color="auto" w:fill="auto"/>
            <w:vAlign w:val="center"/>
            <w:hideMark/>
          </w:tcPr>
          <w:p w14:paraId="2E95AD69"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Výkon</w:t>
            </w:r>
          </w:p>
        </w:tc>
        <w:tc>
          <w:tcPr>
            <w:tcW w:w="2845" w:type="dxa"/>
            <w:tcBorders>
              <w:top w:val="nil"/>
              <w:left w:val="nil"/>
              <w:bottom w:val="single" w:sz="4" w:space="0" w:color="auto"/>
              <w:right w:val="single" w:sz="4" w:space="0" w:color="auto"/>
            </w:tcBorders>
            <w:shd w:val="clear" w:color="auto" w:fill="auto"/>
            <w:vAlign w:val="center"/>
            <w:hideMark/>
          </w:tcPr>
          <w:p w14:paraId="3F2A69D0"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Aplikace by na cílových zařízení neměla vykazovat nižší průměrné hodnoty FPS nežli 50.</w:t>
            </w:r>
          </w:p>
        </w:tc>
        <w:tc>
          <w:tcPr>
            <w:tcW w:w="871" w:type="dxa"/>
            <w:tcBorders>
              <w:top w:val="nil"/>
              <w:left w:val="nil"/>
              <w:bottom w:val="single" w:sz="4" w:space="0" w:color="auto"/>
              <w:right w:val="single" w:sz="4" w:space="0" w:color="auto"/>
            </w:tcBorders>
            <w:shd w:val="clear" w:color="auto" w:fill="auto"/>
            <w:vAlign w:val="center"/>
            <w:hideMark/>
          </w:tcPr>
          <w:p w14:paraId="592A3424"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S</w:t>
            </w:r>
          </w:p>
        </w:tc>
        <w:tc>
          <w:tcPr>
            <w:tcW w:w="727" w:type="dxa"/>
            <w:tcBorders>
              <w:top w:val="nil"/>
              <w:left w:val="nil"/>
              <w:bottom w:val="single" w:sz="4" w:space="0" w:color="auto"/>
              <w:right w:val="single" w:sz="4" w:space="0" w:color="auto"/>
            </w:tcBorders>
            <w:shd w:val="clear" w:color="auto" w:fill="auto"/>
            <w:vAlign w:val="center"/>
            <w:hideMark/>
          </w:tcPr>
          <w:p w14:paraId="431F3247" w14:textId="77777777" w:rsidR="00375E67" w:rsidRPr="00375E67" w:rsidRDefault="00375E67" w:rsidP="00375E67">
            <w:pPr>
              <w:spacing w:after="0" w:line="240" w:lineRule="auto"/>
              <w:jc w:val="center"/>
              <w:rPr>
                <w:rFonts w:eastAsia="Times New Roman" w:cs="Calibri"/>
                <w:color w:val="000000"/>
                <w:sz w:val="18"/>
                <w:szCs w:val="18"/>
              </w:rPr>
            </w:pPr>
            <w:r w:rsidRPr="00375E67">
              <w:rPr>
                <w:rFonts w:eastAsia="Times New Roman" w:cs="Calibri"/>
                <w:color w:val="000000"/>
                <w:sz w:val="18"/>
                <w:szCs w:val="18"/>
              </w:rPr>
              <w:t>I</w:t>
            </w:r>
          </w:p>
        </w:tc>
      </w:tr>
    </w:tbl>
    <w:p w14:paraId="024F8592" w14:textId="77777777" w:rsidR="00375E67" w:rsidRDefault="00375E67" w:rsidP="00375E67"/>
    <w:p w14:paraId="3F90E440" w14:textId="69A782A6" w:rsidR="00375E67" w:rsidRDefault="00375E67" w:rsidP="00375E67">
      <w:r w:rsidRPr="00375E67">
        <w:rPr>
          <w:b/>
          <w:bCs/>
        </w:rPr>
        <w:t>E.1</w:t>
      </w:r>
      <w:r>
        <w:rPr>
          <w:b/>
          <w:bCs/>
        </w:rPr>
        <w:t xml:space="preserve">, E.2 </w:t>
      </w:r>
      <w:r>
        <w:t xml:space="preserve">– Aplikace je hostována v prostředí </w:t>
      </w:r>
      <w:proofErr w:type="spellStart"/>
      <w:r>
        <w:t>Gitlab</w:t>
      </w:r>
      <w:proofErr w:type="spellEnd"/>
      <w:r>
        <w:t xml:space="preserve"> </w:t>
      </w:r>
      <w:proofErr w:type="spellStart"/>
      <w:r>
        <w:t>Pages</w:t>
      </w:r>
      <w:proofErr w:type="spellEnd"/>
      <w:r>
        <w:t>. Jedná se o bezplatnou možnost publikace webové aplikace přímo z </w:t>
      </w:r>
      <w:proofErr w:type="spellStart"/>
      <w:r>
        <w:t>GitLab</w:t>
      </w:r>
      <w:proofErr w:type="spellEnd"/>
      <w:r>
        <w:t xml:space="preserve"> repositáře (viz. kap. CI / CD). Aplikace je tedy dostupná z libovolného </w:t>
      </w:r>
      <w:proofErr w:type="spellStart"/>
      <w:r>
        <w:t>problížeče</w:t>
      </w:r>
      <w:proofErr w:type="spellEnd"/>
      <w:r>
        <w:t xml:space="preserve">, který podporuje potřebné API (viz. kap. Web </w:t>
      </w:r>
      <w:proofErr w:type="spellStart"/>
      <w:r>
        <w:t>APIs</w:t>
      </w:r>
      <w:proofErr w:type="spellEnd"/>
      <w:r>
        <w:t xml:space="preserve">). </w:t>
      </w:r>
    </w:p>
    <w:p w14:paraId="14FE3B73" w14:textId="1CD0988B" w:rsidR="00375E67" w:rsidRPr="00375E67" w:rsidRDefault="00375E67" w:rsidP="00375E67">
      <w:pPr>
        <w:pStyle w:val="Normlnprvnodsazen"/>
        <w:ind w:firstLine="0"/>
        <w:rPr>
          <w:lang w:eastAsia="en-US"/>
        </w:rPr>
      </w:pPr>
      <w:r w:rsidRPr="00375E67">
        <w:rPr>
          <w:b/>
          <w:bCs/>
          <w:lang w:eastAsia="en-US"/>
        </w:rPr>
        <w:t>E.3</w:t>
      </w:r>
      <w:r>
        <w:rPr>
          <w:lang w:eastAsia="en-US"/>
        </w:rPr>
        <w:t xml:space="preserve"> – </w:t>
      </w:r>
      <w:r w:rsidRPr="007406A3">
        <w:t xml:space="preserve">Dostupnost aplikace je těžké změřit, toto kritérium je definováno stabilitou </w:t>
      </w:r>
      <w:proofErr w:type="spellStart"/>
      <w:r w:rsidRPr="007406A3">
        <w:t>hostovacích</w:t>
      </w:r>
      <w:proofErr w:type="spellEnd"/>
      <w:r w:rsidRPr="007406A3">
        <w:t xml:space="preserve"> serverů platformy </w:t>
      </w:r>
      <w:proofErr w:type="spellStart"/>
      <w:r w:rsidRPr="007406A3">
        <w:t>GitLab</w:t>
      </w:r>
      <w:proofErr w:type="spellEnd"/>
      <w:r w:rsidRPr="007406A3">
        <w:t>.</w:t>
      </w:r>
      <w:r>
        <w:rPr>
          <w:lang w:eastAsia="en-US"/>
        </w:rPr>
        <w:t xml:space="preserve"> </w:t>
      </w:r>
    </w:p>
    <w:p w14:paraId="27DD9C90" w14:textId="7D58709E" w:rsidR="00375E67" w:rsidRDefault="00375E67" w:rsidP="003150D4">
      <w:pPr>
        <w:pStyle w:val="Malnadpis"/>
        <w:rPr>
          <w:b w:val="0"/>
          <w:bCs/>
        </w:rPr>
      </w:pPr>
      <w:r>
        <w:t xml:space="preserve">E.4 </w:t>
      </w:r>
      <w:r>
        <w:rPr>
          <w:b w:val="0"/>
          <w:bCs/>
        </w:rPr>
        <w:t xml:space="preserve">– Tento </w:t>
      </w:r>
      <w:proofErr w:type="spellStart"/>
      <w:r>
        <w:rPr>
          <w:b w:val="0"/>
          <w:bCs/>
        </w:rPr>
        <w:t>pořadavek</w:t>
      </w:r>
      <w:proofErr w:type="spellEnd"/>
      <w:r>
        <w:rPr>
          <w:b w:val="0"/>
          <w:bCs/>
        </w:rPr>
        <w:t xml:space="preserve"> nebyl naplněn zcela, jelikož Wonderland </w:t>
      </w:r>
      <w:proofErr w:type="spellStart"/>
      <w:r>
        <w:rPr>
          <w:b w:val="0"/>
          <w:bCs/>
        </w:rPr>
        <w:t>engine</w:t>
      </w:r>
      <w:proofErr w:type="spellEnd"/>
      <w:r>
        <w:rPr>
          <w:b w:val="0"/>
          <w:bCs/>
        </w:rPr>
        <w:t xml:space="preserve"> je </w:t>
      </w:r>
      <w:proofErr w:type="spellStart"/>
      <w:r w:rsidRPr="00375E67">
        <w:rPr>
          <w:b w:val="0"/>
          <w:bCs/>
          <w:i/>
          <w:iCs/>
        </w:rPr>
        <w:t>closed</w:t>
      </w:r>
      <w:proofErr w:type="spellEnd"/>
      <w:r w:rsidRPr="00375E67">
        <w:rPr>
          <w:b w:val="0"/>
          <w:bCs/>
          <w:i/>
          <w:iCs/>
        </w:rPr>
        <w:t xml:space="preserve"> source</w:t>
      </w:r>
      <w:r>
        <w:rPr>
          <w:b w:val="0"/>
          <w:bCs/>
        </w:rPr>
        <w:t xml:space="preserve"> řešení. Zobrazovaná data jsou vytvořena skrze striktně proprietární licencovaný software (</w:t>
      </w:r>
      <w:proofErr w:type="spellStart"/>
      <w:r>
        <w:rPr>
          <w:b w:val="0"/>
          <w:bCs/>
        </w:rPr>
        <w:t>ArcGIS</w:t>
      </w:r>
      <w:proofErr w:type="spellEnd"/>
      <w:r>
        <w:rPr>
          <w:b w:val="0"/>
          <w:bCs/>
        </w:rPr>
        <w:t xml:space="preserve"> Pro, City </w:t>
      </w:r>
      <w:proofErr w:type="spellStart"/>
      <w:r>
        <w:rPr>
          <w:b w:val="0"/>
          <w:bCs/>
        </w:rPr>
        <w:t>Engine</w:t>
      </w:r>
      <w:proofErr w:type="spellEnd"/>
      <w:r>
        <w:rPr>
          <w:b w:val="0"/>
          <w:bCs/>
        </w:rPr>
        <w:t xml:space="preserve">). Požadavek je možné považovat za částečně naplněný, jelikož Wonderland </w:t>
      </w:r>
      <w:proofErr w:type="spellStart"/>
      <w:r>
        <w:rPr>
          <w:b w:val="0"/>
          <w:bCs/>
        </w:rPr>
        <w:t>engine</w:t>
      </w:r>
      <w:proofErr w:type="spellEnd"/>
      <w:r>
        <w:rPr>
          <w:b w:val="0"/>
          <w:bCs/>
        </w:rPr>
        <w:t xml:space="preserve"> je možné využívat bez licence pro nekomerční účely </w:t>
      </w:r>
      <w:r w:rsidRPr="00375E67">
        <w:rPr>
          <w:b w:val="0"/>
          <w:bCs/>
          <w:highlight w:val="yellow"/>
        </w:rPr>
        <w:t xml:space="preserve">(viz. kap. Herní </w:t>
      </w:r>
      <w:proofErr w:type="spellStart"/>
      <w:r w:rsidRPr="00375E67">
        <w:rPr>
          <w:b w:val="0"/>
          <w:bCs/>
          <w:highlight w:val="yellow"/>
        </w:rPr>
        <w:t>enginy</w:t>
      </w:r>
      <w:proofErr w:type="spellEnd"/>
      <w:r w:rsidRPr="00375E67">
        <w:rPr>
          <w:b w:val="0"/>
          <w:bCs/>
          <w:highlight w:val="yellow"/>
        </w:rPr>
        <w:t>)</w:t>
      </w:r>
      <w:r>
        <w:rPr>
          <w:b w:val="0"/>
          <w:bCs/>
        </w:rPr>
        <w:t>.</w:t>
      </w:r>
    </w:p>
    <w:p w14:paraId="5628476F" w14:textId="61008F2B" w:rsidR="00B44C84" w:rsidRDefault="00B44C84" w:rsidP="003150D4">
      <w:pPr>
        <w:pStyle w:val="Malnadpis"/>
        <w:rPr>
          <w:b w:val="0"/>
          <w:bCs/>
        </w:rPr>
      </w:pPr>
      <w:r w:rsidRPr="00B44C84">
        <w:t>E.5</w:t>
      </w:r>
      <w:r>
        <w:rPr>
          <w:b w:val="0"/>
          <w:bCs/>
        </w:rPr>
        <w:t xml:space="preserve"> – Dokumentací aplikace je tento text.</w:t>
      </w:r>
    </w:p>
    <w:p w14:paraId="5B6C99B1" w14:textId="683968A6" w:rsidR="00B44C84" w:rsidRDefault="00B44C84" w:rsidP="00B44C84">
      <w:pPr>
        <w:pStyle w:val="Malnadpis"/>
        <w:rPr>
          <w:b w:val="0"/>
          <w:bCs/>
        </w:rPr>
      </w:pPr>
      <w:r w:rsidRPr="00B44C84">
        <w:t>E.6</w:t>
      </w:r>
      <w:r>
        <w:rPr>
          <w:b w:val="0"/>
          <w:bCs/>
        </w:rPr>
        <w:t xml:space="preserve"> – Aplikace byla vyvinuta tak aby bylo možné její plné použití v HMD zařízení s 6DOF ovladači, na tradičním obrazovce s klávesnicí a myší a na mobilním zařízení. V HMD je uživatel schopen se pohybovat pomocí joysticků, popř. pohybu v lokálním prostoru. V případě desktopu je pohyb realizován pomocí kláves WSAD a kurzorem myši. Na mobilním zařízení je pohyb realizován pomocí virtuálních joysticků</w:t>
      </w:r>
      <w:r w:rsidRPr="00B44C84">
        <w:rPr>
          <w:b w:val="0"/>
          <w:bCs/>
          <w:highlight w:val="yellow"/>
        </w:rPr>
        <w:t>.</w:t>
      </w:r>
      <w:r>
        <w:rPr>
          <w:b w:val="0"/>
          <w:bCs/>
        </w:rPr>
        <w:t xml:space="preserve"> </w:t>
      </w:r>
    </w:p>
    <w:p w14:paraId="26208CF8" w14:textId="209AA85B" w:rsidR="00B44C84" w:rsidRPr="000E1EDA" w:rsidRDefault="00B44C84" w:rsidP="000E1EDA">
      <w:pPr>
        <w:rPr>
          <w:lang w:val="en-US"/>
        </w:rPr>
      </w:pPr>
      <w:r w:rsidRPr="007406A3">
        <w:rPr>
          <w:b/>
          <w:bCs/>
          <w:lang w:val="en-US"/>
        </w:rPr>
        <w:t>E.7</w:t>
      </w:r>
      <w:r>
        <w:rPr>
          <w:b/>
          <w:bCs/>
          <w:lang w:val="en-US"/>
        </w:rPr>
        <w:t xml:space="preserve"> – </w:t>
      </w:r>
      <w:r w:rsidRPr="000E1EDA">
        <w:t>Jelikož se v případě aplikace jedná o velká množství dat a to jak geometrických (vyšší statisíce trojúhelníků) tak rastrových (3x textura o rozlišení 4096x4096) bylo nutné vynechat dynamické osvětlení (simulaci stínů) a minimalizovat počet světel na 2.</w:t>
      </w:r>
      <w:r w:rsidR="000F6B1C">
        <w:t xml:space="preserve"> Tvorba statického osvětlení pomocí zapékání byla otestována. Tuto metodu však nebylo možné použít, jelikož data budov nemají vhodnou geometrii </w:t>
      </w:r>
      <w:r w:rsidR="000F6B1C" w:rsidRPr="000F6B1C">
        <w:rPr>
          <w:highlight w:val="yellow"/>
        </w:rPr>
        <w:t>(viz. kap specifika)</w:t>
      </w:r>
    </w:p>
    <w:p w14:paraId="62994ABA" w14:textId="5B155D6A" w:rsidR="00414E1F" w:rsidRDefault="006244E9" w:rsidP="006244E9">
      <w:pPr>
        <w:pStyle w:val="Heading3"/>
      </w:pPr>
      <w:r>
        <w:t>CI / CD</w:t>
      </w:r>
    </w:p>
    <w:p w14:paraId="6AADA4FE" w14:textId="60FA138D" w:rsidR="00D35D07" w:rsidRDefault="00D35D07" w:rsidP="00D35D07">
      <w:r>
        <w:t xml:space="preserve">Jak bylo naznačeno v kap. Vývojářské nástroje, proces CI/CD hraje klíčovou roli při vývoji VR aplikace na webu. Tento proces umožňuje průběžnou integraci změn a automatické nasazování webové aplikace, která je následně dostupná prostřednictvím URL. V případě tradičních webových aplikací, jako jsou HTML, JS a CSS, lze tento proces relativně jednoduše nastavit na </w:t>
      </w:r>
      <w:r>
        <w:lastRenderedPageBreak/>
        <w:t xml:space="preserve">platformách jako GitHub nebo </w:t>
      </w:r>
      <w:proofErr w:type="spellStart"/>
      <w:r>
        <w:t>GitLab</w:t>
      </w:r>
      <w:proofErr w:type="spellEnd"/>
      <w:r>
        <w:t xml:space="preserve">, což usnadňuje testování a vývoj. Příklady takových aplikací mohou zahrnovat testovací aplikace pro </w:t>
      </w:r>
      <w:proofErr w:type="spellStart"/>
      <w:r>
        <w:t>Aframe</w:t>
      </w:r>
      <w:proofErr w:type="spellEnd"/>
      <w:r>
        <w:t>, Three.js a podobně (viz. Tab. X).</w:t>
      </w:r>
    </w:p>
    <w:p w14:paraId="50F2CD4B" w14:textId="4D131B54" w:rsidR="00D35D07" w:rsidRPr="00D35D07" w:rsidRDefault="00D35D07" w:rsidP="00D35D07">
      <w:pPr>
        <w:pStyle w:val="Normlnprvnodsazen"/>
      </w:pPr>
      <w:r>
        <w:t xml:space="preserve">V kontextu Wonderland aplikace se situace stává složitější, neboť výsledná aplikace je binární soubor vytvořený pomocí Wonderland </w:t>
      </w:r>
      <w:proofErr w:type="spellStart"/>
      <w:r>
        <w:t>enginu</w:t>
      </w:r>
      <w:proofErr w:type="spellEnd"/>
      <w:r>
        <w:t>. Z tohoto důvodu byly vytvořeny vlastní CI instrukce ve formátu .</w:t>
      </w:r>
      <w:proofErr w:type="spellStart"/>
      <w:r>
        <w:t>yml</w:t>
      </w:r>
      <w:proofErr w:type="spellEnd"/>
      <w:r>
        <w:t xml:space="preserve"> souboru, který obsahuje specifické kroky pro vykonání na zvolené CI/CD platformě. Tyto instrukce jsou implementovány v přiloženém skriptu </w:t>
      </w:r>
      <w:r w:rsidRPr="00D35D07">
        <w:rPr>
          <w:highlight w:val="yellow"/>
        </w:rPr>
        <w:t>(viz. Příloha X).</w:t>
      </w:r>
      <w:r>
        <w:t xml:space="preserve"> V rámci tohoto procesu, při každé změně obsahu vzdáleného repositáře Wonderland </w:t>
      </w:r>
      <w:proofErr w:type="spellStart"/>
      <w:r>
        <w:t>engine</w:t>
      </w:r>
      <w:proofErr w:type="spellEnd"/>
      <w:r w:rsidR="003D7BB1">
        <w:t xml:space="preserve"> (v rámci </w:t>
      </w:r>
      <w:proofErr w:type="spellStart"/>
      <w:r w:rsidR="003D7BB1">
        <w:t>docker</w:t>
      </w:r>
      <w:proofErr w:type="spellEnd"/>
      <w:r w:rsidR="003D7BB1">
        <w:t xml:space="preserve"> kontejneru) editor </w:t>
      </w:r>
      <w:r>
        <w:t xml:space="preserve">automaticky vystaví novou binární verzi aplikace a tuto verzi následně publikuje. Přiložený skript je specifický pro platformu </w:t>
      </w:r>
      <w:proofErr w:type="spellStart"/>
      <w:r>
        <w:t>GitLab</w:t>
      </w:r>
      <w:proofErr w:type="spellEnd"/>
      <w:r>
        <w:t xml:space="preserve">, každopádně GitHub poskytuje obdobnou funkcionalitu skrze </w:t>
      </w:r>
      <w:r w:rsidRPr="00D35D07">
        <w:rPr>
          <w:i/>
          <w:iCs/>
        </w:rPr>
        <w:t xml:space="preserve">GitHub </w:t>
      </w:r>
      <w:proofErr w:type="spellStart"/>
      <w:r w:rsidRPr="00D35D07">
        <w:rPr>
          <w:i/>
          <w:iCs/>
        </w:rPr>
        <w:t>Actions</w:t>
      </w:r>
      <w:proofErr w:type="spellEnd"/>
      <w:r>
        <w:t>.</w:t>
      </w:r>
    </w:p>
    <w:p w14:paraId="01F52B73" w14:textId="12B03578" w:rsidR="00A479E6" w:rsidRDefault="003C505D" w:rsidP="002656D4">
      <w:pPr>
        <w:pStyle w:val="Heading1"/>
        <w:rPr>
          <w:lang w:val="cs-CZ"/>
        </w:rPr>
      </w:pPr>
      <w:r w:rsidRPr="001F6849">
        <w:rPr>
          <w:lang w:val="cs-CZ"/>
        </w:rPr>
        <w:lastRenderedPageBreak/>
        <w:t>U</w:t>
      </w:r>
      <w:r w:rsidR="00A479E6" w:rsidRPr="001F6849">
        <w:rPr>
          <w:lang w:val="cs-CZ"/>
        </w:rPr>
        <w:t>ŽIVATELSKÉ TESTOVÁNÍ</w:t>
      </w:r>
    </w:p>
    <w:p w14:paraId="57C0C6C8" w14:textId="50599091" w:rsidR="005F6E55" w:rsidRDefault="003D7BB1" w:rsidP="005F6E55">
      <w:pPr>
        <w:rPr>
          <w:lang w:eastAsia="cs-CZ"/>
        </w:rPr>
      </w:pPr>
      <w:r>
        <w:rPr>
          <w:lang w:val="en-US" w:eastAsia="cs-CZ"/>
        </w:rPr>
        <w:t xml:space="preserve">Za </w:t>
      </w:r>
      <w:r>
        <w:rPr>
          <w:lang w:eastAsia="cs-CZ"/>
        </w:rPr>
        <w:t xml:space="preserve">účelem zhodnocení aplikace bylo provedeno uživatelské testování. </w:t>
      </w:r>
      <w:r w:rsidR="005F6E55">
        <w:rPr>
          <w:lang w:eastAsia="cs-CZ"/>
        </w:rPr>
        <w:t xml:space="preserve">Testování bylo zaměřeno primárně na použitelnost aplikace. Testování bylo inspirováno obecným přístupem k testování </w:t>
      </w:r>
      <w:r w:rsidR="00032675">
        <w:rPr>
          <w:lang w:eastAsia="cs-CZ"/>
        </w:rPr>
        <w:t>použitelnosti,</w:t>
      </w:r>
      <w:r w:rsidR="005F6E55">
        <w:rPr>
          <w:lang w:eastAsia="cs-CZ"/>
        </w:rPr>
        <w:t xml:space="preserve"> a to dělením na testování správnosti / chybovosti</w:t>
      </w:r>
      <w:r w:rsidR="00860239">
        <w:rPr>
          <w:lang w:eastAsia="cs-CZ"/>
        </w:rPr>
        <w:t xml:space="preserve"> (</w:t>
      </w:r>
      <w:proofErr w:type="spellStart"/>
      <w:r w:rsidR="00860239" w:rsidRPr="00860239">
        <w:rPr>
          <w:i/>
          <w:iCs/>
        </w:rPr>
        <w:t>effectiveness</w:t>
      </w:r>
      <w:proofErr w:type="spellEnd"/>
      <w:r w:rsidR="00860239">
        <w:rPr>
          <w:lang w:eastAsia="cs-CZ"/>
        </w:rPr>
        <w:t>)</w:t>
      </w:r>
      <w:r w:rsidR="005F6E55">
        <w:rPr>
          <w:lang w:eastAsia="cs-CZ"/>
        </w:rPr>
        <w:t xml:space="preserve"> a rychlosti vypracování </w:t>
      </w:r>
      <w:r w:rsidR="00860239">
        <w:rPr>
          <w:lang w:eastAsia="cs-CZ"/>
        </w:rPr>
        <w:t>(</w:t>
      </w:r>
      <w:proofErr w:type="spellStart"/>
      <w:r w:rsidR="00860239" w:rsidRPr="00860239">
        <w:rPr>
          <w:i/>
          <w:iCs/>
        </w:rPr>
        <w:t>efficiency</w:t>
      </w:r>
      <w:proofErr w:type="spellEnd"/>
      <w:r w:rsidR="00860239">
        <w:rPr>
          <w:lang w:eastAsia="cs-CZ"/>
        </w:rPr>
        <w:t xml:space="preserve">) </w:t>
      </w:r>
      <w:r w:rsidR="005F6E55">
        <w:rPr>
          <w:lang w:eastAsia="cs-CZ"/>
        </w:rPr>
        <w:t xml:space="preserve">plus spokojenosti </w:t>
      </w:r>
      <w:r w:rsidR="00860239">
        <w:rPr>
          <w:lang w:eastAsia="cs-CZ"/>
        </w:rPr>
        <w:t>(</w:t>
      </w:r>
      <w:proofErr w:type="spellStart"/>
      <w:r w:rsidR="00860239" w:rsidRPr="00860239">
        <w:rPr>
          <w:i/>
          <w:iCs/>
        </w:rPr>
        <w:t>satisfaction</w:t>
      </w:r>
      <w:proofErr w:type="spellEnd"/>
      <w:r w:rsidR="00860239">
        <w:t xml:space="preserve">) </w:t>
      </w:r>
      <w:r w:rsidR="005F6E55">
        <w:rPr>
          <w:lang w:eastAsia="cs-CZ"/>
        </w:rPr>
        <w:t>uživatele s aplikací.</w:t>
      </w:r>
      <w:r w:rsidR="00032675">
        <w:rPr>
          <w:lang w:eastAsia="cs-CZ"/>
        </w:rPr>
        <w:t xml:space="preserve"> Druhým dělením je dělení uživatelského testování na kvalitativní a kvantitativní přístup, kdy </w:t>
      </w:r>
      <w:r w:rsidR="00405A83">
        <w:rPr>
          <w:lang w:eastAsia="cs-CZ"/>
        </w:rPr>
        <w:t>kvantitativní</w:t>
      </w:r>
      <w:r w:rsidR="00032675">
        <w:rPr>
          <w:lang w:eastAsia="cs-CZ"/>
        </w:rPr>
        <w:t xml:space="preserve"> vychází z přesných měření a kvalitativní se snaží získat subjektivní informaci od testovaného uživatele. Autoři </w:t>
      </w:r>
      <w:r w:rsidR="00032675">
        <w:rPr>
          <w:lang w:eastAsia="cs-CZ"/>
        </w:rPr>
        <w:fldChar w:fldCharType="begin"/>
      </w:r>
      <w:r w:rsidR="00032675">
        <w:rPr>
          <w:lang w:eastAsia="cs-CZ"/>
        </w:rPr>
        <w:instrText xml:space="preserve"> ADDIN ZOTERO_ITEM CSL_CITATION {"citationID":"cUHaeSeQ","properties":{"formattedCitation":"(Sterba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032675">
        <w:rPr>
          <w:lang w:eastAsia="cs-CZ"/>
        </w:rPr>
        <w:fldChar w:fldCharType="separate"/>
      </w:r>
      <w:r w:rsidR="00032675" w:rsidRPr="00032675">
        <w:t>(Sterba et al. 2015)</w:t>
      </w:r>
      <w:r w:rsidR="00032675">
        <w:rPr>
          <w:lang w:eastAsia="cs-CZ"/>
        </w:rPr>
        <w:fldChar w:fldCharType="end"/>
      </w:r>
      <w:r w:rsidR="00032675">
        <w:rPr>
          <w:lang w:eastAsia="cs-CZ"/>
        </w:rPr>
        <w:t xml:space="preserve"> tvrdí, že v uživatelském testování kartografických výstupů je možná souhra výše zmíněných dělení.</w:t>
      </w:r>
    </w:p>
    <w:p w14:paraId="5E7CCA85" w14:textId="682F2D17" w:rsidR="00860239" w:rsidRPr="00860239" w:rsidRDefault="00860239" w:rsidP="00032675">
      <w:pPr>
        <w:pStyle w:val="Normlnprvnodsazen"/>
      </w:pPr>
      <w:r>
        <w:t xml:space="preserve">Uživatelské testování nabízí řadu metod jako např. rozhovor, a/b testování, </w:t>
      </w:r>
      <w:proofErr w:type="spellStart"/>
      <w:r w:rsidRPr="00860239">
        <w:rPr>
          <w:i/>
          <w:iCs/>
        </w:rPr>
        <w:t>eye-tracking</w:t>
      </w:r>
      <w:proofErr w:type="spellEnd"/>
      <w:r>
        <w:t xml:space="preserve">, </w:t>
      </w:r>
      <w:r w:rsidRPr="00860239">
        <w:rPr>
          <w:i/>
          <w:iCs/>
        </w:rPr>
        <w:t xml:space="preserve">user </w:t>
      </w:r>
      <w:proofErr w:type="spellStart"/>
      <w:r w:rsidRPr="00860239">
        <w:rPr>
          <w:i/>
          <w:iCs/>
        </w:rPr>
        <w:t>logging</w:t>
      </w:r>
      <w:proofErr w:type="spellEnd"/>
      <w:r>
        <w:t xml:space="preserve"> aj. Metodami je nutné měřit chování uživatele v rámci aplikace, popř. v případě kartografie jejich práce s mapou. Z tohoto důvodu je nutné, aby uživatel vykonal navržený praktický úkol. Zvolenými metodami je pak možné řešit správnost, efektivitu a spokojenost. </w:t>
      </w:r>
      <w:r w:rsidR="00532E51">
        <w:t xml:space="preserve">Za účelem testování konkrétní vizualizace / aplikace se zpravidla využívá více metod. Tento přístup se pak nazývá </w:t>
      </w:r>
      <w:proofErr w:type="spellStart"/>
      <w:r w:rsidR="00532E51">
        <w:rPr>
          <w:i/>
          <w:iCs/>
        </w:rPr>
        <w:t>Mixed</w:t>
      </w:r>
      <w:proofErr w:type="spellEnd"/>
      <w:r w:rsidR="00532E51">
        <w:rPr>
          <w:i/>
          <w:iCs/>
        </w:rPr>
        <w:t xml:space="preserve"> </w:t>
      </w:r>
      <w:proofErr w:type="spellStart"/>
      <w:r w:rsidR="00532E51">
        <w:rPr>
          <w:i/>
          <w:iCs/>
        </w:rPr>
        <w:t>research</w:t>
      </w:r>
      <w:proofErr w:type="spellEnd"/>
      <w:r w:rsidR="00532E51">
        <w:rPr>
          <w:i/>
          <w:iCs/>
        </w:rPr>
        <w:t xml:space="preserve"> design.</w:t>
      </w:r>
      <w:r>
        <w:t xml:space="preserve"> Uživatelské testování </w:t>
      </w:r>
      <w:r w:rsidR="00532E51">
        <w:t xml:space="preserve">v kartografii </w:t>
      </w:r>
      <w:r>
        <w:t xml:space="preserve">je souhrou 3 hlavních komponent jimiž jsou Uživatelé, </w:t>
      </w:r>
      <w:r w:rsidR="00532E51">
        <w:t>Vizualizace a Úkoly.</w:t>
      </w:r>
      <w:r w:rsidR="00A14EB8">
        <w:t xml:space="preserve"> </w:t>
      </w:r>
      <w:r w:rsidR="00A14EB8">
        <w:fldChar w:fldCharType="begin"/>
      </w:r>
      <w:r w:rsidR="00A14EB8">
        <w:instrText xml:space="preserve"> ADDIN ZOTERO_ITEM CSL_CITATION {"citationID":"U9l9PfIZ","properties":{"formattedCitation":"(\\uc0\\u352{}a\\uc0\\u353{}inka 2013)","plainCitation":"(Šašinka 2013)","noteIndex":0},"citationItems":[{"id":2124,"uris":["http://zotero.org/groups/4599106/items/RZ2VVK2H"],"itemData":{"id":2124,"type":"thesis","language":"cze","publisher":"Masarykova univerzita, Filozofická fakulta","source":"is.muni.cz","title":"Interindividuální rozdíly v percepci prostoru a map.","URL":"https://is.muni.cz/th/gvdbz/","author":[{"family":"Šašinka","given":"Čeněk"}],"accessed":{"date-parts":[["2023",12,29]]},"issued":{"date-parts":[["2013"]]},"citation-key":"sasinkaInterindividualniRozdilyPercepci2013"}}],"schema":"https://github.com/citation-style-language/schema/raw/master/csl-citation.json"} </w:instrText>
      </w:r>
      <w:r w:rsidR="00A14EB8">
        <w:fldChar w:fldCharType="separate"/>
      </w:r>
      <w:r w:rsidR="00A14EB8" w:rsidRPr="00A14EB8">
        <w:rPr>
          <w:rFonts w:cs="Times New Roman"/>
          <w:szCs w:val="24"/>
        </w:rPr>
        <w:t>(Šašinka 2013)</w:t>
      </w:r>
      <w:r w:rsidR="00A14EB8">
        <w:fldChar w:fldCharType="end"/>
      </w:r>
    </w:p>
    <w:p w14:paraId="7366980A" w14:textId="6ADF50A4" w:rsidR="009D797E" w:rsidRDefault="009D797E" w:rsidP="009D797E">
      <w:pPr>
        <w:pStyle w:val="Heading2"/>
        <w:rPr>
          <w:lang w:val="cs-CZ"/>
        </w:rPr>
      </w:pPr>
      <w:r w:rsidRPr="009D797E">
        <w:rPr>
          <w:lang w:val="cs-CZ"/>
        </w:rPr>
        <w:t>Návrh testování</w:t>
      </w:r>
    </w:p>
    <w:p w14:paraId="6522C3C6" w14:textId="13365C6F" w:rsidR="00BA4526" w:rsidRPr="005A7FE9" w:rsidRDefault="00865BF4" w:rsidP="005A7FE9">
      <w:pPr>
        <w:pStyle w:val="Normlnprvnodsazen"/>
        <w:ind w:firstLine="0"/>
        <w:rPr>
          <w:lang w:val="en-US"/>
        </w:rPr>
      </w:pPr>
      <w:r>
        <w:t xml:space="preserve">Cílem testování bylo zjištění použitelnosti aplikace a samotných vizualizací. Pro každou z vizualizací byl přiřazen úkol, který uživatel splní. </w:t>
      </w:r>
      <w:r w:rsidR="00427F5B">
        <w:t>Návrh testování byl primárně ovlivněn možnostmi vyvinuté aplikace. Jelikož v rámci aplikace nebyla implementována funkcionalita rozpoznaní vykonání úkolu a následné uložení výsledku, bylo nutné zvolit osobní asistované testování.</w:t>
      </w:r>
      <w:r w:rsidR="00752296">
        <w:t xml:space="preserve"> Zároveň nebyla při testování možnost externího monitorování chování uživatele ve VP. Testování tedy spočívalo v uživatelově </w:t>
      </w:r>
      <w:r>
        <w:t xml:space="preserve">verbální </w:t>
      </w:r>
      <w:r w:rsidR="00752296">
        <w:t xml:space="preserve">interakci s koordinátorem, kdy uživatel komunikuje svoji aktivitu v rámci prostředí (zdali vypracovává úkol, přesouvá se mezi úkoly atd.). Testování proběhlo za použití HMD </w:t>
      </w:r>
      <w:proofErr w:type="spellStart"/>
      <w:r w:rsidR="00752296">
        <w:t>Oculus</w:t>
      </w:r>
      <w:proofErr w:type="spellEnd"/>
      <w:r w:rsidR="00752296">
        <w:t xml:space="preserve"> </w:t>
      </w:r>
      <w:proofErr w:type="spellStart"/>
      <w:r w:rsidR="00752296">
        <w:t>Quest</w:t>
      </w:r>
      <w:proofErr w:type="spellEnd"/>
      <w:r w:rsidR="00752296">
        <w:t xml:space="preserve"> 2 256 GB. </w:t>
      </w:r>
      <w:r w:rsidR="005A7FE9" w:rsidRPr="00860239">
        <w:rPr>
          <w:highlight w:val="yellow"/>
          <w:lang w:val="en-US"/>
        </w:rPr>
        <w:t xml:space="preserve">#TODO </w:t>
      </w:r>
      <w:proofErr w:type="spellStart"/>
      <w:r w:rsidR="005A7FE9" w:rsidRPr="00860239">
        <w:rPr>
          <w:highlight w:val="yellow"/>
          <w:lang w:val="en-US"/>
        </w:rPr>
        <w:t>ocitovat</w:t>
      </w:r>
      <w:proofErr w:type="spellEnd"/>
      <w:r w:rsidR="005A7FE9" w:rsidRPr="00860239">
        <w:rPr>
          <w:highlight w:val="yellow"/>
          <w:lang w:val="en-US"/>
        </w:rPr>
        <w:t xml:space="preserve"> </w:t>
      </w:r>
      <w:proofErr w:type="spellStart"/>
      <w:r w:rsidR="005A7FE9" w:rsidRPr="00860239">
        <w:rPr>
          <w:highlight w:val="yellow"/>
          <w:lang w:val="en-US"/>
        </w:rPr>
        <w:t>zdroje</w:t>
      </w:r>
      <w:proofErr w:type="spellEnd"/>
    </w:p>
    <w:p w14:paraId="3856750E" w14:textId="634D521B" w:rsidR="00BA4526" w:rsidRPr="00BA4526" w:rsidRDefault="00BA4526" w:rsidP="00BA4526">
      <w:pPr>
        <w:pStyle w:val="Heading3"/>
      </w:pPr>
      <w:r>
        <w:t>Průběh testování</w:t>
      </w:r>
    </w:p>
    <w:p w14:paraId="597179AB" w14:textId="05C6F9FD" w:rsidR="00BA4526" w:rsidRDefault="00BA4526" w:rsidP="00BA4526">
      <w:pPr>
        <w:pStyle w:val="Normlnprvnodsazen"/>
        <w:ind w:firstLine="0"/>
      </w:pPr>
      <w:r>
        <w:t xml:space="preserve">Průběh testování byl rozdělen do 3 částí. </w:t>
      </w:r>
    </w:p>
    <w:p w14:paraId="3265CCDA" w14:textId="65EDA6E3" w:rsidR="00BA4526" w:rsidRPr="008D37F0" w:rsidRDefault="00BA4526" w:rsidP="00BA4526">
      <w:pPr>
        <w:pStyle w:val="Normlnprvnodsazen"/>
        <w:numPr>
          <w:ilvl w:val="0"/>
          <w:numId w:val="73"/>
        </w:numPr>
      </w:pPr>
      <w:r w:rsidRPr="008D37F0">
        <w:rPr>
          <w:b/>
          <w:bCs/>
        </w:rPr>
        <w:t xml:space="preserve">Příprava </w:t>
      </w:r>
      <w:r w:rsidR="00752296" w:rsidRPr="008D37F0">
        <w:t>– Proces seznámení se s HMD, vysvětlení způsobu interakce ve VP (způsob interakce s prostředím, pohyb), instrukce pro úspěšné spuštění aplikace.</w:t>
      </w:r>
    </w:p>
    <w:p w14:paraId="4A315FBC" w14:textId="7261F2DF" w:rsidR="00BA4526" w:rsidRPr="008D37F0" w:rsidRDefault="00BA4526" w:rsidP="00BA4526">
      <w:pPr>
        <w:pStyle w:val="Normlnprvnodsazen"/>
        <w:numPr>
          <w:ilvl w:val="0"/>
          <w:numId w:val="73"/>
        </w:numPr>
      </w:pPr>
      <w:r w:rsidRPr="008D37F0">
        <w:rPr>
          <w:b/>
          <w:bCs/>
        </w:rPr>
        <w:t>Průchod VP</w:t>
      </w:r>
      <w:r w:rsidRPr="008D37F0">
        <w:t xml:space="preserve"> – </w:t>
      </w:r>
      <w:r w:rsidR="00752296" w:rsidRPr="008D37F0">
        <w:t xml:space="preserve">Vlastní průchod scénou za hlasové asistence koordinátora. </w:t>
      </w:r>
      <w:r w:rsidR="00FB32C5" w:rsidRPr="008D37F0">
        <w:t xml:space="preserve">Výsledky úkolů jsou zapisovány koordinátorem. </w:t>
      </w:r>
    </w:p>
    <w:p w14:paraId="014832EC" w14:textId="6B69A5D2" w:rsidR="00752296" w:rsidRPr="00752296" w:rsidRDefault="00752296" w:rsidP="008D37F0">
      <w:pPr>
        <w:pStyle w:val="Normlnprvnodsazen"/>
        <w:numPr>
          <w:ilvl w:val="0"/>
          <w:numId w:val="73"/>
        </w:numPr>
        <w:rPr>
          <w:b/>
          <w:bCs/>
          <w:lang w:eastAsia="en-US"/>
        </w:rPr>
      </w:pPr>
      <w:r w:rsidRPr="008D37F0">
        <w:rPr>
          <w:b/>
          <w:bCs/>
        </w:rPr>
        <w:t>Vyplnění dotazníku</w:t>
      </w:r>
      <w:r w:rsidR="00FB32C5">
        <w:rPr>
          <w:b/>
          <w:bCs/>
        </w:rPr>
        <w:t xml:space="preserve"> </w:t>
      </w:r>
      <w:r w:rsidR="00FB32C5">
        <w:t>– Uživatel vyplní dotazník.</w:t>
      </w:r>
    </w:p>
    <w:p w14:paraId="193EAAF7" w14:textId="3B24C301" w:rsidR="005A7FE9" w:rsidRPr="00CD363B" w:rsidRDefault="00752296" w:rsidP="005A7FE9">
      <w:pPr>
        <w:pStyle w:val="Normlnprvnodsazen"/>
        <w:rPr>
          <w:lang w:val="en-US"/>
        </w:rPr>
      </w:pPr>
      <w:r>
        <w:t xml:space="preserve">V průběhu celého testování byl nahráván zvuk (interakce koordinátora a uživatele) a měřen čas vykonání </w:t>
      </w:r>
      <w:r w:rsidRPr="000F2D0F">
        <w:t>jednotlivých</w:t>
      </w:r>
      <w:r>
        <w:t xml:space="preserve"> částí Průchodu VP.</w:t>
      </w:r>
      <w:r w:rsidR="000F2D0F">
        <w:t xml:space="preserve"> </w:t>
      </w:r>
      <w:r w:rsidR="005D7955">
        <w:t>Dotazník byl sestaven z 5 částí. Úvodní identifikační část obsahující otázky na charakteristiku uživatelů (věk, vzdělání atd.). Následně 3 sekce otázek na jednotlivé úkoly</w:t>
      </w:r>
      <w:r w:rsidR="00865BF4">
        <w:t>. S</w:t>
      </w:r>
      <w:r w:rsidR="005D7955">
        <w:t>ekce zjišťující informace ohledně ovládání aplikace a poslední sekce s otevřenými otázkami.</w:t>
      </w:r>
      <w:r w:rsidR="00865BF4">
        <w:t xml:space="preserve"> V dotazníku byly použity 3 typy otázek. Nejvíce bylo využito typu </w:t>
      </w:r>
      <w:proofErr w:type="spellStart"/>
      <w:r w:rsidR="00865BF4">
        <w:t>Likertovy</w:t>
      </w:r>
      <w:proofErr w:type="spellEnd"/>
      <w:r w:rsidR="00865BF4">
        <w:t xml:space="preserve"> škály. V menší míře pak byly použity otázky klasifikační a otázky otevřené, za účelem získání názoru uživatele. Dotazník byl realizován skrze platformu Google </w:t>
      </w:r>
      <w:proofErr w:type="spellStart"/>
      <w:r w:rsidR="00865BF4">
        <w:t>Forms</w:t>
      </w:r>
      <w:proofErr w:type="spellEnd"/>
      <w:r w:rsidR="00865BF4">
        <w:t xml:space="preserve">. </w:t>
      </w:r>
      <w:r w:rsidR="00CD363B">
        <w:t>Přehled otázek z dotazníku je možné nalézt v </w:t>
      </w:r>
      <w:r w:rsidR="00CD363B" w:rsidRPr="00CD363B">
        <w:rPr>
          <w:highlight w:val="yellow"/>
        </w:rPr>
        <w:t>Příloze č. X.</w:t>
      </w:r>
    </w:p>
    <w:p w14:paraId="37BB8B5D" w14:textId="48BFC51F" w:rsidR="008D37F0" w:rsidRDefault="005A7FE9" w:rsidP="008D37F0">
      <w:pPr>
        <w:pStyle w:val="Normlnprvnodsazen"/>
      </w:pPr>
      <w:r>
        <w:t>Cílovou skupinou testování byly zaměstnanci Kanceláře Architekta města Brno. Jednalo se převážně o odborníky na územní plánování a městský rozvoj. Otestováno bylo 11 osob.</w:t>
      </w:r>
    </w:p>
    <w:p w14:paraId="4BC3CEDE" w14:textId="3B2E8658" w:rsidR="00865BF4" w:rsidRDefault="00865BF4" w:rsidP="00865BF4">
      <w:pPr>
        <w:pStyle w:val="Normlnprvnodsazen"/>
      </w:pPr>
    </w:p>
    <w:p w14:paraId="131A78B0" w14:textId="77777777" w:rsidR="00C65FFB" w:rsidRDefault="00C65FFB" w:rsidP="00C65FFB">
      <w:pPr>
        <w:pStyle w:val="Normlnprvnodsazen"/>
        <w:keepNext/>
        <w:ind w:firstLine="0"/>
      </w:pPr>
      <w:r>
        <w:rPr>
          <w:noProof/>
        </w:rPr>
        <w:drawing>
          <wp:inline distT="0" distB="0" distL="0" distR="0" wp14:anchorId="0B8F601F" wp14:editId="4E22EB12">
            <wp:extent cx="5579745" cy="3868420"/>
            <wp:effectExtent l="0" t="0" r="1905" b="0"/>
            <wp:docPr id="961678720" name="Picture 7"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8720" name="Picture 7" descr="A person and person wearing virtual reality goggl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3868420"/>
                    </a:xfrm>
                    <a:prstGeom prst="rect">
                      <a:avLst/>
                    </a:prstGeom>
                  </pic:spPr>
                </pic:pic>
              </a:graphicData>
            </a:graphic>
          </wp:inline>
        </w:drawing>
      </w:r>
    </w:p>
    <w:p w14:paraId="495D4E63" w14:textId="205CD836" w:rsidR="00865BF4" w:rsidRDefault="00C65FFB" w:rsidP="00C65FFB">
      <w:pPr>
        <w:pStyle w:val="Caption"/>
        <w:rPr>
          <w:noProof/>
        </w:rPr>
      </w:pPr>
      <w:r>
        <w:t xml:space="preserve">Obr. </w:t>
      </w:r>
      <w:r>
        <w:fldChar w:fldCharType="begin"/>
      </w:r>
      <w:r>
        <w:instrText xml:space="preserve"> SEQ Obr. \* ARABIC </w:instrText>
      </w:r>
      <w:r>
        <w:fldChar w:fldCharType="separate"/>
      </w:r>
      <w:r w:rsidR="00FC43EB">
        <w:rPr>
          <w:noProof/>
        </w:rPr>
        <w:t>43</w:t>
      </w:r>
      <w:r>
        <w:fldChar w:fldCharType="end"/>
      </w:r>
      <w:r>
        <w:t xml:space="preserve"> Průběh uživatelského testování </w:t>
      </w:r>
      <w:r>
        <w:rPr>
          <w:noProof/>
        </w:rPr>
        <w:t>v kanceláři KAM.</w:t>
      </w:r>
    </w:p>
    <w:p w14:paraId="4F135DA0" w14:textId="1B89E7E3" w:rsidR="008D37F0" w:rsidRDefault="008D37F0" w:rsidP="008D37F0">
      <w:pPr>
        <w:pStyle w:val="Heading3"/>
      </w:pPr>
      <w:r>
        <w:t>Průchod VP</w:t>
      </w:r>
    </w:p>
    <w:p w14:paraId="062E96B9" w14:textId="41729674" w:rsidR="00405A83" w:rsidRPr="00405A83" w:rsidRDefault="008D37F0" w:rsidP="00405A83">
      <w:r>
        <w:t>Testování probíhalo za asistence koordinátora</w:t>
      </w:r>
      <w:r w:rsidR="00577ECD">
        <w:t>. Každopádně aplikace byla navržena tak aby uživatel byl schopen samostatné navigace a plnění úkolů</w:t>
      </w:r>
      <w:r w:rsidR="008E3493">
        <w:t xml:space="preserve"> </w:t>
      </w:r>
      <w:r w:rsidR="008E3493" w:rsidRPr="008E3493">
        <w:rPr>
          <w:highlight w:val="yellow"/>
        </w:rPr>
        <w:t>viz. Obr X</w:t>
      </w:r>
      <w:r w:rsidR="00577ECD">
        <w:t xml:space="preserve">. Pro dané 3 vizualizace byly zvoleny 3 typy úkolů na základě taxonomie uvedené v </w:t>
      </w:r>
      <w:r w:rsidR="00577ECD">
        <w:fldChar w:fldCharType="begin"/>
      </w:r>
      <w:r w:rsidR="00577ECD">
        <w:instrText xml:space="preserve"> ADDIN ZOTERO_ITEM CSL_CITATION {"citationID":"8y4THoxz","properties":{"formattedCitation":"(Sterba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00577ECD">
        <w:fldChar w:fldCharType="separate"/>
      </w:r>
      <w:r w:rsidR="00577ECD" w:rsidRPr="00577ECD">
        <w:t>(Sterba et al. 2015)</w:t>
      </w:r>
      <w:r w:rsidR="00577ECD">
        <w:fldChar w:fldCharType="end"/>
      </w:r>
      <w:r w:rsidR="008E3493">
        <w:t xml:space="preserve"> </w:t>
      </w:r>
      <w:r w:rsidR="008E3493" w:rsidRPr="008E3493">
        <w:rPr>
          <w:highlight w:val="yellow"/>
        </w:rPr>
        <w:t xml:space="preserve">viz. </w:t>
      </w:r>
      <w:proofErr w:type="spellStart"/>
      <w:r w:rsidR="008E3493" w:rsidRPr="008E3493">
        <w:rPr>
          <w:highlight w:val="yellow"/>
        </w:rPr>
        <w:t>Tab</w:t>
      </w:r>
      <w:proofErr w:type="spellEnd"/>
      <w:r w:rsidR="008E3493" w:rsidRPr="008E3493">
        <w:rPr>
          <w:highlight w:val="yellow"/>
        </w:rPr>
        <w:t xml:space="preserve"> X</w:t>
      </w:r>
      <w:r w:rsidR="00577ECD">
        <w:t>.</w:t>
      </w:r>
      <w:r w:rsidR="00D346B3">
        <w:t xml:space="preserve"> Vyhotovení úkolů bylo zapisováno koordinátorem. Zároveň byl měřen čas splnění úkolu</w:t>
      </w:r>
      <w:r w:rsidR="00405A83">
        <w:t xml:space="preserve">. Při vstupu do VP byl respondent požádán o vypracování </w:t>
      </w:r>
      <w:proofErr w:type="spellStart"/>
      <w:r w:rsidR="00405A83">
        <w:t>zácvičné</w:t>
      </w:r>
      <w:proofErr w:type="spellEnd"/>
      <w:r w:rsidR="00405A83">
        <w:t xml:space="preserve"> úlohy, kdy byl textově vysvětlen průběh testování, navigace a především interakce. Interakce s objekty byla prezentována pomocí exemplární interaktivní legendy, na jejíž objekty mohl uživatel „kliknout“. </w:t>
      </w:r>
      <w:r w:rsidR="00736D5A">
        <w:t xml:space="preserve">Ovládání pohybu bylo následně uživateli vysvětleno v rámci </w:t>
      </w:r>
      <w:proofErr w:type="spellStart"/>
      <w:r w:rsidR="00736D5A">
        <w:t>zácvičné</w:t>
      </w:r>
      <w:proofErr w:type="spellEnd"/>
      <w:r w:rsidR="00736D5A">
        <w:t xml:space="preserve"> úlohy, popř. i koordinátorem. </w:t>
      </w:r>
    </w:p>
    <w:p w14:paraId="42DBC703" w14:textId="728C6394" w:rsidR="00F42436" w:rsidRDefault="00F42436" w:rsidP="00F42436">
      <w:pPr>
        <w:pStyle w:val="Caption"/>
        <w:keepNext/>
      </w:pPr>
      <w:r>
        <w:t xml:space="preserve">Tab. </w:t>
      </w:r>
      <w:r>
        <w:fldChar w:fldCharType="begin"/>
      </w:r>
      <w:r>
        <w:instrText xml:space="preserve"> SEQ Tab. \* ARABIC </w:instrText>
      </w:r>
      <w:r>
        <w:fldChar w:fldCharType="separate"/>
      </w:r>
      <w:r>
        <w:rPr>
          <w:noProof/>
        </w:rPr>
        <w:t>15</w:t>
      </w:r>
      <w:r>
        <w:fldChar w:fldCharType="end"/>
      </w:r>
      <w:r>
        <w:t xml:space="preserve"> Zadání úkolů.</w:t>
      </w:r>
    </w:p>
    <w:tbl>
      <w:tblPr>
        <w:tblW w:w="7195" w:type="dxa"/>
        <w:tblLook w:val="04A0" w:firstRow="1" w:lastRow="0" w:firstColumn="1" w:lastColumn="0" w:noHBand="0" w:noVBand="1"/>
      </w:tblPr>
      <w:tblGrid>
        <w:gridCol w:w="895"/>
        <w:gridCol w:w="4410"/>
        <w:gridCol w:w="1890"/>
      </w:tblGrid>
      <w:tr w:rsidR="00566DE2" w:rsidRPr="00566DE2" w14:paraId="680E6770" w14:textId="77777777" w:rsidTr="00566DE2">
        <w:trPr>
          <w:trHeight w:val="285"/>
        </w:trPr>
        <w:tc>
          <w:tcPr>
            <w:tcW w:w="8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B1CB"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ID</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670268EC"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Zadání</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62801E11" w14:textId="77777777" w:rsidR="00566DE2" w:rsidRPr="00566DE2" w:rsidRDefault="00566DE2" w:rsidP="00566DE2">
            <w:pPr>
              <w:spacing w:after="0" w:line="240" w:lineRule="auto"/>
              <w:jc w:val="center"/>
              <w:rPr>
                <w:rFonts w:eastAsia="Times New Roman" w:cs="JetBrains Mono"/>
                <w:b/>
                <w:bCs/>
                <w:color w:val="000000"/>
                <w:sz w:val="18"/>
                <w:szCs w:val="18"/>
              </w:rPr>
            </w:pPr>
            <w:r w:rsidRPr="00566DE2">
              <w:rPr>
                <w:rFonts w:eastAsia="Times New Roman" w:cs="JetBrains Mono"/>
                <w:b/>
                <w:bCs/>
                <w:color w:val="000000"/>
                <w:sz w:val="18"/>
                <w:szCs w:val="18"/>
              </w:rPr>
              <w:t>Typ</w:t>
            </w:r>
          </w:p>
        </w:tc>
      </w:tr>
      <w:tr w:rsidR="00566DE2" w:rsidRPr="00566DE2" w14:paraId="3109E304" w14:textId="77777777" w:rsidTr="00566DE2">
        <w:trPr>
          <w:trHeight w:val="106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0BA317C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1</w:t>
            </w:r>
          </w:p>
        </w:tc>
        <w:tc>
          <w:tcPr>
            <w:tcW w:w="4410" w:type="dxa"/>
            <w:tcBorders>
              <w:top w:val="nil"/>
              <w:left w:val="nil"/>
              <w:bottom w:val="single" w:sz="4" w:space="0" w:color="auto"/>
              <w:right w:val="single" w:sz="4" w:space="0" w:color="auto"/>
            </w:tcBorders>
            <w:shd w:val="clear" w:color="auto" w:fill="auto"/>
            <w:vAlign w:val="center"/>
            <w:hideMark/>
          </w:tcPr>
          <w:p w14:paraId="0AD4940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zjistěte pořadí typů střech dle plošného zastoupení v rámci 3D mapy. </w:t>
            </w:r>
          </w:p>
        </w:tc>
        <w:tc>
          <w:tcPr>
            <w:tcW w:w="1890" w:type="dxa"/>
            <w:tcBorders>
              <w:top w:val="nil"/>
              <w:left w:val="nil"/>
              <w:bottom w:val="single" w:sz="4" w:space="0" w:color="auto"/>
              <w:right w:val="single" w:sz="4" w:space="0" w:color="auto"/>
            </w:tcBorders>
            <w:shd w:val="clear" w:color="auto" w:fill="auto"/>
            <w:vAlign w:val="center"/>
            <w:hideMark/>
          </w:tcPr>
          <w:p w14:paraId="183E81E5"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Porovnání, Seřazení</w:t>
            </w:r>
          </w:p>
        </w:tc>
      </w:tr>
      <w:tr w:rsidR="00566DE2" w:rsidRPr="00566DE2" w14:paraId="2D607CF2" w14:textId="77777777" w:rsidTr="00566DE2">
        <w:trPr>
          <w:trHeight w:val="1185"/>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356EC7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Úkol. 2</w:t>
            </w:r>
          </w:p>
        </w:tc>
        <w:tc>
          <w:tcPr>
            <w:tcW w:w="4410" w:type="dxa"/>
            <w:tcBorders>
              <w:top w:val="nil"/>
              <w:left w:val="nil"/>
              <w:bottom w:val="single" w:sz="4" w:space="0" w:color="auto"/>
              <w:right w:val="single" w:sz="4" w:space="0" w:color="auto"/>
            </w:tcBorders>
            <w:shd w:val="clear" w:color="auto" w:fill="auto"/>
            <w:vAlign w:val="center"/>
            <w:hideMark/>
          </w:tcPr>
          <w:p w14:paraId="18BA6D2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Za pomoci interaktivní legendy a 3D mapy určete přesný počet věží na sakrálních stavbách v rámci zobrazené lokality. Věží se rozumí veškeré zeleně vyobrazené objekty na budovách. </w:t>
            </w:r>
          </w:p>
        </w:tc>
        <w:tc>
          <w:tcPr>
            <w:tcW w:w="1890" w:type="dxa"/>
            <w:tcBorders>
              <w:top w:val="nil"/>
              <w:left w:val="nil"/>
              <w:bottom w:val="single" w:sz="4" w:space="0" w:color="auto"/>
              <w:right w:val="single" w:sz="4" w:space="0" w:color="auto"/>
            </w:tcBorders>
            <w:shd w:val="clear" w:color="auto" w:fill="auto"/>
            <w:vAlign w:val="center"/>
            <w:hideMark/>
          </w:tcPr>
          <w:p w14:paraId="42FADF97"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Součet</w:t>
            </w:r>
          </w:p>
        </w:tc>
      </w:tr>
      <w:tr w:rsidR="00566DE2" w:rsidRPr="00566DE2" w14:paraId="7BA52153" w14:textId="77777777" w:rsidTr="00566DE2">
        <w:trPr>
          <w:trHeight w:val="1350"/>
        </w:trPr>
        <w:tc>
          <w:tcPr>
            <w:tcW w:w="895" w:type="dxa"/>
            <w:tcBorders>
              <w:top w:val="nil"/>
              <w:left w:val="single" w:sz="4" w:space="0" w:color="auto"/>
              <w:bottom w:val="single" w:sz="4" w:space="0" w:color="auto"/>
              <w:right w:val="single" w:sz="4" w:space="0" w:color="auto"/>
            </w:tcBorders>
            <w:shd w:val="clear" w:color="auto" w:fill="auto"/>
            <w:vAlign w:val="center"/>
            <w:hideMark/>
          </w:tcPr>
          <w:p w14:paraId="69A628A0"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lastRenderedPageBreak/>
              <w:t>Úkol. 3</w:t>
            </w:r>
          </w:p>
        </w:tc>
        <w:tc>
          <w:tcPr>
            <w:tcW w:w="4410" w:type="dxa"/>
            <w:tcBorders>
              <w:top w:val="nil"/>
              <w:left w:val="nil"/>
              <w:bottom w:val="single" w:sz="4" w:space="0" w:color="auto"/>
              <w:right w:val="single" w:sz="4" w:space="0" w:color="auto"/>
            </w:tcBorders>
            <w:shd w:val="clear" w:color="auto" w:fill="auto"/>
            <w:vAlign w:val="center"/>
            <w:hideMark/>
          </w:tcPr>
          <w:p w14:paraId="267184BA"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 xml:space="preserve">V topografické 3D mapě za pomocí pohybu a interakce vyhledejte 5 zlatých soch. Nejedná se o reálně existující sochy nýbrž náhodně rozmístěné smyšlené objekty. Při nalezení klikněte na sochu kurzorem. </w:t>
            </w:r>
          </w:p>
        </w:tc>
        <w:tc>
          <w:tcPr>
            <w:tcW w:w="1890" w:type="dxa"/>
            <w:tcBorders>
              <w:top w:val="nil"/>
              <w:left w:val="nil"/>
              <w:bottom w:val="single" w:sz="4" w:space="0" w:color="auto"/>
              <w:right w:val="single" w:sz="4" w:space="0" w:color="auto"/>
            </w:tcBorders>
            <w:shd w:val="clear" w:color="auto" w:fill="auto"/>
            <w:vAlign w:val="center"/>
            <w:hideMark/>
          </w:tcPr>
          <w:p w14:paraId="6BFD9E0C" w14:textId="77777777" w:rsidR="00566DE2" w:rsidRPr="00566DE2" w:rsidRDefault="00566DE2" w:rsidP="00566DE2">
            <w:pPr>
              <w:spacing w:after="0" w:line="240" w:lineRule="auto"/>
              <w:jc w:val="center"/>
              <w:rPr>
                <w:rFonts w:eastAsia="Times New Roman" w:cs="JetBrains Mono"/>
                <w:color w:val="000000"/>
                <w:sz w:val="18"/>
                <w:szCs w:val="18"/>
              </w:rPr>
            </w:pPr>
            <w:r w:rsidRPr="00566DE2">
              <w:rPr>
                <w:rFonts w:eastAsia="Times New Roman" w:cs="JetBrains Mono"/>
                <w:color w:val="000000"/>
                <w:sz w:val="18"/>
                <w:szCs w:val="18"/>
              </w:rPr>
              <w:t>Identifikace, Lokace</w:t>
            </w:r>
          </w:p>
        </w:tc>
      </w:tr>
    </w:tbl>
    <w:p w14:paraId="741202E0" w14:textId="77777777" w:rsidR="00566DE2" w:rsidRPr="00566DE2" w:rsidRDefault="00566DE2" w:rsidP="00566DE2">
      <w:pPr>
        <w:pStyle w:val="Normlnprvnodsazen"/>
        <w:ind w:firstLine="0"/>
        <w:rPr>
          <w:lang w:eastAsia="en-US"/>
        </w:rPr>
      </w:pPr>
    </w:p>
    <w:p w14:paraId="25BD7A9C" w14:textId="77777777" w:rsidR="00E134FA" w:rsidRDefault="00E134FA" w:rsidP="00E134FA">
      <w:pPr>
        <w:keepNext/>
      </w:pPr>
      <w:r>
        <w:rPr>
          <w:noProof/>
        </w:rPr>
        <w:drawing>
          <wp:inline distT="0" distB="0" distL="0" distR="0" wp14:anchorId="14B38EC4" wp14:editId="60591407">
            <wp:extent cx="5579745" cy="2735580"/>
            <wp:effectExtent l="0" t="0" r="1905" b="7620"/>
            <wp:docPr id="124143759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7591" name="Picture 6" descr="A screenshot of a computer scree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2735580"/>
                    </a:xfrm>
                    <a:prstGeom prst="rect">
                      <a:avLst/>
                    </a:prstGeom>
                  </pic:spPr>
                </pic:pic>
              </a:graphicData>
            </a:graphic>
          </wp:inline>
        </w:drawing>
      </w:r>
    </w:p>
    <w:p w14:paraId="62A176E3" w14:textId="15A5920C" w:rsidR="008D37F0" w:rsidRPr="008D37F0" w:rsidRDefault="00E134FA" w:rsidP="00E134FA">
      <w:pPr>
        <w:pStyle w:val="Caption"/>
      </w:pPr>
      <w:r>
        <w:t xml:space="preserve">Obr. </w:t>
      </w:r>
      <w:r>
        <w:fldChar w:fldCharType="begin"/>
      </w:r>
      <w:r>
        <w:instrText xml:space="preserve"> SEQ Obr. \* ARABIC </w:instrText>
      </w:r>
      <w:r>
        <w:fldChar w:fldCharType="separate"/>
      </w:r>
      <w:r w:rsidR="00FC43EB">
        <w:rPr>
          <w:noProof/>
        </w:rPr>
        <w:t>44</w:t>
      </w:r>
      <w:r>
        <w:fldChar w:fldCharType="end"/>
      </w:r>
      <w:r>
        <w:t xml:space="preserve"> Instruktážní textové tabule </w:t>
      </w:r>
      <w:r w:rsidR="005427F0">
        <w:t>se zadáním úkolů</w:t>
      </w:r>
      <w:r>
        <w:t>.</w:t>
      </w:r>
    </w:p>
    <w:p w14:paraId="0CF87F8C" w14:textId="185A21C7" w:rsidR="009D797E" w:rsidRDefault="009D797E" w:rsidP="009D797E">
      <w:pPr>
        <w:pStyle w:val="Heading2"/>
        <w:rPr>
          <w:lang w:val="cs-CZ"/>
        </w:rPr>
      </w:pPr>
      <w:r w:rsidRPr="009D797E">
        <w:rPr>
          <w:lang w:val="cs-CZ"/>
        </w:rPr>
        <w:t>Výsledky</w:t>
      </w:r>
    </w:p>
    <w:p w14:paraId="18B5AAA8" w14:textId="20F77CDD" w:rsidR="00454A80" w:rsidRDefault="008E3493" w:rsidP="00454A80">
      <w:pPr>
        <w:keepNext/>
        <w:rPr>
          <w:lang w:eastAsia="cs-CZ"/>
        </w:rPr>
      </w:pPr>
      <w:r>
        <w:rPr>
          <w:lang w:eastAsia="cs-CZ"/>
        </w:rPr>
        <w:t>Výsledky uživatelského testování byl vyplněný dotazník a dosažené skóre v rámci vypracování úkolů. Pro úkoly č. 1 a 2 byl definován bodovací systém. Jelikož se jednalo o rozdílné úkoly bodovací systém byl rozdílný, není tedy možné přímo porovnat dosažené hodnoty, lze pouze porovnat úspěšnost daných účastníků. V případě úkolu č. 1 se jednalo o řazení kategorií dle četnosti v mapě. Body byly přiřazeny podle procentuální úspěšnosti. Úkol č. 2 spočíval v určení přesného počtu definovaných objektů. Výsledné skóre pro úkol č. 2 bylo vypočteno tak, že byla hodnocena odchylka od správné odpovědi. Jelikož rozptyl odpovědí byl značný byl výpočet vážen tak aby zahrnul celý vzorek odpovědí. U úkolu č. 3 byl hodnocen pouze čas, jelikož se jednalo o nalezení objektů v mapě. Pro výsledky úspěšnosti úkolů byla zpracována základní deskriptivní statistika.</w:t>
      </w:r>
      <w:r w:rsidR="00454A80">
        <w:rPr>
          <w:lang w:eastAsia="cs-CZ"/>
        </w:rPr>
        <w:t xml:space="preserve"> </w:t>
      </w:r>
      <w:r>
        <w:rPr>
          <w:lang w:eastAsia="cs-CZ"/>
        </w:rPr>
        <w:t xml:space="preserve">Výsledky dotazníkového šetření byly analyzovány graficky. </w:t>
      </w:r>
      <w:r w:rsidR="00405A83">
        <w:rPr>
          <w:lang w:eastAsia="cs-CZ"/>
        </w:rPr>
        <w:t xml:space="preserve">Podrobnější statistické zpracování nebylo provedeno z hlediska, že se jedná o nízký počet respondentů. </w:t>
      </w:r>
    </w:p>
    <w:p w14:paraId="69855BE6" w14:textId="77777777" w:rsidR="00405A83" w:rsidRPr="00405A83" w:rsidRDefault="00405A83" w:rsidP="00405A83">
      <w:pPr>
        <w:pStyle w:val="Normlnprvnodsazen"/>
      </w:pPr>
    </w:p>
    <w:p w14:paraId="7B918BD5" w14:textId="49E2B139" w:rsidR="00454A80" w:rsidRDefault="00454A80" w:rsidP="00454A80">
      <w:r>
        <w:rPr>
          <w:noProof/>
        </w:rPr>
        <w:lastRenderedPageBreak/>
        <w:drawing>
          <wp:inline distT="0" distB="0" distL="0" distR="0" wp14:anchorId="44BB0A2A" wp14:editId="5A2E8E85">
            <wp:extent cx="5579745" cy="2338705"/>
            <wp:effectExtent l="0" t="0" r="1905" b="4445"/>
            <wp:docPr id="1954548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8199" name="Picture 1" descr="A screenshot of a graph&#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338705"/>
                    </a:xfrm>
                    <a:prstGeom prst="rect">
                      <a:avLst/>
                    </a:prstGeom>
                  </pic:spPr>
                </pic:pic>
              </a:graphicData>
            </a:graphic>
          </wp:inline>
        </w:drawing>
      </w:r>
    </w:p>
    <w:p w14:paraId="3E3537DC" w14:textId="645D7793" w:rsidR="008E3493" w:rsidRDefault="00454A80" w:rsidP="00454A80">
      <w:pPr>
        <w:pStyle w:val="Caption"/>
      </w:pPr>
      <w:r>
        <w:t xml:space="preserve">Obr. </w:t>
      </w:r>
      <w:r>
        <w:fldChar w:fldCharType="begin"/>
      </w:r>
      <w:r>
        <w:instrText xml:space="preserve"> SEQ Obr. \* ARABIC </w:instrText>
      </w:r>
      <w:r>
        <w:fldChar w:fldCharType="separate"/>
      </w:r>
      <w:r>
        <w:rPr>
          <w:noProof/>
        </w:rPr>
        <w:t>45</w:t>
      </w:r>
      <w:r>
        <w:fldChar w:fldCharType="end"/>
      </w:r>
      <w:r w:rsidRPr="001B3D7B">
        <w:t xml:space="preserve"> </w:t>
      </w:r>
      <w:r>
        <w:t>Výsledky dotazníkového šetření – sekce Identifikace</w:t>
      </w:r>
    </w:p>
    <w:p w14:paraId="41DAD3FB" w14:textId="6F7EB9CD" w:rsidR="005427F0" w:rsidRDefault="005427F0" w:rsidP="005427F0">
      <w:pPr>
        <w:pStyle w:val="Normlnprvnodsazen"/>
      </w:pPr>
      <w:r>
        <w:t xml:space="preserve">Výstupy dotazníkového šetření byly rozděleny dle sekcí v dotazníků. Na základě výsledků z identifikační sekce je možné pozorovat, že testovaná skupina byla primárně vysokoškolského vzdělání. Věkové zastoupení je převážně mezi </w:t>
      </w:r>
      <w:r w:rsidR="00454A80">
        <w:t>25–39</w:t>
      </w:r>
      <w:r>
        <w:t xml:space="preserve">. Z hlediska predispozice vůči technologii a zaměření vizualizací výsledky ukazují, že uživatelé nevyužívají brýle pro VR, tudíž ovládání a obecná práce s touto technologií je pro ně nová. Jelikož zájmovou skupinou byli zaměstnanci KAM, většina má denní, popř. velmi častou interakci s prostorovými daty. V případě 3D dat je zkušenost méně extrémní, ačkoliv stále vysoká. Právě predispozice práce s prostorovými daty a zkušeností s 3D je pravděpodobně značně vyšší nežli v obecné populaci. Z hlediska hodnocení dalších výstupu to není </w:t>
      </w:r>
      <w:r w:rsidR="00454A80">
        <w:t>nevhodné, jelikož samotná aplikace míří na specialisty více nežli na obecnou populaci.</w:t>
      </w:r>
    </w:p>
    <w:p w14:paraId="00DCAE09" w14:textId="7B23C28D" w:rsidR="00454A80" w:rsidRPr="007929CD" w:rsidRDefault="00454A80" w:rsidP="005427F0">
      <w:pPr>
        <w:pStyle w:val="Normlnprvnodsazen"/>
        <w:rPr>
          <w:lang w:val="en-US"/>
        </w:rPr>
      </w:pPr>
      <w:r>
        <w:t xml:space="preserve">V případě úkolu č. 1 je zahrnuta otázka o znalosti </w:t>
      </w:r>
      <w:r w:rsidR="007929CD">
        <w:t xml:space="preserve">území. Zde většina respondentů zná lokalitu velmi dobře. Zde je možné tvrdit, že vzhledem k typu úkolů nemá znalost oblasti vliv na správnost vypracování. Na základě </w:t>
      </w:r>
      <w:r w:rsidR="00405A83">
        <w:t>prezentovaných</w:t>
      </w:r>
      <w:r w:rsidR="007929CD">
        <w:t xml:space="preserve"> výsledků je možné tvrdit, že většina respondentů využila rozšířených možností interakce (interaktivní legenda, pohyb) při vypracování úkolů. </w:t>
      </w:r>
      <w:r w:rsidR="00405A83">
        <w:t>Při porovnání U1 a U2</w:t>
      </w:r>
      <w:r w:rsidR="00C86A43">
        <w:t xml:space="preserve"> / </w:t>
      </w:r>
      <w:r w:rsidR="00405A83">
        <w:t>U3</w:t>
      </w:r>
      <w:r w:rsidR="00C86A43">
        <w:t xml:space="preserve"> druhé dva</w:t>
      </w:r>
      <w:r w:rsidR="00405A83">
        <w:t xml:space="preserve"> vykazují vyšší zastoupení využití pohybu v rámci modelu. Tento fakt je možné připsat charakteru úkolů, který tuto interakci přímo vyžadoval, ale také skutečnosti, že uživatel se lépe naučil ovládání pohybu ve VP na rozdíl od U1. Tento fakt ukazuje na potřebu delší </w:t>
      </w:r>
      <w:proofErr w:type="spellStart"/>
      <w:r w:rsidR="00405A83">
        <w:t>zácvičné</w:t>
      </w:r>
      <w:proofErr w:type="spellEnd"/>
      <w:r w:rsidR="00405A83">
        <w:t xml:space="preserve"> úlohy, kdy si uživatel osvojí ovládání dané aplikace.</w:t>
      </w:r>
    </w:p>
    <w:p w14:paraId="44CAB53E" w14:textId="77777777" w:rsidR="00100A44" w:rsidRDefault="00100A44" w:rsidP="00100A44">
      <w:pPr>
        <w:keepNext/>
      </w:pPr>
      <w:r>
        <w:rPr>
          <w:noProof/>
          <w:lang w:val="en-US" w:eastAsia="cs-CZ"/>
        </w:rPr>
        <w:lastRenderedPageBreak/>
        <w:drawing>
          <wp:inline distT="0" distB="0" distL="0" distR="0" wp14:anchorId="0C9684BD" wp14:editId="1ECA14E1">
            <wp:extent cx="5579745" cy="4009390"/>
            <wp:effectExtent l="0" t="0" r="1905" b="0"/>
            <wp:docPr id="2044376049" name="Picture 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049" name="Picture 2" descr="A graph with different colored ba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579745" cy="4009390"/>
                    </a:xfrm>
                    <a:prstGeom prst="rect">
                      <a:avLst/>
                    </a:prstGeom>
                  </pic:spPr>
                </pic:pic>
              </a:graphicData>
            </a:graphic>
          </wp:inline>
        </w:drawing>
      </w:r>
    </w:p>
    <w:p w14:paraId="2C80C668" w14:textId="50F0B81C" w:rsidR="009D797E" w:rsidRDefault="00100A44" w:rsidP="00100A44">
      <w:pPr>
        <w:pStyle w:val="Caption"/>
      </w:pPr>
      <w:r>
        <w:t xml:space="preserve">Obr. </w:t>
      </w:r>
      <w:r>
        <w:fldChar w:fldCharType="begin"/>
      </w:r>
      <w:r>
        <w:instrText xml:space="preserve"> SEQ Obr. \* ARABIC </w:instrText>
      </w:r>
      <w:r>
        <w:fldChar w:fldCharType="separate"/>
      </w:r>
      <w:r w:rsidR="00FC43EB">
        <w:rPr>
          <w:noProof/>
        </w:rPr>
        <w:t>46</w:t>
      </w:r>
      <w:r>
        <w:fldChar w:fldCharType="end"/>
      </w:r>
      <w:r w:rsidR="001B3D7B" w:rsidRPr="001B3D7B">
        <w:t xml:space="preserve"> </w:t>
      </w:r>
      <w:r w:rsidR="001B3D7B">
        <w:t xml:space="preserve">Výsledky dotazníkového </w:t>
      </w:r>
      <w:r w:rsidR="00566DE2">
        <w:t>šetření – sekce</w:t>
      </w:r>
      <w:r>
        <w:t xml:space="preserve"> Úkol č. 1</w:t>
      </w:r>
    </w:p>
    <w:p w14:paraId="580BF70A" w14:textId="36DF4A22" w:rsidR="00CD363B" w:rsidRDefault="009D2672" w:rsidP="00CD363B">
      <w:pPr>
        <w:keepNext/>
      </w:pPr>
      <w:r>
        <w:rPr>
          <w:noProof/>
        </w:rPr>
        <w:drawing>
          <wp:inline distT="0" distB="0" distL="0" distR="0" wp14:anchorId="2F2BCC53" wp14:editId="1C831863">
            <wp:extent cx="5579745" cy="2149475"/>
            <wp:effectExtent l="0" t="0" r="1905" b="3175"/>
            <wp:docPr id="102254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545" name="Picture 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007AA4E5" w14:textId="7F17D568" w:rsidR="00CD363B" w:rsidRPr="00CD363B" w:rsidRDefault="00CD363B" w:rsidP="009D2672">
      <w:pPr>
        <w:pStyle w:val="Caption"/>
        <w:rPr>
          <w:lang w:val="en-US"/>
        </w:rPr>
      </w:pPr>
      <w:r>
        <w:t xml:space="preserve">Obr. </w:t>
      </w:r>
      <w:r>
        <w:fldChar w:fldCharType="begin"/>
      </w:r>
      <w:r>
        <w:instrText xml:space="preserve"> SEQ Obr. \* ARABIC </w:instrText>
      </w:r>
      <w:r>
        <w:fldChar w:fldCharType="separate"/>
      </w:r>
      <w:r w:rsidR="00FC43EB">
        <w:rPr>
          <w:noProof/>
        </w:rPr>
        <w:t>47</w:t>
      </w:r>
      <w:r>
        <w:fldChar w:fldCharType="end"/>
      </w:r>
      <w:r>
        <w:t xml:space="preserve"> Správnost vyhotovení úkolu </w:t>
      </w:r>
      <w:r w:rsidRPr="005B187A">
        <w:t>č. 1</w:t>
      </w:r>
      <w:r>
        <w:t xml:space="preserve"> v závislosti na </w:t>
      </w:r>
      <w:r w:rsidR="00D346B3">
        <w:t>čase – vlevo</w:t>
      </w:r>
      <w:r>
        <w:t>.</w:t>
      </w:r>
      <w:r w:rsidR="00D346B3">
        <w:t xml:space="preserve"> Deskriptivní statistika výsledků - vpravo.</w:t>
      </w:r>
    </w:p>
    <w:p w14:paraId="18A4C8AA" w14:textId="77777777" w:rsidR="00100A44" w:rsidRDefault="00100A44" w:rsidP="00100A44">
      <w:pPr>
        <w:keepNext/>
      </w:pPr>
      <w:r>
        <w:rPr>
          <w:noProof/>
        </w:rPr>
        <w:lastRenderedPageBreak/>
        <w:drawing>
          <wp:inline distT="0" distB="0" distL="0" distR="0" wp14:anchorId="164D3653" wp14:editId="67A7EA64">
            <wp:extent cx="5579745" cy="3990975"/>
            <wp:effectExtent l="0" t="0" r="1905" b="9525"/>
            <wp:docPr id="1109704970"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4970" name="Picture 3" descr="A graph with different colored bar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inline>
        </w:drawing>
      </w:r>
    </w:p>
    <w:p w14:paraId="188F7CCB" w14:textId="56F26D76" w:rsidR="009D2672" w:rsidRDefault="00100A44" w:rsidP="009D2672">
      <w:pPr>
        <w:pStyle w:val="Caption"/>
      </w:pPr>
      <w:r>
        <w:t xml:space="preserve">Obr. </w:t>
      </w:r>
      <w:r>
        <w:fldChar w:fldCharType="begin"/>
      </w:r>
      <w:r>
        <w:instrText xml:space="preserve"> SEQ Obr. \* ARABIC </w:instrText>
      </w:r>
      <w:r>
        <w:fldChar w:fldCharType="separate"/>
      </w:r>
      <w:r w:rsidR="00FC43EB">
        <w:rPr>
          <w:noProof/>
        </w:rPr>
        <w:t>48</w:t>
      </w:r>
      <w:r>
        <w:fldChar w:fldCharType="end"/>
      </w:r>
      <w:r w:rsidR="001B3D7B" w:rsidRPr="001B3D7B">
        <w:t xml:space="preserve"> </w:t>
      </w:r>
      <w:r w:rsidR="001B3D7B">
        <w:t xml:space="preserve">Výsledky dotazníkového </w:t>
      </w:r>
      <w:r w:rsidR="009D2672">
        <w:t>šetření – sekce Úkol č. 2</w:t>
      </w:r>
    </w:p>
    <w:p w14:paraId="061F03A2" w14:textId="53B34599" w:rsidR="009D2672" w:rsidRDefault="00D346B3" w:rsidP="00D346B3">
      <w:pPr>
        <w:pStyle w:val="Caption"/>
      </w:pPr>
      <w:r>
        <w:t xml:space="preserve">. </w:t>
      </w:r>
    </w:p>
    <w:p w14:paraId="3AFDBB14" w14:textId="77777777" w:rsidR="009D2672" w:rsidRDefault="009D2672" w:rsidP="009D2672">
      <w:pPr>
        <w:pStyle w:val="Normlnprvnodsazen"/>
        <w:keepNext/>
        <w:ind w:firstLine="0"/>
      </w:pPr>
      <w:r>
        <w:rPr>
          <w:noProof/>
          <w:lang w:eastAsia="en-US"/>
        </w:rPr>
        <w:drawing>
          <wp:inline distT="0" distB="0" distL="0" distR="0" wp14:anchorId="1FBB1531" wp14:editId="453850DD">
            <wp:extent cx="5579745" cy="2149475"/>
            <wp:effectExtent l="0" t="0" r="1905" b="3175"/>
            <wp:docPr id="8772702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0237" name="Picture 10" descr="A screenshot of a grap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749B4991" w14:textId="7F58CA95" w:rsidR="00D346B3" w:rsidRDefault="009D2672" w:rsidP="009D2672">
      <w:pPr>
        <w:pStyle w:val="Caption"/>
      </w:pPr>
      <w:r>
        <w:t xml:space="preserve">Obr. </w:t>
      </w:r>
      <w:r>
        <w:fldChar w:fldCharType="begin"/>
      </w:r>
      <w:r>
        <w:instrText xml:space="preserve"> SEQ Obr. \* ARABIC </w:instrText>
      </w:r>
      <w:r>
        <w:fldChar w:fldCharType="separate"/>
      </w:r>
      <w:r w:rsidR="00FC43EB">
        <w:rPr>
          <w:noProof/>
        </w:rPr>
        <w:t>49</w:t>
      </w:r>
      <w:r>
        <w:fldChar w:fldCharType="end"/>
      </w:r>
      <w:r>
        <w:t xml:space="preserve"> Správnost vyhotovení úkolu </w:t>
      </w:r>
      <w:r w:rsidRPr="005B187A">
        <w:t xml:space="preserve">č. </w:t>
      </w:r>
      <w:r>
        <w:t>2 v závislosti na čase – vlevo. Deskriptivní statistika výsledků - vpravo.</w:t>
      </w:r>
    </w:p>
    <w:p w14:paraId="467620DD" w14:textId="77777777" w:rsidR="00D346B3" w:rsidRPr="00D346B3" w:rsidRDefault="00D346B3" w:rsidP="00D346B3">
      <w:pPr>
        <w:pStyle w:val="Normlnprvnodsazen"/>
        <w:rPr>
          <w:lang w:eastAsia="en-US"/>
        </w:rPr>
      </w:pPr>
    </w:p>
    <w:p w14:paraId="23D6D790" w14:textId="77777777" w:rsidR="00100A44" w:rsidRDefault="00100A44" w:rsidP="00100A44">
      <w:pPr>
        <w:keepNext/>
      </w:pPr>
      <w:r>
        <w:rPr>
          <w:noProof/>
        </w:rPr>
        <w:lastRenderedPageBreak/>
        <w:drawing>
          <wp:inline distT="0" distB="0" distL="0" distR="0" wp14:anchorId="161BC426" wp14:editId="594231F3">
            <wp:extent cx="5579745" cy="3580130"/>
            <wp:effectExtent l="0" t="0" r="1905" b="1270"/>
            <wp:docPr id="2098155580"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580" name="Picture 4" descr="A graph with different colored ba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74226745" w14:textId="33B2429C" w:rsidR="00EB52DE" w:rsidRDefault="00100A44" w:rsidP="001B3D7B">
      <w:pPr>
        <w:pStyle w:val="Caption"/>
      </w:pPr>
      <w:r>
        <w:t xml:space="preserve">Obr. </w:t>
      </w:r>
      <w:r>
        <w:fldChar w:fldCharType="begin"/>
      </w:r>
      <w:r>
        <w:instrText xml:space="preserve"> SEQ Obr. \* ARABIC </w:instrText>
      </w:r>
      <w:r>
        <w:fldChar w:fldCharType="separate"/>
      </w:r>
      <w:r w:rsidR="00FC43EB">
        <w:rPr>
          <w:noProof/>
        </w:rPr>
        <w:t>50</w:t>
      </w:r>
      <w:r>
        <w:fldChar w:fldCharType="end"/>
      </w:r>
      <w:r>
        <w:t xml:space="preserve"> </w:t>
      </w:r>
      <w:r w:rsidR="001B3D7B">
        <w:t xml:space="preserve">Výsledky dotazníkového </w:t>
      </w:r>
      <w:r w:rsidR="00566DE2">
        <w:t>šetření – sekce</w:t>
      </w:r>
      <w:r w:rsidR="001B3D7B">
        <w:t xml:space="preserve"> </w:t>
      </w:r>
      <w:r>
        <w:t>Úkol č. 3</w:t>
      </w:r>
    </w:p>
    <w:p w14:paraId="28A4D7A8" w14:textId="77777777" w:rsidR="009D2672" w:rsidRDefault="009D2672" w:rsidP="009D2672">
      <w:pPr>
        <w:keepNext/>
      </w:pPr>
      <w:r>
        <w:rPr>
          <w:noProof/>
        </w:rPr>
        <w:drawing>
          <wp:inline distT="0" distB="0" distL="0" distR="0" wp14:anchorId="3E470B89" wp14:editId="3707E711">
            <wp:extent cx="5579745" cy="2149475"/>
            <wp:effectExtent l="0" t="0" r="1905" b="3175"/>
            <wp:docPr id="2100992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998" name="Picture 11" descr="A screenshot of a graph&#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2149475"/>
                    </a:xfrm>
                    <a:prstGeom prst="rect">
                      <a:avLst/>
                    </a:prstGeom>
                  </pic:spPr>
                </pic:pic>
              </a:graphicData>
            </a:graphic>
          </wp:inline>
        </w:drawing>
      </w:r>
    </w:p>
    <w:p w14:paraId="4F125281" w14:textId="4AFF388C" w:rsidR="00B63F02" w:rsidRPr="00FC43EB" w:rsidRDefault="009D2672" w:rsidP="00FC43EB">
      <w:pPr>
        <w:pStyle w:val="Caption"/>
      </w:pPr>
      <w:r>
        <w:t xml:space="preserve">Obr. </w:t>
      </w:r>
      <w:r>
        <w:fldChar w:fldCharType="begin"/>
      </w:r>
      <w:r>
        <w:instrText xml:space="preserve"> SEQ Obr. \* ARABIC </w:instrText>
      </w:r>
      <w:r>
        <w:fldChar w:fldCharType="separate"/>
      </w:r>
      <w:r w:rsidR="00FC43EB">
        <w:rPr>
          <w:noProof/>
        </w:rPr>
        <w:t>51</w:t>
      </w:r>
      <w:r>
        <w:fldChar w:fldCharType="end"/>
      </w:r>
      <w:r>
        <w:t xml:space="preserve"> Rychlost vyhotovení úkolu </w:t>
      </w:r>
      <w:r w:rsidRPr="005B187A">
        <w:t>č.</w:t>
      </w:r>
      <w:r>
        <w:t xml:space="preserve"> 3 – vlevo. Deskriptivní statistika </w:t>
      </w:r>
      <w:r w:rsidR="000667DF">
        <w:t>časů vyhotovení úkolů, barevně rozděleno dle úkolů – vpravo</w:t>
      </w:r>
      <w:r>
        <w:t>.</w:t>
      </w:r>
    </w:p>
    <w:p w14:paraId="76447EF1" w14:textId="54C26D1B" w:rsidR="001B3D7B" w:rsidRDefault="00FC43EB" w:rsidP="001B3D7B">
      <w:pPr>
        <w:pStyle w:val="Normlnprvnodsazen"/>
        <w:keepNext/>
        <w:ind w:firstLine="0"/>
      </w:pPr>
      <w:r>
        <w:rPr>
          <w:noProof/>
        </w:rPr>
        <w:drawing>
          <wp:inline distT="0" distB="0" distL="0" distR="0" wp14:anchorId="41E08E4F" wp14:editId="393BF7F4">
            <wp:extent cx="5579745" cy="1887220"/>
            <wp:effectExtent l="0" t="0" r="1905" b="0"/>
            <wp:docPr id="14081143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4390" name="Picture 1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pic:spPr>
                </pic:pic>
              </a:graphicData>
            </a:graphic>
          </wp:inline>
        </w:drawing>
      </w:r>
    </w:p>
    <w:p w14:paraId="266178D4" w14:textId="046C978D" w:rsidR="00F15E23" w:rsidRPr="00CD363B" w:rsidRDefault="001B3D7B" w:rsidP="00F15E23">
      <w:pPr>
        <w:pStyle w:val="Caption"/>
      </w:pPr>
      <w:r>
        <w:t xml:space="preserve">Obr. </w:t>
      </w:r>
      <w:r>
        <w:fldChar w:fldCharType="begin"/>
      </w:r>
      <w:r>
        <w:instrText xml:space="preserve"> SEQ Obr. \* ARABIC </w:instrText>
      </w:r>
      <w:r>
        <w:fldChar w:fldCharType="separate"/>
      </w:r>
      <w:r w:rsidR="00FC43EB">
        <w:rPr>
          <w:noProof/>
        </w:rPr>
        <w:t>52</w:t>
      </w:r>
      <w:r>
        <w:fldChar w:fldCharType="end"/>
      </w:r>
      <w:r>
        <w:t xml:space="preserve"> Výsledky dotazníkového </w:t>
      </w:r>
      <w:r w:rsidR="00F15E23">
        <w:t>šetření – sekce</w:t>
      </w:r>
      <w:r>
        <w:t xml:space="preserve"> Ovládání</w:t>
      </w:r>
      <w:r w:rsidR="00F46794">
        <w:rPr>
          <w:lang w:val="en-US"/>
        </w:rPr>
        <w:tab/>
      </w:r>
    </w:p>
    <w:p w14:paraId="10BED68F" w14:textId="77777777" w:rsidR="00FC43EB" w:rsidRDefault="00FC43EB" w:rsidP="008D37F0">
      <w:pPr>
        <w:rPr>
          <w:b/>
          <w:bCs/>
        </w:rPr>
      </w:pPr>
    </w:p>
    <w:p w14:paraId="7841FB72" w14:textId="3C292009" w:rsidR="008D37F0" w:rsidRPr="008D37F0" w:rsidRDefault="001B3D7B" w:rsidP="008D37F0">
      <w:pPr>
        <w:rPr>
          <w:b/>
          <w:bCs/>
        </w:rPr>
      </w:pPr>
      <w:r w:rsidRPr="001B3D7B">
        <w:rPr>
          <w:b/>
          <w:bCs/>
        </w:rPr>
        <w:lastRenderedPageBreak/>
        <w:t>Jak obecně vidíte potenciál VR v praxi?</w:t>
      </w:r>
      <w:r w:rsidR="008D37F0">
        <w:rPr>
          <w:b/>
          <w:bCs/>
        </w:rPr>
        <w:t xml:space="preserve"> </w:t>
      </w:r>
    </w:p>
    <w:p w14:paraId="73D3336D" w14:textId="5D12872A" w:rsidR="001B3D7B" w:rsidRDefault="001B3D7B" w:rsidP="001B3D7B">
      <w:pPr>
        <w:pStyle w:val="Normlnprvnodsazen"/>
        <w:ind w:firstLine="0"/>
        <w:rPr>
          <w:lang w:eastAsia="en-US"/>
        </w:rPr>
      </w:pPr>
      <w:r w:rsidRPr="001B3D7B">
        <w:rPr>
          <w:lang w:eastAsia="en-US"/>
        </w:rPr>
        <w:t>V řadě otázek se opakovala stejná témata. Většina účastníků vyjádřila mírně až výrazně pozitivní sentiment k vývoji využití VR v</w:t>
      </w:r>
      <w:r w:rsidR="008D37F0">
        <w:rPr>
          <w:lang w:eastAsia="en-US"/>
        </w:rPr>
        <w:t> </w:t>
      </w:r>
      <w:r w:rsidRPr="001B3D7B">
        <w:rPr>
          <w:lang w:eastAsia="en-US"/>
        </w:rPr>
        <w:t>praxi</w:t>
      </w:r>
      <w:r w:rsidR="008D37F0">
        <w:rPr>
          <w:lang w:eastAsia="en-US"/>
        </w:rPr>
        <w:t xml:space="preserve"> a budoucnosti vývoje této </w:t>
      </w:r>
      <w:r w:rsidR="00F15E23">
        <w:rPr>
          <w:lang w:eastAsia="en-US"/>
        </w:rPr>
        <w:t>technologie,</w:t>
      </w:r>
      <w:r w:rsidR="008D37F0">
        <w:rPr>
          <w:lang w:eastAsia="en-US"/>
        </w:rPr>
        <w:t xml:space="preserve"> popř. její adopce do běžného života</w:t>
      </w:r>
      <w:r w:rsidRPr="001B3D7B">
        <w:rPr>
          <w:lang w:eastAsia="en-US"/>
        </w:rPr>
        <w:t xml:space="preserve">. </w:t>
      </w:r>
      <w:r>
        <w:rPr>
          <w:lang w:eastAsia="en-US"/>
        </w:rPr>
        <w:t xml:space="preserve">Nejvíce zmiňovanými tématy uplatnění VR bylo téma urbanismu, a to především v kontextu tvorby vizualizací pro komunikaci koncepce </w:t>
      </w:r>
      <w:r w:rsidR="008D37F0">
        <w:rPr>
          <w:lang w:eastAsia="en-US"/>
        </w:rPr>
        <w:t>území,</w:t>
      </w:r>
      <w:r>
        <w:rPr>
          <w:lang w:eastAsia="en-US"/>
        </w:rPr>
        <w:t xml:space="preserve"> popř. architektonických projektů. </w:t>
      </w:r>
      <w:r w:rsidR="008D37F0">
        <w:rPr>
          <w:lang w:eastAsia="en-US"/>
        </w:rPr>
        <w:t xml:space="preserve">Vícekrát byla zmíněna využitelnost VR v případě, že aplikace umožňuje kolaborativní prostředí. </w:t>
      </w:r>
    </w:p>
    <w:p w14:paraId="5FBB74CB" w14:textId="014A4349" w:rsidR="008D37F0" w:rsidRPr="008D37F0" w:rsidRDefault="008D37F0" w:rsidP="00F15E23">
      <w:pPr>
        <w:pStyle w:val="Normlnprvnodsazen"/>
      </w:pPr>
      <w:r>
        <w:t>Mezi zmíněnými negativy se opakovaně objevovala nespokojenost se samotným zařízení. Kritizován byla velikost a nepohodlí způsobené virtuální helmou. Dále bylo zmiňováno nedostatečné rozlišení displejů. V případě účastníků s nedokonalým zrakem byl a použitelnost aplikace značně snížena. V </w:t>
      </w:r>
      <w:r w:rsidR="00F15E23">
        <w:t>případě</w:t>
      </w:r>
      <w:r>
        <w:t xml:space="preserve"> extrémní krátkozrakosti byla aplikace bez asistence koordinátora nepoužitelná, jelikož nebylo možné přečíst instrukce v rámci aplikace.</w:t>
      </w:r>
    </w:p>
    <w:p w14:paraId="7F085E72" w14:textId="77777777" w:rsidR="001B3D7B" w:rsidRPr="001B3D7B" w:rsidRDefault="001B3D7B" w:rsidP="001B3D7B">
      <w:pPr>
        <w:pStyle w:val="Normlnprvnodsazen"/>
        <w:ind w:firstLine="0"/>
        <w:rPr>
          <w:lang w:eastAsia="en-US"/>
        </w:rPr>
      </w:pPr>
    </w:p>
    <w:p w14:paraId="46D0CF9B" w14:textId="485D7FAA" w:rsidR="00A479E6" w:rsidRDefault="00D905D2" w:rsidP="002656D4">
      <w:pPr>
        <w:pStyle w:val="Heading1"/>
        <w:rPr>
          <w:lang w:val="cs-CZ"/>
        </w:rPr>
      </w:pPr>
      <w:r w:rsidRPr="001F6849">
        <w:rPr>
          <w:lang w:val="cs-CZ"/>
        </w:rPr>
        <w:lastRenderedPageBreak/>
        <w:t>DISKUZE</w:t>
      </w:r>
    </w:p>
    <w:p w14:paraId="698A61B6" w14:textId="77777777" w:rsidR="00454A80" w:rsidRPr="00454A80" w:rsidRDefault="00454A80" w:rsidP="00454A80">
      <w:pPr>
        <w:pStyle w:val="Normlnprvnodsazen"/>
      </w:pPr>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r>
        <w:t>2d ne</w:t>
      </w:r>
    </w:p>
    <w:p w14:paraId="0BD41377" w14:textId="77777777" w:rsidR="00A3391B" w:rsidRDefault="00A3391B" w:rsidP="00A3391B">
      <w:pPr>
        <w:pStyle w:val="Normlnprvnodsazen"/>
        <w:numPr>
          <w:ilvl w:val="0"/>
          <w:numId w:val="26"/>
        </w:numPr>
      </w:pPr>
      <w:r>
        <w:t xml:space="preserve">3d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28381DF2" w14:textId="77777777" w:rsidR="002023D9" w:rsidRDefault="002023D9" w:rsidP="00EC522E">
      <w:pPr>
        <w:pStyle w:val="Normlnprvnodsazen"/>
        <w:ind w:firstLine="0"/>
        <w:rPr>
          <w:lang w:val="en-US"/>
        </w:rPr>
      </w:pPr>
    </w:p>
    <w:p w14:paraId="78F500ED" w14:textId="0439E4E6" w:rsidR="009D797E" w:rsidRDefault="002023D9" w:rsidP="00EC522E">
      <w:pPr>
        <w:pStyle w:val="Normlnprvnodsazen"/>
        <w:ind w:firstLine="0"/>
        <w:rPr>
          <w:lang w:val="en-US"/>
        </w:rPr>
      </w:pPr>
      <w:proofErr w:type="spellStart"/>
      <w:r>
        <w:rPr>
          <w:lang w:val="en-US"/>
        </w:rPr>
        <w:t>Colaborative</w:t>
      </w:r>
      <w:proofErr w:type="spellEnd"/>
    </w:p>
    <w:p w14:paraId="07C75A12" w14:textId="3AB2A8FA" w:rsidR="009D797E" w:rsidRDefault="009D797E" w:rsidP="00EC522E">
      <w:pPr>
        <w:pStyle w:val="Normlnprvnodsazen"/>
        <w:ind w:firstLine="0"/>
        <w:rPr>
          <w:lang w:val="en-US"/>
        </w:rPr>
      </w:pPr>
      <w:proofErr w:type="spellStart"/>
      <w:r>
        <w:rPr>
          <w:lang w:val="en-US"/>
        </w:rPr>
        <w:t>Testování</w:t>
      </w:r>
      <w:proofErr w:type="spellEnd"/>
      <w:r>
        <w:rPr>
          <w:lang w:val="en-US"/>
        </w:rPr>
        <w:t xml:space="preserve"> </w:t>
      </w:r>
    </w:p>
    <w:p w14:paraId="1909E0B8" w14:textId="562E7751" w:rsidR="009D797E" w:rsidRDefault="009D797E" w:rsidP="009D797E">
      <w:pPr>
        <w:pStyle w:val="Normlnprvnodsazen"/>
        <w:numPr>
          <w:ilvl w:val="0"/>
          <w:numId w:val="26"/>
        </w:numPr>
        <w:rPr>
          <w:lang w:val="en-US"/>
        </w:rPr>
      </w:pPr>
      <w:proofErr w:type="spellStart"/>
      <w:r>
        <w:rPr>
          <w:lang w:val="en-US"/>
        </w:rPr>
        <w:t>upravit</w:t>
      </w:r>
      <w:proofErr w:type="spellEnd"/>
      <w:r>
        <w:rPr>
          <w:lang w:val="en-US"/>
        </w:rPr>
        <w:t xml:space="preserve"> </w:t>
      </w:r>
      <w:proofErr w:type="spellStart"/>
      <w:r>
        <w:rPr>
          <w:lang w:val="en-US"/>
        </w:rPr>
        <w:t>aplikaci</w:t>
      </w:r>
      <w:proofErr w:type="spellEnd"/>
      <w:r>
        <w:rPr>
          <w:lang w:val="en-US"/>
        </w:rPr>
        <w:t xml:space="preserve"> </w:t>
      </w:r>
      <w:proofErr w:type="spellStart"/>
      <w:r>
        <w:rPr>
          <w:lang w:val="en-US"/>
        </w:rPr>
        <w:t>tak</w:t>
      </w:r>
      <w:proofErr w:type="spellEnd"/>
      <w:r>
        <w:rPr>
          <w:lang w:val="en-US"/>
        </w:rPr>
        <w:t xml:space="preserve"> aby </w:t>
      </w:r>
      <w:proofErr w:type="spellStart"/>
      <w:r>
        <w:rPr>
          <w:lang w:val="en-US"/>
        </w:rPr>
        <w:t>testování</w:t>
      </w:r>
      <w:proofErr w:type="spellEnd"/>
      <w:r>
        <w:rPr>
          <w:lang w:val="en-US"/>
        </w:rPr>
        <w:t xml:space="preserve">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provedeno</w:t>
      </w:r>
      <w:proofErr w:type="spellEnd"/>
      <w:r>
        <w:rPr>
          <w:lang w:val="en-US"/>
        </w:rPr>
        <w:t xml:space="preserve"> unsupervised a </w:t>
      </w:r>
      <w:proofErr w:type="spellStart"/>
      <w:r>
        <w:rPr>
          <w:lang w:val="en-US"/>
        </w:rPr>
        <w:t>mohla</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otestována</w:t>
      </w:r>
      <w:proofErr w:type="spellEnd"/>
      <w:r>
        <w:rPr>
          <w:lang w:val="en-US"/>
        </w:rPr>
        <w:t xml:space="preserve"> </w:t>
      </w:r>
      <w:proofErr w:type="spellStart"/>
      <w:r>
        <w:rPr>
          <w:lang w:val="en-US"/>
        </w:rPr>
        <w:t>usabilita</w:t>
      </w:r>
      <w:proofErr w:type="spellEnd"/>
      <w:r>
        <w:rPr>
          <w:lang w:val="en-US"/>
        </w:rPr>
        <w:t xml:space="preserve"> </w:t>
      </w:r>
      <w:proofErr w:type="spellStart"/>
      <w:r>
        <w:rPr>
          <w:lang w:val="en-US"/>
        </w:rPr>
        <w:t>aplikace</w:t>
      </w:r>
      <w:proofErr w:type="spellEnd"/>
      <w:r>
        <w:rPr>
          <w:lang w:val="en-US"/>
        </w:rPr>
        <w:t xml:space="preserve"> a </w:t>
      </w:r>
      <w:proofErr w:type="spellStart"/>
      <w:r>
        <w:rPr>
          <w:lang w:val="en-US"/>
        </w:rPr>
        <w:t>tím</w:t>
      </w:r>
      <w:proofErr w:type="spellEnd"/>
      <w:r>
        <w:rPr>
          <w:lang w:val="en-US"/>
        </w:rPr>
        <w:t xml:space="preserve"> </w:t>
      </w:r>
      <w:proofErr w:type="spellStart"/>
      <w:r>
        <w:rPr>
          <w:lang w:val="en-US"/>
        </w:rPr>
        <w:t>samotné</w:t>
      </w:r>
      <w:proofErr w:type="spellEnd"/>
      <w:r>
        <w:rPr>
          <w:lang w:val="en-US"/>
        </w:rPr>
        <w:t xml:space="preserve"> </w:t>
      </w:r>
      <w:proofErr w:type="spellStart"/>
      <w:r>
        <w:rPr>
          <w:lang w:val="en-US"/>
        </w:rPr>
        <w:t>technologie</w:t>
      </w:r>
      <w:proofErr w:type="spellEnd"/>
      <w:r>
        <w:rPr>
          <w:lang w:val="en-US"/>
        </w:rPr>
        <w:t xml:space="preserve"> </w:t>
      </w:r>
      <w:proofErr w:type="spellStart"/>
      <w:r>
        <w:rPr>
          <w:lang w:val="en-US"/>
        </w:rPr>
        <w:t>namísto</w:t>
      </w:r>
      <w:proofErr w:type="spellEnd"/>
      <w:r>
        <w:rPr>
          <w:lang w:val="en-US"/>
        </w:rPr>
        <w:t xml:space="preserve"> </w:t>
      </w:r>
      <w:proofErr w:type="spellStart"/>
      <w:r>
        <w:rPr>
          <w:lang w:val="en-US"/>
        </w:rPr>
        <w:t>specifických</w:t>
      </w:r>
      <w:proofErr w:type="spellEnd"/>
      <w:r>
        <w:rPr>
          <w:lang w:val="en-US"/>
        </w:rPr>
        <w:t xml:space="preserve"> </w:t>
      </w:r>
      <w:proofErr w:type="spellStart"/>
      <w:r>
        <w:rPr>
          <w:lang w:val="en-US"/>
        </w:rPr>
        <w:t>úkolů</w:t>
      </w:r>
      <w:proofErr w:type="spellEnd"/>
    </w:p>
    <w:p w14:paraId="6D8A7248" w14:textId="133761DC" w:rsidR="00454A80" w:rsidRDefault="00454A80" w:rsidP="009D797E">
      <w:pPr>
        <w:pStyle w:val="Normlnprvnodsazen"/>
        <w:numPr>
          <w:ilvl w:val="0"/>
          <w:numId w:val="26"/>
        </w:numPr>
        <w:rPr>
          <w:lang w:val="en-US"/>
        </w:rPr>
      </w:pPr>
      <w:proofErr w:type="spellStart"/>
      <w:r>
        <w:rPr>
          <w:lang w:val="en-US"/>
        </w:rPr>
        <w:t>Lépe</w:t>
      </w:r>
      <w:proofErr w:type="spellEnd"/>
      <w:r>
        <w:rPr>
          <w:lang w:val="en-US"/>
        </w:rPr>
        <w:t xml:space="preserve"> </w:t>
      </w:r>
      <w:proofErr w:type="spellStart"/>
      <w:r>
        <w:rPr>
          <w:lang w:val="en-US"/>
        </w:rPr>
        <w:t>specifikovat</w:t>
      </w:r>
      <w:proofErr w:type="spellEnd"/>
      <w:r>
        <w:rPr>
          <w:lang w:val="en-US"/>
        </w:rPr>
        <w:t xml:space="preserve"> </w:t>
      </w:r>
      <w:proofErr w:type="spellStart"/>
      <w:r>
        <w:rPr>
          <w:lang w:val="en-US"/>
        </w:rPr>
        <w:t>úkoly</w:t>
      </w:r>
      <w:proofErr w:type="spellEnd"/>
    </w:p>
    <w:p w14:paraId="1C32CB73" w14:textId="2B8DAF5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monitorování</w:t>
      </w:r>
      <w:proofErr w:type="spellEnd"/>
    </w:p>
    <w:p w14:paraId="29388D02" w14:textId="3842C118" w:rsidR="00454A80" w:rsidRDefault="00454A80" w:rsidP="009D797E">
      <w:pPr>
        <w:pStyle w:val="Normlnprvnodsazen"/>
        <w:numPr>
          <w:ilvl w:val="0"/>
          <w:numId w:val="26"/>
        </w:numPr>
        <w:rPr>
          <w:lang w:val="en-US"/>
        </w:rPr>
      </w:pPr>
      <w:proofErr w:type="spellStart"/>
      <w:r>
        <w:rPr>
          <w:lang w:val="en-US"/>
        </w:rPr>
        <w:t>Detailnější</w:t>
      </w:r>
      <w:proofErr w:type="spellEnd"/>
      <w:r>
        <w:rPr>
          <w:lang w:val="en-US"/>
        </w:rPr>
        <w:t xml:space="preserve"> </w:t>
      </w:r>
      <w:proofErr w:type="spellStart"/>
      <w:r>
        <w:rPr>
          <w:lang w:val="en-US"/>
        </w:rPr>
        <w:t>dotazník</w:t>
      </w:r>
      <w:proofErr w:type="spellEnd"/>
      <w:r>
        <w:rPr>
          <w:lang w:val="en-US"/>
        </w:rPr>
        <w:t xml:space="preserve"> – </w:t>
      </w:r>
      <w:proofErr w:type="spellStart"/>
      <w:r>
        <w:rPr>
          <w:lang w:val="en-US"/>
        </w:rPr>
        <w:t>identifikovat</w:t>
      </w:r>
      <w:proofErr w:type="spellEnd"/>
      <w:r>
        <w:rPr>
          <w:lang w:val="en-US"/>
        </w:rPr>
        <w:t xml:space="preserve"> </w:t>
      </w:r>
      <w:proofErr w:type="spellStart"/>
      <w:r>
        <w:rPr>
          <w:lang w:val="en-US"/>
        </w:rPr>
        <w:t>interakci</w:t>
      </w:r>
      <w:proofErr w:type="spellEnd"/>
      <w:r>
        <w:rPr>
          <w:lang w:val="en-US"/>
        </w:rPr>
        <w:t xml:space="preserve"> a </w:t>
      </w:r>
      <w:proofErr w:type="spellStart"/>
      <w:r>
        <w:rPr>
          <w:lang w:val="en-US"/>
        </w:rPr>
        <w:t>pohyb</w:t>
      </w:r>
      <w:proofErr w:type="spellEnd"/>
      <w:r>
        <w:rPr>
          <w:lang w:val="en-US"/>
        </w:rPr>
        <w:t xml:space="preserve">. </w:t>
      </w:r>
    </w:p>
    <w:p w14:paraId="14EC8A2E" w14:textId="74FACC58" w:rsidR="00405A83" w:rsidRDefault="00405A83" w:rsidP="009D797E">
      <w:pPr>
        <w:pStyle w:val="Normlnprvnodsazen"/>
        <w:numPr>
          <w:ilvl w:val="0"/>
          <w:numId w:val="26"/>
        </w:numPr>
        <w:rPr>
          <w:lang w:val="en-US"/>
        </w:rPr>
      </w:pPr>
      <w:r>
        <w:rPr>
          <w:lang w:val="en-US"/>
        </w:rPr>
        <w:t xml:space="preserve">User logging – </w:t>
      </w:r>
      <w:proofErr w:type="spellStart"/>
      <w:r>
        <w:rPr>
          <w:lang w:val="en-US"/>
        </w:rPr>
        <w:t>má</w:t>
      </w:r>
      <w:proofErr w:type="spellEnd"/>
      <w:r>
        <w:rPr>
          <w:lang w:val="en-US"/>
        </w:rPr>
        <w:t xml:space="preserve"> </w:t>
      </w:r>
      <w:proofErr w:type="spellStart"/>
      <w:r>
        <w:rPr>
          <w:lang w:val="en-US"/>
        </w:rPr>
        <w:t>interakce</w:t>
      </w:r>
      <w:proofErr w:type="spellEnd"/>
      <w:r>
        <w:rPr>
          <w:lang w:val="en-US"/>
        </w:rPr>
        <w:t xml:space="preserve"> </w:t>
      </w:r>
      <w:proofErr w:type="spellStart"/>
      <w:r>
        <w:rPr>
          <w:lang w:val="en-US"/>
        </w:rPr>
        <w:t>vliv</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správnost</w:t>
      </w:r>
      <w:proofErr w:type="spellEnd"/>
      <w:r>
        <w:rPr>
          <w:lang w:val="en-US"/>
        </w:rPr>
        <w:t xml:space="preserve"> </w:t>
      </w:r>
      <w:proofErr w:type="spellStart"/>
      <w:r>
        <w:rPr>
          <w:lang w:val="en-US"/>
        </w:rPr>
        <w:t>vyhotovení</w:t>
      </w:r>
      <w:proofErr w:type="spellEnd"/>
      <w:r>
        <w:rPr>
          <w:lang w:val="en-US"/>
        </w:rPr>
        <w:t>?</w:t>
      </w:r>
    </w:p>
    <w:p w14:paraId="5921450F" w14:textId="7C07576E" w:rsidR="008E3493" w:rsidRDefault="008E3493" w:rsidP="008E3493">
      <w:pPr>
        <w:pStyle w:val="Normlnprvnodsazen"/>
        <w:ind w:firstLine="0"/>
        <w:rPr>
          <w:lang w:val="en-US"/>
        </w:rPr>
      </w:pPr>
      <w:r>
        <w:rPr>
          <w:lang w:val="en-US"/>
        </w:rPr>
        <w:t xml:space="preserve">Software is there, </w:t>
      </w:r>
      <w:proofErr w:type="spellStart"/>
      <w:r>
        <w:rPr>
          <w:lang w:val="en-US"/>
        </w:rPr>
        <w:t>hw</w:t>
      </w:r>
      <w:proofErr w:type="spellEnd"/>
      <w:r>
        <w:rPr>
          <w:lang w:val="en-US"/>
        </w:rPr>
        <w:t xml:space="preserve"> not so much</w:t>
      </w:r>
    </w:p>
    <w:p w14:paraId="09DF2737" w14:textId="68F8D7CA" w:rsidR="008E3493" w:rsidRDefault="008E3493" w:rsidP="008E3493">
      <w:pPr>
        <w:pStyle w:val="Normlnprvnodsazen"/>
        <w:ind w:firstLine="0"/>
        <w:rPr>
          <w:lang w:val="en-US"/>
        </w:rPr>
      </w:pPr>
      <w:r>
        <w:rPr>
          <w:lang w:val="en-US"/>
        </w:rPr>
        <w:t xml:space="preserve">Co </w:t>
      </w:r>
      <w:proofErr w:type="spellStart"/>
      <w:r>
        <w:rPr>
          <w:lang w:val="en-US"/>
        </w:rPr>
        <w:t>řešit</w:t>
      </w:r>
      <w:proofErr w:type="spellEnd"/>
      <w:r>
        <w:rPr>
          <w:lang w:val="en-US"/>
        </w:rPr>
        <w:t xml:space="preserve"> </w:t>
      </w:r>
      <w:proofErr w:type="spellStart"/>
      <w:r>
        <w:rPr>
          <w:lang w:val="en-US"/>
        </w:rPr>
        <w:t>čím</w:t>
      </w:r>
      <w:proofErr w:type="spellEnd"/>
      <w:r>
        <w:rPr>
          <w:lang w:val="en-US"/>
        </w:rPr>
        <w:t xml:space="preserve"> – </w:t>
      </w:r>
      <w:proofErr w:type="spellStart"/>
      <w:r>
        <w:rPr>
          <w:lang w:val="en-US"/>
        </w:rPr>
        <w:t>acessibilitu</w:t>
      </w:r>
      <w:proofErr w:type="spellEnd"/>
      <w:r>
        <w:rPr>
          <w:lang w:val="en-US"/>
        </w:rPr>
        <w:t xml:space="preserve"> – </w:t>
      </w:r>
      <w:proofErr w:type="spellStart"/>
      <w:r>
        <w:rPr>
          <w:lang w:val="en-US"/>
        </w:rPr>
        <w:t>lepší</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vyřeší</w:t>
      </w:r>
      <w:proofErr w:type="spellEnd"/>
      <w:r>
        <w:rPr>
          <w:lang w:val="en-US"/>
        </w:rPr>
        <w:t xml:space="preserve"> hardware </w:t>
      </w:r>
      <w:proofErr w:type="spellStart"/>
      <w:r>
        <w:rPr>
          <w:lang w:val="en-US"/>
        </w:rPr>
        <w:t>popř</w:t>
      </w:r>
      <w:proofErr w:type="spellEnd"/>
      <w:r>
        <w:rPr>
          <w:lang w:val="en-US"/>
        </w:rPr>
        <w:t xml:space="preserve">. firmware a </w:t>
      </w:r>
      <w:proofErr w:type="spellStart"/>
      <w:r>
        <w:rPr>
          <w:lang w:val="en-US"/>
        </w:rPr>
        <w:t>nemusí</w:t>
      </w:r>
      <w:proofErr w:type="spellEnd"/>
      <w:r>
        <w:rPr>
          <w:lang w:val="en-US"/>
        </w:rPr>
        <w:t xml:space="preserve"> </w:t>
      </w:r>
      <w:proofErr w:type="spellStart"/>
      <w:r>
        <w:rPr>
          <w:lang w:val="en-US"/>
        </w:rPr>
        <w:t>jí</w:t>
      </w:r>
      <w:proofErr w:type="spellEnd"/>
      <w:r>
        <w:rPr>
          <w:lang w:val="en-US"/>
        </w:rPr>
        <w:t xml:space="preserve"> </w:t>
      </w:r>
      <w:proofErr w:type="spellStart"/>
      <w:r>
        <w:rPr>
          <w:lang w:val="en-US"/>
        </w:rPr>
        <w:t>řešit</w:t>
      </w:r>
      <w:proofErr w:type="spellEnd"/>
      <w:r>
        <w:rPr>
          <w:lang w:val="en-US"/>
        </w:rPr>
        <w:t xml:space="preserve"> </w:t>
      </w:r>
      <w:proofErr w:type="spellStart"/>
      <w:r>
        <w:rPr>
          <w:lang w:val="en-US"/>
        </w:rPr>
        <w:t>sw</w:t>
      </w:r>
      <w:proofErr w:type="spellEnd"/>
      <w:r>
        <w:rPr>
          <w:lang w:val="en-US"/>
        </w:rPr>
        <w:t xml:space="preserve"> dev. V </w:t>
      </w:r>
      <w:proofErr w:type="spellStart"/>
      <w:r>
        <w:rPr>
          <w:lang w:val="en-US"/>
        </w:rPr>
        <w:t>příapdě</w:t>
      </w:r>
      <w:proofErr w:type="spellEnd"/>
      <w:r>
        <w:rPr>
          <w:lang w:val="en-US"/>
        </w:rPr>
        <w:t xml:space="preserve"> kart. Je </w:t>
      </w:r>
      <w:proofErr w:type="spellStart"/>
      <w:r>
        <w:rPr>
          <w:lang w:val="en-US"/>
        </w:rPr>
        <w:t>záměr</w:t>
      </w:r>
      <w:proofErr w:type="spellEnd"/>
      <w:r>
        <w:rPr>
          <w:lang w:val="en-US"/>
        </w:rPr>
        <w:t xml:space="preserve"> o </w:t>
      </w:r>
      <w:proofErr w:type="spellStart"/>
      <w:r>
        <w:rPr>
          <w:lang w:val="en-US"/>
        </w:rPr>
        <w:t>jendoduchou</w:t>
      </w:r>
      <w:proofErr w:type="spellEnd"/>
      <w:r>
        <w:rPr>
          <w:lang w:val="en-US"/>
        </w:rPr>
        <w:t xml:space="preserve"> </w:t>
      </w:r>
      <w:proofErr w:type="spellStart"/>
      <w:r>
        <w:rPr>
          <w:lang w:val="en-US"/>
        </w:rPr>
        <w:t>tvorbu</w:t>
      </w:r>
      <w:proofErr w:type="spellEnd"/>
      <w:r>
        <w:rPr>
          <w:lang w:val="en-US"/>
        </w:rPr>
        <w:t xml:space="preserve"> </w:t>
      </w:r>
      <w:proofErr w:type="spellStart"/>
      <w:r>
        <w:rPr>
          <w:lang w:val="en-US"/>
        </w:rPr>
        <w:t>vizualizací</w:t>
      </w:r>
      <w:proofErr w:type="spellEnd"/>
      <w:r>
        <w:rPr>
          <w:lang w:val="en-US"/>
        </w:rPr>
        <w:t xml:space="preserve">. </w:t>
      </w:r>
    </w:p>
    <w:p w14:paraId="6EC2885B" w14:textId="41EEDE94" w:rsidR="008E3493" w:rsidRPr="009D797E" w:rsidRDefault="008E3493" w:rsidP="008E3493">
      <w:pPr>
        <w:pStyle w:val="Normlnprvnodsazen"/>
        <w:ind w:firstLine="0"/>
        <w:rPr>
          <w:lang w:val="en-US"/>
        </w:rPr>
      </w:pPr>
      <w:proofErr w:type="spellStart"/>
      <w:r>
        <w:rPr>
          <w:lang w:val="en-US"/>
        </w:rPr>
        <w:t>Problémové</w:t>
      </w:r>
      <w:proofErr w:type="spellEnd"/>
      <w:r>
        <w:rPr>
          <w:lang w:val="en-US"/>
        </w:rPr>
        <w:t xml:space="preserve"> </w:t>
      </w:r>
      <w:proofErr w:type="spellStart"/>
      <w:r>
        <w:rPr>
          <w:lang w:val="en-US"/>
        </w:rPr>
        <w:t>jelikož</w:t>
      </w:r>
      <w:proofErr w:type="spellEnd"/>
      <w:r>
        <w:rPr>
          <w:lang w:val="en-US"/>
        </w:rPr>
        <w:t xml:space="preserve"> </w:t>
      </w:r>
      <w:proofErr w:type="spellStart"/>
      <w:r>
        <w:rPr>
          <w:lang w:val="en-US"/>
        </w:rPr>
        <w:t>si</w:t>
      </w:r>
      <w:proofErr w:type="spellEnd"/>
      <w:r>
        <w:rPr>
          <w:lang w:val="en-US"/>
        </w:rPr>
        <w:t xml:space="preserve"> data </w:t>
      </w:r>
      <w:proofErr w:type="spellStart"/>
      <w:r>
        <w:rPr>
          <w:lang w:val="en-US"/>
        </w:rPr>
        <w:t>nesou</w:t>
      </w:r>
      <w:proofErr w:type="spellEnd"/>
      <w:r>
        <w:rPr>
          <w:lang w:val="en-US"/>
        </w:rPr>
        <w:t xml:space="preserve"> baggage. </w:t>
      </w:r>
    </w:p>
    <w:p w14:paraId="5A684CEC" w14:textId="2542343A" w:rsidR="00A479E6" w:rsidRDefault="000E5F9C" w:rsidP="002656D4">
      <w:pPr>
        <w:pStyle w:val="Heading1"/>
        <w:rPr>
          <w:lang w:val="cs-CZ"/>
        </w:rPr>
      </w:pPr>
      <w:r w:rsidRPr="001F6849">
        <w:rPr>
          <w:lang w:val="cs-CZ"/>
        </w:rPr>
        <w:lastRenderedPageBreak/>
        <w:t>ZÁVĚR</w:t>
      </w:r>
    </w:p>
    <w:p w14:paraId="1FF3674B" w14:textId="57CE7E43" w:rsidR="00C3380E" w:rsidRDefault="00C3380E">
      <w:pPr>
        <w:spacing w:after="160"/>
        <w:jc w:val="left"/>
        <w:rPr>
          <w:lang w:eastAsia="cs-CZ"/>
        </w:rPr>
      </w:pPr>
      <w:r>
        <w:rPr>
          <w:lang w:eastAsia="cs-CZ"/>
        </w:rPr>
        <w:br w:type="page"/>
      </w:r>
    </w:p>
    <w:p w14:paraId="27CEBE43" w14:textId="3CAFA9FA" w:rsidR="00C3380E" w:rsidRPr="00C3380E" w:rsidRDefault="00C3380E" w:rsidP="00C3380E">
      <w:pPr>
        <w:pStyle w:val="TOCHeading"/>
        <w:rPr>
          <w:sz w:val="28"/>
          <w:szCs w:val="28"/>
        </w:rPr>
      </w:pPr>
      <w:r w:rsidRPr="00C3380E">
        <w:rPr>
          <w:sz w:val="28"/>
          <w:szCs w:val="28"/>
        </w:rPr>
        <w:lastRenderedPageBreak/>
        <w:t>bibliografie</w:t>
      </w:r>
    </w:p>
    <w:p w14:paraId="6420124C" w14:textId="77777777" w:rsidR="00577ECD" w:rsidRDefault="00C3380E" w:rsidP="00577ECD">
      <w:pPr>
        <w:pStyle w:val="Bibliography"/>
      </w:pPr>
      <w:r w:rsidRPr="00FD6309">
        <w:rPr>
          <w:b/>
          <w:bCs/>
          <w:sz w:val="18"/>
          <w:szCs w:val="18"/>
        </w:rPr>
        <w:fldChar w:fldCharType="begin"/>
      </w:r>
      <w:r w:rsidR="009969A3">
        <w:rPr>
          <w:b/>
          <w:bCs/>
          <w:sz w:val="18"/>
          <w:szCs w:val="18"/>
        </w:rPr>
        <w:instrText xml:space="preserve"> ADDIN ZOTERO_BIBL {"uncited":[],"omitted":[],"custom":[]} CSL_BIBLIOGRAPHY </w:instrText>
      </w:r>
      <w:r w:rsidRPr="00FD6309">
        <w:rPr>
          <w:b/>
          <w:bCs/>
          <w:sz w:val="18"/>
          <w:szCs w:val="18"/>
        </w:rPr>
        <w:fldChar w:fldCharType="separate"/>
      </w:r>
      <w:r w:rsidR="00577ECD">
        <w:t xml:space="preserve">2019 - Battle of 3D Rendering Stacks: CesiumJS, VTS Geospatial or iTowns? (2019): </w:t>
      </w:r>
    </w:p>
    <w:p w14:paraId="3D6AE98B" w14:textId="77777777" w:rsidR="00577ECD" w:rsidRDefault="00577ECD" w:rsidP="00577ECD">
      <w:pPr>
        <w:pStyle w:val="Bibliography"/>
      </w:pPr>
      <w:r>
        <w:t xml:space="preserve">ABDUL-RAHMAN, A., PILOUK, M. (2008): Spatial data modelling for 3D GIS. Springer, Berlin ; New York. </w:t>
      </w:r>
    </w:p>
    <w:p w14:paraId="498E3D9B" w14:textId="77777777" w:rsidR="00577ECD" w:rsidRDefault="00577ECD" w:rsidP="00577ECD">
      <w:pPr>
        <w:pStyle w:val="Bibliography"/>
      </w:pPr>
      <w:r>
        <w:t xml:space="preserve">ARIËN, G. (2017): Overview of the rendering pipeline in WebGL, Geert Arien, http://www.geertarien.com/blog/2017/07/16/overview-of-the-rendering-pipeline-in-webgl/ (17. 9. 2023). </w:t>
      </w:r>
    </w:p>
    <w:p w14:paraId="70DE416A" w14:textId="77777777" w:rsidR="00577ECD" w:rsidRDefault="00577ECD" w:rsidP="00577ECD">
      <w:pPr>
        <w:pStyle w:val="Bibliography"/>
      </w:pPr>
      <w:r>
        <w:t xml:space="preserve">BANDROVA, T., BONCHEV, S. (2013): 3D Maps – Scale, Accuracy, Level of Detail. </w:t>
      </w:r>
    </w:p>
    <w:p w14:paraId="1980851C" w14:textId="77777777" w:rsidR="00577ECD" w:rsidRDefault="00577ECD" w:rsidP="00577ECD">
      <w:pPr>
        <w:pStyle w:val="Bibliography"/>
      </w:pPr>
      <w:r>
        <w:t xml:space="preserve">BARUAH, R. (2021): AR and VR Using the WebXR API: Learn to Create Immersive Content with WebGL, Three.js, and A-Frame. Apress, Berkeley, CA. </w:t>
      </w:r>
    </w:p>
    <w:p w14:paraId="727F318D" w14:textId="77777777" w:rsidR="00577ECD" w:rsidRDefault="00577ECD" w:rsidP="00577ECD">
      <w:pPr>
        <w:pStyle w:val="Bibliography"/>
      </w:pPr>
      <w:r>
        <w:t xml:space="preserve">BASQUES, K. (2023): Remote debug Android devices, Chrome for Developers, https://developer.chrome.com/docs/devtools/remote-debugging/ (6. 11. 2023). </w:t>
      </w:r>
    </w:p>
    <w:p w14:paraId="149CD8C6" w14:textId="77777777" w:rsidR="00577ECD" w:rsidRDefault="00577ECD" w:rsidP="00577ECD">
      <w:pPr>
        <w:pStyle w:val="Bibliography"/>
      </w:pPr>
      <w:r>
        <w:t xml:space="preserve">BATTY, M. (1997): Virtual geography. Futures, 4, 29, 337–352. </w:t>
      </w:r>
    </w:p>
    <w:p w14:paraId="6034E2CB" w14:textId="77777777" w:rsidR="00577ECD" w:rsidRDefault="00577ECD" w:rsidP="00577ECD">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67ED6ECB" w14:textId="77777777" w:rsidR="00577ECD" w:rsidRDefault="00577ECD" w:rsidP="00577ECD">
      <w:pPr>
        <w:pStyle w:val="Bibliography"/>
      </w:pPr>
      <w:r>
        <w:t xml:space="preserve">BILJECKI, F., LEDOUX, H., STOTER, J. (2016): An improved LOD specification for 3D building models. Computers, Environment and Urban Systems, 59, 25–37. </w:t>
      </w:r>
    </w:p>
    <w:p w14:paraId="1AC054EA" w14:textId="77777777" w:rsidR="00577ECD" w:rsidRDefault="00577ECD" w:rsidP="00577ECD">
      <w:pPr>
        <w:pStyle w:val="Bibliography"/>
      </w:pPr>
      <w:r>
        <w:t xml:space="preserve">BLENDER DOCUMENTATION TEAM (2023a): Introduction — Blender Manual, https://docs.blender.org/manual/en/latest/render/materials/introduction.html (15. 10. 2023). </w:t>
      </w:r>
    </w:p>
    <w:p w14:paraId="5F864F73" w14:textId="77777777" w:rsidR="00577ECD" w:rsidRDefault="00577ECD" w:rsidP="00577ECD">
      <w:pPr>
        <w:pStyle w:val="Bibliography"/>
      </w:pPr>
      <w:r>
        <w:t xml:space="preserve">BLENDER DOCUMENTATION TEAM (2023b): Light Objects — Blender Manual, https://docs.blender.org/manual/en/latest/render/lights/light_object.html (17. 10. 2023). </w:t>
      </w:r>
    </w:p>
    <w:p w14:paraId="3EA2E2B1" w14:textId="77777777" w:rsidR="00577ECD" w:rsidRDefault="00577ECD" w:rsidP="00577ECD">
      <w:pPr>
        <w:pStyle w:val="Bibliography"/>
      </w:pPr>
      <w:r>
        <w:t xml:space="preserve">BLOKDYK, G. (2018): Virtual geographic environments A Complete Guide. 5STARCooks. </w:t>
      </w:r>
    </w:p>
    <w:p w14:paraId="09DF7A12" w14:textId="77777777" w:rsidR="00577ECD" w:rsidRDefault="00577ECD" w:rsidP="00577ECD">
      <w:pPr>
        <w:pStyle w:val="Bibliography"/>
      </w:pPr>
      <w:r>
        <w:t xml:space="preserve">BOGDANOVA, R., BOULANGER, P., ZHENG, B. (2016): Depth Perception of Surgeons in Minimally Invasive Surgery. Surgical Innovation, 23. </w:t>
      </w:r>
    </w:p>
    <w:p w14:paraId="5D5AA8E1" w14:textId="77777777" w:rsidR="00577ECD" w:rsidRDefault="00577ECD" w:rsidP="00577ECD">
      <w:pPr>
        <w:pStyle w:val="Bibliography"/>
      </w:pPr>
      <w:r>
        <w:t xml:space="preserve">BOLETSIS, C. (2017): The New Era of Virtual Reality Locomotion: A Systematic Literature Review of Techniques and a Proposed Typology. Multimodal Technologies and Interaction, 4, 1, 24. </w:t>
      </w:r>
    </w:p>
    <w:p w14:paraId="7A0D9D3F" w14:textId="77777777" w:rsidR="00577ECD" w:rsidRDefault="00577ECD" w:rsidP="00577ECD">
      <w:pPr>
        <w:pStyle w:val="Bibliography"/>
      </w:pPr>
      <w:r>
        <w:t xml:space="preserve">BOLSTAD, P. (2019): GIS Fundamentals: A First Text on Geographic Information Systems, Sixth Edition. XanEdu Publishing Inc, Ann Arbor, MI. </w:t>
      </w:r>
    </w:p>
    <w:p w14:paraId="77566E19" w14:textId="77777777" w:rsidR="00577ECD" w:rsidRDefault="00577ECD" w:rsidP="00577ECD">
      <w:pPr>
        <w:pStyle w:val="Bibliography"/>
      </w:pPr>
      <w:r>
        <w:t xml:space="preserve">BOŘIL, J. (2022): Využití VGE pro výuku prostorových úloh - role interakce. Masarykova univerzita, Přírodovědecká fakulta. </w:t>
      </w:r>
    </w:p>
    <w:p w14:paraId="49CAAACB" w14:textId="77777777" w:rsidR="00577ECD" w:rsidRDefault="00577ECD" w:rsidP="00577ECD">
      <w:pPr>
        <w:pStyle w:val="Bibliography"/>
      </w:pPr>
      <w:r>
        <w:t xml:space="preserve">BROWN, R. (2023): VRcompare - The Internet’s Largest VR &amp; AR Headset Database, VRcompare, https://vr-compare.com/ (8. 10. 2023). </w:t>
      </w:r>
    </w:p>
    <w:p w14:paraId="7F07155E" w14:textId="77777777" w:rsidR="00577ECD" w:rsidRDefault="00577ECD" w:rsidP="00577ECD">
      <w:pPr>
        <w:pStyle w:val="Bibliography"/>
      </w:pPr>
      <w:r>
        <w:lastRenderedPageBreak/>
        <w:t xml:space="preserve">BURDEA, G., COIFFET, P. (2003): Virtual reality technology. J. Wiley-Interscience, Hoboken, N.J. </w:t>
      </w:r>
    </w:p>
    <w:p w14:paraId="4DCBBF5E" w14:textId="77777777" w:rsidR="00577ECD" w:rsidRDefault="00577ECD" w:rsidP="00577ECD">
      <w:pPr>
        <w:pStyle w:val="Bibliography"/>
      </w:pPr>
      <w:r>
        <w:t xml:space="preserve">BUTCHER, P. W. S., JOHN, N. W., RITSOS, P. D. (2021): VRIA: A Web-Based Framework for Creating Immersive Analytics Experiences. IEEE Transactions on Visualization and Computer Graphics, 7, 27, 3213–3225. </w:t>
      </w:r>
    </w:p>
    <w:p w14:paraId="1C795BAE" w14:textId="77777777" w:rsidR="00577ECD" w:rsidRDefault="00577ECD" w:rsidP="00577ECD">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76BEF694" w14:textId="77777777" w:rsidR="00577ECD" w:rsidRDefault="00577ECD" w:rsidP="00577ECD">
      <w:pPr>
        <w:pStyle w:val="Bibliography"/>
      </w:pPr>
      <w:r>
        <w:t xml:space="preserve">CAN I USE (2023a): “webGL” | Can I use... Support tables for HTML5, CSS3, etc, https://caniuse.com/?search=webGL (31. 1. 2023). </w:t>
      </w:r>
    </w:p>
    <w:p w14:paraId="170679D7" w14:textId="77777777" w:rsidR="00577ECD" w:rsidRDefault="00577ECD" w:rsidP="00577ECD">
      <w:pPr>
        <w:pStyle w:val="Bibliography"/>
      </w:pPr>
      <w:r>
        <w:t xml:space="preserve">CAN I USE (2023b): WebGPU - Can I use, https://caniuse.com/webgpu (29. 8. 2023). </w:t>
      </w:r>
    </w:p>
    <w:p w14:paraId="6E7CDA23" w14:textId="77777777" w:rsidR="00577ECD" w:rsidRDefault="00577ECD" w:rsidP="00577ECD">
      <w:pPr>
        <w:pStyle w:val="Bibliography"/>
      </w:pPr>
      <w:r>
        <w:t xml:space="preserve">CAN I USE (2023c): “WebXR” | Can I use... Support tables for HTML5, CSS3, etc, https://caniuse.com/?search=WebXR (31. 1. 2023). </w:t>
      </w:r>
    </w:p>
    <w:p w14:paraId="46C950EC" w14:textId="77777777" w:rsidR="00577ECD" w:rsidRDefault="00577ECD" w:rsidP="00577ECD">
      <w:pPr>
        <w:pStyle w:val="Bibliography"/>
      </w:pPr>
      <w:r>
        <w:t xml:space="preserve">CESIUMGS (2023a): Initial WebXR display support for Scene by pupitetris · Pull Request #11372 · CesiumGS/cesium, GitHub, https://github.com/CesiumGS/cesium/pull/11372 (31. 8. 2023). </w:t>
      </w:r>
    </w:p>
    <w:p w14:paraId="34325044" w14:textId="77777777" w:rsidR="00577ECD" w:rsidRDefault="00577ECD" w:rsidP="00577ECD">
      <w:pPr>
        <w:pStyle w:val="Bibliography"/>
      </w:pPr>
      <w:r>
        <w:t xml:space="preserve">CESIUMGS (2023b): WebXR · Issue #3422 · CesiumGS/cesium, GitHub, https://github.com/CesiumGS/cesium/issues/3422 (31. 8. 2023). </w:t>
      </w:r>
    </w:p>
    <w:p w14:paraId="093E1513" w14:textId="77777777" w:rsidR="00577ECD" w:rsidRDefault="00577ECD" w:rsidP="00577ECD">
      <w:pPr>
        <w:pStyle w:val="Bibliography"/>
      </w:pPr>
      <w:r>
        <w:t xml:space="preserve">CHADWICK, E. (2023): ingBest Practices for Compress glTF Textures. </w:t>
      </w:r>
    </w:p>
    <w:p w14:paraId="2DBB419C" w14:textId="77777777" w:rsidR="00577ECD" w:rsidRDefault="00577ECD" w:rsidP="00577ECD">
      <w:pPr>
        <w:pStyle w:val="Bibliography"/>
      </w:pPr>
      <w:r>
        <w:t xml:space="preserve">CHEN, M., LIN, H. (2018): Virtual geographic environments (VGEs): originating from or beyond virtual reality (VR)? International Journal of Digital Earth, 4, 11, 329–333. </w:t>
      </w:r>
    </w:p>
    <w:p w14:paraId="03D0D0FF" w14:textId="77777777" w:rsidR="00577ECD" w:rsidRDefault="00577ECD" w:rsidP="00577ECD">
      <w:pPr>
        <w:pStyle w:val="Bibliography"/>
      </w:pPr>
      <w:r>
        <w:t xml:space="preserve">CHLOUPKOVÁ, T. (2007): Fyziologické principy procesu vidění - tvorba a vnímání obrazu. Masarykova univerzita, Přírodovědecká fakulta. </w:t>
      </w:r>
    </w:p>
    <w:p w14:paraId="7CEE7982" w14:textId="77777777" w:rsidR="00577ECD" w:rsidRDefault="00577ECD" w:rsidP="00577ECD">
      <w:pPr>
        <w:pStyle w:val="Bibliography"/>
      </w:pPr>
      <w:r>
        <w:t xml:space="preserve">CHOW, S. (2018): glTF-Tutorials - Materials, GitHub, https://github.com/KhronosGroup/glTF-Tutorials/blob/master/gltfTutorial/gltfTutorial_010_Materials.md (15. 10. 2023). </w:t>
      </w:r>
    </w:p>
    <w:p w14:paraId="63B87D3D" w14:textId="77777777" w:rsidR="00577ECD" w:rsidRDefault="00577ECD" w:rsidP="00577ECD">
      <w:pPr>
        <w:pStyle w:val="Bibliography"/>
      </w:pPr>
      <w:r>
        <w:t xml:space="preserve">CHRISTOPHE, S. (2020): Geovisualization: Multidimensional Exploration of the Territory. 325–332. </w:t>
      </w:r>
    </w:p>
    <w:p w14:paraId="37A987AB" w14:textId="77777777" w:rsidR="00577ECD" w:rsidRDefault="00577ECD" w:rsidP="00577ECD">
      <w:pPr>
        <w:pStyle w:val="Bibliography"/>
      </w:pPr>
      <w:r>
        <w:t xml:space="preserve">CIBULA, R. (2021): Vývoj informačného systému na vizualizáciu 3D modelov a vývoj prototypu na meranie 3D objektov. Masarykova univerzita, Přírodovědecká fakulta. </w:t>
      </w:r>
    </w:p>
    <w:p w14:paraId="7DC68448" w14:textId="77777777" w:rsidR="00577ECD" w:rsidRDefault="00577ECD" w:rsidP="00577ECD">
      <w:pPr>
        <w:pStyle w:val="Bibliography"/>
      </w:pPr>
      <w:r>
        <w:t xml:space="preserve">CIRULIS, A., BRIGMANIS, K. B. (2013): 3D Outdoor Augmented Reality for Architecture and Urban Planning. Procedia Computer Science, 25, 71–79. </w:t>
      </w:r>
    </w:p>
    <w:p w14:paraId="43CDC434" w14:textId="77777777" w:rsidR="00577ECD" w:rsidRDefault="00577ECD" w:rsidP="00577ECD">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47ECD715" w14:textId="77777777" w:rsidR="00577ECD" w:rsidRDefault="00577ECD" w:rsidP="00577ECD">
      <w:pPr>
        <w:pStyle w:val="Bibliography"/>
      </w:pPr>
      <w:r>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64041273" w14:textId="77777777" w:rsidR="00577ECD" w:rsidRDefault="00577ECD" w:rsidP="00577ECD">
      <w:pPr>
        <w:pStyle w:val="Bibliography"/>
      </w:pPr>
      <w:r>
        <w:lastRenderedPageBreak/>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B44AD1B" w14:textId="77777777" w:rsidR="00577ECD" w:rsidRDefault="00577ECD" w:rsidP="00577ECD">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64B1AACA" w14:textId="77777777" w:rsidR="00577ECD" w:rsidRDefault="00577ECD" w:rsidP="00577ECD">
      <w:pPr>
        <w:pStyle w:val="Bibliography"/>
      </w:pPr>
      <w:r>
        <w:t xml:space="preserve">ČÚZK (2023): Ortofoto České republiky, https://geoportal.cuzk.cz/(S(j4x0jjdm0kadzsqwgvwfqpov))/Default.aspx?mode=TextMeta&amp;text=ortofoto_info&amp;side=ortofoto&amp;menu=23 (26. 12. 2023). </w:t>
      </w:r>
    </w:p>
    <w:p w14:paraId="0EF1FA40" w14:textId="77777777" w:rsidR="00577ECD" w:rsidRDefault="00577ECD" w:rsidP="00577ECD">
      <w:pPr>
        <w:pStyle w:val="Bibliography"/>
      </w:pPr>
      <w:r>
        <w:t xml:space="preserve">DECK.GL (2023): WebXR Support · visgl/deck.gl · Discussion #7972, GitHub, https://github.com/visgl/deck.gl/discussions/7972 (24. 9. 2023). </w:t>
      </w:r>
    </w:p>
    <w:p w14:paraId="741A2E2E" w14:textId="77777777" w:rsidR="00577ECD" w:rsidRDefault="00577ECD" w:rsidP="00577ECD">
      <w:pPr>
        <w:pStyle w:val="Bibliography"/>
      </w:pPr>
      <w:r>
        <w:t xml:space="preserve">DISCOVER THREE.JS CONTRIBUTORS (2023): Discover three.js. </w:t>
      </w:r>
    </w:p>
    <w:p w14:paraId="2B6A9F1C" w14:textId="77777777" w:rsidR="00577ECD" w:rsidRDefault="00577ECD" w:rsidP="00577ECD">
      <w:pPr>
        <w:pStyle w:val="Bibliography"/>
      </w:pPr>
      <w:r>
        <w:t xml:space="preserve">DMARCOS (2023): Deprecate daydream and gearvr controls · Issue #5374 · aframevr/aframe, GitHub, https://github.com/aframevr/aframe/issues/5374 (6. 11. 2023). </w:t>
      </w:r>
    </w:p>
    <w:p w14:paraId="3466CD83" w14:textId="77777777" w:rsidR="00577ECD" w:rsidRDefault="00577ECD" w:rsidP="00577ECD">
      <w:pPr>
        <w:pStyle w:val="Bibliography"/>
      </w:pPr>
      <w:r>
        <w:t xml:space="preserve">DORMAN, M. (2020): Introduction to Web Mapping. Chapman and Hall/CRC, Boca Raton. </w:t>
      </w:r>
    </w:p>
    <w:p w14:paraId="66E6FA59" w14:textId="77777777" w:rsidR="00577ECD" w:rsidRDefault="00577ECD" w:rsidP="00577ECD">
      <w:pPr>
        <w:pStyle w:val="Bibliography"/>
      </w:pPr>
      <w:r>
        <w:t xml:space="preserve">DUCCESCHI, E. (2023): SignorPipo/wle-pp, https://github.com/SignorPipo/wle-pp (27. 12. 2023). </w:t>
      </w:r>
    </w:p>
    <w:p w14:paraId="461F076A" w14:textId="77777777" w:rsidR="00577ECD" w:rsidRDefault="00577ECD" w:rsidP="00577ECD">
      <w:pPr>
        <w:pStyle w:val="Bibliography"/>
      </w:pPr>
      <w:r>
        <w:t xml:space="preserve">DUNN, F., PARBERRY, I. (2011): 3D math primer for graphics and game development. CRC Press, Boca Raton, Fla. </w:t>
      </w:r>
    </w:p>
    <w:p w14:paraId="2F6C5A9B" w14:textId="77777777" w:rsidR="00577ECD" w:rsidRDefault="00577ECD" w:rsidP="00577ECD">
      <w:pPr>
        <w:pStyle w:val="Bibliography"/>
      </w:pPr>
      <w:r>
        <w:t xml:space="preserve">DUPIN, L. (2016): devices-vr-awwwards-3.png (PNG Image, 941 × 519 pixels), https://www.awwwards.com/awards/gallery/2016/03/devices-vr-awwwards-3.png (30. 1. 2023). </w:t>
      </w:r>
    </w:p>
    <w:p w14:paraId="6ADCB1C4" w14:textId="77777777" w:rsidR="00577ECD" w:rsidRDefault="00577ECD" w:rsidP="00577ECD">
      <w:pPr>
        <w:pStyle w:val="Bibliography"/>
      </w:pPr>
      <w:r>
        <w:t xml:space="preserve">DYKES, J., MACEACHREN, A. M., KRAAK, M.-J. (2005): Exploring Geovisualization. Pergamon, Amsterdam. </w:t>
      </w:r>
    </w:p>
    <w:p w14:paraId="2F9C94A8" w14:textId="77777777" w:rsidR="00577ECD" w:rsidRDefault="00577ECD" w:rsidP="00577ECD">
      <w:pPr>
        <w:pStyle w:val="Bibliography"/>
      </w:pPr>
      <w:r>
        <w:t xml:space="preserve">EDUTECH CONTRIBUTORS (2023): 3D file format - EduTech Wiki, https://edutechwiki.unige.ch/en/3D_file_format (19. 10. 2023). </w:t>
      </w:r>
    </w:p>
    <w:p w14:paraId="24FFAC9A" w14:textId="77777777" w:rsidR="00577ECD" w:rsidRDefault="00577ECD" w:rsidP="00577ECD">
      <w:pPr>
        <w:pStyle w:val="Bibliography"/>
      </w:pPr>
      <w:r>
        <w:t xml:space="preserve">ESPINOSA, A. (2023): CesiumJS. </w:t>
      </w:r>
    </w:p>
    <w:p w14:paraId="7F8D52ED" w14:textId="77777777" w:rsidR="00577ECD" w:rsidRDefault="00577ECD" w:rsidP="00577ECD">
      <w:pPr>
        <w:pStyle w:val="Bibliography"/>
      </w:pPr>
      <w:r>
        <w:t xml:space="preserve">ESRI (2023a): ArcGIS Maps SDK for JavaScript | Overview | ArcGIS Maps SDK for JavaScript 4.27 | ArcGIS Developers, https://developers.arcgis.com/javascript/latest/ (31. 8. 2023). </w:t>
      </w:r>
    </w:p>
    <w:p w14:paraId="6BB35D22" w14:textId="77777777" w:rsidR="00577ECD" w:rsidRDefault="00577ECD" w:rsidP="00577ECD">
      <w:pPr>
        <w:pStyle w:val="Bibliography"/>
      </w:pPr>
      <w:r>
        <w:t xml:space="preserve">ESRI (2023b): Export 360 VR Experiences from CityEngine—ArcGIS CityEngine Resources | Documentation, https://doc.arcgis.com/en/cityengine/latest/help/help-export-360vr.htm (31. 8. 2023). </w:t>
      </w:r>
    </w:p>
    <w:p w14:paraId="5B08D81D" w14:textId="77777777" w:rsidR="00577ECD" w:rsidRDefault="00577ECD" w:rsidP="00577ECD">
      <w:pPr>
        <w:pStyle w:val="Bibliography"/>
      </w:pPr>
      <w:r>
        <w:t xml:space="preserve">ESRI (2023c): Mapping APIs | Documentation | ArcGIS Developers, Documentation, https://developers.arcgis.com/documentation/mapping-apis-and-services/apis-and-sdks/ (31. 8. 2023). </w:t>
      </w:r>
    </w:p>
    <w:p w14:paraId="7D57A6A0" w14:textId="77777777" w:rsidR="00577ECD" w:rsidRDefault="00577ECD" w:rsidP="00577ECD">
      <w:pPr>
        <w:pStyle w:val="Bibliography"/>
      </w:pPr>
      <w:r>
        <w:t xml:space="preserve">FORD, T. (2017): “Overwatch” Gameplay Architecture and Netcode. </w:t>
      </w:r>
    </w:p>
    <w:p w14:paraId="26A03D04" w14:textId="77777777" w:rsidR="00577ECD" w:rsidRDefault="00577ECD" w:rsidP="00577ECD">
      <w:pPr>
        <w:pStyle w:val="Bibliography"/>
      </w:pPr>
      <w:r>
        <w:lastRenderedPageBreak/>
        <w:t xml:space="preserve">GAUTIER, J., BRÉDIF, M., CHRISTOPHE, S. (2020): Co-Visualization of Air Temperature and Urban Data for Visual Exploration. In: 2020 IEEE Visualization Conference (VIS). 71–75. </w:t>
      </w:r>
    </w:p>
    <w:p w14:paraId="6C5183B7" w14:textId="77777777" w:rsidR="00577ECD" w:rsidRDefault="00577ECD" w:rsidP="00577ECD">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0E36E557" w14:textId="77777777" w:rsidR="00577ECD" w:rsidRDefault="00577ECD" w:rsidP="00577ECD">
      <w:pPr>
        <w:pStyle w:val="Bibliography"/>
      </w:pPr>
      <w:r>
        <w:t xml:space="preserve">Geospatial Webinar (2023): </w:t>
      </w:r>
    </w:p>
    <w:p w14:paraId="6B08F6C5" w14:textId="77777777" w:rsidR="00577ECD" w:rsidRDefault="00577ECD" w:rsidP="00577ECD">
      <w:pPr>
        <w:pStyle w:val="Bibliography"/>
      </w:pPr>
      <w:r>
        <w:t xml:space="preserve">GHAYOUR, F., CANTOR, D. (2018): Real-time 3D graphics with WebGL 2: build interactive 3D applications with JavaScript and WebGL 2 (OpenGL ES 3.0). Packt, Birmingham Mumbai. </w:t>
      </w:r>
    </w:p>
    <w:p w14:paraId="51EFDE4C" w14:textId="77777777" w:rsidR="00577ECD" w:rsidRDefault="00577ECD" w:rsidP="00577ECD">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7A2FF7D3" w14:textId="77777777" w:rsidR="00577ECD" w:rsidRDefault="00577ECD" w:rsidP="00577ECD">
      <w:pPr>
        <w:pStyle w:val="Bibliography"/>
      </w:pPr>
      <w:r>
        <w:t xml:space="preserve">GODBER, A. (2022): godber/webvr.dev. </w:t>
      </w:r>
    </w:p>
    <w:p w14:paraId="1D436146" w14:textId="77777777" w:rsidR="00577ECD" w:rsidRDefault="00577ECD" w:rsidP="00577ECD">
      <w:pPr>
        <w:pStyle w:val="Bibliography"/>
      </w:pPr>
      <w:r>
        <w:t xml:space="preserve">GOODCHILD, M. F. (2013): The quality of big (geo)data. Dialogues in Human Geography, 3, 3, 280–284. </w:t>
      </w:r>
    </w:p>
    <w:p w14:paraId="3CF78B94" w14:textId="77777777" w:rsidR="00577ECD" w:rsidRDefault="00577ECD" w:rsidP="00577ECD">
      <w:pPr>
        <w:pStyle w:val="Bibliography"/>
      </w:pPr>
      <w:r>
        <w:t xml:space="preserve">GROSSNER, K., GOODCHILD, M., CLARKE, K. (2008): Defining a Digital Earth System. T. GIS, 12, 145–160. </w:t>
      </w:r>
    </w:p>
    <w:p w14:paraId="7FB27BBD" w14:textId="77777777" w:rsidR="00577ECD" w:rsidRDefault="00577ECD" w:rsidP="00577ECD">
      <w:pPr>
        <w:pStyle w:val="Bibliography"/>
      </w:pPr>
      <w:r>
        <w:t xml:space="preserve">GUO, H., GOODCHILD, M. F., ANNONI, A. eds. (2020): Manual of Digital Earth. Springer Nature. </w:t>
      </w:r>
    </w:p>
    <w:p w14:paraId="7D41ECBB" w14:textId="77777777" w:rsidR="00577ECD" w:rsidRDefault="00577ECD" w:rsidP="00577ECD">
      <w:pPr>
        <w:pStyle w:val="Bibliography"/>
      </w:pPr>
      <w:r>
        <w:t xml:space="preserve">HALE, J. (2022): Vertex Color Baked Lighting with Wonderland Engine. Wonderland Engine. </w:t>
      </w:r>
    </w:p>
    <w:p w14:paraId="6523B180" w14:textId="77777777" w:rsidR="00577ECD" w:rsidRDefault="00577ECD" w:rsidP="00577ECD">
      <w:pPr>
        <w:pStyle w:val="Bibliography"/>
      </w:pPr>
      <w:r>
        <w:t xml:space="preserve">HALIK, Ł. (2018): Challenges in Converting the Polish Topographic Database of Built-Up Areas into 3D Virtual Reality Geovisualization. The Cartographic Journal, 4, 55, 391–399. </w:t>
      </w:r>
    </w:p>
    <w:p w14:paraId="255D672D" w14:textId="77777777" w:rsidR="00577ECD" w:rsidRDefault="00577ECD" w:rsidP="00577ECD">
      <w:pPr>
        <w:pStyle w:val="Bibliography"/>
      </w:pPr>
      <w:r>
        <w:t xml:space="preserve">HERMAN, L. (2011): Moderní kartografické metody modelování měst. Masarykova univerzita, Přírodovědecká fakulta. </w:t>
      </w:r>
    </w:p>
    <w:p w14:paraId="0B4BDD80" w14:textId="77777777" w:rsidR="00577ECD" w:rsidRDefault="00577ECD" w:rsidP="00577ECD">
      <w:pPr>
        <w:pStyle w:val="Bibliography"/>
      </w:pPr>
      <w:r>
        <w:t xml:space="preserve">HERMAN, L. (2014): Vizualizace 3D modelů měst na webu. Masarykova univerzita, Přírodovědecká fakulta. </w:t>
      </w:r>
    </w:p>
    <w:p w14:paraId="787D3B28" w14:textId="77777777" w:rsidR="00577ECD" w:rsidRDefault="00577ECD" w:rsidP="00577ECD">
      <w:pPr>
        <w:pStyle w:val="Bibliography"/>
      </w:pPr>
      <w:r>
        <w:t xml:space="preserve">HERMAN, L. (2019): User Issues of Interactive 3D Geovisualizations. Masarykova univerzita, Přírodovědecká fakulta. </w:t>
      </w:r>
    </w:p>
    <w:p w14:paraId="77536E8E" w14:textId="77777777" w:rsidR="00577ECD" w:rsidRDefault="00577ECD" w:rsidP="00577ECD">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56C535B2" w14:textId="77777777" w:rsidR="00577ECD" w:rsidRDefault="00577ECD" w:rsidP="00577ECD">
      <w:pPr>
        <w:pStyle w:val="Bibliography"/>
      </w:pPr>
      <w:r>
        <w:t xml:space="preserve">HEXAGON (2023): Luciad Developer Platform, https://dev.luciad.com/portal/productDocumentation/LuciadRIA/docs/articles/tutorial/technology/features_and_benefits.html?subcategory=ria_technology (31. 8. 2023). </w:t>
      </w:r>
    </w:p>
    <w:p w14:paraId="66A9CE18" w14:textId="77777777" w:rsidR="00577ECD" w:rsidRDefault="00577ECD" w:rsidP="00577ECD">
      <w:pPr>
        <w:pStyle w:val="Bibliography"/>
      </w:pPr>
      <w:r>
        <w:t xml:space="preserve">HORÁK (2023a): jendahorak/dp-blender-py-utils. </w:t>
      </w:r>
    </w:p>
    <w:p w14:paraId="1B546628" w14:textId="77777777" w:rsidR="00577ECD" w:rsidRDefault="00577ECD" w:rsidP="00577ECD">
      <w:pPr>
        <w:pStyle w:val="Bibliography"/>
      </w:pPr>
      <w:r>
        <w:t xml:space="preserve">HORÁK (2023b): jendahorak/gistovr. </w:t>
      </w:r>
    </w:p>
    <w:p w14:paraId="0FDFD48A" w14:textId="77777777" w:rsidR="00577ECD" w:rsidRDefault="00577ECD" w:rsidP="00577ECD">
      <w:pPr>
        <w:pStyle w:val="Bibliography"/>
      </w:pPr>
      <w:r>
        <w:t xml:space="preserve">HORÁK, J. (2023c): std_etapy_transformer.py. Brno. </w:t>
      </w:r>
    </w:p>
    <w:p w14:paraId="18E97AF7" w14:textId="77777777" w:rsidR="00577ECD" w:rsidRDefault="00577ECD" w:rsidP="00577ECD">
      <w:pPr>
        <w:pStyle w:val="Bibliography"/>
      </w:pPr>
      <w:r>
        <w:lastRenderedPageBreak/>
        <w:t xml:space="preserve">HORKÝ, L. (2020): Sandbox for comparing performance of VTS Geospatial and CesiumJS. </w:t>
      </w:r>
    </w:p>
    <w:p w14:paraId="501F1E7C" w14:textId="77777777" w:rsidR="00577ECD" w:rsidRDefault="00577ECD" w:rsidP="00577ECD">
      <w:pPr>
        <w:pStyle w:val="Bibliography"/>
      </w:pPr>
      <w:r>
        <w:t xml:space="preserve">HUTTER, M. (2021): glTF-Tutorials - Textures, GitHub, https://github.com/KhronosGroup/glTF-Tutorials/blob/master/gltfTutorial/gltfTutorial_012_TexturesImagesSamplers.md (15. 10. 2023). </w:t>
      </w:r>
    </w:p>
    <w:p w14:paraId="54E16332" w14:textId="77777777" w:rsidR="00577ECD" w:rsidRDefault="00577ECD" w:rsidP="00577ECD">
      <w:pPr>
        <w:pStyle w:val="Bibliography"/>
      </w:pPr>
      <w:r>
        <w:t xml:space="preserve">IGALIA SL (2023): Welcome to Wolvic, https://www.wolvic.com/en/ (31. 1. 2023). </w:t>
      </w:r>
    </w:p>
    <w:p w14:paraId="65A7616F" w14:textId="77777777" w:rsidR="00577ECD" w:rsidRDefault="00577ECD" w:rsidP="00577ECD">
      <w:pPr>
        <w:pStyle w:val="Bibliography"/>
      </w:pPr>
      <w:r>
        <w:t xml:space="preserve">IMMERSIVE WEB WORKING GROUP (2022): WebXR Device API Explained, webxr, https://immersive-web.github.io/webxr/explainer.html (10. 9. 2023). </w:t>
      </w:r>
    </w:p>
    <w:p w14:paraId="6151CB38" w14:textId="77777777" w:rsidR="00577ECD" w:rsidRDefault="00577ECD" w:rsidP="00577ECD">
      <w:pPr>
        <w:pStyle w:val="Bibliography"/>
      </w:pPr>
      <w:r>
        <w:t xml:space="preserve">IMMERSIVE WEB WORKING GROUP (2023): WebXR Device API Specification. Immersive Web at W3C. </w:t>
      </w:r>
    </w:p>
    <w:p w14:paraId="19EE12C4" w14:textId="77777777" w:rsidR="00577ECD" w:rsidRDefault="00577ECD" w:rsidP="00577ECD">
      <w:pPr>
        <w:pStyle w:val="Bibliography"/>
      </w:pPr>
      <w:r>
        <w:t xml:space="preserve">Intro to WebXR and A-Frame Part 1: What is WebXR, A-Frame, and Entity-Component-Systems (2021): </w:t>
      </w:r>
    </w:p>
    <w:p w14:paraId="5D52A080" w14:textId="77777777" w:rsidR="00577ECD" w:rsidRDefault="00577ECD" w:rsidP="00577ECD">
      <w:pPr>
        <w:pStyle w:val="Bibliography"/>
      </w:pPr>
      <w:r>
        <w:t xml:space="preserve">Introducing WebGPU: Unlocking modern GPU access for JavaScript (2023): </w:t>
      </w:r>
    </w:p>
    <w:p w14:paraId="45E42A4A" w14:textId="77777777" w:rsidR="00577ECD" w:rsidRDefault="00577ECD" w:rsidP="00577ECD">
      <w:pPr>
        <w:pStyle w:val="Bibliography"/>
      </w:pPr>
      <w:r>
        <w:t xml:space="preserve">ITOWNS CONTRIBUTORS (2023): iTowns, https://github.com/iTowns/itowns/tree/master (9. 9. 2023). </w:t>
      </w:r>
    </w:p>
    <w:p w14:paraId="5D371FEA" w14:textId="77777777" w:rsidR="00577ECD" w:rsidRDefault="00577ECD" w:rsidP="00577ECD">
      <w:pPr>
        <w:pStyle w:val="Bibliography"/>
      </w:pPr>
      <w:r>
        <w:t xml:space="preserve">JUDGE, S., HARRIE, L. (2020): Visualizing a Possible Future: Map Guidelines for a 3D Detailed Development Plan. Journal of Geovisualization and Spatial Analysis, 1, 4, 7. </w:t>
      </w:r>
    </w:p>
    <w:p w14:paraId="26D03557" w14:textId="77777777" w:rsidR="00577ECD" w:rsidRDefault="00577ECD" w:rsidP="00577ECD">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1C9B2293" w14:textId="77777777" w:rsidR="00577ECD" w:rsidRDefault="00577ECD" w:rsidP="00577ECD">
      <w:pPr>
        <w:pStyle w:val="Bibliography"/>
      </w:pPr>
      <w:r>
        <w:t xml:space="preserve">KAM BRNO (2023): Brno - 3D model, https://webmaps.kambrno.cz/webmaps.kambrno.cz/3d-model/ (31. 8. 2023). </w:t>
      </w:r>
    </w:p>
    <w:p w14:paraId="068A1E53" w14:textId="77777777" w:rsidR="00577ECD" w:rsidRDefault="00577ECD" w:rsidP="00577ECD">
      <w:pPr>
        <w:pStyle w:val="Bibliography"/>
      </w:pPr>
      <w:r>
        <w:t xml:space="preserve">KANE, J. (2022): Brands Pioneering “the Metaverse?” Consider Mozilla Hubs &amp; the 3D Open Web. Creator Labs. </w:t>
      </w:r>
    </w:p>
    <w:p w14:paraId="7BB9FD1D" w14:textId="77777777" w:rsidR="00577ECD" w:rsidRDefault="00577ECD" w:rsidP="00577ECD">
      <w:pPr>
        <w:pStyle w:val="Bibliography"/>
      </w:pPr>
      <w:r>
        <w:t xml:space="preserve">KEIL, J., EDLER, D., SCHMITT, T., DICKMANN, F. (2021): Creating Immersive Virtual Environments Based on Open Geospatial Data and Game Engines. KN - Journal of Cartography and Geographic Information, 1, 71, 53–65. </w:t>
      </w:r>
    </w:p>
    <w:p w14:paraId="29302CC2" w14:textId="77777777" w:rsidR="00577ECD" w:rsidRDefault="00577ECD" w:rsidP="00577ECD">
      <w:pPr>
        <w:pStyle w:val="Bibliography"/>
      </w:pPr>
      <w:r>
        <w:t xml:space="preserve">KHRONOS GROUP (2017): Strong glTF Ecosystem Momentum at SIGGRAPH 2017, The Khronos Group, https://www.khronos.org/blog/gltf-2.0-ecosystem-advancement (8. 10. 2023). </w:t>
      </w:r>
    </w:p>
    <w:p w14:paraId="3831E59E" w14:textId="77777777" w:rsidR="00577ECD" w:rsidRDefault="00577ECD" w:rsidP="00577ECD">
      <w:pPr>
        <w:pStyle w:val="Bibliography"/>
      </w:pPr>
      <w:r>
        <w:t xml:space="preserve">KHRONOS GROUP (2018): WebGL: Latest Techniques, https://slideplayer.com/slide/16710114/ (22. 3. 2023). </w:t>
      </w:r>
    </w:p>
    <w:p w14:paraId="6D42C1C0" w14:textId="77777777" w:rsidR="00577ECD" w:rsidRDefault="00577ECD" w:rsidP="00577ECD">
      <w:pPr>
        <w:pStyle w:val="Bibliography"/>
      </w:pPr>
      <w:r>
        <w:t>KHRONOS GROUP (2021): glTF</w:t>
      </w:r>
      <w:r>
        <w:rPr>
          <w:vertAlign w:val="superscript"/>
        </w:rPr>
        <w:t>TM</w:t>
      </w:r>
      <w:r>
        <w:t xml:space="preserve"> 2.0 Specification. </w:t>
      </w:r>
    </w:p>
    <w:p w14:paraId="350FDD69" w14:textId="77777777" w:rsidR="00577ECD" w:rsidRDefault="00577ECD" w:rsidP="00577ECD">
      <w:pPr>
        <w:pStyle w:val="Bibliography"/>
      </w:pPr>
      <w:r>
        <w:t xml:space="preserve">KHRONOS GROUP (2022): EXT_structural_metadata: Properties for structured data by javagl · Pull Request #2151 · KhronosGroup/glTF, GitHub, https://github.com/KhronosGroup/glTF/pull/2151 (26. 11. 2023). </w:t>
      </w:r>
    </w:p>
    <w:p w14:paraId="3CADC5F5" w14:textId="77777777" w:rsidR="00577ECD" w:rsidRDefault="00577ECD" w:rsidP="00577ECD">
      <w:pPr>
        <w:pStyle w:val="Bibliography"/>
      </w:pPr>
      <w:r>
        <w:t xml:space="preserve">KHRONOS GROUP (2023a): glTF-Tutorials-Scenes and Nodes, glTF-Tutorials, https://github.khronos.org/glTF-Tutorials/gltfTutorial/gltfTutorial_004_ScenesNodes.html (21. 9. 2023). </w:t>
      </w:r>
    </w:p>
    <w:p w14:paraId="71902669" w14:textId="77777777" w:rsidR="00577ECD" w:rsidRDefault="00577ECD" w:rsidP="00577ECD">
      <w:pPr>
        <w:pStyle w:val="Bibliography"/>
      </w:pPr>
      <w:r>
        <w:lastRenderedPageBreak/>
        <w:t xml:space="preserve">KHRONOS GROUP (2023b): WebGL, The Khronos Group, https://www.khronos.org// (19. 1. 2023). </w:t>
      </w:r>
    </w:p>
    <w:p w14:paraId="421E8540" w14:textId="77777777" w:rsidR="00577ECD" w:rsidRDefault="00577ECD" w:rsidP="00577ECD">
      <w:pPr>
        <w:pStyle w:val="Bibliography"/>
      </w:pPr>
      <w:r>
        <w:t xml:space="preserve">KIONG, D. L. V. (2022): Metaverse Made Easy: A Beginner’s Guide to the Metaverse: Everything you need to know about Metaverse, NFT and GameFi. Independently published. </w:t>
      </w:r>
    </w:p>
    <w:p w14:paraId="27EAD2E0" w14:textId="77777777" w:rsidR="00577ECD" w:rsidRDefault="00577ECD" w:rsidP="00577ECD">
      <w:pPr>
        <w:pStyle w:val="Bibliography"/>
      </w:pPr>
      <w:r>
        <w:t xml:space="preserve">KOLÁČNÝ, A. (1969): Cartographic Information—a Fundamental Concept and Term in Modern Cartography. The Cartographic Journal, 1, 6, 47–49. </w:t>
      </w:r>
    </w:p>
    <w:p w14:paraId="76A8A10E" w14:textId="77777777" w:rsidR="00577ECD" w:rsidRDefault="00577ECD" w:rsidP="00577ECD">
      <w:pPr>
        <w:pStyle w:val="Bibliography"/>
      </w:pPr>
      <w:r>
        <w:t xml:space="preserve">KONEČNÝ, M. (2011): Cartography: Challenges and potential in the virtual geographic environments era. Annals of GIS, 17, 135–146. </w:t>
      </w:r>
    </w:p>
    <w:p w14:paraId="3E379371" w14:textId="77777777" w:rsidR="00577ECD" w:rsidRDefault="00577ECD" w:rsidP="00577ECD">
      <w:pPr>
        <w:pStyle w:val="Bibliography"/>
      </w:pPr>
      <w:r>
        <w:t xml:space="preserve">KRAAK, M. J., ORMELING, F. (2020): Cartography: visualization of geospatial data. CRC Press, Boca Raton ; London. </w:t>
      </w:r>
    </w:p>
    <w:p w14:paraId="75202B8B" w14:textId="77777777" w:rsidR="00577ECD" w:rsidRDefault="00577ECD" w:rsidP="00577ECD">
      <w:pPr>
        <w:pStyle w:val="Bibliography"/>
      </w:pPr>
      <w:r>
        <w:t xml:space="preserve">KRESSE, W., DANKO, D. M. eds. (2012): Springer Handbook of Geographic Information. Springer, Berlin ; New York. </w:t>
      </w:r>
    </w:p>
    <w:p w14:paraId="6E335700" w14:textId="77777777" w:rsidR="00577ECD" w:rsidRDefault="00577ECD" w:rsidP="00577ECD">
      <w:pPr>
        <w:pStyle w:val="Bibliography"/>
      </w:pPr>
      <w:r>
        <w:t xml:space="preserve">KUBÍČEK, P., STACHOŇ, Z. (2009): NOVÉ MAPOVÉ TECHNOLOGIE V KARTOGRAFICKÉ KOMUNIKACI. Karografické listy, 17, 8. </w:t>
      </w:r>
    </w:p>
    <w:p w14:paraId="429D7D3B" w14:textId="77777777" w:rsidR="00577ECD" w:rsidRDefault="00577ECD" w:rsidP="00577ECD">
      <w:pPr>
        <w:pStyle w:val="Bibliography"/>
      </w:pPr>
      <w:r>
        <w:t xml:space="preserve">KVARDA, O. (2020): Virtuální realita jako prostředek kartografické komunikace. Masarykova univerzita, Přírodovědecká fakulta. </w:t>
      </w:r>
    </w:p>
    <w:p w14:paraId="2EDA1F5E" w14:textId="77777777" w:rsidR="00577ECD" w:rsidRDefault="00577ECD" w:rsidP="00577ECD">
      <w:pPr>
        <w:pStyle w:val="Bibliography"/>
      </w:pPr>
      <w:r>
        <w:t xml:space="preserve">LAKSONO, D., ADITYA, T. (2019): Utilizing A Game Engine for Interactive 3D Topographic Data Visualization. ISPRS International Journal of Geo-Information, 8, 8, 361. </w:t>
      </w:r>
    </w:p>
    <w:p w14:paraId="00F23850" w14:textId="77777777" w:rsidR="00577ECD" w:rsidRDefault="00577ECD" w:rsidP="00577ECD">
      <w:pPr>
        <w:pStyle w:val="Bibliography"/>
      </w:pPr>
      <w:r>
        <w:t xml:space="preserve">LAVALLE, S. (2020): Virtual Reality - LaValle. </w:t>
      </w:r>
    </w:p>
    <w:p w14:paraId="6766FC66" w14:textId="77777777" w:rsidR="00577ECD" w:rsidRDefault="00577ECD" w:rsidP="00577ECD">
      <w:pPr>
        <w:pStyle w:val="Bibliography"/>
      </w:pPr>
      <w:r>
        <w:t xml:space="preserve">LEE, Y., YOO, B. (2021): XR collaboration beyond virtual reality: work in the real world. 8, 756–772. </w:t>
      </w:r>
    </w:p>
    <w:p w14:paraId="74EDBCC1" w14:textId="77777777" w:rsidR="00577ECD" w:rsidRDefault="00577ECD" w:rsidP="00577ECD">
      <w:pPr>
        <w:pStyle w:val="Bibliography"/>
      </w:pPr>
      <w:r>
        <w:t xml:space="preserve">LEITNER, F. (2020): Vývoj vybraného nástroje DPZ pro podporu precizního zemědělství. Masarykova univerzita, Přírodovědecká fakulta. </w:t>
      </w:r>
    </w:p>
    <w:p w14:paraId="5F6F2C67" w14:textId="77777777" w:rsidR="00577ECD" w:rsidRDefault="00577ECD" w:rsidP="00577ECD">
      <w:pPr>
        <w:pStyle w:val="Bibliography"/>
      </w:pPr>
      <w:r>
        <w:t xml:space="preserve">LIN, H., BATTY, M. (2011): Virtual Geographic Environments. Esri Press, Redlands, Calif. </w:t>
      </w:r>
    </w:p>
    <w:p w14:paraId="470741A9" w14:textId="77777777" w:rsidR="00577ECD" w:rsidRDefault="00577ECD" w:rsidP="00577ECD">
      <w:pPr>
        <w:pStyle w:val="Bibliography"/>
      </w:pPr>
      <w:r>
        <w:t xml:space="preserve">LIN, H., CHEN, M., LU, G. (2013): Virtual Geographic Environment: A Workspace for Computer-Aided Geographic Experiments. Annals of the Association of American Geographers, 3, 103, 465–482. </w:t>
      </w:r>
    </w:p>
    <w:p w14:paraId="7C6ECCDA" w14:textId="77777777" w:rsidR="00577ECD" w:rsidRDefault="00577ECD" w:rsidP="00577ECD">
      <w:pPr>
        <w:pStyle w:val="Bibliography"/>
      </w:pPr>
      <w:r>
        <w:t xml:space="preserve">LIN, H., CHEN, M., LU, G., ZHU, Q., GONG, J., YOU, X., WEN, Y., XU, B., HU, M. (2013): Virtual Geographic Environments (VGEs): A New Generation of Geographic Analysis Tool. Earth-Science Reviews, 126, 74–84. </w:t>
      </w:r>
    </w:p>
    <w:p w14:paraId="41B5CCF1" w14:textId="77777777" w:rsidR="00577ECD" w:rsidRDefault="00577ECD" w:rsidP="00577ECD">
      <w:pPr>
        <w:pStyle w:val="Bibliography"/>
      </w:pPr>
      <w:r>
        <w:t xml:space="preserve">LONGLEY, P. A., GOODCHILD, M. F., MAGUIRE, D. J., RHIND, D. W. (2015): Geographic Information Science and Systems, 4th Edition. Wiley. </w:t>
      </w:r>
    </w:p>
    <w:p w14:paraId="76841C3A" w14:textId="77777777" w:rsidR="00577ECD" w:rsidRDefault="00577ECD" w:rsidP="00577ECD">
      <w:pPr>
        <w:pStyle w:val="Bibliography"/>
      </w:pPr>
      <w:r>
        <w:t xml:space="preserve">MACEACHREN, A. M. (2004): How Maps Work: Representation, Visualization, and Design. The Guilford Press, New York. </w:t>
      </w:r>
    </w:p>
    <w:p w14:paraId="453BE5BD" w14:textId="77777777" w:rsidR="00577ECD" w:rsidRDefault="00577ECD" w:rsidP="00577ECD">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w:t>
      </w:r>
      <w:r>
        <w:lastRenderedPageBreak/>
        <w:t xml:space="preserve">Information and knowledge management. Association for Computing Machinery, New York, NY, USA, 35–40. </w:t>
      </w:r>
    </w:p>
    <w:p w14:paraId="25E9697D" w14:textId="77777777" w:rsidR="00577ECD" w:rsidRDefault="00577ECD" w:rsidP="00577ECD">
      <w:pPr>
        <w:pStyle w:val="Bibliography"/>
      </w:pPr>
      <w:r>
        <w:t xml:space="preserve">MACEACHREN, A. M., TAYLOR, F. D. R. (1994): Visualization in modern cartography. Pergamon. </w:t>
      </w:r>
    </w:p>
    <w:p w14:paraId="0680B47C" w14:textId="77777777" w:rsidR="00577ECD" w:rsidRDefault="00577ECD" w:rsidP="00577ECD">
      <w:pPr>
        <w:pStyle w:val="Bibliography"/>
      </w:pPr>
      <w:r>
        <w:t xml:space="preserve">MACLNTYRE, B., SMITH, T. F. (2018): Thoughts on the Future of WebXR and the Immersive Web. In: 2018 IEEE International Symposium on Mixed and Augmented Reality Adjunct (ISMAR-Adjunct). 338–342. </w:t>
      </w:r>
    </w:p>
    <w:p w14:paraId="1298A4E2" w14:textId="77777777" w:rsidR="00577ECD" w:rsidRDefault="00577ECD" w:rsidP="00577ECD">
      <w:pPr>
        <w:pStyle w:val="Bibliography"/>
      </w:pPr>
      <w:r>
        <w:t xml:space="preserve">MAPTILER (2023): QGIS maps via plugin with OpenStreetMap, satellite, and terrain basemaps, https://www.maptiler.com/qgis-plugin/ (26. 12. 2023). </w:t>
      </w:r>
    </w:p>
    <w:p w14:paraId="04FA2F8C" w14:textId="77777777" w:rsidR="00577ECD" w:rsidRDefault="00577ECD" w:rsidP="00577ECD">
      <w:pPr>
        <w:pStyle w:val="Bibliography"/>
      </w:pPr>
      <w:r>
        <w:t xml:space="preserve">MARSCHNER, S., SHIRLEY, P., ASHIKHMIN, M., GLEICHER, M., HOFFMAN, N., JOHNSON, G., MUNZNER, T., REINHARD, E., THOMPSON, W. B., WILLEMSEN, P., WYVILL, B. (2021): Fundamentals of Computer Graphics. A K Peters/CRC Press, Boca Raton. </w:t>
      </w:r>
    </w:p>
    <w:p w14:paraId="0CFEBF3E" w14:textId="77777777" w:rsidR="00577ECD" w:rsidRDefault="00577ECD" w:rsidP="00577ECD">
      <w:pPr>
        <w:pStyle w:val="Bibliography"/>
      </w:pPr>
      <w:r>
        <w:t xml:space="preserve">MAT, R. C., SHARIFF, A. R. M., ZULKIFLI, A. N., RAHIM, M. S. M., MAHAYUDIN, M. H. (2014): Using game engine for 3D terrain visualisation of GIS data: A review. IOP Conference Series: Earth and Environmental Science, 20, 012037. </w:t>
      </w:r>
    </w:p>
    <w:p w14:paraId="23FB558A" w14:textId="77777777" w:rsidR="00577ECD" w:rsidRDefault="00577ECD" w:rsidP="00577ECD">
      <w:pPr>
        <w:pStyle w:val="Bibliography"/>
      </w:pPr>
      <w:r>
        <w:t xml:space="preserve">MATATKO, A., BOLLMANN, J., MÜLLER, A. (2011): Depth Perception in Virtual Reality. In: Kolbe, T. H., König, G., Nagel, C. (eds.): Advances in 3D Geo-Information Sciences. Springer, Berlin, Heidelberg, 115–129. </w:t>
      </w:r>
    </w:p>
    <w:p w14:paraId="7C0D4275" w14:textId="77777777" w:rsidR="00577ECD" w:rsidRDefault="00577ECD" w:rsidP="00577ECD">
      <w:pPr>
        <w:pStyle w:val="Bibliography"/>
      </w:pPr>
      <w:r>
        <w:t xml:space="preserve">MATHER, G. (2016): Foundations of Sensation and Perception. Psychology Press. </w:t>
      </w:r>
    </w:p>
    <w:p w14:paraId="23BB6C9B" w14:textId="77777777" w:rsidR="00577ECD" w:rsidRDefault="00577ECD" w:rsidP="00577ECD">
      <w:pPr>
        <w:pStyle w:val="Bibliography"/>
      </w:pPr>
      <w:r>
        <w:t xml:space="preserve">MAZURYK, T., GERVAUTZ, M. (1999): Virtual Reality - History, Applications, Technology and Future. </w:t>
      </w:r>
    </w:p>
    <w:p w14:paraId="68423193" w14:textId="77777777" w:rsidR="00577ECD" w:rsidRDefault="00577ECD" w:rsidP="00577ECD">
      <w:pPr>
        <w:pStyle w:val="Bibliography"/>
      </w:pPr>
      <w:r>
        <w:t xml:space="preserve">MAZZEI, M., QUARONI, D. (2022): Development of a 3D WebGIS Application for the Visualization of Seismic Risk on Infrastructural Work. ISPRS International Journal of Geo-Information, 1, 11, 22. </w:t>
      </w:r>
    </w:p>
    <w:p w14:paraId="4E74C83E" w14:textId="77777777" w:rsidR="00577ECD" w:rsidRDefault="00577ECD" w:rsidP="00577ECD">
      <w:pPr>
        <w:pStyle w:val="Bibliography"/>
      </w:pPr>
      <w:r>
        <w:t xml:space="preserve">MDN CONTRIBUTORS (2022a): Introduction to the DOM - Web APIs, https://developer.mozilla.org/en-US/docs/Web/API/Document_Object_Model/Introduction (19. 1. 2023). </w:t>
      </w:r>
    </w:p>
    <w:p w14:paraId="7132C551" w14:textId="77777777" w:rsidR="00577ECD" w:rsidRDefault="00577ECD" w:rsidP="00577ECD">
      <w:pPr>
        <w:pStyle w:val="Bibliography"/>
      </w:pPr>
      <w:r>
        <w:t xml:space="preserve">MDN CONTRIBUTORS (2022b): WebGL: 2D and 3D graphics for the web - Web APIs | MDN, https://developer.mozilla.org/en-US/docs/Web/API/WebGL_API (19. 1. 2023). </w:t>
      </w:r>
    </w:p>
    <w:p w14:paraId="43C8A99D" w14:textId="77777777" w:rsidR="00577ECD" w:rsidRDefault="00577ECD" w:rsidP="00577ECD">
      <w:pPr>
        <w:pStyle w:val="Bibliography"/>
      </w:pPr>
      <w:r>
        <w:t xml:space="preserve">MDN CONTRIBUTORS (2023a): Inputs and input sources - Web APIs | MDN, https://developer.mozilla.org/en-US/docs/Web/API/WebXR_Device_API/Inputs (15. 10. 2023). </w:t>
      </w:r>
    </w:p>
    <w:p w14:paraId="041FC92D" w14:textId="77777777" w:rsidR="00577ECD" w:rsidRDefault="00577ECD" w:rsidP="00577ECD">
      <w:pPr>
        <w:pStyle w:val="Bibliography"/>
      </w:pPr>
      <w:r>
        <w:t xml:space="preserve">MDN CONTRIBUTORS (2023b): XRSystem: requestSession() method - Web APIs | MDN, https://developer.mozilla.org/en-US/docs/Web/API/XRSystem/requestSession (10. 9. 2023). </w:t>
      </w:r>
    </w:p>
    <w:p w14:paraId="52756E5B" w14:textId="77777777" w:rsidR="00577ECD" w:rsidRDefault="00577ECD" w:rsidP="00577ECD">
      <w:pPr>
        <w:pStyle w:val="Bibliography"/>
      </w:pPr>
      <w:r>
        <w:t xml:space="preserve">MEHRFARD, A., FOTOUHI, J., TAYLOR, G., FORSTER, T., NAVAB, N., FUERST, B. (2019): A Comparative Analysis of Virtual Reality Head-Mounted Display Systems. arXiv. </w:t>
      </w:r>
    </w:p>
    <w:p w14:paraId="7E177CEF" w14:textId="77777777" w:rsidR="00577ECD" w:rsidRDefault="00577ECD" w:rsidP="00577ECD">
      <w:pPr>
        <w:pStyle w:val="Bibliography"/>
      </w:pPr>
      <w:r>
        <w:t xml:space="preserve">MENARD, A. (2019): Adding support for VR inputs with WebXR and Three.JS, Medium, https://medium.com/@darktears/adding-support-for-vr-inputs-with-webxr-and-three-js-235b40beb6f0 (11. 10. 2023). </w:t>
      </w:r>
    </w:p>
    <w:p w14:paraId="6620E1E5" w14:textId="77777777" w:rsidR="00577ECD" w:rsidRDefault="00577ECD" w:rsidP="00577ECD">
      <w:pPr>
        <w:pStyle w:val="Bibliography"/>
      </w:pPr>
      <w:r>
        <w:lastRenderedPageBreak/>
        <w:t xml:space="preserve">META (2023): Browser Specs | Oculus Developers, https://developer.oculus.com/documentation/web/browser-specs/ (31. 1. 2023). </w:t>
      </w:r>
    </w:p>
    <w:p w14:paraId="1686FED0" w14:textId="77777777" w:rsidR="00577ECD" w:rsidRDefault="00577ECD" w:rsidP="00577ECD">
      <w:pPr>
        <w:pStyle w:val="Bibliography"/>
      </w:pPr>
      <w:r>
        <w:t xml:space="preserve">META DEVELOPERS (2022): Meta Connect 2022 | Build Great WebXR Experiences. </w:t>
      </w:r>
    </w:p>
    <w:p w14:paraId="53EA2543" w14:textId="77777777" w:rsidR="00577ECD" w:rsidRDefault="00577ECD" w:rsidP="00577ECD">
      <w:pPr>
        <w:pStyle w:val="Bibliography"/>
      </w:pPr>
      <w:r>
        <w:t xml:space="preserve">META QUEST (2023a): Project Flowerbed: A WebXR Case Study, https://developer.oculus.com/blog/project-flowerbed-a-webxr-case-study/ (6. 11. 2023). </w:t>
      </w:r>
    </w:p>
    <w:p w14:paraId="58A461EA" w14:textId="77777777" w:rsidR="00577ECD" w:rsidRDefault="00577ECD" w:rsidP="00577ECD">
      <w:pPr>
        <w:pStyle w:val="Bibliography"/>
      </w:pPr>
      <w:r>
        <w:t xml:space="preserve">META QUEST (2023b): Revolutionizing WebXR Development with the Immersive Web Emulator, https://developer.oculus.com/blog/webxr-development-immersive-web-emulator/ (6. 11. 2023). </w:t>
      </w:r>
    </w:p>
    <w:p w14:paraId="354D4166" w14:textId="77777777" w:rsidR="00577ECD" w:rsidRDefault="00577ECD" w:rsidP="00577ECD">
      <w:pPr>
        <w:pStyle w:val="Bibliography"/>
      </w:pPr>
      <w:r>
        <w:t xml:space="preserve">MEZZO, D. B. (2019): FOSS4G 2021 - 3D Urban data in QGIS. </w:t>
      </w:r>
    </w:p>
    <w:p w14:paraId="6FD2B567" w14:textId="77777777" w:rsidR="00577ECD" w:rsidRDefault="00577ECD" w:rsidP="00577ECD">
      <w:pPr>
        <w:pStyle w:val="Bibliography"/>
      </w:pPr>
      <w:r>
        <w:t xml:space="preserve">MILGRAM, P., KISHINO, F. (1994): A Taxonomy of Mixed Reality Visual Displays. IEICE Trans. Information Systems, E77-D, no. 12, 1321–1329. </w:t>
      </w:r>
    </w:p>
    <w:p w14:paraId="018617F9" w14:textId="77777777" w:rsidR="00577ECD" w:rsidRDefault="00577ECD" w:rsidP="00577ECD">
      <w:pPr>
        <w:pStyle w:val="Bibliography"/>
      </w:pPr>
      <w:r>
        <w:t xml:space="preserve">MIRANDA, E. (2011): Time boxing planning: buffered moscow rules. ACM SIGSOFT Software Engineering Notes, 6, 36, 1–5. </w:t>
      </w:r>
    </w:p>
    <w:p w14:paraId="10526023" w14:textId="77777777" w:rsidR="00577ECD" w:rsidRDefault="00577ECD" w:rsidP="00577ECD">
      <w:pPr>
        <w:pStyle w:val="Bibliography"/>
      </w:pPr>
      <w:r>
        <w:t xml:space="preserve">MOZILLA HUBS (2022): Hubs New Entity Component System. </w:t>
      </w:r>
    </w:p>
    <w:p w14:paraId="433EC66E" w14:textId="77777777" w:rsidR="00577ECD" w:rsidRDefault="00577ECD" w:rsidP="00577ECD">
      <w:pPr>
        <w:pStyle w:val="Bibliography"/>
      </w:pPr>
      <w:r>
        <w:t xml:space="preserve">MOZZILA CORPORATION (2023a): Hubs Demo | Hubs by Mozilla, https://hubs.mozilla.com/Pvg5MMt/hubs-demo (11. 10. 2023). </w:t>
      </w:r>
    </w:p>
    <w:p w14:paraId="5A4F3347" w14:textId="77777777" w:rsidR="00577ECD" w:rsidRDefault="00577ECD" w:rsidP="00577ECD">
      <w:pPr>
        <w:pStyle w:val="Bibliography"/>
      </w:pPr>
      <w:r>
        <w:t xml:space="preserve">MOZZILA CORPORATION (2023b): Optimizing Scenes, https://hubs.mozilla.com/docs/index.html (28. 10. 2023). </w:t>
      </w:r>
    </w:p>
    <w:p w14:paraId="2B6F0DB3" w14:textId="77777777" w:rsidR="00577ECD" w:rsidRDefault="00577ECD" w:rsidP="00577ECD">
      <w:pPr>
        <w:pStyle w:val="Bibliography"/>
      </w:pPr>
      <w:r>
        <w:t xml:space="preserve">NEEDLE-TOOLS (2023): needle-tools/needle-engine-support. Needle. </w:t>
      </w:r>
    </w:p>
    <w:p w14:paraId="5E6D5CE0" w14:textId="77777777" w:rsidR="00577ECD" w:rsidRDefault="00577ECD" w:rsidP="00577ECD">
      <w:pPr>
        <w:pStyle w:val="Bibliography"/>
      </w:pPr>
      <w:r>
        <w:t xml:space="preserve">NEWTON, C. (2021): Mark Zuckerberg is betting Facebook’s future on the metaverse, The Verge, https://www.theverge.com/22588022/mark-zuckerberg-facebook-ceo-metaverse-interview (1. 9. 2023). </w:t>
      </w:r>
    </w:p>
    <w:p w14:paraId="2490D6D7" w14:textId="77777777" w:rsidR="00577ECD" w:rsidRDefault="00577ECD" w:rsidP="00577ECD">
      <w:pPr>
        <w:pStyle w:val="Bibliography"/>
      </w:pPr>
      <w:r>
        <w:t xml:space="preserve">NPM (2023): three, npm, https://www.npmjs.com/package/three (14. 10. 2023). </w:t>
      </w:r>
    </w:p>
    <w:p w14:paraId="638ECB4C" w14:textId="77777777" w:rsidR="00577ECD" w:rsidRDefault="00577ECD" w:rsidP="00577ECD">
      <w:pPr>
        <w:pStyle w:val="Bibliography"/>
      </w:pPr>
      <w:r>
        <w:t xml:space="preserve">OCULUS VR (2022): Developing with WebXR: How Playko Built Ski Fit 365 on the Wonderland Engine. </w:t>
      </w:r>
    </w:p>
    <w:p w14:paraId="781A109A" w14:textId="77777777" w:rsidR="00577ECD" w:rsidRDefault="00577ECD" w:rsidP="00577ECD">
      <w:pPr>
        <w:pStyle w:val="Bibliography"/>
      </w:pPr>
      <w:r>
        <w:t xml:space="preserve">OGC (2023): Indexed 3D Scene Layers (I3S), Open Geospatial Consortium, https://www.ogc.org/standard/i3s/ (4. 9. 2023). </w:t>
      </w:r>
    </w:p>
    <w:p w14:paraId="1AFBD6AA" w14:textId="77777777" w:rsidR="00577ECD" w:rsidRDefault="00577ECD" w:rsidP="00577ECD">
      <w:pPr>
        <w:pStyle w:val="Bibliography"/>
      </w:pPr>
      <w:r>
        <w:t xml:space="preserve">ONYIMBI, J. R., KOEVA, M., FLACKE, J. (2018): Public Participation Using 3D Web-Based City Models: Opportunities for E-Participation in Kisumu, Kenya. ISPRS International Journal of Geo-Information, 12, 7, 454. </w:t>
      </w:r>
    </w:p>
    <w:p w14:paraId="4A66EED4" w14:textId="77777777" w:rsidR="00577ECD" w:rsidRDefault="00577ECD" w:rsidP="00577ECD">
      <w:pPr>
        <w:pStyle w:val="Bibliography"/>
      </w:pPr>
      <w:r>
        <w:t xml:space="preserve">PARACUELLOS, A., MACINTYRE, B. (2018): Progressive WebXR, Mozilla Mixed Reality Blog, https://blog.mozvr.com/progressive-webxr-ar-store/ (8. 11. 2023). </w:t>
      </w:r>
    </w:p>
    <w:p w14:paraId="69E52842" w14:textId="77777777" w:rsidR="00577ECD" w:rsidRDefault="00577ECD" w:rsidP="00577ECD">
      <w:pPr>
        <w:pStyle w:val="Bibliography"/>
      </w:pPr>
      <w:r>
        <w:t xml:space="preserve">PARADOWSKI CREATIVE (2022): paradowskicreative/ZenCompress: Fine-grain texture compression for glTF 3D assets. </w:t>
      </w:r>
    </w:p>
    <w:p w14:paraId="174665BD" w14:textId="77777777" w:rsidR="00577ECD" w:rsidRDefault="00577ECD" w:rsidP="00577ECD">
      <w:pPr>
        <w:pStyle w:val="Bibliography"/>
      </w:pPr>
      <w:r>
        <w:t xml:space="preserve">PEGG, D. (2008): Design Issues with 3D Maps and the Need for 3D Cartographic Design Principles. 11. </w:t>
      </w:r>
    </w:p>
    <w:p w14:paraId="02B9BD82" w14:textId="77777777" w:rsidR="00577ECD" w:rsidRDefault="00577ECD" w:rsidP="00577ECD">
      <w:pPr>
        <w:pStyle w:val="Bibliography"/>
      </w:pPr>
      <w:r>
        <w:lastRenderedPageBreak/>
        <w:t xml:space="preserve">PEŇÁK, M. (2017): Výzkum a vývoj webové aplikace pro vizualizaci viditelnosti. Masarykova univerzita, Přírodovědecká fakulta. </w:t>
      </w:r>
    </w:p>
    <w:p w14:paraId="2AA7E065" w14:textId="77777777" w:rsidR="00577ECD" w:rsidRDefault="00577ECD" w:rsidP="00577ECD">
      <w:pPr>
        <w:pStyle w:val="Bibliography"/>
      </w:pPr>
      <w:r>
        <w:t xml:space="preserve">PETERS, R., DUKAI, B., VITALIS, S., LIEMPT, J., STOTER, J. (2021): Automated 3D reconstruction of LoD2 and LoD1 models for all 10 million buildings of the Netherlands. </w:t>
      </w:r>
    </w:p>
    <w:p w14:paraId="05585711" w14:textId="77777777" w:rsidR="00577ECD" w:rsidRDefault="00577ECD" w:rsidP="00577ECD">
      <w:pPr>
        <w:pStyle w:val="Bibliography"/>
      </w:pPr>
      <w:r>
        <w:t xml:space="preserve">PLAČKOVÁ, B. (2022): Využití 3D vizualizací v územním plánování. Masarykova univerzita, Přírodovědecká fakulta. </w:t>
      </w:r>
    </w:p>
    <w:p w14:paraId="2910DF86" w14:textId="77777777" w:rsidR="00577ECD" w:rsidRDefault="00577ECD" w:rsidP="00577ECD">
      <w:pPr>
        <w:pStyle w:val="Bibliography"/>
      </w:pPr>
      <w:r>
        <w:t xml:space="preserve">RAFIEE, A., VAN DER MALE, P., DIAS, E., SCHOLTEN, H. (2018): Interactive 3D geodesign tool for multidisciplinary wind turbine planning. Journal of Environmental Management, 205, 107–124. </w:t>
      </w:r>
    </w:p>
    <w:p w14:paraId="075BE1F0" w14:textId="77777777" w:rsidR="00577ECD" w:rsidRDefault="00577ECD" w:rsidP="00577ECD">
      <w:pPr>
        <w:pStyle w:val="Bibliography"/>
      </w:pPr>
      <w:r>
        <w:t xml:space="preserve">RAVASZ, J. (2019): Oculus Quest Hand Input, https://jonathanravasz.com/hands.html (11. 10. 2023). </w:t>
      </w:r>
    </w:p>
    <w:p w14:paraId="6AF767E3" w14:textId="77777777" w:rsidR="00577ECD" w:rsidRDefault="00577ECD" w:rsidP="00577ECD">
      <w:pPr>
        <w:pStyle w:val="Bibliography"/>
      </w:pPr>
      <w:r>
        <w:t xml:space="preserve">REDHAT (2022): What is CI/CD?, https://www.redhat.com/en/topics/devops/what-is-ci-cd (28. 12. 2023). </w:t>
      </w:r>
    </w:p>
    <w:p w14:paraId="3059560B" w14:textId="77777777" w:rsidR="00577ECD" w:rsidRDefault="00577ECD" w:rsidP="00577ECD">
      <w:pPr>
        <w:pStyle w:val="Bibliography"/>
      </w:pPr>
      <w:r>
        <w:t xml:space="preserve">ŘEHÁČEK, M. (2020): Building a web-based interactive network visualization in Vue.js. Masarykova univerzita, Fakulta informatiky. </w:t>
      </w:r>
    </w:p>
    <w:p w14:paraId="6E46B118" w14:textId="77777777" w:rsidR="00577ECD" w:rsidRDefault="00577ECD" w:rsidP="00577ECD">
      <w:pPr>
        <w:pStyle w:val="Bibliography"/>
      </w:pPr>
      <w:r>
        <w:t xml:space="preserve">REZ BOT (2018): Entity Component System #1. </w:t>
      </w:r>
    </w:p>
    <w:p w14:paraId="2904E267" w14:textId="77777777" w:rsidR="00577ECD" w:rsidRDefault="00577ECD" w:rsidP="00577ECD">
      <w:pPr>
        <w:pStyle w:val="Bibliography"/>
      </w:pPr>
      <w:r>
        <w:t xml:space="preserve">RITTERBUSCH, G. D., TEICHMANN, M. R. (2023): Defining the Metaverse: A Systematic Literature Review. IEEE Access, 11, 12368–12377. </w:t>
      </w:r>
    </w:p>
    <w:p w14:paraId="3B6E467C" w14:textId="77777777" w:rsidR="00577ECD" w:rsidRDefault="00577ECD" w:rsidP="00577ECD">
      <w:pPr>
        <w:pStyle w:val="Bibliography"/>
      </w:pPr>
      <w:r>
        <w:t xml:space="preserve">RIVA, G. (2006): Virtual Reality, Wiley encyclopedia of biomedical engineering. In: Wiley encyclopedia of biomedical engineering. John Wiley, Hoboken. </w:t>
      </w:r>
    </w:p>
    <w:p w14:paraId="1092DE50" w14:textId="77777777" w:rsidR="00577ECD" w:rsidRDefault="00577ECD" w:rsidP="00577ECD">
      <w:pPr>
        <w:pStyle w:val="Bibliography"/>
      </w:pPr>
      <w:r>
        <w:t xml:space="preserve">ROADTOVR (2023): Google Cardboard Archives, Road to VR, https://www.roadtovr.com/category/google-cardboard/ (11. 10. 2023). </w:t>
      </w:r>
    </w:p>
    <w:p w14:paraId="6D675FAD" w14:textId="77777777" w:rsidR="00577ECD" w:rsidRDefault="00577ECD" w:rsidP="00577ECD">
      <w:pPr>
        <w:pStyle w:val="Bibliography"/>
      </w:pPr>
      <w:r>
        <w:t xml:space="preserve">RZESZEWSKI, M., ORYLSKI, M. (2021): Usability of WebXR Visualizations in Urban Planning. ISPRS International Journal of Geo-Information, 11, 10, 721. </w:t>
      </w:r>
    </w:p>
    <w:p w14:paraId="31CE6E07" w14:textId="77777777" w:rsidR="00577ECD" w:rsidRDefault="00577ECD" w:rsidP="00577ECD">
      <w:pPr>
        <w:pStyle w:val="Bibliography"/>
      </w:pPr>
      <w:r>
        <w:t xml:space="preserve">ŠAŠINKA, Č. (2013): Interindividuální rozdíly v percepci prostoru a map. Masarykova univerzita, Filozofická fakulta. </w:t>
      </w:r>
    </w:p>
    <w:p w14:paraId="575FD7E3" w14:textId="77777777" w:rsidR="00577ECD" w:rsidRDefault="00577ECD" w:rsidP="00577ECD">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12E9F509" w14:textId="77777777" w:rsidR="00577ECD" w:rsidRDefault="00577ECD" w:rsidP="00577ECD">
      <w:pPr>
        <w:pStyle w:val="Bibliography"/>
      </w:pPr>
      <w:r>
        <w:t xml:space="preserve">SEGUIN, D. (2023): A collection of WebGL and WebGPU frameworks and libraries, Gist, https://gist.github.com/dmnsgn/76878ba6903cf15789b712464875cfdc (2. 11. 2023). </w:t>
      </w:r>
    </w:p>
    <w:p w14:paraId="346A1E61" w14:textId="77777777" w:rsidR="00577ECD" w:rsidRDefault="00577ECD" w:rsidP="00577ECD">
      <w:pPr>
        <w:pStyle w:val="Bibliography"/>
      </w:pPr>
      <w:r>
        <w:t xml:space="preserve">SEMMO, A., DÖLLNER, J. (2014): An Interaction Framework for Level-of-Abstraction Visualization of 3D Geovirtual Environments. </w:t>
      </w:r>
    </w:p>
    <w:p w14:paraId="661C4D59" w14:textId="77777777" w:rsidR="00577ECD" w:rsidRDefault="00577ECD" w:rsidP="00577ECD">
      <w:pPr>
        <w:pStyle w:val="Bibliography"/>
      </w:pPr>
      <w:r>
        <w:t xml:space="preserve">SERMET, Y., DEMIR, I. (2021): GeospatialVR: A web-based virtual reality framework for collaborative environmental simulations. Computers &amp; Geosciences, 159, 105010. </w:t>
      </w:r>
    </w:p>
    <w:p w14:paraId="66D02E90" w14:textId="77777777" w:rsidR="00577ECD" w:rsidRDefault="00577ECD" w:rsidP="00577ECD">
      <w:pPr>
        <w:pStyle w:val="Bibliography"/>
      </w:pPr>
      <w:r>
        <w:t xml:space="preserve">SHÁNĚL, J. (2019): Optimalizace otevřené JavaScriptové knihovny pro geo- aplikace. Masarykova univerzita, Přírodovědecká fakulta. </w:t>
      </w:r>
    </w:p>
    <w:p w14:paraId="5B974558" w14:textId="77777777" w:rsidR="00577ECD" w:rsidRDefault="00577ECD" w:rsidP="00577ECD">
      <w:pPr>
        <w:pStyle w:val="Bibliography"/>
      </w:pPr>
      <w:r>
        <w:lastRenderedPageBreak/>
        <w:t xml:space="preserve">SHERIF, T. (2018): The WebGL Graphics Pipeline, https://tsherif.github.io/webgl-presentation/#/13 (17. 9. 2023). </w:t>
      </w:r>
    </w:p>
    <w:p w14:paraId="554C248C" w14:textId="77777777" w:rsidR="00577ECD" w:rsidRDefault="00577ECD" w:rsidP="00577ECD">
      <w:pPr>
        <w:pStyle w:val="Bibliography"/>
      </w:pPr>
      <w:r>
        <w:t xml:space="preserve">SHERMAN, W. R., CRAIG, A. B. (2019): Understanding virtual reality: interface, application, and design. Morgan Kaufmann, Cambridge, MA. </w:t>
      </w:r>
    </w:p>
    <w:p w14:paraId="6522F80F" w14:textId="77777777" w:rsidR="00577ECD" w:rsidRDefault="00577ECD" w:rsidP="00577ECD">
      <w:pPr>
        <w:pStyle w:val="Bibliography"/>
      </w:pPr>
      <w:r>
        <w:t xml:space="preserve">SLOCUM, T. A. ed. (2014): Thematic cartography and geovisualization. Pearson Education, Harlow. </w:t>
      </w:r>
    </w:p>
    <w:p w14:paraId="09933231" w14:textId="77777777" w:rsidR="00577ECD" w:rsidRDefault="00577ECD" w:rsidP="00577ECD">
      <w:pPr>
        <w:pStyle w:val="Bibliography"/>
      </w:pPr>
      <w:r>
        <w:t xml:space="preserve">STACHON, Z., KUBICEK, P., HERMAN, L. (2020): Virtual and Immersive Environments. Geographic Information Science &amp; Technology Body of Knowledge, Q3, 2020. </w:t>
      </w:r>
    </w:p>
    <w:p w14:paraId="6EF93400" w14:textId="77777777" w:rsidR="00577ECD" w:rsidRDefault="00577ECD" w:rsidP="00577ECD">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694CD8A9" w14:textId="77777777" w:rsidR="00577ECD" w:rsidRDefault="00577ECD" w:rsidP="00577ECD">
      <w:pPr>
        <w:pStyle w:val="Bibliography"/>
      </w:pPr>
      <w:r>
        <w:t xml:space="preserve">STATCOUNTER (2023): Browser Market Share Worldwide, StatCounter Global Stats, https://gs.statcounter.com/browser-market-share (31. 1. 2023). </w:t>
      </w:r>
    </w:p>
    <w:p w14:paraId="4420C48E" w14:textId="77777777" w:rsidR="00577ECD" w:rsidRDefault="00577ECD" w:rsidP="00577ECD">
      <w:pPr>
        <w:pStyle w:val="Bibliography"/>
      </w:pPr>
      <w:r>
        <w:t xml:space="preserve">STERBA, Z., ŠAŠINKA, Č., STACHOŇ, Z., STAMPACH, R., MORONG,  kamil (2015): Selected Issues of Experimental Testing in Cartography. </w:t>
      </w:r>
    </w:p>
    <w:p w14:paraId="38214A69" w14:textId="77777777" w:rsidR="00577ECD" w:rsidRDefault="00577ECD" w:rsidP="00577ECD">
      <w:pPr>
        <w:pStyle w:val="Bibliography"/>
      </w:pPr>
      <w:r>
        <w:t xml:space="preserve">TAKLE (2022): VR by the numbers - HMD specs comparison, thevirtualreport.biz, https://www.thevirtualreport.biz/data-and-research/65085/vr-by-the-numbers-hmd-specs-comparison/ (29. 8. 2023). </w:t>
      </w:r>
    </w:p>
    <w:p w14:paraId="70307B47" w14:textId="77777777" w:rsidR="00577ECD" w:rsidRDefault="00577ECD" w:rsidP="00577ECD">
      <w:pPr>
        <w:pStyle w:val="Bibliography"/>
      </w:pPr>
      <w:r>
        <w:t xml:space="preserve">THREE.JS CONTRIBUTORS (2023a): Camera – three.js docs, https://threejs.org/docs/#api/en/cameras/Camera (21. 9. 2023). </w:t>
      </w:r>
    </w:p>
    <w:p w14:paraId="0EF64A88" w14:textId="77777777" w:rsidR="00577ECD" w:rsidRDefault="00577ECD" w:rsidP="00577ECD">
      <w:pPr>
        <w:pStyle w:val="Bibliography"/>
      </w:pPr>
      <w:r>
        <w:t xml:space="preserve">THREE.JS CONTRIBUTORS (2023b): Lights - three.js manual, https://threejs.org/manual/#en/lights (17. 10. 2023). </w:t>
      </w:r>
    </w:p>
    <w:p w14:paraId="19960113" w14:textId="77777777" w:rsidR="00577ECD" w:rsidRDefault="00577ECD" w:rsidP="00577ECD">
      <w:pPr>
        <w:pStyle w:val="Bibliography"/>
      </w:pPr>
      <w:r>
        <w:t xml:space="preserve">THREE.JS CONTRIBUTORS (2023c): Scene – three.js docs, https://threejs.org/docs/#api/en/scenes/Scene (21. 9. 2023). </w:t>
      </w:r>
    </w:p>
    <w:p w14:paraId="2AB3FC30" w14:textId="77777777" w:rsidR="00577ECD" w:rsidRDefault="00577ECD" w:rsidP="00577ECD">
      <w:pPr>
        <w:pStyle w:val="Bibliography"/>
      </w:pPr>
      <w:r>
        <w:t xml:space="preserve">THREE.JS CONTRIBUTORS (2023d): Shadows - three.js manual, https://threejs.org/manual/#en/shadows (18. 10. 2023). </w:t>
      </w:r>
    </w:p>
    <w:p w14:paraId="55DE7F73" w14:textId="77777777" w:rsidR="00577ECD" w:rsidRDefault="00577ECD" w:rsidP="00577ECD">
      <w:pPr>
        <w:pStyle w:val="Bibliography"/>
      </w:pPr>
      <w:r>
        <w:t xml:space="preserve">THREE.JS CONTRIBUTORS (2023e): Textures - three.js manual, https://threejs.org/manual/#en/textures#memory (15. 10. 2023). </w:t>
      </w:r>
    </w:p>
    <w:p w14:paraId="53CC3997" w14:textId="77777777" w:rsidR="00577ECD" w:rsidRDefault="00577ECD" w:rsidP="00577ECD">
      <w:pPr>
        <w:pStyle w:val="Bibliography"/>
      </w:pPr>
      <w:r>
        <w:t xml:space="preserve">THREE.JS CONTRIBUTORS (2023f): VR - three.js manual, https://threejs.org/manual/#en/webxr-basics (5. 11. 2023). </w:t>
      </w:r>
    </w:p>
    <w:p w14:paraId="5CCA3563" w14:textId="77777777" w:rsidR="00577ECD" w:rsidRDefault="00577ECD" w:rsidP="00577ECD">
      <w:pPr>
        <w:pStyle w:val="Bibliography"/>
      </w:pPr>
      <w:r>
        <w:t xml:space="preserve">UGWITZ, P., STACHOŇ, Z., KUBICEK, P. (2021): Building a virtual cartographic museum. Abstracts of the ICA, 3, 1–1. </w:t>
      </w:r>
    </w:p>
    <w:p w14:paraId="546F0782" w14:textId="77777777" w:rsidR="00577ECD" w:rsidRDefault="00577ECD" w:rsidP="00577ECD">
      <w:pPr>
        <w:pStyle w:val="Bibliography"/>
      </w:pPr>
      <w:r>
        <w:t xml:space="preserve">UNITY (2022): Unity - Manual: Types of light, https://docs.unity3d.com/Manual/Lighting.html (17. 10. 2023). </w:t>
      </w:r>
    </w:p>
    <w:p w14:paraId="427FD952" w14:textId="77777777" w:rsidR="00577ECD" w:rsidRDefault="00577ECD" w:rsidP="00577ECD">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3DC1097D" w14:textId="77777777" w:rsidR="00577ECD" w:rsidRDefault="00577ECD" w:rsidP="00577ECD">
      <w:pPr>
        <w:pStyle w:val="Bibliography"/>
      </w:pPr>
      <w:r>
        <w:lastRenderedPageBreak/>
        <w:t xml:space="preserve">VR Map: Putting OpenStreetMap Data Into a WebVR World Simple GeoData Visualization with A-Frame (2019): </w:t>
      </w:r>
    </w:p>
    <w:p w14:paraId="3195CD10" w14:textId="77777777" w:rsidR="00577ECD" w:rsidRDefault="00577ECD" w:rsidP="00577ECD">
      <w:pPr>
        <w:pStyle w:val="Bibliography"/>
      </w:pPr>
      <w:r>
        <w:t xml:space="preserve">W3C (2023): Immersive Web Developer Home, https://immersiveweb.dev/ (31. 1. 2023). </w:t>
      </w:r>
    </w:p>
    <w:p w14:paraId="5AE8B1AF" w14:textId="77777777" w:rsidR="00577ECD" w:rsidRDefault="00577ECD" w:rsidP="00577ECD">
      <w:pPr>
        <w:pStyle w:val="Bibliography"/>
      </w:pPr>
      <w:r>
        <w:t xml:space="preserve">W3SCHOOLS (2023): What is HTML DOM, https://www.w3schools.com/whatis/whatis_htmldom.asp (29. 8. 2023). </w:t>
      </w:r>
    </w:p>
    <w:p w14:paraId="2BF55C5E" w14:textId="77777777" w:rsidR="00577ECD" w:rsidRDefault="00577ECD" w:rsidP="00577ECD">
      <w:pPr>
        <w:pStyle w:val="Bibliography"/>
      </w:pPr>
      <w:r>
        <w:t xml:space="preserve">WEBXR (2020): Introduction to WebXR with BabylonJS. </w:t>
      </w:r>
    </w:p>
    <w:p w14:paraId="7EE55B29" w14:textId="77777777" w:rsidR="00577ECD" w:rsidRDefault="00577ECD" w:rsidP="00577ECD">
      <w:pPr>
        <w:pStyle w:val="Bibliography"/>
      </w:pPr>
      <w:r>
        <w:t xml:space="preserve">WONDERLAND ENGINE (2023): Wonderland Engine, Wonderland Engine, https://wonderlandengine.com/ (26. 12. 2023). </w:t>
      </w:r>
    </w:p>
    <w:p w14:paraId="3FE72C01" w14:textId="77777777" w:rsidR="00577ECD" w:rsidRDefault="00577ECD" w:rsidP="00577ECD">
      <w:pPr>
        <w:pStyle w:val="Bibliography"/>
      </w:pPr>
      <w:r>
        <w:t xml:space="preserve">ŽÁRA, J., BENEŠ, B., FELKEL, P. (2005): Moderní počítačová grafika. Computer Press. </w:t>
      </w:r>
    </w:p>
    <w:p w14:paraId="229002CC" w14:textId="77777777" w:rsidR="00577ECD" w:rsidRDefault="00577ECD" w:rsidP="00577ECD">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21E7B073" w14:textId="711D5A75" w:rsidR="002F057F" w:rsidRPr="001F6849" w:rsidRDefault="00C3380E" w:rsidP="00C3380E">
      <w:pPr>
        <w:rPr>
          <w:lang w:eastAsia="cs-CZ"/>
        </w:rPr>
      </w:pPr>
      <w:r w:rsidRPr="00FD6309">
        <w:rPr>
          <w:b/>
          <w:bCs/>
          <w:sz w:val="18"/>
          <w:szCs w:val="18"/>
        </w:rPr>
        <w:fldChar w:fldCharType="end"/>
      </w: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5C525F6" w14:textId="3A9C5600" w:rsidR="00C3380E" w:rsidRPr="001F6849" w:rsidRDefault="00C3380E" w:rsidP="00C3380E">
      <w:pPr>
        <w:pStyle w:val="Nazvyploh"/>
      </w:pPr>
      <w:r w:rsidRPr="001F6849">
        <w:lastRenderedPageBreak/>
        <w:t>Seznam příloh</w:t>
      </w:r>
    </w:p>
    <w:p w14:paraId="374E377E" w14:textId="77777777" w:rsidR="00C3380E" w:rsidRPr="001F6849" w:rsidRDefault="00C3380E" w:rsidP="00C3380E">
      <w:r w:rsidRPr="001F6849">
        <w:t>Příloha č</w:t>
      </w:r>
    </w:p>
    <w:p w14:paraId="70C16AFB" w14:textId="77777777" w:rsidR="00E40329" w:rsidRDefault="00E40329" w:rsidP="00E40329">
      <w:pPr>
        <w:pStyle w:val="Normlnprvnodsazen"/>
        <w:rPr>
          <w:sz w:val="28"/>
        </w:rPr>
      </w:pPr>
    </w:p>
    <w:p w14:paraId="743184D7" w14:textId="2F5CDAA7" w:rsidR="00C3380E" w:rsidRDefault="00C3380E" w:rsidP="00C3380E">
      <w:pPr>
        <w:pStyle w:val="Normlnprvnodsazen"/>
        <w:ind w:firstLine="0"/>
        <w:rPr>
          <w:sz w:val="28"/>
        </w:rPr>
        <w:sectPr w:rsidR="00C3380E" w:rsidSect="00C10444">
          <w:headerReference w:type="default" r:id="rId91"/>
          <w:footerReference w:type="default" r:id="rId92"/>
          <w:pgSz w:w="11906" w:h="16838" w:code="9"/>
          <w:pgMar w:top="1701" w:right="1134" w:bottom="1134" w:left="1985" w:header="709" w:footer="709" w:gutter="0"/>
          <w:cols w:space="708"/>
          <w:docGrid w:linePitch="360"/>
        </w:sectPr>
      </w:pPr>
    </w:p>
    <w:tbl>
      <w:tblPr>
        <w:tblW w:w="10618" w:type="dxa"/>
        <w:tblLook w:val="04A0" w:firstRow="1" w:lastRow="0" w:firstColumn="1" w:lastColumn="0" w:noHBand="0" w:noVBand="1"/>
      </w:tblPr>
      <w:tblGrid>
        <w:gridCol w:w="1890"/>
        <w:gridCol w:w="1170"/>
        <w:gridCol w:w="1466"/>
        <w:gridCol w:w="1355"/>
        <w:gridCol w:w="906"/>
        <w:gridCol w:w="863"/>
        <w:gridCol w:w="694"/>
        <w:gridCol w:w="790"/>
        <w:gridCol w:w="694"/>
        <w:gridCol w:w="790"/>
      </w:tblGrid>
      <w:tr w:rsidR="00E40329" w:rsidRPr="00E40329" w14:paraId="09F0C0C7" w14:textId="77777777" w:rsidTr="00374063">
        <w:trPr>
          <w:trHeight w:val="240"/>
        </w:trPr>
        <w:tc>
          <w:tcPr>
            <w:tcW w:w="1890" w:type="dxa"/>
            <w:tcBorders>
              <w:top w:val="single" w:sz="4" w:space="0" w:color="auto"/>
              <w:left w:val="nil"/>
              <w:bottom w:val="single" w:sz="4" w:space="0" w:color="auto"/>
              <w:right w:val="nil"/>
            </w:tcBorders>
            <w:shd w:val="clear" w:color="auto" w:fill="auto"/>
            <w:noWrap/>
            <w:vAlign w:val="center"/>
            <w:hideMark/>
          </w:tcPr>
          <w:p w14:paraId="38169BED"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lastRenderedPageBreak/>
              <w:t>Nástroj</w:t>
            </w:r>
            <w:proofErr w:type="spellEnd"/>
          </w:p>
        </w:tc>
        <w:tc>
          <w:tcPr>
            <w:tcW w:w="1170" w:type="dxa"/>
            <w:tcBorders>
              <w:top w:val="single" w:sz="4" w:space="0" w:color="auto"/>
              <w:left w:val="nil"/>
              <w:bottom w:val="single" w:sz="4" w:space="0" w:color="auto"/>
              <w:right w:val="nil"/>
            </w:tcBorders>
            <w:shd w:val="clear" w:color="auto" w:fill="auto"/>
            <w:noWrap/>
            <w:vAlign w:val="center"/>
            <w:hideMark/>
          </w:tcPr>
          <w:p w14:paraId="56689D80"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 </w:t>
            </w:r>
          </w:p>
        </w:tc>
        <w:tc>
          <w:tcPr>
            <w:tcW w:w="4590" w:type="dxa"/>
            <w:gridSpan w:val="4"/>
            <w:tcBorders>
              <w:top w:val="single" w:sz="4" w:space="0" w:color="auto"/>
              <w:left w:val="nil"/>
              <w:bottom w:val="single" w:sz="4" w:space="0" w:color="auto"/>
              <w:right w:val="nil"/>
            </w:tcBorders>
            <w:shd w:val="clear" w:color="auto" w:fill="auto"/>
            <w:noWrap/>
            <w:vAlign w:val="center"/>
            <w:hideMark/>
          </w:tcPr>
          <w:p w14:paraId="066F1F81" w14:textId="77777777" w:rsidR="00E40329" w:rsidRPr="00E40329" w:rsidRDefault="00E40329" w:rsidP="00E40329">
            <w:pPr>
              <w:spacing w:after="0" w:line="240" w:lineRule="auto"/>
              <w:jc w:val="center"/>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Počet</w:t>
            </w:r>
            <w:proofErr w:type="spellEnd"/>
            <w:r w:rsidRPr="00E40329">
              <w:rPr>
                <w:rFonts w:eastAsia="Times New Roman" w:cs="Calibri"/>
                <w:b/>
                <w:bCs/>
                <w:color w:val="000000"/>
                <w:sz w:val="18"/>
                <w:szCs w:val="18"/>
                <w:lang w:val="en-US"/>
              </w:rPr>
              <w:t xml:space="preserve"> </w:t>
            </w:r>
            <w:proofErr w:type="spellStart"/>
            <w:r w:rsidRPr="00E40329">
              <w:rPr>
                <w:rFonts w:eastAsia="Times New Roman" w:cs="Calibri"/>
                <w:b/>
                <w:bCs/>
                <w:color w:val="000000"/>
                <w:sz w:val="18"/>
                <w:szCs w:val="18"/>
                <w:lang w:val="en-US"/>
              </w:rPr>
              <w:t>vertexů</w:t>
            </w:r>
            <w:proofErr w:type="spellEnd"/>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70184FD5" w14:textId="095C64E1"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Disk</w:t>
            </w:r>
            <w:r>
              <w:rPr>
                <w:rFonts w:eastAsia="Times New Roman" w:cs="Calibri"/>
                <w:b/>
                <w:bCs/>
                <w:color w:val="000000"/>
                <w:sz w:val="18"/>
                <w:szCs w:val="18"/>
                <w:lang w:val="en-US"/>
              </w:rPr>
              <w:t xml:space="preserve"> [MB]</w:t>
            </w:r>
          </w:p>
        </w:tc>
        <w:tc>
          <w:tcPr>
            <w:tcW w:w="1484" w:type="dxa"/>
            <w:gridSpan w:val="2"/>
            <w:tcBorders>
              <w:top w:val="single" w:sz="4" w:space="0" w:color="auto"/>
              <w:left w:val="nil"/>
              <w:bottom w:val="single" w:sz="4" w:space="0" w:color="auto"/>
              <w:right w:val="nil"/>
            </w:tcBorders>
            <w:shd w:val="clear" w:color="auto" w:fill="auto"/>
            <w:noWrap/>
            <w:vAlign w:val="center"/>
            <w:hideMark/>
          </w:tcPr>
          <w:p w14:paraId="6FBB9284" w14:textId="3BED9808" w:rsidR="00E40329" w:rsidRPr="00E40329" w:rsidRDefault="00E40329" w:rsidP="00E40329">
            <w:pPr>
              <w:spacing w:after="0" w:line="240" w:lineRule="auto"/>
              <w:jc w:val="center"/>
              <w:rPr>
                <w:rFonts w:eastAsia="Times New Roman" w:cs="Calibri"/>
                <w:b/>
                <w:bCs/>
                <w:color w:val="000000"/>
                <w:sz w:val="18"/>
                <w:szCs w:val="18"/>
                <w:lang w:val="en-US"/>
              </w:rPr>
            </w:pPr>
            <w:r w:rsidRPr="00E40329">
              <w:rPr>
                <w:rFonts w:eastAsia="Times New Roman" w:cs="Calibri"/>
                <w:b/>
                <w:bCs/>
                <w:color w:val="000000"/>
                <w:sz w:val="18"/>
                <w:szCs w:val="18"/>
                <w:lang w:val="en-US"/>
              </w:rPr>
              <w:t>GPU</w:t>
            </w:r>
            <w:r>
              <w:rPr>
                <w:rFonts w:eastAsia="Times New Roman" w:cs="Calibri"/>
                <w:b/>
                <w:bCs/>
                <w:color w:val="000000"/>
                <w:sz w:val="18"/>
                <w:szCs w:val="18"/>
                <w:lang w:val="en-US"/>
              </w:rPr>
              <w:t xml:space="preserve"> [MB]</w:t>
            </w:r>
          </w:p>
        </w:tc>
      </w:tr>
      <w:tr w:rsidR="00374063" w:rsidRPr="00E40329" w14:paraId="5D3DF1E8" w14:textId="77777777" w:rsidTr="00374063">
        <w:trPr>
          <w:trHeight w:val="240"/>
        </w:trPr>
        <w:tc>
          <w:tcPr>
            <w:tcW w:w="1890" w:type="dxa"/>
            <w:tcBorders>
              <w:top w:val="nil"/>
              <w:left w:val="nil"/>
              <w:bottom w:val="nil"/>
              <w:right w:val="nil"/>
            </w:tcBorders>
            <w:shd w:val="clear" w:color="auto" w:fill="auto"/>
            <w:noWrap/>
            <w:vAlign w:val="center"/>
            <w:hideMark/>
          </w:tcPr>
          <w:p w14:paraId="74203847"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Merge By Distance</w:t>
            </w:r>
          </w:p>
        </w:tc>
        <w:tc>
          <w:tcPr>
            <w:tcW w:w="1170" w:type="dxa"/>
            <w:tcBorders>
              <w:top w:val="nil"/>
              <w:left w:val="nil"/>
              <w:bottom w:val="nil"/>
              <w:right w:val="nil"/>
            </w:tcBorders>
            <w:shd w:val="clear" w:color="auto" w:fill="auto"/>
            <w:noWrap/>
            <w:vAlign w:val="center"/>
            <w:hideMark/>
          </w:tcPr>
          <w:p w14:paraId="131BFF8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3426516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0CDB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3154ECE5"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2210CDA2"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tcBorders>
              <w:top w:val="nil"/>
              <w:left w:val="nil"/>
              <w:bottom w:val="nil"/>
              <w:right w:val="nil"/>
            </w:tcBorders>
            <w:shd w:val="clear" w:color="auto" w:fill="auto"/>
            <w:noWrap/>
            <w:vAlign w:val="center"/>
            <w:hideMark/>
          </w:tcPr>
          <w:p w14:paraId="79AD7B6B"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0F64A139"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694" w:type="dxa"/>
            <w:tcBorders>
              <w:top w:val="nil"/>
              <w:left w:val="nil"/>
              <w:bottom w:val="nil"/>
              <w:right w:val="nil"/>
            </w:tcBorders>
            <w:shd w:val="clear" w:color="auto" w:fill="auto"/>
            <w:noWrap/>
            <w:vAlign w:val="center"/>
            <w:hideMark/>
          </w:tcPr>
          <w:p w14:paraId="2289CA2C"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790" w:type="dxa"/>
            <w:tcBorders>
              <w:top w:val="nil"/>
              <w:left w:val="nil"/>
              <w:bottom w:val="nil"/>
              <w:right w:val="nil"/>
            </w:tcBorders>
            <w:shd w:val="clear" w:color="auto" w:fill="auto"/>
            <w:noWrap/>
            <w:vAlign w:val="center"/>
            <w:hideMark/>
          </w:tcPr>
          <w:p w14:paraId="1B1DB1E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r>
      <w:tr w:rsidR="00374063" w:rsidRPr="00E40329" w14:paraId="0BDD05F8"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2C764413"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Budovy</w:t>
            </w:r>
            <w:proofErr w:type="spellEnd"/>
          </w:p>
        </w:tc>
        <w:tc>
          <w:tcPr>
            <w:tcW w:w="1170" w:type="dxa"/>
            <w:tcBorders>
              <w:top w:val="single" w:sz="4" w:space="0" w:color="auto"/>
              <w:left w:val="nil"/>
              <w:bottom w:val="nil"/>
              <w:right w:val="nil"/>
            </w:tcBorders>
            <w:shd w:val="clear" w:color="auto" w:fill="auto"/>
            <w:noWrap/>
            <w:vAlign w:val="center"/>
            <w:hideMark/>
          </w:tcPr>
          <w:p w14:paraId="501E4ADE"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352B08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single" w:sz="4" w:space="0" w:color="auto"/>
              <w:left w:val="nil"/>
              <w:bottom w:val="nil"/>
              <w:right w:val="nil"/>
            </w:tcBorders>
            <w:shd w:val="clear" w:color="auto" w:fill="auto"/>
            <w:noWrap/>
            <w:vAlign w:val="center"/>
            <w:hideMark/>
          </w:tcPr>
          <w:p w14:paraId="4EFD9EB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91,278</w:t>
            </w:r>
          </w:p>
        </w:tc>
        <w:tc>
          <w:tcPr>
            <w:tcW w:w="906" w:type="dxa"/>
            <w:tcBorders>
              <w:top w:val="single" w:sz="4" w:space="0" w:color="auto"/>
              <w:left w:val="nil"/>
              <w:bottom w:val="nil"/>
              <w:right w:val="nil"/>
            </w:tcBorders>
            <w:shd w:val="clear" w:color="auto" w:fill="auto"/>
            <w:noWrap/>
            <w:vAlign w:val="center"/>
            <w:hideMark/>
          </w:tcPr>
          <w:p w14:paraId="72BF21E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370,416</w:t>
            </w:r>
          </w:p>
        </w:tc>
        <w:tc>
          <w:tcPr>
            <w:tcW w:w="863" w:type="dxa"/>
            <w:tcBorders>
              <w:top w:val="single" w:sz="4" w:space="0" w:color="auto"/>
              <w:left w:val="nil"/>
              <w:bottom w:val="nil"/>
              <w:right w:val="nil"/>
            </w:tcBorders>
            <w:shd w:val="clear" w:color="auto" w:fill="auto"/>
            <w:noWrap/>
            <w:vAlign w:val="center"/>
            <w:hideMark/>
          </w:tcPr>
          <w:p w14:paraId="2983AC8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80.23</w:t>
            </w:r>
          </w:p>
        </w:tc>
        <w:tc>
          <w:tcPr>
            <w:tcW w:w="694" w:type="dxa"/>
            <w:vMerge w:val="restart"/>
            <w:tcBorders>
              <w:top w:val="nil"/>
              <w:left w:val="nil"/>
              <w:bottom w:val="single" w:sz="4" w:space="0" w:color="000000"/>
              <w:right w:val="nil"/>
            </w:tcBorders>
            <w:shd w:val="clear" w:color="auto" w:fill="auto"/>
            <w:noWrap/>
            <w:vAlign w:val="center"/>
            <w:hideMark/>
          </w:tcPr>
          <w:p w14:paraId="3B7F61C8"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93.8</w:t>
            </w:r>
          </w:p>
        </w:tc>
        <w:tc>
          <w:tcPr>
            <w:tcW w:w="790" w:type="dxa"/>
            <w:vMerge w:val="restart"/>
            <w:tcBorders>
              <w:top w:val="nil"/>
              <w:left w:val="nil"/>
              <w:bottom w:val="single" w:sz="4" w:space="0" w:color="000000"/>
              <w:right w:val="nil"/>
            </w:tcBorders>
            <w:shd w:val="clear" w:color="auto" w:fill="auto"/>
            <w:noWrap/>
            <w:vAlign w:val="center"/>
            <w:hideMark/>
          </w:tcPr>
          <w:p w14:paraId="20D71737"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27.6</w:t>
            </w:r>
          </w:p>
        </w:tc>
        <w:tc>
          <w:tcPr>
            <w:tcW w:w="694" w:type="dxa"/>
            <w:vMerge w:val="restart"/>
            <w:tcBorders>
              <w:top w:val="nil"/>
              <w:left w:val="nil"/>
              <w:bottom w:val="single" w:sz="4" w:space="0" w:color="000000"/>
              <w:right w:val="nil"/>
            </w:tcBorders>
            <w:shd w:val="clear" w:color="auto" w:fill="auto"/>
            <w:noWrap/>
            <w:vAlign w:val="center"/>
            <w:hideMark/>
          </w:tcPr>
          <w:p w14:paraId="76A25F7C"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843.1</w:t>
            </w:r>
          </w:p>
        </w:tc>
        <w:tc>
          <w:tcPr>
            <w:tcW w:w="790" w:type="dxa"/>
            <w:vMerge w:val="restart"/>
            <w:tcBorders>
              <w:top w:val="nil"/>
              <w:left w:val="nil"/>
              <w:bottom w:val="single" w:sz="4" w:space="0" w:color="000000"/>
              <w:right w:val="nil"/>
            </w:tcBorders>
            <w:shd w:val="clear" w:color="auto" w:fill="auto"/>
            <w:noWrap/>
            <w:vAlign w:val="center"/>
            <w:hideMark/>
          </w:tcPr>
          <w:p w14:paraId="4E361554"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30.3</w:t>
            </w:r>
          </w:p>
        </w:tc>
      </w:tr>
      <w:tr w:rsidR="00374063" w:rsidRPr="00E40329" w14:paraId="7D5A29E4"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393AB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1C4D7CF2"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63BF0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461,694</w:t>
            </w:r>
          </w:p>
        </w:tc>
        <w:tc>
          <w:tcPr>
            <w:tcW w:w="1355" w:type="dxa"/>
            <w:tcBorders>
              <w:top w:val="nil"/>
              <w:left w:val="nil"/>
              <w:bottom w:val="nil"/>
              <w:right w:val="nil"/>
            </w:tcBorders>
            <w:shd w:val="clear" w:color="auto" w:fill="auto"/>
            <w:noWrap/>
            <w:vAlign w:val="center"/>
            <w:hideMark/>
          </w:tcPr>
          <w:p w14:paraId="332B36E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248,327</w:t>
            </w:r>
          </w:p>
        </w:tc>
        <w:tc>
          <w:tcPr>
            <w:tcW w:w="906" w:type="dxa"/>
            <w:tcBorders>
              <w:top w:val="nil"/>
              <w:left w:val="nil"/>
              <w:bottom w:val="nil"/>
              <w:right w:val="nil"/>
            </w:tcBorders>
            <w:shd w:val="clear" w:color="auto" w:fill="auto"/>
            <w:noWrap/>
            <w:vAlign w:val="center"/>
            <w:hideMark/>
          </w:tcPr>
          <w:p w14:paraId="1BE6207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213,367</w:t>
            </w:r>
          </w:p>
        </w:tc>
        <w:tc>
          <w:tcPr>
            <w:tcW w:w="863" w:type="dxa"/>
            <w:tcBorders>
              <w:top w:val="nil"/>
              <w:left w:val="nil"/>
              <w:bottom w:val="nil"/>
              <w:right w:val="nil"/>
            </w:tcBorders>
            <w:shd w:val="clear" w:color="auto" w:fill="auto"/>
            <w:noWrap/>
            <w:vAlign w:val="center"/>
            <w:hideMark/>
          </w:tcPr>
          <w:p w14:paraId="667892A7"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46.21</w:t>
            </w:r>
          </w:p>
        </w:tc>
        <w:tc>
          <w:tcPr>
            <w:tcW w:w="694" w:type="dxa"/>
            <w:vMerge/>
            <w:tcBorders>
              <w:top w:val="nil"/>
              <w:left w:val="nil"/>
              <w:bottom w:val="single" w:sz="4" w:space="0" w:color="000000"/>
              <w:right w:val="nil"/>
            </w:tcBorders>
            <w:vAlign w:val="center"/>
            <w:hideMark/>
          </w:tcPr>
          <w:p w14:paraId="3A9F028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1320564"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7056DD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653F13B"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939D832"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705F84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0B129DBA"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6439AB8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1355" w:type="dxa"/>
            <w:tcBorders>
              <w:top w:val="nil"/>
              <w:left w:val="nil"/>
              <w:bottom w:val="single" w:sz="4" w:space="0" w:color="auto"/>
              <w:right w:val="nil"/>
            </w:tcBorders>
            <w:shd w:val="clear" w:color="auto" w:fill="auto"/>
            <w:noWrap/>
            <w:vAlign w:val="center"/>
            <w:hideMark/>
          </w:tcPr>
          <w:p w14:paraId="13774F4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153,898</w:t>
            </w:r>
          </w:p>
        </w:tc>
        <w:tc>
          <w:tcPr>
            <w:tcW w:w="906" w:type="dxa"/>
            <w:tcBorders>
              <w:top w:val="nil"/>
              <w:left w:val="nil"/>
              <w:bottom w:val="single" w:sz="4" w:space="0" w:color="auto"/>
              <w:right w:val="nil"/>
            </w:tcBorders>
            <w:shd w:val="clear" w:color="auto" w:fill="auto"/>
            <w:noWrap/>
            <w:vAlign w:val="center"/>
            <w:hideMark/>
          </w:tcPr>
          <w:p w14:paraId="63288DA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25CF81CF"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24B3AD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C225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6C40656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D7E8178"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395D7960"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3B27DCE4"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nil"/>
              <w:left w:val="nil"/>
              <w:bottom w:val="nil"/>
              <w:right w:val="nil"/>
            </w:tcBorders>
            <w:shd w:val="clear" w:color="auto" w:fill="auto"/>
            <w:noWrap/>
            <w:vAlign w:val="center"/>
            <w:hideMark/>
          </w:tcPr>
          <w:p w14:paraId="0351F1DF"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79B89FB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3AD4606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906" w:type="dxa"/>
            <w:tcBorders>
              <w:top w:val="nil"/>
              <w:left w:val="nil"/>
              <w:bottom w:val="nil"/>
              <w:right w:val="nil"/>
            </w:tcBorders>
            <w:shd w:val="clear" w:color="auto" w:fill="auto"/>
            <w:noWrap/>
            <w:vAlign w:val="center"/>
            <w:hideMark/>
          </w:tcPr>
          <w:p w14:paraId="0082A13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481,825</w:t>
            </w:r>
          </w:p>
        </w:tc>
        <w:tc>
          <w:tcPr>
            <w:tcW w:w="863" w:type="dxa"/>
            <w:tcBorders>
              <w:top w:val="nil"/>
              <w:left w:val="nil"/>
              <w:bottom w:val="nil"/>
              <w:right w:val="nil"/>
            </w:tcBorders>
            <w:shd w:val="clear" w:color="auto" w:fill="auto"/>
            <w:noWrap/>
            <w:vAlign w:val="center"/>
            <w:hideMark/>
          </w:tcPr>
          <w:p w14:paraId="2E6E858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82.99</w:t>
            </w:r>
          </w:p>
        </w:tc>
        <w:tc>
          <w:tcPr>
            <w:tcW w:w="694" w:type="dxa"/>
            <w:vMerge/>
            <w:tcBorders>
              <w:top w:val="nil"/>
              <w:left w:val="nil"/>
              <w:bottom w:val="single" w:sz="4" w:space="0" w:color="000000"/>
              <w:right w:val="nil"/>
            </w:tcBorders>
            <w:vAlign w:val="center"/>
            <w:hideMark/>
          </w:tcPr>
          <w:p w14:paraId="6104824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505B52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704019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FBE0F4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FDFC967" w14:textId="77777777" w:rsidTr="00374063">
        <w:trPr>
          <w:trHeight w:val="240"/>
        </w:trPr>
        <w:tc>
          <w:tcPr>
            <w:tcW w:w="1890" w:type="dxa"/>
            <w:vMerge/>
            <w:tcBorders>
              <w:top w:val="nil"/>
              <w:left w:val="nil"/>
              <w:bottom w:val="single" w:sz="4" w:space="0" w:color="000000"/>
              <w:right w:val="nil"/>
            </w:tcBorders>
            <w:vAlign w:val="center"/>
            <w:hideMark/>
          </w:tcPr>
          <w:p w14:paraId="52063C8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544BF88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18A40D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580,602</w:t>
            </w:r>
          </w:p>
        </w:tc>
        <w:tc>
          <w:tcPr>
            <w:tcW w:w="1355" w:type="dxa"/>
            <w:tcBorders>
              <w:top w:val="nil"/>
              <w:left w:val="nil"/>
              <w:bottom w:val="nil"/>
              <w:right w:val="nil"/>
            </w:tcBorders>
            <w:shd w:val="clear" w:color="auto" w:fill="auto"/>
            <w:noWrap/>
            <w:vAlign w:val="center"/>
            <w:hideMark/>
          </w:tcPr>
          <w:p w14:paraId="2FE549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906" w:type="dxa"/>
            <w:tcBorders>
              <w:top w:val="nil"/>
              <w:left w:val="nil"/>
              <w:bottom w:val="nil"/>
              <w:right w:val="nil"/>
            </w:tcBorders>
            <w:shd w:val="clear" w:color="auto" w:fill="auto"/>
            <w:noWrap/>
            <w:vAlign w:val="center"/>
            <w:hideMark/>
          </w:tcPr>
          <w:p w14:paraId="0A3CAB3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288,292</w:t>
            </w:r>
          </w:p>
        </w:tc>
        <w:tc>
          <w:tcPr>
            <w:tcW w:w="863" w:type="dxa"/>
            <w:tcBorders>
              <w:top w:val="nil"/>
              <w:left w:val="nil"/>
              <w:bottom w:val="nil"/>
              <w:right w:val="nil"/>
            </w:tcBorders>
            <w:shd w:val="clear" w:color="auto" w:fill="auto"/>
            <w:noWrap/>
            <w:vAlign w:val="center"/>
            <w:hideMark/>
          </w:tcPr>
          <w:p w14:paraId="54820D7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49.65</w:t>
            </w:r>
          </w:p>
        </w:tc>
        <w:tc>
          <w:tcPr>
            <w:tcW w:w="694" w:type="dxa"/>
            <w:vMerge/>
            <w:tcBorders>
              <w:top w:val="nil"/>
              <w:left w:val="nil"/>
              <w:bottom w:val="single" w:sz="4" w:space="0" w:color="000000"/>
              <w:right w:val="nil"/>
            </w:tcBorders>
            <w:vAlign w:val="center"/>
            <w:hideMark/>
          </w:tcPr>
          <w:p w14:paraId="1C4AE58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0537D9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E063A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FD9F9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18BE2F6" w14:textId="77777777" w:rsidTr="00374063">
        <w:trPr>
          <w:trHeight w:val="240"/>
        </w:trPr>
        <w:tc>
          <w:tcPr>
            <w:tcW w:w="1890" w:type="dxa"/>
            <w:vMerge/>
            <w:tcBorders>
              <w:top w:val="nil"/>
              <w:left w:val="nil"/>
              <w:bottom w:val="single" w:sz="4" w:space="0" w:color="000000"/>
              <w:right w:val="nil"/>
            </w:tcBorders>
            <w:vAlign w:val="center"/>
            <w:hideMark/>
          </w:tcPr>
          <w:p w14:paraId="773E70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31605145"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571A8F38"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30F5384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906" w:type="dxa"/>
            <w:tcBorders>
              <w:top w:val="nil"/>
              <w:left w:val="nil"/>
              <w:bottom w:val="single" w:sz="4" w:space="0" w:color="auto"/>
              <w:right w:val="nil"/>
            </w:tcBorders>
            <w:shd w:val="clear" w:color="auto" w:fill="auto"/>
            <w:noWrap/>
            <w:vAlign w:val="center"/>
            <w:hideMark/>
          </w:tcPr>
          <w:p w14:paraId="4A7DBD76"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w:t>
            </w:r>
          </w:p>
        </w:tc>
        <w:tc>
          <w:tcPr>
            <w:tcW w:w="863" w:type="dxa"/>
            <w:tcBorders>
              <w:top w:val="nil"/>
              <w:left w:val="nil"/>
              <w:bottom w:val="single" w:sz="4" w:space="0" w:color="auto"/>
              <w:right w:val="nil"/>
            </w:tcBorders>
            <w:shd w:val="clear" w:color="auto" w:fill="auto"/>
            <w:noWrap/>
            <w:vAlign w:val="center"/>
            <w:hideMark/>
          </w:tcPr>
          <w:p w14:paraId="54DA296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0.00</w:t>
            </w:r>
          </w:p>
        </w:tc>
        <w:tc>
          <w:tcPr>
            <w:tcW w:w="694" w:type="dxa"/>
            <w:vMerge/>
            <w:tcBorders>
              <w:top w:val="nil"/>
              <w:left w:val="nil"/>
              <w:bottom w:val="single" w:sz="4" w:space="0" w:color="000000"/>
              <w:right w:val="nil"/>
            </w:tcBorders>
            <w:vAlign w:val="center"/>
            <w:hideMark/>
          </w:tcPr>
          <w:p w14:paraId="5072ACC8"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A5B4B1F"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B5DD5A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9D95482"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43CFAA6" w14:textId="77777777" w:rsidTr="00374063">
        <w:trPr>
          <w:trHeight w:val="240"/>
        </w:trPr>
        <w:tc>
          <w:tcPr>
            <w:tcW w:w="1890" w:type="dxa"/>
            <w:vMerge w:val="restart"/>
            <w:tcBorders>
              <w:top w:val="nil"/>
              <w:left w:val="nil"/>
              <w:bottom w:val="single" w:sz="4" w:space="0" w:color="000000"/>
              <w:right w:val="nil"/>
            </w:tcBorders>
            <w:shd w:val="clear" w:color="auto" w:fill="auto"/>
            <w:noWrap/>
            <w:vAlign w:val="center"/>
            <w:hideMark/>
          </w:tcPr>
          <w:p w14:paraId="6E8EA1C6"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Stromy</w:t>
            </w:r>
            <w:proofErr w:type="spellEnd"/>
          </w:p>
        </w:tc>
        <w:tc>
          <w:tcPr>
            <w:tcW w:w="1170" w:type="dxa"/>
            <w:tcBorders>
              <w:top w:val="nil"/>
              <w:left w:val="nil"/>
              <w:bottom w:val="nil"/>
              <w:right w:val="nil"/>
            </w:tcBorders>
            <w:shd w:val="clear" w:color="auto" w:fill="auto"/>
            <w:noWrap/>
            <w:vAlign w:val="center"/>
            <w:hideMark/>
          </w:tcPr>
          <w:p w14:paraId="70E121CA"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nil"/>
              <w:left w:val="nil"/>
              <w:bottom w:val="nil"/>
              <w:right w:val="nil"/>
            </w:tcBorders>
            <w:shd w:val="clear" w:color="auto" w:fill="auto"/>
            <w:noWrap/>
            <w:vAlign w:val="center"/>
            <w:hideMark/>
          </w:tcPr>
          <w:p w14:paraId="07DA275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5722F5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87,426</w:t>
            </w:r>
          </w:p>
        </w:tc>
        <w:tc>
          <w:tcPr>
            <w:tcW w:w="906" w:type="dxa"/>
            <w:tcBorders>
              <w:top w:val="nil"/>
              <w:left w:val="nil"/>
              <w:bottom w:val="nil"/>
              <w:right w:val="nil"/>
            </w:tcBorders>
            <w:shd w:val="clear" w:color="auto" w:fill="auto"/>
            <w:noWrap/>
            <w:vAlign w:val="center"/>
            <w:hideMark/>
          </w:tcPr>
          <w:p w14:paraId="7329E25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407,274</w:t>
            </w:r>
          </w:p>
        </w:tc>
        <w:tc>
          <w:tcPr>
            <w:tcW w:w="863" w:type="dxa"/>
            <w:tcBorders>
              <w:top w:val="nil"/>
              <w:left w:val="nil"/>
              <w:bottom w:val="nil"/>
              <w:right w:val="nil"/>
            </w:tcBorders>
            <w:shd w:val="clear" w:color="auto" w:fill="auto"/>
            <w:noWrap/>
            <w:vAlign w:val="center"/>
            <w:hideMark/>
          </w:tcPr>
          <w:p w14:paraId="28DC189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82.33</w:t>
            </w:r>
          </w:p>
        </w:tc>
        <w:tc>
          <w:tcPr>
            <w:tcW w:w="694" w:type="dxa"/>
            <w:vMerge/>
            <w:tcBorders>
              <w:top w:val="nil"/>
              <w:left w:val="nil"/>
              <w:bottom w:val="single" w:sz="4" w:space="0" w:color="000000"/>
              <w:right w:val="nil"/>
            </w:tcBorders>
            <w:vAlign w:val="center"/>
            <w:hideMark/>
          </w:tcPr>
          <w:p w14:paraId="1EA91B2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5882572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1B56DD7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E7B1E0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7A47BE61" w14:textId="77777777" w:rsidTr="00374063">
        <w:trPr>
          <w:trHeight w:val="240"/>
        </w:trPr>
        <w:tc>
          <w:tcPr>
            <w:tcW w:w="1890" w:type="dxa"/>
            <w:vMerge/>
            <w:tcBorders>
              <w:top w:val="nil"/>
              <w:left w:val="nil"/>
              <w:bottom w:val="single" w:sz="4" w:space="0" w:color="000000"/>
              <w:right w:val="nil"/>
            </w:tcBorders>
            <w:vAlign w:val="center"/>
            <w:hideMark/>
          </w:tcPr>
          <w:p w14:paraId="326853A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675DDA9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1699055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494,700</w:t>
            </w:r>
          </w:p>
        </w:tc>
        <w:tc>
          <w:tcPr>
            <w:tcW w:w="1355" w:type="dxa"/>
            <w:tcBorders>
              <w:top w:val="nil"/>
              <w:left w:val="nil"/>
              <w:bottom w:val="nil"/>
              <w:right w:val="nil"/>
            </w:tcBorders>
            <w:shd w:val="clear" w:color="auto" w:fill="auto"/>
            <w:noWrap/>
            <w:vAlign w:val="center"/>
            <w:hideMark/>
          </w:tcPr>
          <w:p w14:paraId="076FA77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242,850</w:t>
            </w:r>
          </w:p>
        </w:tc>
        <w:tc>
          <w:tcPr>
            <w:tcW w:w="906" w:type="dxa"/>
            <w:tcBorders>
              <w:top w:val="nil"/>
              <w:left w:val="nil"/>
              <w:bottom w:val="nil"/>
              <w:right w:val="nil"/>
            </w:tcBorders>
            <w:shd w:val="clear" w:color="auto" w:fill="auto"/>
            <w:noWrap/>
            <w:vAlign w:val="center"/>
            <w:hideMark/>
          </w:tcPr>
          <w:p w14:paraId="617747A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251,850</w:t>
            </w:r>
          </w:p>
        </w:tc>
        <w:tc>
          <w:tcPr>
            <w:tcW w:w="863" w:type="dxa"/>
            <w:tcBorders>
              <w:top w:val="nil"/>
              <w:left w:val="nil"/>
              <w:bottom w:val="nil"/>
              <w:right w:val="nil"/>
            </w:tcBorders>
            <w:shd w:val="clear" w:color="auto" w:fill="auto"/>
            <w:noWrap/>
            <w:vAlign w:val="center"/>
            <w:hideMark/>
          </w:tcPr>
          <w:p w14:paraId="3805CF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50.91</w:t>
            </w:r>
          </w:p>
        </w:tc>
        <w:tc>
          <w:tcPr>
            <w:tcW w:w="694" w:type="dxa"/>
            <w:vMerge/>
            <w:tcBorders>
              <w:top w:val="nil"/>
              <w:left w:val="nil"/>
              <w:bottom w:val="single" w:sz="4" w:space="0" w:color="000000"/>
              <w:right w:val="nil"/>
            </w:tcBorders>
            <w:vAlign w:val="center"/>
            <w:hideMark/>
          </w:tcPr>
          <w:p w14:paraId="5201D36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B17C76C"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A4A4C2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F577C49"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6A19D612" w14:textId="77777777" w:rsidTr="00374063">
        <w:trPr>
          <w:trHeight w:val="240"/>
        </w:trPr>
        <w:tc>
          <w:tcPr>
            <w:tcW w:w="1890" w:type="dxa"/>
            <w:vMerge/>
            <w:tcBorders>
              <w:top w:val="nil"/>
              <w:left w:val="nil"/>
              <w:bottom w:val="single" w:sz="4" w:space="0" w:color="000000"/>
              <w:right w:val="nil"/>
            </w:tcBorders>
            <w:vAlign w:val="center"/>
            <w:hideMark/>
          </w:tcPr>
          <w:p w14:paraId="2D5F827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41D6A3F"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3781CA41"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164,900</w:t>
            </w:r>
          </w:p>
        </w:tc>
        <w:tc>
          <w:tcPr>
            <w:tcW w:w="1355" w:type="dxa"/>
            <w:tcBorders>
              <w:top w:val="nil"/>
              <w:left w:val="nil"/>
              <w:bottom w:val="single" w:sz="4" w:space="0" w:color="auto"/>
              <w:right w:val="nil"/>
            </w:tcBorders>
            <w:shd w:val="clear" w:color="auto" w:fill="auto"/>
            <w:noWrap/>
            <w:vAlign w:val="center"/>
            <w:hideMark/>
          </w:tcPr>
          <w:p w14:paraId="0938F18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161,900</w:t>
            </w:r>
          </w:p>
        </w:tc>
        <w:tc>
          <w:tcPr>
            <w:tcW w:w="906" w:type="dxa"/>
            <w:tcBorders>
              <w:top w:val="nil"/>
              <w:left w:val="nil"/>
              <w:bottom w:val="single" w:sz="4" w:space="0" w:color="auto"/>
              <w:right w:val="nil"/>
            </w:tcBorders>
            <w:shd w:val="clear" w:color="auto" w:fill="auto"/>
            <w:noWrap/>
            <w:vAlign w:val="center"/>
            <w:hideMark/>
          </w:tcPr>
          <w:p w14:paraId="6895F685"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3,000</w:t>
            </w:r>
          </w:p>
        </w:tc>
        <w:tc>
          <w:tcPr>
            <w:tcW w:w="863" w:type="dxa"/>
            <w:tcBorders>
              <w:top w:val="nil"/>
              <w:left w:val="nil"/>
              <w:bottom w:val="single" w:sz="4" w:space="0" w:color="auto"/>
              <w:right w:val="nil"/>
            </w:tcBorders>
            <w:shd w:val="clear" w:color="auto" w:fill="auto"/>
            <w:noWrap/>
            <w:vAlign w:val="center"/>
            <w:hideMark/>
          </w:tcPr>
          <w:p w14:paraId="5C1F348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1.82</w:t>
            </w:r>
          </w:p>
        </w:tc>
        <w:tc>
          <w:tcPr>
            <w:tcW w:w="694" w:type="dxa"/>
            <w:vMerge/>
            <w:tcBorders>
              <w:top w:val="nil"/>
              <w:left w:val="nil"/>
              <w:bottom w:val="single" w:sz="4" w:space="0" w:color="000000"/>
              <w:right w:val="nil"/>
            </w:tcBorders>
            <w:vAlign w:val="center"/>
            <w:hideMark/>
          </w:tcPr>
          <w:p w14:paraId="342F856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E1C754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4CC615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FBE1433"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2297CCFD" w14:textId="77777777" w:rsidTr="00374063">
        <w:trPr>
          <w:trHeight w:val="240"/>
        </w:trPr>
        <w:tc>
          <w:tcPr>
            <w:tcW w:w="1890" w:type="dxa"/>
            <w:tcBorders>
              <w:top w:val="nil"/>
              <w:left w:val="nil"/>
              <w:bottom w:val="nil"/>
              <w:right w:val="nil"/>
            </w:tcBorders>
            <w:shd w:val="clear" w:color="auto" w:fill="auto"/>
            <w:noWrap/>
            <w:vAlign w:val="center"/>
            <w:hideMark/>
          </w:tcPr>
          <w:p w14:paraId="7C365FF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Decimate - 0.3</w:t>
            </w:r>
          </w:p>
        </w:tc>
        <w:tc>
          <w:tcPr>
            <w:tcW w:w="1170" w:type="dxa"/>
            <w:tcBorders>
              <w:top w:val="single" w:sz="4" w:space="0" w:color="auto"/>
              <w:left w:val="nil"/>
              <w:bottom w:val="nil"/>
              <w:right w:val="nil"/>
            </w:tcBorders>
            <w:shd w:val="clear" w:color="auto" w:fill="auto"/>
            <w:noWrap/>
            <w:vAlign w:val="center"/>
            <w:hideMark/>
          </w:tcPr>
          <w:p w14:paraId="4D0C17AA"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Primitiva</w:t>
            </w:r>
          </w:p>
        </w:tc>
        <w:tc>
          <w:tcPr>
            <w:tcW w:w="1466" w:type="dxa"/>
            <w:tcBorders>
              <w:top w:val="nil"/>
              <w:left w:val="nil"/>
              <w:bottom w:val="nil"/>
              <w:right w:val="nil"/>
            </w:tcBorders>
            <w:shd w:val="clear" w:color="auto" w:fill="auto"/>
            <w:noWrap/>
            <w:vAlign w:val="center"/>
            <w:hideMark/>
          </w:tcPr>
          <w:p w14:paraId="63F4B0B1"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Vstup</w:t>
            </w:r>
            <w:proofErr w:type="spellEnd"/>
          </w:p>
        </w:tc>
        <w:tc>
          <w:tcPr>
            <w:tcW w:w="1355" w:type="dxa"/>
            <w:tcBorders>
              <w:top w:val="nil"/>
              <w:left w:val="nil"/>
              <w:bottom w:val="nil"/>
              <w:right w:val="nil"/>
            </w:tcBorders>
            <w:shd w:val="clear" w:color="auto" w:fill="auto"/>
            <w:noWrap/>
            <w:vAlign w:val="center"/>
            <w:hideMark/>
          </w:tcPr>
          <w:p w14:paraId="3D2B71A2" w14:textId="77777777" w:rsidR="00E40329" w:rsidRPr="00E40329" w:rsidRDefault="00E40329" w:rsidP="00E40329">
            <w:pPr>
              <w:spacing w:after="0" w:line="240" w:lineRule="auto"/>
              <w:jc w:val="left"/>
              <w:rPr>
                <w:rFonts w:eastAsia="Times New Roman" w:cs="Calibri"/>
                <w:b/>
                <w:bCs/>
                <w:color w:val="000000"/>
                <w:sz w:val="18"/>
                <w:szCs w:val="18"/>
                <w:lang w:val="en-US"/>
              </w:rPr>
            </w:pPr>
            <w:proofErr w:type="spellStart"/>
            <w:r w:rsidRPr="00E40329">
              <w:rPr>
                <w:rFonts w:eastAsia="Times New Roman" w:cs="Calibri"/>
                <w:b/>
                <w:bCs/>
                <w:color w:val="000000"/>
                <w:sz w:val="18"/>
                <w:szCs w:val="18"/>
                <w:lang w:val="en-US"/>
              </w:rPr>
              <w:t>Výstup</w:t>
            </w:r>
            <w:proofErr w:type="spellEnd"/>
          </w:p>
        </w:tc>
        <w:tc>
          <w:tcPr>
            <w:tcW w:w="906" w:type="dxa"/>
            <w:tcBorders>
              <w:top w:val="nil"/>
              <w:left w:val="nil"/>
              <w:bottom w:val="nil"/>
              <w:right w:val="nil"/>
            </w:tcBorders>
            <w:shd w:val="clear" w:color="auto" w:fill="auto"/>
            <w:noWrap/>
            <w:vAlign w:val="center"/>
            <w:hideMark/>
          </w:tcPr>
          <w:p w14:paraId="46B32CF1"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w:t>
            </w:r>
          </w:p>
        </w:tc>
        <w:tc>
          <w:tcPr>
            <w:tcW w:w="863" w:type="dxa"/>
            <w:tcBorders>
              <w:top w:val="nil"/>
              <w:left w:val="nil"/>
              <w:bottom w:val="nil"/>
              <w:right w:val="nil"/>
            </w:tcBorders>
            <w:shd w:val="clear" w:color="auto" w:fill="auto"/>
            <w:noWrap/>
            <w:vAlign w:val="center"/>
            <w:hideMark/>
          </w:tcPr>
          <w:p w14:paraId="62CFF244"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Δ [%]</w:t>
            </w:r>
          </w:p>
        </w:tc>
        <w:tc>
          <w:tcPr>
            <w:tcW w:w="694" w:type="dxa"/>
            <w:vMerge/>
            <w:tcBorders>
              <w:top w:val="nil"/>
              <w:left w:val="nil"/>
              <w:bottom w:val="single" w:sz="4" w:space="0" w:color="000000"/>
              <w:right w:val="nil"/>
            </w:tcBorders>
            <w:vAlign w:val="center"/>
            <w:hideMark/>
          </w:tcPr>
          <w:p w14:paraId="5E8DF6F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07474609"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5456698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121AA0CE"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CDD753B" w14:textId="77777777" w:rsidTr="00374063">
        <w:trPr>
          <w:trHeight w:val="240"/>
        </w:trPr>
        <w:tc>
          <w:tcPr>
            <w:tcW w:w="1890" w:type="dxa"/>
            <w:vMerge w:val="restart"/>
            <w:tcBorders>
              <w:top w:val="single" w:sz="4" w:space="0" w:color="auto"/>
              <w:left w:val="nil"/>
              <w:bottom w:val="single" w:sz="4" w:space="0" w:color="000000"/>
              <w:right w:val="nil"/>
            </w:tcBorders>
            <w:shd w:val="clear" w:color="auto" w:fill="auto"/>
            <w:noWrap/>
            <w:vAlign w:val="center"/>
            <w:hideMark/>
          </w:tcPr>
          <w:p w14:paraId="349FCAB2" w14:textId="77777777" w:rsidR="00E40329" w:rsidRPr="00E40329" w:rsidRDefault="00E40329" w:rsidP="00E40329">
            <w:pPr>
              <w:spacing w:after="0" w:line="240" w:lineRule="auto"/>
              <w:jc w:val="center"/>
              <w:rPr>
                <w:rFonts w:eastAsia="Times New Roman" w:cs="Calibri"/>
                <w:color w:val="000000"/>
                <w:sz w:val="18"/>
                <w:szCs w:val="18"/>
                <w:lang w:val="en-US"/>
              </w:rPr>
            </w:pPr>
            <w:proofErr w:type="spellStart"/>
            <w:r w:rsidRPr="00E40329">
              <w:rPr>
                <w:rFonts w:eastAsia="Times New Roman" w:cs="Calibri"/>
                <w:color w:val="000000"/>
                <w:sz w:val="18"/>
                <w:szCs w:val="18"/>
                <w:lang w:val="en-US"/>
              </w:rPr>
              <w:t>Terén</w:t>
            </w:r>
            <w:proofErr w:type="spellEnd"/>
          </w:p>
        </w:tc>
        <w:tc>
          <w:tcPr>
            <w:tcW w:w="1170" w:type="dxa"/>
            <w:tcBorders>
              <w:top w:val="single" w:sz="4" w:space="0" w:color="auto"/>
              <w:left w:val="nil"/>
              <w:bottom w:val="nil"/>
              <w:right w:val="nil"/>
            </w:tcBorders>
            <w:shd w:val="clear" w:color="auto" w:fill="auto"/>
            <w:noWrap/>
            <w:vAlign w:val="center"/>
            <w:hideMark/>
          </w:tcPr>
          <w:p w14:paraId="712FDEC2" w14:textId="77777777" w:rsidR="00E40329" w:rsidRPr="00E40329" w:rsidRDefault="00E40329" w:rsidP="00E40329">
            <w:pPr>
              <w:spacing w:after="0" w:line="240" w:lineRule="auto"/>
              <w:jc w:val="left"/>
              <w:rPr>
                <w:rFonts w:eastAsia="Times New Roman" w:cs="Calibri"/>
                <w:color w:val="000000"/>
                <w:sz w:val="18"/>
                <w:szCs w:val="18"/>
                <w:lang w:val="en-US"/>
              </w:rPr>
            </w:pPr>
            <w:r w:rsidRPr="00E40329">
              <w:rPr>
                <w:rFonts w:eastAsia="Times New Roman" w:cs="Calibri"/>
                <w:color w:val="000000"/>
                <w:sz w:val="18"/>
                <w:szCs w:val="18"/>
                <w:lang w:val="en-US"/>
              </w:rPr>
              <w:t>Vertex</w:t>
            </w:r>
          </w:p>
        </w:tc>
        <w:tc>
          <w:tcPr>
            <w:tcW w:w="1466" w:type="dxa"/>
            <w:tcBorders>
              <w:top w:val="single" w:sz="4" w:space="0" w:color="auto"/>
              <w:left w:val="nil"/>
              <w:bottom w:val="nil"/>
              <w:right w:val="nil"/>
            </w:tcBorders>
            <w:shd w:val="clear" w:color="auto" w:fill="auto"/>
            <w:noWrap/>
            <w:vAlign w:val="center"/>
            <w:hideMark/>
          </w:tcPr>
          <w:p w14:paraId="5481BF59"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98,777</w:t>
            </w:r>
          </w:p>
        </w:tc>
        <w:tc>
          <w:tcPr>
            <w:tcW w:w="1355" w:type="dxa"/>
            <w:tcBorders>
              <w:top w:val="single" w:sz="4" w:space="0" w:color="auto"/>
              <w:left w:val="nil"/>
              <w:bottom w:val="nil"/>
              <w:right w:val="nil"/>
            </w:tcBorders>
            <w:shd w:val="clear" w:color="auto" w:fill="auto"/>
            <w:noWrap/>
            <w:vAlign w:val="center"/>
            <w:hideMark/>
          </w:tcPr>
          <w:p w14:paraId="10969160"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20,492</w:t>
            </w:r>
          </w:p>
        </w:tc>
        <w:tc>
          <w:tcPr>
            <w:tcW w:w="906" w:type="dxa"/>
            <w:tcBorders>
              <w:top w:val="single" w:sz="4" w:space="0" w:color="auto"/>
              <w:left w:val="nil"/>
              <w:bottom w:val="nil"/>
              <w:right w:val="nil"/>
            </w:tcBorders>
            <w:shd w:val="clear" w:color="auto" w:fill="auto"/>
            <w:noWrap/>
            <w:vAlign w:val="center"/>
            <w:hideMark/>
          </w:tcPr>
          <w:p w14:paraId="7B53D3C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78,285</w:t>
            </w:r>
          </w:p>
        </w:tc>
        <w:tc>
          <w:tcPr>
            <w:tcW w:w="863" w:type="dxa"/>
            <w:tcBorders>
              <w:top w:val="single" w:sz="4" w:space="0" w:color="auto"/>
              <w:left w:val="nil"/>
              <w:bottom w:val="nil"/>
              <w:right w:val="nil"/>
            </w:tcBorders>
            <w:shd w:val="clear" w:color="auto" w:fill="auto"/>
            <w:noWrap/>
            <w:vAlign w:val="center"/>
            <w:hideMark/>
          </w:tcPr>
          <w:p w14:paraId="59EFA90B"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79.25</w:t>
            </w:r>
          </w:p>
        </w:tc>
        <w:tc>
          <w:tcPr>
            <w:tcW w:w="694" w:type="dxa"/>
            <w:vMerge/>
            <w:tcBorders>
              <w:top w:val="nil"/>
              <w:left w:val="nil"/>
              <w:bottom w:val="single" w:sz="4" w:space="0" w:color="000000"/>
              <w:right w:val="nil"/>
            </w:tcBorders>
            <w:vAlign w:val="center"/>
            <w:hideMark/>
          </w:tcPr>
          <w:p w14:paraId="5A34F6AB"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E7D8A3"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6EA8E1"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2151740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0E3EFF1"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66E72AD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nil"/>
              <w:right w:val="nil"/>
            </w:tcBorders>
            <w:shd w:val="clear" w:color="auto" w:fill="auto"/>
            <w:noWrap/>
            <w:vAlign w:val="center"/>
            <w:hideMark/>
          </w:tcPr>
          <w:p w14:paraId="4D63E5E7"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Hrana</w:t>
            </w:r>
            <w:proofErr w:type="spellEnd"/>
          </w:p>
        </w:tc>
        <w:tc>
          <w:tcPr>
            <w:tcW w:w="1466" w:type="dxa"/>
            <w:tcBorders>
              <w:top w:val="nil"/>
              <w:left w:val="nil"/>
              <w:bottom w:val="nil"/>
              <w:right w:val="nil"/>
            </w:tcBorders>
            <w:shd w:val="clear" w:color="auto" w:fill="auto"/>
            <w:noWrap/>
            <w:vAlign w:val="center"/>
            <w:hideMark/>
          </w:tcPr>
          <w:p w14:paraId="0C77C0A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292,310</w:t>
            </w:r>
          </w:p>
        </w:tc>
        <w:tc>
          <w:tcPr>
            <w:tcW w:w="1355" w:type="dxa"/>
            <w:tcBorders>
              <w:top w:val="nil"/>
              <w:left w:val="nil"/>
              <w:bottom w:val="nil"/>
              <w:right w:val="nil"/>
            </w:tcBorders>
            <w:shd w:val="clear" w:color="auto" w:fill="auto"/>
            <w:noWrap/>
            <w:vAlign w:val="center"/>
            <w:hideMark/>
          </w:tcPr>
          <w:p w14:paraId="6926E2E4"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59,196</w:t>
            </w:r>
          </w:p>
        </w:tc>
        <w:tc>
          <w:tcPr>
            <w:tcW w:w="906" w:type="dxa"/>
            <w:tcBorders>
              <w:top w:val="nil"/>
              <w:left w:val="nil"/>
              <w:bottom w:val="nil"/>
              <w:right w:val="nil"/>
            </w:tcBorders>
            <w:shd w:val="clear" w:color="auto" w:fill="auto"/>
            <w:noWrap/>
            <w:vAlign w:val="center"/>
            <w:hideMark/>
          </w:tcPr>
          <w:p w14:paraId="13DB3A5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233,114</w:t>
            </w:r>
          </w:p>
        </w:tc>
        <w:tc>
          <w:tcPr>
            <w:tcW w:w="863" w:type="dxa"/>
            <w:tcBorders>
              <w:top w:val="nil"/>
              <w:left w:val="nil"/>
              <w:bottom w:val="nil"/>
              <w:right w:val="nil"/>
            </w:tcBorders>
            <w:shd w:val="clear" w:color="auto" w:fill="auto"/>
            <w:noWrap/>
            <w:vAlign w:val="center"/>
            <w:hideMark/>
          </w:tcPr>
          <w:p w14:paraId="5C590812"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79.75</w:t>
            </w:r>
          </w:p>
        </w:tc>
        <w:tc>
          <w:tcPr>
            <w:tcW w:w="694" w:type="dxa"/>
            <w:vMerge/>
            <w:tcBorders>
              <w:top w:val="nil"/>
              <w:left w:val="nil"/>
              <w:bottom w:val="single" w:sz="4" w:space="0" w:color="000000"/>
              <w:right w:val="nil"/>
            </w:tcBorders>
            <w:vAlign w:val="center"/>
            <w:hideMark/>
          </w:tcPr>
          <w:p w14:paraId="5E9781C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55B07C2"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4045947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485D5DCA"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4D983337" w14:textId="77777777" w:rsidTr="00374063">
        <w:trPr>
          <w:trHeight w:val="240"/>
        </w:trPr>
        <w:tc>
          <w:tcPr>
            <w:tcW w:w="1890" w:type="dxa"/>
            <w:vMerge/>
            <w:tcBorders>
              <w:top w:val="single" w:sz="4" w:space="0" w:color="auto"/>
              <w:left w:val="nil"/>
              <w:bottom w:val="single" w:sz="4" w:space="0" w:color="000000"/>
              <w:right w:val="nil"/>
            </w:tcBorders>
            <w:vAlign w:val="center"/>
            <w:hideMark/>
          </w:tcPr>
          <w:p w14:paraId="0378B71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1170" w:type="dxa"/>
            <w:tcBorders>
              <w:top w:val="nil"/>
              <w:left w:val="nil"/>
              <w:bottom w:val="single" w:sz="4" w:space="0" w:color="auto"/>
              <w:right w:val="nil"/>
            </w:tcBorders>
            <w:shd w:val="clear" w:color="auto" w:fill="auto"/>
            <w:noWrap/>
            <w:vAlign w:val="center"/>
            <w:hideMark/>
          </w:tcPr>
          <w:p w14:paraId="4913915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Plocha</w:t>
            </w:r>
            <w:proofErr w:type="spellEnd"/>
          </w:p>
        </w:tc>
        <w:tc>
          <w:tcPr>
            <w:tcW w:w="1466" w:type="dxa"/>
            <w:tcBorders>
              <w:top w:val="nil"/>
              <w:left w:val="nil"/>
              <w:bottom w:val="single" w:sz="4" w:space="0" w:color="auto"/>
              <w:right w:val="nil"/>
            </w:tcBorders>
            <w:shd w:val="clear" w:color="auto" w:fill="auto"/>
            <w:noWrap/>
            <w:vAlign w:val="center"/>
            <w:hideMark/>
          </w:tcPr>
          <w:p w14:paraId="0EBC919A"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193,534</w:t>
            </w:r>
          </w:p>
        </w:tc>
        <w:tc>
          <w:tcPr>
            <w:tcW w:w="1355" w:type="dxa"/>
            <w:tcBorders>
              <w:top w:val="nil"/>
              <w:left w:val="nil"/>
              <w:bottom w:val="single" w:sz="4" w:space="0" w:color="auto"/>
              <w:right w:val="nil"/>
            </w:tcBorders>
            <w:shd w:val="clear" w:color="auto" w:fill="auto"/>
            <w:noWrap/>
            <w:vAlign w:val="center"/>
            <w:hideMark/>
          </w:tcPr>
          <w:p w14:paraId="732A7B3D"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38,705</w:t>
            </w:r>
          </w:p>
        </w:tc>
        <w:tc>
          <w:tcPr>
            <w:tcW w:w="906" w:type="dxa"/>
            <w:tcBorders>
              <w:top w:val="nil"/>
              <w:left w:val="nil"/>
              <w:bottom w:val="single" w:sz="4" w:space="0" w:color="auto"/>
              <w:right w:val="nil"/>
            </w:tcBorders>
            <w:shd w:val="clear" w:color="auto" w:fill="auto"/>
            <w:noWrap/>
            <w:vAlign w:val="center"/>
            <w:hideMark/>
          </w:tcPr>
          <w:p w14:paraId="3FC6B92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154,829</w:t>
            </w:r>
          </w:p>
        </w:tc>
        <w:tc>
          <w:tcPr>
            <w:tcW w:w="863" w:type="dxa"/>
            <w:tcBorders>
              <w:top w:val="nil"/>
              <w:left w:val="nil"/>
              <w:bottom w:val="single" w:sz="4" w:space="0" w:color="auto"/>
              <w:right w:val="nil"/>
            </w:tcBorders>
            <w:shd w:val="clear" w:color="auto" w:fill="auto"/>
            <w:noWrap/>
            <w:vAlign w:val="center"/>
            <w:hideMark/>
          </w:tcPr>
          <w:p w14:paraId="45B955CC"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80.00</w:t>
            </w:r>
          </w:p>
        </w:tc>
        <w:tc>
          <w:tcPr>
            <w:tcW w:w="694" w:type="dxa"/>
            <w:vMerge/>
            <w:tcBorders>
              <w:top w:val="nil"/>
              <w:left w:val="nil"/>
              <w:bottom w:val="single" w:sz="4" w:space="0" w:color="000000"/>
              <w:right w:val="nil"/>
            </w:tcBorders>
            <w:vAlign w:val="center"/>
            <w:hideMark/>
          </w:tcPr>
          <w:p w14:paraId="721D4407"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67C7C756"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763725C0"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CB02C17" w14:textId="77777777" w:rsidR="00E40329" w:rsidRPr="00E40329" w:rsidRDefault="00E40329" w:rsidP="00E40329">
            <w:pPr>
              <w:spacing w:after="0" w:line="240" w:lineRule="auto"/>
              <w:jc w:val="left"/>
              <w:rPr>
                <w:rFonts w:eastAsia="Times New Roman" w:cs="Calibri"/>
                <w:color w:val="000000"/>
                <w:sz w:val="18"/>
                <w:szCs w:val="18"/>
                <w:lang w:val="en-US"/>
              </w:rPr>
            </w:pPr>
          </w:p>
        </w:tc>
      </w:tr>
      <w:tr w:rsidR="00374063" w:rsidRPr="00E40329" w14:paraId="0BC2E7BF" w14:textId="77777777" w:rsidTr="00374063">
        <w:trPr>
          <w:trHeight w:val="240"/>
        </w:trPr>
        <w:tc>
          <w:tcPr>
            <w:tcW w:w="1890" w:type="dxa"/>
            <w:tcBorders>
              <w:top w:val="nil"/>
              <w:left w:val="nil"/>
              <w:bottom w:val="single" w:sz="4" w:space="0" w:color="auto"/>
              <w:right w:val="nil"/>
            </w:tcBorders>
            <w:shd w:val="clear" w:color="auto" w:fill="auto"/>
            <w:noWrap/>
            <w:vAlign w:val="center"/>
            <w:hideMark/>
          </w:tcPr>
          <w:p w14:paraId="62F19C0C" w14:textId="77777777" w:rsidR="00E40329" w:rsidRPr="00E40329" w:rsidRDefault="00E40329" w:rsidP="00E40329">
            <w:pPr>
              <w:spacing w:after="0" w:line="240" w:lineRule="auto"/>
              <w:jc w:val="left"/>
              <w:rPr>
                <w:rFonts w:eastAsia="Times New Roman" w:cs="Calibri"/>
                <w:b/>
                <w:bCs/>
                <w:color w:val="000000"/>
                <w:sz w:val="18"/>
                <w:szCs w:val="18"/>
                <w:lang w:val="en-US"/>
              </w:rPr>
            </w:pPr>
            <w:r w:rsidRPr="00E40329">
              <w:rPr>
                <w:rFonts w:eastAsia="Times New Roman" w:cs="Calibri"/>
                <w:b/>
                <w:bCs/>
                <w:color w:val="000000"/>
                <w:sz w:val="18"/>
                <w:szCs w:val="18"/>
                <w:lang w:val="en-US"/>
              </w:rPr>
              <w:t>Resize texture</w:t>
            </w:r>
          </w:p>
        </w:tc>
        <w:tc>
          <w:tcPr>
            <w:tcW w:w="1170" w:type="dxa"/>
            <w:tcBorders>
              <w:top w:val="nil"/>
              <w:left w:val="nil"/>
              <w:bottom w:val="single" w:sz="4" w:space="0" w:color="auto"/>
              <w:right w:val="nil"/>
            </w:tcBorders>
            <w:shd w:val="clear" w:color="auto" w:fill="auto"/>
            <w:noWrap/>
            <w:vAlign w:val="center"/>
            <w:hideMark/>
          </w:tcPr>
          <w:p w14:paraId="69FC54BE" w14:textId="77777777" w:rsidR="00E40329" w:rsidRPr="00E40329" w:rsidRDefault="00E40329" w:rsidP="00E40329">
            <w:pPr>
              <w:spacing w:after="0" w:line="240" w:lineRule="auto"/>
              <w:jc w:val="left"/>
              <w:rPr>
                <w:rFonts w:eastAsia="Times New Roman" w:cs="Calibri"/>
                <w:color w:val="000000"/>
                <w:sz w:val="18"/>
                <w:szCs w:val="18"/>
                <w:lang w:val="en-US"/>
              </w:rPr>
            </w:pPr>
            <w:proofErr w:type="spellStart"/>
            <w:r w:rsidRPr="00E40329">
              <w:rPr>
                <w:rFonts w:eastAsia="Times New Roman" w:cs="Calibri"/>
                <w:color w:val="000000"/>
                <w:sz w:val="18"/>
                <w:szCs w:val="18"/>
                <w:lang w:val="en-US"/>
              </w:rPr>
              <w:t>Rozlišení</w:t>
            </w:r>
            <w:proofErr w:type="spellEnd"/>
            <w:r w:rsidRPr="00E40329">
              <w:rPr>
                <w:rFonts w:eastAsia="Times New Roman" w:cs="Calibri"/>
                <w:color w:val="000000"/>
                <w:sz w:val="18"/>
                <w:szCs w:val="18"/>
                <w:lang w:val="en-US"/>
              </w:rPr>
              <w:t xml:space="preserve"> - </w:t>
            </w:r>
            <w:proofErr w:type="spellStart"/>
            <w:r w:rsidRPr="00E40329">
              <w:rPr>
                <w:rFonts w:eastAsia="Times New Roman" w:cs="Calibri"/>
                <w:color w:val="000000"/>
                <w:sz w:val="18"/>
                <w:szCs w:val="18"/>
                <w:lang w:val="en-US"/>
              </w:rPr>
              <w:t>px</w:t>
            </w:r>
            <w:proofErr w:type="spellEnd"/>
          </w:p>
        </w:tc>
        <w:tc>
          <w:tcPr>
            <w:tcW w:w="1466" w:type="dxa"/>
            <w:tcBorders>
              <w:top w:val="nil"/>
              <w:left w:val="nil"/>
              <w:bottom w:val="single" w:sz="4" w:space="0" w:color="auto"/>
              <w:right w:val="nil"/>
            </w:tcBorders>
            <w:shd w:val="clear" w:color="auto" w:fill="auto"/>
            <w:noWrap/>
            <w:vAlign w:val="center"/>
            <w:hideMark/>
          </w:tcPr>
          <w:p w14:paraId="104BFBCE"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14453 x 10624</w:t>
            </w:r>
          </w:p>
        </w:tc>
        <w:tc>
          <w:tcPr>
            <w:tcW w:w="1355" w:type="dxa"/>
            <w:tcBorders>
              <w:top w:val="nil"/>
              <w:left w:val="nil"/>
              <w:bottom w:val="single" w:sz="4" w:space="0" w:color="auto"/>
              <w:right w:val="nil"/>
            </w:tcBorders>
            <w:shd w:val="clear" w:color="auto" w:fill="auto"/>
            <w:noWrap/>
            <w:vAlign w:val="center"/>
            <w:hideMark/>
          </w:tcPr>
          <w:p w14:paraId="4E07CE33" w14:textId="77777777" w:rsidR="00E40329" w:rsidRPr="00E40329" w:rsidRDefault="00E40329" w:rsidP="00E40329">
            <w:pPr>
              <w:spacing w:after="0" w:line="240" w:lineRule="auto"/>
              <w:jc w:val="right"/>
              <w:rPr>
                <w:rFonts w:eastAsia="Times New Roman" w:cs="Calibri"/>
                <w:color w:val="000000"/>
                <w:sz w:val="18"/>
                <w:szCs w:val="18"/>
                <w:lang w:val="en-US"/>
              </w:rPr>
            </w:pPr>
            <w:r w:rsidRPr="00E40329">
              <w:rPr>
                <w:rFonts w:eastAsia="Times New Roman" w:cs="Calibri"/>
                <w:color w:val="000000"/>
                <w:sz w:val="18"/>
                <w:szCs w:val="18"/>
                <w:lang w:val="en-US"/>
              </w:rPr>
              <w:t>1024 x 1024</w:t>
            </w:r>
          </w:p>
        </w:tc>
        <w:tc>
          <w:tcPr>
            <w:tcW w:w="906" w:type="dxa"/>
            <w:tcBorders>
              <w:top w:val="nil"/>
              <w:left w:val="nil"/>
              <w:bottom w:val="single" w:sz="4" w:space="0" w:color="auto"/>
              <w:right w:val="nil"/>
            </w:tcBorders>
            <w:shd w:val="clear" w:color="auto" w:fill="auto"/>
            <w:noWrap/>
            <w:vAlign w:val="center"/>
            <w:hideMark/>
          </w:tcPr>
          <w:p w14:paraId="1C7E557E"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863" w:type="dxa"/>
            <w:tcBorders>
              <w:top w:val="nil"/>
              <w:left w:val="nil"/>
              <w:bottom w:val="single" w:sz="4" w:space="0" w:color="auto"/>
              <w:right w:val="nil"/>
            </w:tcBorders>
            <w:shd w:val="clear" w:color="auto" w:fill="auto"/>
            <w:noWrap/>
            <w:vAlign w:val="center"/>
            <w:hideMark/>
          </w:tcPr>
          <w:p w14:paraId="35A289E2" w14:textId="77777777" w:rsidR="00E40329" w:rsidRPr="00E40329" w:rsidRDefault="00E40329" w:rsidP="00E40329">
            <w:pPr>
              <w:spacing w:after="0" w:line="240" w:lineRule="auto"/>
              <w:jc w:val="center"/>
              <w:rPr>
                <w:rFonts w:eastAsia="Times New Roman" w:cs="Calibri"/>
                <w:color w:val="000000"/>
                <w:sz w:val="18"/>
                <w:szCs w:val="18"/>
                <w:lang w:val="en-US"/>
              </w:rPr>
            </w:pPr>
            <w:r w:rsidRPr="00E40329">
              <w:rPr>
                <w:rFonts w:eastAsia="Times New Roman" w:cs="Calibri"/>
                <w:color w:val="000000"/>
                <w:sz w:val="18"/>
                <w:szCs w:val="18"/>
                <w:lang w:val="en-US"/>
              </w:rPr>
              <w:t>/</w:t>
            </w:r>
          </w:p>
        </w:tc>
        <w:tc>
          <w:tcPr>
            <w:tcW w:w="694" w:type="dxa"/>
            <w:vMerge/>
            <w:tcBorders>
              <w:top w:val="nil"/>
              <w:left w:val="nil"/>
              <w:bottom w:val="single" w:sz="4" w:space="0" w:color="000000"/>
              <w:right w:val="nil"/>
            </w:tcBorders>
            <w:vAlign w:val="center"/>
            <w:hideMark/>
          </w:tcPr>
          <w:p w14:paraId="3790650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3981047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694" w:type="dxa"/>
            <w:vMerge/>
            <w:tcBorders>
              <w:top w:val="nil"/>
              <w:left w:val="nil"/>
              <w:bottom w:val="single" w:sz="4" w:space="0" w:color="000000"/>
              <w:right w:val="nil"/>
            </w:tcBorders>
            <w:vAlign w:val="center"/>
            <w:hideMark/>
          </w:tcPr>
          <w:p w14:paraId="25959FFA" w14:textId="77777777" w:rsidR="00E40329" w:rsidRPr="00E40329" w:rsidRDefault="00E40329" w:rsidP="00E40329">
            <w:pPr>
              <w:spacing w:after="0" w:line="240" w:lineRule="auto"/>
              <w:jc w:val="left"/>
              <w:rPr>
                <w:rFonts w:eastAsia="Times New Roman" w:cs="Calibri"/>
                <w:color w:val="000000"/>
                <w:sz w:val="18"/>
                <w:szCs w:val="18"/>
                <w:lang w:val="en-US"/>
              </w:rPr>
            </w:pPr>
          </w:p>
        </w:tc>
        <w:tc>
          <w:tcPr>
            <w:tcW w:w="790" w:type="dxa"/>
            <w:vMerge/>
            <w:tcBorders>
              <w:top w:val="nil"/>
              <w:left w:val="nil"/>
              <w:bottom w:val="single" w:sz="4" w:space="0" w:color="000000"/>
              <w:right w:val="nil"/>
            </w:tcBorders>
            <w:vAlign w:val="center"/>
            <w:hideMark/>
          </w:tcPr>
          <w:p w14:paraId="7827039F" w14:textId="77777777" w:rsidR="00E40329" w:rsidRPr="00E40329" w:rsidRDefault="00E40329" w:rsidP="00E40329">
            <w:pPr>
              <w:spacing w:after="0" w:line="240" w:lineRule="auto"/>
              <w:jc w:val="left"/>
              <w:rPr>
                <w:rFonts w:eastAsia="Times New Roman" w:cs="Calibri"/>
                <w:color w:val="000000"/>
                <w:sz w:val="18"/>
                <w:szCs w:val="18"/>
                <w:lang w:val="en-US"/>
              </w:rPr>
            </w:pPr>
          </w:p>
        </w:tc>
      </w:tr>
    </w:tbl>
    <w:p w14:paraId="7982BED5" w14:textId="0C884C39" w:rsidR="00483216" w:rsidRDefault="00374063" w:rsidP="00483216">
      <w:pPr>
        <w:pStyle w:val="Normlnprvnodsazen"/>
        <w:ind w:firstLine="0"/>
        <w:rPr>
          <w:sz w:val="28"/>
        </w:rPr>
      </w:pPr>
      <w:r w:rsidRPr="00374063">
        <w:rPr>
          <w:noProof/>
          <w:sz w:val="28"/>
        </w:rPr>
        <mc:AlternateContent>
          <mc:Choice Requires="wps">
            <w:drawing>
              <wp:anchor distT="45720" distB="45720" distL="114300" distR="114300" simplePos="0" relativeHeight="251663360" behindDoc="0" locked="0" layoutInCell="1" allowOverlap="1" wp14:anchorId="4507FA30" wp14:editId="746C0219">
                <wp:simplePos x="0" y="0"/>
                <wp:positionH relativeFrom="column">
                  <wp:posOffset>7706178</wp:posOffset>
                </wp:positionH>
                <wp:positionV relativeFrom="paragraph">
                  <wp:posOffset>146050</wp:posOffset>
                </wp:positionV>
                <wp:extent cx="4700684" cy="1404620"/>
                <wp:effectExtent l="1905" t="0" r="26035"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700684" cy="1404620"/>
                        </a:xfrm>
                        <a:prstGeom prst="rect">
                          <a:avLst/>
                        </a:prstGeom>
                        <a:solidFill>
                          <a:srgbClr val="FFFFFF"/>
                        </a:solidFill>
                        <a:ln w="9525">
                          <a:solidFill>
                            <a:schemeClr val="bg1"/>
                          </a:solidFill>
                          <a:miter lim="800000"/>
                          <a:headEnd/>
                          <a:tailEnd/>
                        </a:ln>
                      </wps:spPr>
                      <wps:txbx>
                        <w:txbxContent>
                          <w:p w14:paraId="78907E1B" w14:textId="2A972836" w:rsidR="00374063" w:rsidRDefault="00374063">
                            <w:r>
                              <w:t>Příloha č. 1. Kvantifikace míry optimalizace modelu topografické 3D mapy.-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507FA30" id="_x0000_t202" coordsize="21600,21600" o:spt="202" path="m,l,21600r21600,l21600,xe">
                <v:stroke joinstyle="miter"/>
                <v:path gradientshapeok="t" o:connecttype="rect"/>
              </v:shapetype>
              <v:shape id="Text Box 2" o:spid="_x0000_s1026" type="#_x0000_t202" style="position:absolute;left:0;text-align:left;margin-left:606.8pt;margin-top:11.5pt;width:370.1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" strokecolor="white [3212]">
                <v:textbox style="mso-fit-shape-to-text:t">
                  <w:txbxContent>
                    <w:p w14:paraId="78907E1B" w14:textId="2A972836" w:rsidR="00374063" w:rsidRDefault="00374063">
                      <w:r>
                        <w:t>Příloha č. 1. Kvantifikace míry optimalizace modelu topografické 3D mapy.-</w:t>
                      </w:r>
                    </w:p>
                  </w:txbxContent>
                </v:textbox>
              </v:shape>
            </w:pict>
          </mc:Fallback>
        </mc:AlternateContent>
      </w:r>
    </w:p>
    <w:p w14:paraId="744D47D1" w14:textId="40154F19" w:rsidR="00483216" w:rsidRDefault="00483216" w:rsidP="00483216">
      <w:pPr>
        <w:pStyle w:val="Normlnprvnodsazen"/>
        <w:ind w:firstLine="0"/>
        <w:rPr>
          <w:sz w:val="28"/>
        </w:rPr>
      </w:pPr>
    </w:p>
    <w:p w14:paraId="4011CEE1" w14:textId="3BA6FE2D" w:rsidR="00E40329" w:rsidRPr="001F6849" w:rsidRDefault="00E40329" w:rsidP="00483216">
      <w:pPr>
        <w:pStyle w:val="Normlnprvnodsazen"/>
        <w:ind w:firstLine="0"/>
        <w:rPr>
          <w:sz w:val="28"/>
        </w:rPr>
        <w:sectPr w:rsidR="00E40329" w:rsidRPr="001F6849" w:rsidSect="00E40329">
          <w:footerReference w:type="default" r:id="rId93"/>
          <w:pgSz w:w="16838" w:h="11906" w:orient="landscape" w:code="9"/>
          <w:pgMar w:top="1985" w:right="1701" w:bottom="1134" w:left="1134" w:header="709" w:footer="709" w:gutter="0"/>
          <w:cols w:space="708"/>
          <w:docGrid w:linePitch="360"/>
        </w:sectPr>
      </w:pPr>
    </w:p>
    <w:p w14:paraId="0B86D37D" w14:textId="77777777" w:rsidR="00C3380E" w:rsidRDefault="00C3380E" w:rsidP="002F057F">
      <w:pPr>
        <w:rPr>
          <w:b/>
          <w:bCs/>
        </w:rPr>
        <w:sectPr w:rsidR="00C3380E" w:rsidSect="00C3380E">
          <w:headerReference w:type="default" r:id="rId94"/>
          <w:pgSz w:w="11906" w:h="16838" w:code="9"/>
          <w:pgMar w:top="1440" w:right="1138" w:bottom="1138" w:left="1440" w:header="432" w:footer="0" w:gutter="0"/>
          <w:cols w:space="708"/>
          <w:docGrid w:linePitch="360"/>
        </w:sectPr>
      </w:pPr>
      <w:r>
        <w:rPr>
          <w:b/>
          <w:bCs/>
          <w:noProof/>
        </w:rPr>
        <w:lastRenderedPageBreak/>
        <w:drawing>
          <wp:inline distT="0" distB="0" distL="0" distR="0" wp14:anchorId="6CD0C4A2" wp14:editId="5435F425">
            <wp:extent cx="5695315" cy="9055100"/>
            <wp:effectExtent l="0" t="0" r="635" b="0"/>
            <wp:docPr id="13616441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4138" name="Picture 3" descr="A diagram of a flow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5315" cy="9055100"/>
                    </a:xfrm>
                    <a:prstGeom prst="rect">
                      <a:avLst/>
                    </a:prstGeom>
                  </pic:spPr>
                </pic:pic>
              </a:graphicData>
            </a:graphic>
          </wp:inline>
        </w:drawing>
      </w:r>
    </w:p>
    <w:p w14:paraId="1BFD6807" w14:textId="7051131F" w:rsidR="0037733E" w:rsidRDefault="0037733E" w:rsidP="0037733E">
      <w:pPr>
        <w:shd w:val="clear" w:color="auto" w:fill="FFFFFF"/>
        <w:jc w:val="left"/>
        <w:divId w:val="1211458229"/>
        <w:rPr>
          <w:noProof/>
        </w:rPr>
      </w:pPr>
      <w:r w:rsidRPr="0037733E">
        <w:rPr>
          <w:rFonts w:ascii="Courier New" w:hAnsi="Courier New" w:cs="Courier New"/>
          <w:noProof/>
          <w:color w:val="000000"/>
          <w:sz w:val="18"/>
          <w:szCs w:val="18"/>
        </w:rPr>
        <w:lastRenderedPageBreak/>
        <w:t xml:space="preserve"> </w:t>
      </w:r>
      <w:r w:rsidRPr="0037733E">
        <w:rPr>
          <w:rFonts w:ascii="Courier New" w:hAnsi="Courier New" w:cs="Courier New"/>
          <w:noProof/>
          <w:color w:val="31A354"/>
          <w:sz w:val="18"/>
          <w:szCs w:val="18"/>
        </w:rPr>
        <w:t>1.</w:t>
      </w:r>
      <w:r w:rsidRPr="0037733E">
        <w:rPr>
          <w:rFonts w:ascii="Courier New" w:hAnsi="Courier New" w:cs="Courier New"/>
          <w:noProof/>
          <w:color w:val="000000"/>
          <w:sz w:val="18"/>
          <w:szCs w:val="18"/>
        </w:rPr>
        <w:t xml:space="preserve"> stages:</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6.</w:t>
      </w:r>
      <w:r w:rsidRPr="0037733E">
        <w:rPr>
          <w:rFonts w:ascii="Courier New" w:hAnsi="Courier New" w:cs="Courier New"/>
          <w:noProof/>
          <w:color w:val="000000"/>
          <w:sz w:val="18"/>
          <w:szCs w:val="18"/>
        </w:rPr>
        <w:t xml:space="preserve"> package:</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7.</w:t>
      </w:r>
      <w:r w:rsidRPr="0037733E">
        <w:rPr>
          <w:rFonts w:ascii="Courier New" w:hAnsi="Courier New" w:cs="Courier New"/>
          <w:noProof/>
          <w:color w:val="000000"/>
          <w:sz w:val="18"/>
          <w:szCs w:val="18"/>
        </w:rPr>
        <w:t xml:space="preserve">   image: </w:t>
      </w:r>
      <w:r w:rsidRPr="0037733E">
        <w:rPr>
          <w:rFonts w:ascii="Courier New" w:hAnsi="Courier New" w:cs="Courier New"/>
          <w:noProof/>
          <w:color w:val="756BB1"/>
          <w:sz w:val="18"/>
          <w:szCs w:val="18"/>
        </w:rPr>
        <w:t>wonderlandengine/editor:1.1.4</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t xml:space="preserve"> </w:t>
      </w:r>
      <w:r w:rsidRPr="0037733E">
        <w:rPr>
          <w:rFonts w:ascii="Courier New" w:hAnsi="Courier New" w:cs="Courier New"/>
          <w:noProof/>
          <w:color w:val="31A354"/>
          <w:sz w:val="18"/>
          <w:szCs w:val="18"/>
        </w:rPr>
        <w:t>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build</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11.</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Set up the WLE_CREDENTIALS variable for WonderlandEditor to log in</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WonderlandEditor</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--windowless</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--package</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--project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wle-pplayground-maps.wlp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16.</w:t>
      </w:r>
      <w:r w:rsidRPr="0037733E">
        <w:rPr>
          <w:rFonts w:ascii="Courier New" w:hAnsi="Courier New" w:cs="Courier New"/>
          <w:noProof/>
          <w:color w:val="000000"/>
          <w:sz w:val="18"/>
          <w:szCs w:val="18"/>
        </w:rPr>
        <w:t xml:space="preserve">   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17.</w:t>
      </w:r>
      <w:r w:rsidRPr="0037733E">
        <w:rPr>
          <w:rFonts w:ascii="Courier New" w:hAnsi="Courier New" w:cs="Courier New"/>
          <w:noProof/>
          <w:color w:val="000000"/>
          <w:sz w:val="18"/>
          <w:szCs w:val="18"/>
        </w:rPr>
        <w:t xml:space="preserve">     key: </w:t>
      </w:r>
      <w:r w:rsidRPr="0037733E">
        <w:rPr>
          <w:rFonts w:ascii="Courier New" w:hAnsi="Courier New" w:cs="Courier New"/>
          <w:noProof/>
          <w:color w:val="756BB1"/>
          <w:sz w:val="18"/>
          <w:szCs w:val="18"/>
        </w:rPr>
        <w:t>${CI_COMMIT_REF_SLUG}</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19.</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cache/</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22.</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23.</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26.</w:t>
      </w:r>
      <w:r w:rsidRPr="0037733E">
        <w:rPr>
          <w:rFonts w:ascii="Courier New" w:hAnsi="Courier New" w:cs="Courier New"/>
          <w:noProof/>
          <w:color w:val="000000"/>
          <w:sz w:val="18"/>
          <w:szCs w:val="18"/>
        </w:rPr>
        <w:t xml:space="preserve"> pages: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27.</w:t>
      </w:r>
      <w:r w:rsidRPr="0037733E">
        <w:rPr>
          <w:rFonts w:ascii="Courier New" w:hAnsi="Courier New" w:cs="Courier New"/>
          <w:noProof/>
          <w:color w:val="000000"/>
          <w:sz w:val="18"/>
          <w:szCs w:val="18"/>
        </w:rPr>
        <w:t xml:space="preserve">   image: alpine:3.14</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29.</w:t>
      </w:r>
      <w:r w:rsidRPr="0037733E">
        <w:rPr>
          <w:rFonts w:ascii="Courier New" w:hAnsi="Courier New" w:cs="Courier New"/>
          <w:noProof/>
          <w:color w:val="000000"/>
          <w:sz w:val="18"/>
          <w:szCs w:val="18"/>
        </w:rPr>
        <w:t xml:space="preserve">   stage: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30.</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31.</w:t>
      </w:r>
      <w:r w:rsidRPr="0037733E">
        <w:rPr>
          <w:rFonts w:ascii="Courier New" w:hAnsi="Courier New" w:cs="Courier New"/>
          <w:noProof/>
          <w:color w:val="000000"/>
          <w:sz w:val="18"/>
          <w:szCs w:val="18"/>
        </w:rPr>
        <w:t xml:space="preserve">   rules: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32.</w:t>
      </w:r>
      <w:r w:rsidRPr="0037733E">
        <w:rPr>
          <w:rFonts w:ascii="Courier New" w:hAnsi="Courier New" w:cs="Courier New"/>
          <w:noProof/>
          <w:color w:val="000000"/>
          <w:sz w:val="18"/>
          <w:szCs w:val="18"/>
        </w:rPr>
        <w:t xml:space="preserve">     </w:t>
      </w:r>
      <w:r w:rsidRPr="0037733E">
        <w:rPr>
          <w:rFonts w:ascii="Courier New" w:hAnsi="Courier New" w:cs="Courier New"/>
          <w:noProof/>
          <w:color w:val="636363"/>
          <w:sz w:val="18"/>
          <w:szCs w:val="18"/>
        </w:rPr>
        <w:t># Only deploy to pages on main/master 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34.</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if: </w:t>
      </w:r>
      <w:r w:rsidRPr="0037733E">
        <w:rPr>
          <w:rFonts w:ascii="Courier New" w:hAnsi="Courier New" w:cs="Courier New"/>
          <w:noProof/>
          <w:color w:val="756BB1"/>
          <w:sz w:val="18"/>
          <w:szCs w:val="18"/>
        </w:rPr>
        <w:t>$CI_COMMIT_BRANCH</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$CI_DEFAULT_BRANCH</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35.</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36.</w:t>
      </w:r>
      <w:r w:rsidRPr="0037733E">
        <w:rPr>
          <w:rFonts w:ascii="Courier New" w:hAnsi="Courier New" w:cs="Courier New"/>
          <w:noProof/>
          <w:color w:val="000000"/>
          <w:sz w:val="18"/>
          <w:szCs w:val="18"/>
        </w:rPr>
        <w:t xml:space="preserve">   before_script: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37.</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apk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add</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38.</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39.</w:t>
      </w:r>
      <w:r w:rsidRPr="0037733E">
        <w:rPr>
          <w:rFonts w:ascii="Courier New" w:hAnsi="Courier New" w:cs="Courier New"/>
          <w:noProof/>
          <w:color w:val="000000"/>
          <w:sz w:val="18"/>
          <w:szCs w:val="18"/>
        </w:rPr>
        <w:t xml:space="preserve">   script:</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40.</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gzip</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-k</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41.</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42.</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mv</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deploy</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43.</w:t>
      </w:r>
      <w:r w:rsidRPr="0037733E">
        <w:rPr>
          <w:rFonts w:ascii="Courier New" w:hAnsi="Courier New" w:cs="Courier New"/>
          <w:noProof/>
          <w:color w:val="000000"/>
          <w:sz w:val="18"/>
          <w:szCs w:val="18"/>
        </w:rPr>
        <w:t xml:space="preserve">  </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44.</w:t>
      </w:r>
      <w:r w:rsidRPr="0037733E">
        <w:rPr>
          <w:rFonts w:ascii="Courier New" w:hAnsi="Courier New" w:cs="Courier New"/>
          <w:noProof/>
          <w:color w:val="000000"/>
          <w:sz w:val="18"/>
          <w:szCs w:val="18"/>
        </w:rPr>
        <w:t xml:space="preserve">   artifacts: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45.</w:t>
      </w:r>
      <w:r w:rsidRPr="0037733E">
        <w:rPr>
          <w:rFonts w:ascii="Courier New" w:hAnsi="Courier New" w:cs="Courier New"/>
          <w:noProof/>
          <w:color w:val="000000"/>
          <w:sz w:val="18"/>
          <w:szCs w:val="18"/>
        </w:rPr>
        <w:t xml:space="preserve">     paths:</w:t>
      </w:r>
      <w:r w:rsidRPr="0037733E">
        <w:rPr>
          <w:rFonts w:ascii="Courier New" w:hAnsi="Courier New" w:cs="Courier New"/>
          <w:noProof/>
          <w:color w:val="000000"/>
          <w:sz w:val="18"/>
          <w:szCs w:val="18"/>
        </w:rPr>
        <w:br/>
      </w:r>
      <w:r w:rsidRPr="0037733E">
        <w:rPr>
          <w:rFonts w:ascii="Courier New" w:hAnsi="Courier New" w:cs="Courier New"/>
          <w:noProof/>
          <w:color w:val="31A354"/>
          <w:sz w:val="18"/>
          <w:szCs w:val="18"/>
        </w:rPr>
        <w:t>46.</w:t>
      </w:r>
      <w:r w:rsidRPr="0037733E">
        <w:rPr>
          <w:rFonts w:ascii="Courier New" w:hAnsi="Courier New" w:cs="Courier New"/>
          <w:noProof/>
          <w:color w:val="000000"/>
          <w:sz w:val="18"/>
          <w:szCs w:val="18"/>
        </w:rPr>
        <w:t xml:space="preserve">       </w:t>
      </w:r>
      <w:r w:rsidRPr="0037733E">
        <w:rPr>
          <w:rFonts w:ascii="Courier New" w:hAnsi="Courier New" w:cs="Courier New"/>
          <w:noProof/>
          <w:color w:val="31A354"/>
          <w:sz w:val="18"/>
          <w:szCs w:val="18"/>
        </w:rPr>
        <w:t>-</w:t>
      </w:r>
      <w:r w:rsidRPr="0037733E">
        <w:rPr>
          <w:rFonts w:ascii="Courier New" w:hAnsi="Courier New" w:cs="Courier New"/>
          <w:noProof/>
          <w:color w:val="000000"/>
          <w:sz w:val="18"/>
          <w:szCs w:val="18"/>
        </w:rPr>
        <w:t xml:space="preserve"> </w:t>
      </w:r>
      <w:r w:rsidRPr="0037733E">
        <w:rPr>
          <w:rFonts w:ascii="Courier New" w:hAnsi="Courier New" w:cs="Courier New"/>
          <w:noProof/>
          <w:color w:val="756BB1"/>
          <w:sz w:val="18"/>
          <w:szCs w:val="18"/>
        </w:rPr>
        <w:t>public</w:t>
      </w:r>
    </w:p>
    <w:p w14:paraId="421B9A58" w14:textId="65161A57" w:rsidR="0037733E" w:rsidRDefault="0037733E" w:rsidP="0037733E">
      <w:pPr>
        <w:divId w:val="1211458229"/>
      </w:pPr>
    </w:p>
    <w:p w14:paraId="4CE5B2D5" w14:textId="2CE51E86" w:rsidR="002F057F" w:rsidRDefault="002F057F" w:rsidP="002F057F">
      <w:pPr>
        <w:rPr>
          <w:b/>
          <w:bCs/>
        </w:rPr>
      </w:pPr>
    </w:p>
    <w:p w14:paraId="5242355C" w14:textId="77777777" w:rsidR="00934F85" w:rsidRPr="00934F85" w:rsidRDefault="00934F85" w:rsidP="00934F85">
      <w:pPr>
        <w:pStyle w:val="Normlnprvnodsazen"/>
        <w:rPr>
          <w:lang w:eastAsia="en-US"/>
        </w:rPr>
      </w:pPr>
    </w:p>
    <w:p w14:paraId="12117424" w14:textId="77777777" w:rsidR="00E50131" w:rsidRDefault="00E50131" w:rsidP="00C3380E"/>
    <w:p w14:paraId="44B1C0A7" w14:textId="77777777" w:rsidR="00C3380E" w:rsidRPr="00C3380E" w:rsidRDefault="00C3380E" w:rsidP="00C3380E">
      <w:pPr>
        <w:pStyle w:val="Normlnprvnodsazen"/>
        <w:rPr>
          <w:lang w:eastAsia="en-US"/>
        </w:rPr>
        <w:sectPr w:rsidR="00C3380E" w:rsidRPr="00C3380E" w:rsidSect="00C3380E">
          <w:headerReference w:type="default" r:id="rId96"/>
          <w:pgSz w:w="11906" w:h="16838" w:code="9"/>
          <w:pgMar w:top="1440" w:right="1138" w:bottom="1138" w:left="1440" w:header="432" w:footer="0" w:gutter="0"/>
          <w:cols w:space="708"/>
          <w:docGrid w:linePitch="360"/>
        </w:sectPr>
      </w:pPr>
    </w:p>
    <w:tbl>
      <w:tblPr>
        <w:tblW w:w="8899" w:type="dxa"/>
        <w:tblLook w:val="04A0" w:firstRow="1" w:lastRow="0" w:firstColumn="1" w:lastColumn="0" w:noHBand="0" w:noVBand="1"/>
      </w:tblPr>
      <w:tblGrid>
        <w:gridCol w:w="1539"/>
        <w:gridCol w:w="680"/>
        <w:gridCol w:w="6680"/>
      </w:tblGrid>
      <w:tr w:rsidR="00CD363B" w:rsidRPr="00CD363B" w14:paraId="0E79F08B" w14:textId="77777777" w:rsidTr="00CD363B">
        <w:trPr>
          <w:trHeight w:val="300"/>
        </w:trPr>
        <w:tc>
          <w:tcPr>
            <w:tcW w:w="1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0924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lastRenderedPageBreak/>
              <w:t>Typ otázek</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11757BA"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w:t>
            </w:r>
          </w:p>
        </w:tc>
        <w:tc>
          <w:tcPr>
            <w:tcW w:w="6680" w:type="dxa"/>
            <w:tcBorders>
              <w:top w:val="single" w:sz="4" w:space="0" w:color="auto"/>
              <w:left w:val="nil"/>
              <w:bottom w:val="single" w:sz="4" w:space="0" w:color="auto"/>
              <w:right w:val="single" w:sz="4" w:space="0" w:color="auto"/>
            </w:tcBorders>
            <w:shd w:val="clear" w:color="auto" w:fill="auto"/>
            <w:noWrap/>
            <w:vAlign w:val="center"/>
            <w:hideMark/>
          </w:tcPr>
          <w:p w14:paraId="478D30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Otázka</w:t>
            </w:r>
          </w:p>
        </w:tc>
      </w:tr>
      <w:tr w:rsidR="00CD363B" w:rsidRPr="00CD363B" w14:paraId="43D45475"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0DBB57"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Identifikační</w:t>
            </w:r>
          </w:p>
        </w:tc>
        <w:tc>
          <w:tcPr>
            <w:tcW w:w="680" w:type="dxa"/>
            <w:tcBorders>
              <w:top w:val="nil"/>
              <w:left w:val="nil"/>
              <w:bottom w:val="single" w:sz="4" w:space="0" w:color="auto"/>
              <w:right w:val="single" w:sz="4" w:space="0" w:color="auto"/>
            </w:tcBorders>
            <w:shd w:val="clear" w:color="auto" w:fill="auto"/>
            <w:noWrap/>
            <w:vAlign w:val="center"/>
            <w:hideMark/>
          </w:tcPr>
          <w:p w14:paraId="64D8F7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w:t>
            </w:r>
          </w:p>
        </w:tc>
        <w:tc>
          <w:tcPr>
            <w:tcW w:w="6680" w:type="dxa"/>
            <w:tcBorders>
              <w:top w:val="nil"/>
              <w:left w:val="nil"/>
              <w:bottom w:val="single" w:sz="4" w:space="0" w:color="auto"/>
              <w:right w:val="single" w:sz="4" w:space="0" w:color="auto"/>
            </w:tcBorders>
            <w:shd w:val="clear" w:color="A6D854" w:fill="FFFFFF"/>
            <w:noWrap/>
            <w:vAlign w:val="center"/>
            <w:hideMark/>
          </w:tcPr>
          <w:p w14:paraId="7294718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pohlaví?</w:t>
            </w:r>
          </w:p>
        </w:tc>
      </w:tr>
      <w:tr w:rsidR="00CD363B" w:rsidRPr="00CD363B" w14:paraId="381664A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3B8F5A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9B3F543"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w:t>
            </w:r>
          </w:p>
        </w:tc>
        <w:tc>
          <w:tcPr>
            <w:tcW w:w="6680" w:type="dxa"/>
            <w:tcBorders>
              <w:top w:val="nil"/>
              <w:left w:val="nil"/>
              <w:bottom w:val="single" w:sz="4" w:space="0" w:color="auto"/>
              <w:right w:val="single" w:sz="4" w:space="0" w:color="auto"/>
            </w:tcBorders>
            <w:shd w:val="clear" w:color="A6D854" w:fill="FFFFFF"/>
            <w:noWrap/>
            <w:vAlign w:val="center"/>
            <w:hideMark/>
          </w:tcPr>
          <w:p w14:paraId="77D4C1A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 jaké věkové kategorii se nacházíte?</w:t>
            </w:r>
          </w:p>
        </w:tc>
      </w:tr>
      <w:tr w:rsidR="00CD363B" w:rsidRPr="00CD363B" w14:paraId="0BAE070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E2163D1"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1FF256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w:t>
            </w:r>
          </w:p>
        </w:tc>
        <w:tc>
          <w:tcPr>
            <w:tcW w:w="6680" w:type="dxa"/>
            <w:tcBorders>
              <w:top w:val="nil"/>
              <w:left w:val="nil"/>
              <w:bottom w:val="single" w:sz="4" w:space="0" w:color="auto"/>
              <w:right w:val="single" w:sz="4" w:space="0" w:color="auto"/>
            </w:tcBorders>
            <w:shd w:val="clear" w:color="A6D854" w:fill="FFFFFF"/>
            <w:noWrap/>
            <w:vAlign w:val="center"/>
            <w:hideMark/>
          </w:tcPr>
          <w:p w14:paraId="644A2659"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Jaké je Vaše nejvyšší dosažené vzdělání?</w:t>
            </w:r>
          </w:p>
        </w:tc>
      </w:tr>
      <w:tr w:rsidR="00CD363B" w:rsidRPr="00CD363B" w14:paraId="3447CA2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E4FE06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4960688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4</w:t>
            </w:r>
          </w:p>
        </w:tc>
        <w:tc>
          <w:tcPr>
            <w:tcW w:w="6680" w:type="dxa"/>
            <w:tcBorders>
              <w:top w:val="nil"/>
              <w:left w:val="nil"/>
              <w:bottom w:val="single" w:sz="4" w:space="0" w:color="auto"/>
              <w:right w:val="single" w:sz="4" w:space="0" w:color="auto"/>
            </w:tcBorders>
            <w:shd w:val="clear" w:color="A6D854" w:fill="FFFFFF"/>
            <w:noWrap/>
            <w:vAlign w:val="center"/>
            <w:hideMark/>
          </w:tcPr>
          <w:p w14:paraId="12968A64"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Brýle pro virtuální realitu využívám?</w:t>
            </w:r>
          </w:p>
        </w:tc>
      </w:tr>
      <w:tr w:rsidR="00CD363B" w:rsidRPr="00CD363B" w14:paraId="010AAA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236A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6C12CC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5</w:t>
            </w:r>
          </w:p>
        </w:tc>
        <w:tc>
          <w:tcPr>
            <w:tcW w:w="6680" w:type="dxa"/>
            <w:tcBorders>
              <w:top w:val="nil"/>
              <w:left w:val="nil"/>
              <w:bottom w:val="single" w:sz="4" w:space="0" w:color="auto"/>
              <w:right w:val="single" w:sz="4" w:space="0" w:color="auto"/>
            </w:tcBorders>
            <w:shd w:val="clear" w:color="A6D854" w:fill="FFFFFF"/>
            <w:noWrap/>
            <w:vAlign w:val="center"/>
            <w:hideMark/>
          </w:tcPr>
          <w:p w14:paraId="3BDF4FF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3D prostorovou informací se setkávám? </w:t>
            </w:r>
          </w:p>
        </w:tc>
      </w:tr>
      <w:tr w:rsidR="00CD363B" w:rsidRPr="00CD363B" w14:paraId="178F33B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131D04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0F559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6</w:t>
            </w:r>
          </w:p>
        </w:tc>
        <w:tc>
          <w:tcPr>
            <w:tcW w:w="6680" w:type="dxa"/>
            <w:tcBorders>
              <w:top w:val="nil"/>
              <w:left w:val="nil"/>
              <w:bottom w:val="single" w:sz="4" w:space="0" w:color="auto"/>
              <w:right w:val="single" w:sz="4" w:space="0" w:color="auto"/>
            </w:tcBorders>
            <w:shd w:val="clear" w:color="A6D854" w:fill="FFFFFF"/>
            <w:noWrap/>
            <w:vAlign w:val="center"/>
            <w:hideMark/>
          </w:tcPr>
          <w:p w14:paraId="4A541AA6" w14:textId="1A211B33"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S prostorovou informací (GIS, CAD aj.) pracuji? </w:t>
            </w:r>
          </w:p>
        </w:tc>
      </w:tr>
      <w:tr w:rsidR="00CD363B" w:rsidRPr="00CD363B" w14:paraId="2394F3E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BBFAC0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384DE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7</w:t>
            </w:r>
          </w:p>
        </w:tc>
        <w:tc>
          <w:tcPr>
            <w:tcW w:w="6680" w:type="dxa"/>
            <w:tcBorders>
              <w:top w:val="nil"/>
              <w:left w:val="nil"/>
              <w:bottom w:val="single" w:sz="4" w:space="0" w:color="auto"/>
              <w:right w:val="single" w:sz="4" w:space="0" w:color="auto"/>
            </w:tcBorders>
            <w:shd w:val="clear" w:color="A6D854" w:fill="FFFFFF"/>
            <w:noWrap/>
            <w:vAlign w:val="center"/>
            <w:hideMark/>
          </w:tcPr>
          <w:p w14:paraId="1210A4F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Zobrazovanou oblast centra Brna znám? </w:t>
            </w:r>
          </w:p>
        </w:tc>
      </w:tr>
      <w:tr w:rsidR="00CD363B" w:rsidRPr="00CD363B" w14:paraId="0DA4EF17"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5E3898"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1</w:t>
            </w:r>
          </w:p>
        </w:tc>
        <w:tc>
          <w:tcPr>
            <w:tcW w:w="680" w:type="dxa"/>
            <w:tcBorders>
              <w:top w:val="nil"/>
              <w:left w:val="nil"/>
              <w:bottom w:val="single" w:sz="4" w:space="0" w:color="auto"/>
              <w:right w:val="single" w:sz="4" w:space="0" w:color="auto"/>
            </w:tcBorders>
            <w:shd w:val="clear" w:color="auto" w:fill="auto"/>
            <w:noWrap/>
            <w:vAlign w:val="center"/>
            <w:hideMark/>
          </w:tcPr>
          <w:p w14:paraId="4DADD7DD"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8</w:t>
            </w:r>
          </w:p>
        </w:tc>
        <w:tc>
          <w:tcPr>
            <w:tcW w:w="6680" w:type="dxa"/>
            <w:tcBorders>
              <w:top w:val="nil"/>
              <w:left w:val="nil"/>
              <w:bottom w:val="single" w:sz="4" w:space="0" w:color="auto"/>
              <w:right w:val="single" w:sz="4" w:space="0" w:color="auto"/>
            </w:tcBorders>
            <w:shd w:val="clear" w:color="A6D854" w:fill="FFFFFF"/>
            <w:noWrap/>
            <w:vAlign w:val="center"/>
            <w:hideMark/>
          </w:tcPr>
          <w:p w14:paraId="213F1F6A"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Používal/a jsem legendu za účelem splnění úkolu? </w:t>
            </w:r>
          </w:p>
        </w:tc>
      </w:tr>
      <w:tr w:rsidR="00CD363B" w:rsidRPr="00CD363B" w14:paraId="780F064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B75071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39CFC7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9</w:t>
            </w:r>
          </w:p>
        </w:tc>
        <w:tc>
          <w:tcPr>
            <w:tcW w:w="6680" w:type="dxa"/>
            <w:tcBorders>
              <w:top w:val="nil"/>
              <w:left w:val="nil"/>
              <w:bottom w:val="single" w:sz="4" w:space="0" w:color="auto"/>
              <w:right w:val="single" w:sz="4" w:space="0" w:color="auto"/>
            </w:tcBorders>
            <w:shd w:val="clear" w:color="A6D854" w:fill="FFFFFF"/>
            <w:noWrap/>
            <w:vAlign w:val="center"/>
            <w:hideMark/>
          </w:tcPr>
          <w:p w14:paraId="588EC45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Využil/a jsem možnosti pohybu v modelu a kolem něj? </w:t>
            </w:r>
          </w:p>
        </w:tc>
      </w:tr>
      <w:tr w:rsidR="00CD363B" w:rsidRPr="00CD363B" w14:paraId="0EBDF30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370FFB3"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10E667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10</w:t>
            </w:r>
          </w:p>
        </w:tc>
        <w:tc>
          <w:tcPr>
            <w:tcW w:w="6680" w:type="dxa"/>
            <w:tcBorders>
              <w:top w:val="nil"/>
              <w:left w:val="nil"/>
              <w:bottom w:val="single" w:sz="4" w:space="0" w:color="auto"/>
              <w:right w:val="single" w:sz="4" w:space="0" w:color="auto"/>
            </w:tcBorders>
            <w:shd w:val="clear" w:color="A6D854" w:fill="FFFFFF"/>
            <w:noWrap/>
            <w:vAlign w:val="center"/>
            <w:hideMark/>
          </w:tcPr>
          <w:p w14:paraId="307EE25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K vypracování úkolu jsem potřeboval/a asistenci koordinátora? </w:t>
            </w:r>
          </w:p>
        </w:tc>
      </w:tr>
      <w:tr w:rsidR="00CD363B" w:rsidRPr="00CD363B" w14:paraId="1854267B"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21421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EF0369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11</w:t>
            </w:r>
          </w:p>
        </w:tc>
        <w:tc>
          <w:tcPr>
            <w:tcW w:w="6680" w:type="dxa"/>
            <w:tcBorders>
              <w:top w:val="nil"/>
              <w:left w:val="nil"/>
              <w:bottom w:val="single" w:sz="4" w:space="0" w:color="auto"/>
              <w:right w:val="single" w:sz="4" w:space="0" w:color="auto"/>
            </w:tcBorders>
            <w:shd w:val="clear" w:color="A6D854" w:fill="FFFFFF"/>
            <w:noWrap/>
            <w:vAlign w:val="center"/>
            <w:hideMark/>
          </w:tcPr>
          <w:p w14:paraId="006AB2A5"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50CA815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F54FB8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A431E6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12</w:t>
            </w:r>
          </w:p>
        </w:tc>
        <w:tc>
          <w:tcPr>
            <w:tcW w:w="6680" w:type="dxa"/>
            <w:tcBorders>
              <w:top w:val="nil"/>
              <w:left w:val="nil"/>
              <w:bottom w:val="single" w:sz="4" w:space="0" w:color="auto"/>
              <w:right w:val="single" w:sz="4" w:space="0" w:color="auto"/>
            </w:tcBorders>
            <w:shd w:val="clear" w:color="A6D854" w:fill="FFFFFF"/>
            <w:noWrap/>
            <w:vAlign w:val="center"/>
            <w:hideMark/>
          </w:tcPr>
          <w:p w14:paraId="6BF27DA1"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Úkol mi přišel náročný? </w:t>
            </w:r>
          </w:p>
        </w:tc>
      </w:tr>
      <w:tr w:rsidR="00CD363B" w:rsidRPr="00CD363B" w14:paraId="59F78D3E"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3D20B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2C096BF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13</w:t>
            </w:r>
          </w:p>
        </w:tc>
        <w:tc>
          <w:tcPr>
            <w:tcW w:w="6680" w:type="dxa"/>
            <w:tcBorders>
              <w:top w:val="nil"/>
              <w:left w:val="nil"/>
              <w:bottom w:val="single" w:sz="4" w:space="0" w:color="auto"/>
              <w:right w:val="single" w:sz="4" w:space="0" w:color="auto"/>
            </w:tcBorders>
            <w:shd w:val="clear" w:color="A6D854" w:fill="FFFFFF"/>
            <w:noWrap/>
            <w:vAlign w:val="center"/>
            <w:hideMark/>
          </w:tcPr>
          <w:p w14:paraId="00806D8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mi přišla informativní? </w:t>
            </w:r>
          </w:p>
        </w:tc>
      </w:tr>
      <w:tr w:rsidR="00CD363B" w:rsidRPr="00CD363B" w14:paraId="46EF5A74"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8F2674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7004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14</w:t>
            </w:r>
          </w:p>
        </w:tc>
        <w:tc>
          <w:tcPr>
            <w:tcW w:w="6680" w:type="dxa"/>
            <w:tcBorders>
              <w:top w:val="nil"/>
              <w:left w:val="nil"/>
              <w:bottom w:val="single" w:sz="4" w:space="0" w:color="auto"/>
              <w:right w:val="single" w:sz="4" w:space="0" w:color="auto"/>
            </w:tcBorders>
            <w:shd w:val="clear" w:color="A6D854" w:fill="FFFFFF"/>
            <w:noWrap/>
            <w:vAlign w:val="center"/>
            <w:hideMark/>
          </w:tcPr>
          <w:p w14:paraId="2276E9A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Vizualizace se mi líbila? </w:t>
            </w:r>
          </w:p>
        </w:tc>
      </w:tr>
      <w:tr w:rsidR="00CD363B" w:rsidRPr="00CD363B" w14:paraId="379D8AAB"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6DEE5A"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2</w:t>
            </w:r>
          </w:p>
        </w:tc>
        <w:tc>
          <w:tcPr>
            <w:tcW w:w="680" w:type="dxa"/>
            <w:tcBorders>
              <w:top w:val="nil"/>
              <w:left w:val="nil"/>
              <w:bottom w:val="single" w:sz="4" w:space="0" w:color="auto"/>
              <w:right w:val="single" w:sz="4" w:space="0" w:color="auto"/>
            </w:tcBorders>
            <w:shd w:val="clear" w:color="auto" w:fill="auto"/>
            <w:noWrap/>
            <w:vAlign w:val="center"/>
            <w:hideMark/>
          </w:tcPr>
          <w:p w14:paraId="7F5DE73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15</w:t>
            </w:r>
          </w:p>
        </w:tc>
        <w:tc>
          <w:tcPr>
            <w:tcW w:w="6680" w:type="dxa"/>
            <w:tcBorders>
              <w:top w:val="nil"/>
              <w:left w:val="nil"/>
              <w:bottom w:val="single" w:sz="4" w:space="0" w:color="auto"/>
              <w:right w:val="single" w:sz="4" w:space="0" w:color="auto"/>
            </w:tcBorders>
            <w:shd w:val="clear" w:color="A6D854" w:fill="FFFFFF"/>
            <w:noWrap/>
            <w:vAlign w:val="center"/>
            <w:hideMark/>
          </w:tcPr>
          <w:p w14:paraId="507BC76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Používal/a jsem legendu za účelem splnění úkolu?</w:t>
            </w:r>
          </w:p>
        </w:tc>
      </w:tr>
      <w:tr w:rsidR="00CD363B" w:rsidRPr="00CD363B" w14:paraId="7775375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1DD8A3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B0BBCB1"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16</w:t>
            </w:r>
          </w:p>
        </w:tc>
        <w:tc>
          <w:tcPr>
            <w:tcW w:w="6680" w:type="dxa"/>
            <w:tcBorders>
              <w:top w:val="nil"/>
              <w:left w:val="nil"/>
              <w:bottom w:val="single" w:sz="4" w:space="0" w:color="auto"/>
              <w:right w:val="single" w:sz="4" w:space="0" w:color="auto"/>
            </w:tcBorders>
            <w:shd w:val="clear" w:color="A6D854" w:fill="FFFFFF"/>
            <w:noWrap/>
            <w:vAlign w:val="center"/>
            <w:hideMark/>
          </w:tcPr>
          <w:p w14:paraId="2C5296F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14489F98"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6D93A14"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6960F12"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17</w:t>
            </w:r>
          </w:p>
        </w:tc>
        <w:tc>
          <w:tcPr>
            <w:tcW w:w="6680" w:type="dxa"/>
            <w:tcBorders>
              <w:top w:val="nil"/>
              <w:left w:val="nil"/>
              <w:bottom w:val="single" w:sz="4" w:space="0" w:color="auto"/>
              <w:right w:val="single" w:sz="4" w:space="0" w:color="auto"/>
            </w:tcBorders>
            <w:shd w:val="clear" w:color="A6D854" w:fill="FFFFFF"/>
            <w:noWrap/>
            <w:vAlign w:val="center"/>
            <w:hideMark/>
          </w:tcPr>
          <w:p w14:paraId="35CCFE6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K vypracování úkolu jsem potřeboval/a asistenci koordinátora?</w:t>
            </w:r>
          </w:p>
        </w:tc>
      </w:tr>
      <w:tr w:rsidR="00CD363B" w:rsidRPr="00CD363B" w14:paraId="3F6C380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1F4C7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8C4EDD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18</w:t>
            </w:r>
          </w:p>
        </w:tc>
        <w:tc>
          <w:tcPr>
            <w:tcW w:w="6680" w:type="dxa"/>
            <w:tcBorders>
              <w:top w:val="nil"/>
              <w:left w:val="nil"/>
              <w:bottom w:val="single" w:sz="4" w:space="0" w:color="auto"/>
              <w:right w:val="single" w:sz="4" w:space="0" w:color="auto"/>
            </w:tcBorders>
            <w:shd w:val="clear" w:color="A6D854" w:fill="FFFFFF"/>
            <w:noWrap/>
            <w:vAlign w:val="center"/>
            <w:hideMark/>
          </w:tcPr>
          <w:p w14:paraId="65E5E41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Zadání mi přišlo srozumitelné? </w:t>
            </w:r>
          </w:p>
        </w:tc>
      </w:tr>
      <w:tr w:rsidR="00CD363B" w:rsidRPr="00CD363B" w14:paraId="739A3D01"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35AE06B6"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044475C"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19</w:t>
            </w:r>
          </w:p>
        </w:tc>
        <w:tc>
          <w:tcPr>
            <w:tcW w:w="6680" w:type="dxa"/>
            <w:tcBorders>
              <w:top w:val="nil"/>
              <w:left w:val="nil"/>
              <w:bottom w:val="single" w:sz="4" w:space="0" w:color="auto"/>
              <w:right w:val="single" w:sz="4" w:space="0" w:color="auto"/>
            </w:tcBorders>
            <w:shd w:val="clear" w:color="A6D854" w:fill="FFFFFF"/>
            <w:noWrap/>
            <w:vAlign w:val="center"/>
            <w:hideMark/>
          </w:tcPr>
          <w:p w14:paraId="06728D0F"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8CE09F7"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F235748"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09D8522E"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20</w:t>
            </w:r>
          </w:p>
        </w:tc>
        <w:tc>
          <w:tcPr>
            <w:tcW w:w="6680" w:type="dxa"/>
            <w:tcBorders>
              <w:top w:val="nil"/>
              <w:left w:val="nil"/>
              <w:bottom w:val="single" w:sz="4" w:space="0" w:color="auto"/>
              <w:right w:val="single" w:sz="4" w:space="0" w:color="auto"/>
            </w:tcBorders>
            <w:shd w:val="clear" w:color="A6D854" w:fill="FFFFFF"/>
            <w:noWrap/>
            <w:vAlign w:val="center"/>
            <w:hideMark/>
          </w:tcPr>
          <w:p w14:paraId="4AD56D47"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0F08337D"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3614C62"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6BC04A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21</w:t>
            </w:r>
          </w:p>
        </w:tc>
        <w:tc>
          <w:tcPr>
            <w:tcW w:w="6680" w:type="dxa"/>
            <w:tcBorders>
              <w:top w:val="nil"/>
              <w:left w:val="nil"/>
              <w:bottom w:val="single" w:sz="4" w:space="0" w:color="auto"/>
              <w:right w:val="single" w:sz="4" w:space="0" w:color="auto"/>
            </w:tcBorders>
            <w:shd w:val="clear" w:color="A6D854" w:fill="FFFFFF"/>
            <w:noWrap/>
            <w:vAlign w:val="center"/>
            <w:hideMark/>
          </w:tcPr>
          <w:p w14:paraId="460A2A5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2CD2BCA1"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AC05F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Viz. 3</w:t>
            </w:r>
          </w:p>
        </w:tc>
        <w:tc>
          <w:tcPr>
            <w:tcW w:w="680" w:type="dxa"/>
            <w:tcBorders>
              <w:top w:val="nil"/>
              <w:left w:val="nil"/>
              <w:bottom w:val="single" w:sz="4" w:space="0" w:color="auto"/>
              <w:right w:val="single" w:sz="4" w:space="0" w:color="auto"/>
            </w:tcBorders>
            <w:shd w:val="clear" w:color="auto" w:fill="auto"/>
            <w:noWrap/>
            <w:vAlign w:val="center"/>
            <w:hideMark/>
          </w:tcPr>
          <w:p w14:paraId="0A6EDB56"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22</w:t>
            </w:r>
          </w:p>
        </w:tc>
        <w:tc>
          <w:tcPr>
            <w:tcW w:w="6680" w:type="dxa"/>
            <w:tcBorders>
              <w:top w:val="nil"/>
              <w:left w:val="nil"/>
              <w:bottom w:val="single" w:sz="4" w:space="0" w:color="auto"/>
              <w:right w:val="single" w:sz="4" w:space="0" w:color="auto"/>
            </w:tcBorders>
            <w:shd w:val="clear" w:color="A6D854" w:fill="FFFFFF"/>
            <w:noWrap/>
            <w:vAlign w:val="center"/>
            <w:hideMark/>
          </w:tcPr>
          <w:p w14:paraId="59E1219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Využil/a jsem možnosti pohybu v modelu a kolem něj?</w:t>
            </w:r>
          </w:p>
        </w:tc>
      </w:tr>
      <w:tr w:rsidR="00CD363B" w:rsidRPr="00CD363B" w14:paraId="3796A07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B9B425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E4D7D0A"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23</w:t>
            </w:r>
          </w:p>
        </w:tc>
        <w:tc>
          <w:tcPr>
            <w:tcW w:w="6680" w:type="dxa"/>
            <w:tcBorders>
              <w:top w:val="nil"/>
              <w:left w:val="nil"/>
              <w:bottom w:val="single" w:sz="4" w:space="0" w:color="auto"/>
              <w:right w:val="single" w:sz="4" w:space="0" w:color="auto"/>
            </w:tcBorders>
            <w:shd w:val="clear" w:color="A6D854" w:fill="FFFFFF"/>
            <w:noWrap/>
            <w:vAlign w:val="center"/>
            <w:hideMark/>
          </w:tcPr>
          <w:p w14:paraId="7DC2DC9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Zadání mi přišlo srozumitelné?</w:t>
            </w:r>
          </w:p>
        </w:tc>
      </w:tr>
      <w:tr w:rsidR="00CD363B" w:rsidRPr="00CD363B" w14:paraId="6F6E6192"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2897EECC"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67B0C69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24</w:t>
            </w:r>
          </w:p>
        </w:tc>
        <w:tc>
          <w:tcPr>
            <w:tcW w:w="6680" w:type="dxa"/>
            <w:tcBorders>
              <w:top w:val="nil"/>
              <w:left w:val="nil"/>
              <w:bottom w:val="single" w:sz="4" w:space="0" w:color="auto"/>
              <w:right w:val="single" w:sz="4" w:space="0" w:color="auto"/>
            </w:tcBorders>
            <w:shd w:val="clear" w:color="A6D854" w:fill="FFFFFF"/>
            <w:noWrap/>
            <w:vAlign w:val="center"/>
            <w:hideMark/>
          </w:tcPr>
          <w:p w14:paraId="03BFC828"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Úkol mi přišel náročný?</w:t>
            </w:r>
          </w:p>
        </w:tc>
      </w:tr>
      <w:tr w:rsidR="00CD363B" w:rsidRPr="00CD363B" w14:paraId="7CA0DA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78A2235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32797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25</w:t>
            </w:r>
          </w:p>
        </w:tc>
        <w:tc>
          <w:tcPr>
            <w:tcW w:w="6680" w:type="dxa"/>
            <w:tcBorders>
              <w:top w:val="nil"/>
              <w:left w:val="nil"/>
              <w:bottom w:val="single" w:sz="4" w:space="0" w:color="auto"/>
              <w:right w:val="single" w:sz="4" w:space="0" w:color="auto"/>
            </w:tcBorders>
            <w:shd w:val="clear" w:color="A6D854" w:fill="FFFFFF"/>
            <w:noWrap/>
            <w:vAlign w:val="center"/>
            <w:hideMark/>
          </w:tcPr>
          <w:p w14:paraId="4E6B121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mi přišla informativní?</w:t>
            </w:r>
          </w:p>
        </w:tc>
      </w:tr>
      <w:tr w:rsidR="00CD363B" w:rsidRPr="00CD363B" w14:paraId="6A64677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41E8C05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1928D3A8"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26</w:t>
            </w:r>
          </w:p>
        </w:tc>
        <w:tc>
          <w:tcPr>
            <w:tcW w:w="6680" w:type="dxa"/>
            <w:tcBorders>
              <w:top w:val="nil"/>
              <w:left w:val="nil"/>
              <w:bottom w:val="single" w:sz="4" w:space="0" w:color="auto"/>
              <w:right w:val="single" w:sz="4" w:space="0" w:color="auto"/>
            </w:tcBorders>
            <w:shd w:val="clear" w:color="A6D854" w:fill="FFFFFF"/>
            <w:noWrap/>
            <w:vAlign w:val="center"/>
            <w:hideMark/>
          </w:tcPr>
          <w:p w14:paraId="4E4C9106"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Vizualizace se mi líbila?</w:t>
            </w:r>
          </w:p>
        </w:tc>
      </w:tr>
      <w:tr w:rsidR="00CD363B" w:rsidRPr="00CD363B" w14:paraId="14D0117A"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2740F"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Ovládání</w:t>
            </w:r>
          </w:p>
        </w:tc>
        <w:tc>
          <w:tcPr>
            <w:tcW w:w="680" w:type="dxa"/>
            <w:tcBorders>
              <w:top w:val="nil"/>
              <w:left w:val="nil"/>
              <w:bottom w:val="single" w:sz="4" w:space="0" w:color="auto"/>
              <w:right w:val="single" w:sz="4" w:space="0" w:color="auto"/>
            </w:tcBorders>
            <w:shd w:val="clear" w:color="auto" w:fill="auto"/>
            <w:noWrap/>
            <w:vAlign w:val="center"/>
            <w:hideMark/>
          </w:tcPr>
          <w:p w14:paraId="128B3AE5"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27</w:t>
            </w:r>
          </w:p>
        </w:tc>
        <w:tc>
          <w:tcPr>
            <w:tcW w:w="6680" w:type="dxa"/>
            <w:tcBorders>
              <w:top w:val="nil"/>
              <w:left w:val="nil"/>
              <w:bottom w:val="single" w:sz="4" w:space="0" w:color="auto"/>
              <w:right w:val="single" w:sz="4" w:space="0" w:color="auto"/>
            </w:tcBorders>
            <w:shd w:val="clear" w:color="A6D854" w:fill="FFFFFF"/>
            <w:noWrap/>
            <w:vAlign w:val="center"/>
            <w:hideMark/>
          </w:tcPr>
          <w:p w14:paraId="025F15B2"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Ovládání mi přišlo intuitivní? </w:t>
            </w:r>
          </w:p>
        </w:tc>
      </w:tr>
      <w:tr w:rsidR="00CD363B" w:rsidRPr="00CD363B" w14:paraId="48831BF6"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0D3B3790"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3CF494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28</w:t>
            </w:r>
          </w:p>
        </w:tc>
        <w:tc>
          <w:tcPr>
            <w:tcW w:w="6680" w:type="dxa"/>
            <w:tcBorders>
              <w:top w:val="nil"/>
              <w:left w:val="nil"/>
              <w:bottom w:val="single" w:sz="4" w:space="0" w:color="auto"/>
              <w:right w:val="single" w:sz="4" w:space="0" w:color="auto"/>
            </w:tcBorders>
            <w:shd w:val="clear" w:color="A6D854" w:fill="FFFFFF"/>
            <w:noWrap/>
            <w:vAlign w:val="center"/>
            <w:hideMark/>
          </w:tcPr>
          <w:p w14:paraId="323C25CE"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scénou mi přišel snadný? </w:t>
            </w:r>
          </w:p>
        </w:tc>
      </w:tr>
      <w:tr w:rsidR="00CD363B" w:rsidRPr="00CD363B" w14:paraId="2053FB6A"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8D49B2F"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3F524CB7"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29</w:t>
            </w:r>
          </w:p>
        </w:tc>
        <w:tc>
          <w:tcPr>
            <w:tcW w:w="6680" w:type="dxa"/>
            <w:tcBorders>
              <w:top w:val="nil"/>
              <w:left w:val="nil"/>
              <w:bottom w:val="single" w:sz="4" w:space="0" w:color="auto"/>
              <w:right w:val="single" w:sz="4" w:space="0" w:color="auto"/>
            </w:tcBorders>
            <w:shd w:val="clear" w:color="A6D854" w:fill="FFFFFF"/>
            <w:noWrap/>
            <w:vAlign w:val="center"/>
            <w:hideMark/>
          </w:tcPr>
          <w:p w14:paraId="5355DEDF" w14:textId="6272691E"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posunu jsem využíval/a? </w:t>
            </w:r>
          </w:p>
        </w:tc>
      </w:tr>
      <w:tr w:rsidR="00CD363B" w:rsidRPr="00CD363B" w14:paraId="396EAD39"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50E0C249"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98A4DE0"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30</w:t>
            </w:r>
          </w:p>
        </w:tc>
        <w:tc>
          <w:tcPr>
            <w:tcW w:w="6680" w:type="dxa"/>
            <w:tcBorders>
              <w:top w:val="nil"/>
              <w:left w:val="nil"/>
              <w:bottom w:val="single" w:sz="4" w:space="0" w:color="auto"/>
              <w:right w:val="single" w:sz="4" w:space="0" w:color="auto"/>
            </w:tcBorders>
            <w:shd w:val="clear" w:color="A6D854" w:fill="FFFFFF"/>
            <w:noWrap/>
            <w:vAlign w:val="center"/>
            <w:hideMark/>
          </w:tcPr>
          <w:p w14:paraId="29DA5EAC" w14:textId="6D1CC628"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Pohyb pomocí teleportace jsem využíval/a? </w:t>
            </w:r>
          </w:p>
        </w:tc>
      </w:tr>
      <w:tr w:rsidR="00CD363B" w:rsidRPr="00CD363B" w14:paraId="24F5C8EC"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65F83B25"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7F01F9AB"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31</w:t>
            </w:r>
          </w:p>
        </w:tc>
        <w:tc>
          <w:tcPr>
            <w:tcW w:w="6680" w:type="dxa"/>
            <w:tcBorders>
              <w:top w:val="nil"/>
              <w:left w:val="nil"/>
              <w:bottom w:val="single" w:sz="4" w:space="0" w:color="auto"/>
              <w:right w:val="single" w:sz="4" w:space="0" w:color="auto"/>
            </w:tcBorders>
            <w:shd w:val="clear" w:color="A6D854" w:fill="FFFFFF"/>
            <w:noWrap/>
            <w:vAlign w:val="center"/>
            <w:hideMark/>
          </w:tcPr>
          <w:p w14:paraId="09D3FF4C" w14:textId="11C9F364"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 xml:space="preserve">V průběhu zážitku jsem pociťoval/a nevolnost? </w:t>
            </w:r>
          </w:p>
        </w:tc>
      </w:tr>
      <w:tr w:rsidR="00CD363B" w:rsidRPr="00CD363B" w14:paraId="28F6A7B9" w14:textId="77777777" w:rsidTr="00CD363B">
        <w:trPr>
          <w:trHeight w:val="300"/>
        </w:trPr>
        <w:tc>
          <w:tcPr>
            <w:tcW w:w="1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29D610" w14:textId="77777777" w:rsidR="00CD363B" w:rsidRPr="00CD363B" w:rsidRDefault="00CD363B" w:rsidP="00CD363B">
            <w:pPr>
              <w:spacing w:after="0" w:line="240" w:lineRule="auto"/>
              <w:jc w:val="center"/>
              <w:rPr>
                <w:rFonts w:ascii="Cambra" w:eastAsia="Times New Roman" w:hAnsi="Cambra" w:cs="JetBrains Mono"/>
                <w:b/>
                <w:bCs/>
                <w:color w:val="000000"/>
                <w:sz w:val="20"/>
                <w:szCs w:val="20"/>
              </w:rPr>
            </w:pPr>
            <w:r w:rsidRPr="00CD363B">
              <w:rPr>
                <w:rFonts w:ascii="Cambra" w:eastAsia="Times New Roman" w:hAnsi="Cambra" w:cs="JetBrains Mono"/>
                <w:b/>
                <w:bCs/>
                <w:color w:val="000000"/>
                <w:sz w:val="20"/>
                <w:szCs w:val="20"/>
              </w:rPr>
              <w:t>Otevřené otázky</w:t>
            </w:r>
          </w:p>
        </w:tc>
        <w:tc>
          <w:tcPr>
            <w:tcW w:w="680" w:type="dxa"/>
            <w:tcBorders>
              <w:top w:val="nil"/>
              <w:left w:val="nil"/>
              <w:bottom w:val="single" w:sz="4" w:space="0" w:color="auto"/>
              <w:right w:val="single" w:sz="4" w:space="0" w:color="auto"/>
            </w:tcBorders>
            <w:shd w:val="clear" w:color="auto" w:fill="auto"/>
            <w:noWrap/>
            <w:vAlign w:val="center"/>
            <w:hideMark/>
          </w:tcPr>
          <w:p w14:paraId="5405CC7F"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32</w:t>
            </w:r>
          </w:p>
        </w:tc>
        <w:tc>
          <w:tcPr>
            <w:tcW w:w="6680" w:type="dxa"/>
            <w:tcBorders>
              <w:top w:val="nil"/>
              <w:left w:val="nil"/>
              <w:bottom w:val="single" w:sz="4" w:space="0" w:color="auto"/>
              <w:right w:val="single" w:sz="4" w:space="0" w:color="auto"/>
            </w:tcBorders>
            <w:shd w:val="clear" w:color="A6D854" w:fill="FFFFFF"/>
            <w:noWrap/>
            <w:vAlign w:val="center"/>
            <w:hideMark/>
          </w:tcPr>
          <w:p w14:paraId="7D83162D"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Jak obecně vidíte potenciál VR v praxi?</w:t>
            </w:r>
          </w:p>
        </w:tc>
      </w:tr>
      <w:tr w:rsidR="00CD363B" w:rsidRPr="00CD363B" w14:paraId="3863686F" w14:textId="77777777" w:rsidTr="00CD363B">
        <w:trPr>
          <w:trHeight w:val="300"/>
        </w:trPr>
        <w:tc>
          <w:tcPr>
            <w:tcW w:w="1539" w:type="dxa"/>
            <w:vMerge/>
            <w:tcBorders>
              <w:top w:val="nil"/>
              <w:left w:val="single" w:sz="4" w:space="0" w:color="auto"/>
              <w:bottom w:val="single" w:sz="4" w:space="0" w:color="auto"/>
              <w:right w:val="single" w:sz="4" w:space="0" w:color="auto"/>
            </w:tcBorders>
            <w:vAlign w:val="center"/>
            <w:hideMark/>
          </w:tcPr>
          <w:p w14:paraId="198D22ED" w14:textId="77777777" w:rsidR="00CD363B" w:rsidRPr="00CD363B" w:rsidRDefault="00CD363B" w:rsidP="00CD363B">
            <w:pPr>
              <w:spacing w:after="0" w:line="240" w:lineRule="auto"/>
              <w:jc w:val="left"/>
              <w:rPr>
                <w:rFonts w:ascii="Cambra" w:eastAsia="Times New Roman" w:hAnsi="Cambra" w:cs="JetBrains Mono"/>
                <w:b/>
                <w:bCs/>
                <w:color w:val="000000"/>
                <w:sz w:val="20"/>
                <w:szCs w:val="20"/>
              </w:rPr>
            </w:pPr>
          </w:p>
        </w:tc>
        <w:tc>
          <w:tcPr>
            <w:tcW w:w="680" w:type="dxa"/>
            <w:tcBorders>
              <w:top w:val="nil"/>
              <w:left w:val="nil"/>
              <w:bottom w:val="single" w:sz="4" w:space="0" w:color="auto"/>
              <w:right w:val="single" w:sz="4" w:space="0" w:color="auto"/>
            </w:tcBorders>
            <w:shd w:val="clear" w:color="auto" w:fill="auto"/>
            <w:noWrap/>
            <w:vAlign w:val="center"/>
            <w:hideMark/>
          </w:tcPr>
          <w:p w14:paraId="568192D9" w14:textId="77777777" w:rsidR="00CD363B" w:rsidRPr="00CD363B" w:rsidRDefault="00CD363B" w:rsidP="00CD363B">
            <w:pPr>
              <w:spacing w:after="0" w:line="240" w:lineRule="auto"/>
              <w:jc w:val="right"/>
              <w:rPr>
                <w:rFonts w:ascii="Cambra" w:eastAsia="Times New Roman" w:hAnsi="Cambra" w:cs="JetBrains Mono"/>
                <w:color w:val="000000"/>
                <w:sz w:val="20"/>
                <w:szCs w:val="20"/>
              </w:rPr>
            </w:pPr>
            <w:r w:rsidRPr="00CD363B">
              <w:rPr>
                <w:rFonts w:ascii="Cambra" w:eastAsia="Times New Roman" w:hAnsi="Cambra" w:cs="JetBrains Mono"/>
                <w:color w:val="000000"/>
                <w:sz w:val="20"/>
                <w:szCs w:val="20"/>
              </w:rPr>
              <w:t>33</w:t>
            </w:r>
          </w:p>
        </w:tc>
        <w:tc>
          <w:tcPr>
            <w:tcW w:w="6680" w:type="dxa"/>
            <w:tcBorders>
              <w:top w:val="nil"/>
              <w:left w:val="nil"/>
              <w:bottom w:val="single" w:sz="4" w:space="0" w:color="auto"/>
              <w:right w:val="single" w:sz="4" w:space="0" w:color="auto"/>
            </w:tcBorders>
            <w:shd w:val="clear" w:color="A6D854" w:fill="FFFFFF"/>
            <w:noWrap/>
            <w:vAlign w:val="center"/>
            <w:hideMark/>
          </w:tcPr>
          <w:p w14:paraId="43EB63E0" w14:textId="77777777" w:rsidR="00CD363B" w:rsidRPr="00CD363B" w:rsidRDefault="00CD363B" w:rsidP="00CD363B">
            <w:pPr>
              <w:spacing w:after="0" w:line="240" w:lineRule="auto"/>
              <w:jc w:val="left"/>
              <w:rPr>
                <w:rFonts w:ascii="Cambra" w:eastAsia="Times New Roman" w:hAnsi="Cambra" w:cs="JetBrains Mono"/>
                <w:sz w:val="20"/>
                <w:szCs w:val="20"/>
              </w:rPr>
            </w:pPr>
            <w:r w:rsidRPr="00CD363B">
              <w:rPr>
                <w:rFonts w:ascii="Cambra" w:eastAsia="Times New Roman" w:hAnsi="Cambra" w:cs="JetBrains Mono"/>
                <w:sz w:val="20"/>
                <w:szCs w:val="20"/>
              </w:rPr>
              <w:t>Pokud máte jakékoli další poznámky či komentáře tak uveďte. (nepovinné)</w:t>
            </w:r>
          </w:p>
        </w:tc>
      </w:tr>
    </w:tbl>
    <w:p w14:paraId="36493BBA" w14:textId="0E739921" w:rsidR="00BA42DE" w:rsidRPr="001F6849" w:rsidRDefault="00BA42DE" w:rsidP="00C3380E">
      <w:pPr>
        <w:pStyle w:val="Subnazevbibliografie"/>
      </w:pPr>
    </w:p>
    <w:sectPr w:rsidR="00BA42DE" w:rsidRPr="001F6849" w:rsidSect="009979FC">
      <w:headerReference w:type="default" r:id="rId97"/>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7A1CF" w14:textId="77777777" w:rsidR="000556E6" w:rsidRDefault="000556E6" w:rsidP="0057088F">
      <w:pPr>
        <w:spacing w:after="0" w:line="240" w:lineRule="auto"/>
      </w:pPr>
      <w:r>
        <w:separator/>
      </w:r>
    </w:p>
  </w:endnote>
  <w:endnote w:type="continuationSeparator" w:id="0">
    <w:p w14:paraId="772D90A5" w14:textId="77777777" w:rsidR="000556E6" w:rsidRDefault="000556E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 w:name="JetBrains Mono">
    <w:panose1 w:val="02000009000000000000"/>
    <w:charset w:val="EE"/>
    <w:family w:val="modern"/>
    <w:pitch w:val="fixed"/>
    <w:sig w:usb0="A00402FF" w:usb1="1200F9FB" w:usb2="0200003C" w:usb3="00000000" w:csb0="0000019F" w:csb1="00000000"/>
  </w:font>
  <w:font w:name="Camb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8E0" w14:textId="379EC1ED" w:rsidR="00DD0339" w:rsidRDefault="00DD0339">
    <w:pPr>
      <w:pStyle w:val="Footer"/>
      <w:jc w:val="center"/>
    </w:pPr>
  </w:p>
  <w:p w14:paraId="22512A38" w14:textId="77777777" w:rsidR="00DD0339" w:rsidRDefault="00D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B22F8" w14:textId="77777777" w:rsidR="000556E6" w:rsidRDefault="000556E6" w:rsidP="0057088F">
      <w:pPr>
        <w:spacing w:after="0" w:line="240" w:lineRule="auto"/>
      </w:pPr>
      <w:r>
        <w:separator/>
      </w:r>
    </w:p>
  </w:footnote>
  <w:footnote w:type="continuationSeparator" w:id="0">
    <w:p w14:paraId="76F79D53" w14:textId="77777777" w:rsidR="000556E6" w:rsidRDefault="000556E6"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1118E6FF" w14:textId="70B15912" w:rsidR="00BA4B88" w:rsidRDefault="00BA4B88">
      <w:pPr>
        <w:pStyle w:val="FootnoteText"/>
      </w:pPr>
      <w:r>
        <w:rPr>
          <w:rStyle w:val="FootnoteReference"/>
        </w:rPr>
        <w:footnoteRef/>
      </w:r>
      <w:r>
        <w:t xml:space="preserve"> Termíny stínové a světlené mapování jsou zaměnitelné. </w:t>
      </w:r>
    </w:p>
  </w:footnote>
  <w:footnote w:id="3">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4">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5">
    <w:p w14:paraId="39483D70" w14:textId="49F4836E" w:rsidR="000F6B1C" w:rsidRDefault="000F6B1C">
      <w:pPr>
        <w:pStyle w:val="FootnoteText"/>
      </w:pPr>
      <w:r>
        <w:rPr>
          <w:rStyle w:val="FootnoteReference"/>
        </w:rPr>
        <w:footnoteRef/>
      </w:r>
      <w:r>
        <w:t xml:space="preserve"> </w:t>
      </w:r>
      <w:r w:rsidRPr="000F6B1C">
        <w:t>CI/CD proces (</w:t>
      </w:r>
      <w:r w:rsidRPr="000F6B1C">
        <w:rPr>
          <w:i/>
          <w:iCs/>
        </w:rPr>
        <w:t>Continuous Integration / Continuous Deployment</w:t>
      </w:r>
      <w:r w:rsidRPr="000F6B1C">
        <w:t>) je postup automatizovaného testování a nasazování softwarového produktu v průběhu jeho vývoje. Tímto způsobem je zajištěno pravidelné integrování a nasazování nových změn do aplikace, což usnadňuje rychlý vývoj a zajišťuje konzistentní kvalitu</w:t>
      </w:r>
      <w:r w:rsidR="00C83E46">
        <w:t xml:space="preserve"> </w:t>
      </w:r>
      <w:r w:rsidR="00C83E46">
        <w:fldChar w:fldCharType="begin"/>
      </w:r>
      <w:r w:rsidR="00C83E46">
        <w:instrText xml:space="preserve"> ADDIN ZOTERO_ITEM CSL_CITATION {"citationID":"eHnstCdu","properties":{"formattedCitation":"(RedHat 2022)","plainCitation":"(RedHat 2022)","noteIndex":5},"citationItems":[{"id":2122,"uris":["http://zotero.org/groups/4599106/items/9X6IK8DK"],"itemData":{"id":2122,"type":"webpage","abstract":"CI/CD introduces ongoing automation and continuous monitoring throughout the lifecycle of apps, from integration and testing phases to delivery and deployment.","language":"en","title":"What is CI/CD?","URL":"https://www.redhat.com/en/topics/devops/what-is-ci-cd","author":[{"family":"RedHat","given":""}],"accessed":{"date-parts":[["2023",12,28]]},"issued":{"date-parts":[["2022"]]},"citation-key":"redhatWhatCICD2022"}}],"schema":"https://github.com/citation-style-language/schema/raw/master/csl-citation.json"} </w:instrText>
      </w:r>
      <w:r w:rsidR="00C83E46">
        <w:fldChar w:fldCharType="separate"/>
      </w:r>
      <w:r w:rsidR="00C83E46" w:rsidRPr="00C83E46">
        <w:t>(RedHat 2022)</w:t>
      </w:r>
      <w:r w:rsidR="00C83E46">
        <w:fldChar w:fldCharType="end"/>
      </w:r>
      <w:r w:rsidRPr="000F6B1C">
        <w:t>.</w:t>
      </w:r>
    </w:p>
  </w:footnote>
  <w:footnote w:id="6">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 w:id="7">
    <w:p w14:paraId="2AF74C38" w14:textId="687AD635" w:rsidR="004D3D6E" w:rsidRDefault="004D3D6E">
      <w:pPr>
        <w:pStyle w:val="FootnoteText"/>
      </w:pPr>
      <w:r>
        <w:rPr>
          <w:rStyle w:val="FootnoteReference"/>
        </w:rPr>
        <w:footnoteRef/>
      </w:r>
      <w:r>
        <w:t xml:space="preserve"> Práce na rozšíření glTF standardu o možnost zapisovat </w:t>
      </w:r>
      <w:r w:rsidR="00F54BF2">
        <w:t>geoprostorová</w:t>
      </w:r>
      <w:r>
        <w:t xml:space="preserve"> metada</w:t>
      </w:r>
      <w:r w:rsidR="00F86911">
        <w:t>ta</w:t>
      </w:r>
      <w:r>
        <w:t xml:space="preserve"> je stále v průběhu. </w:t>
      </w:r>
      <w:r w:rsidR="003611BD">
        <w:fldChar w:fldCharType="begin"/>
      </w:r>
      <w:r w:rsidR="00C83E46">
        <w:instrText xml:space="preserve"> ADDIN ZOTERO_ITEM CSL_CITATION {"citationID":"Zexg1Vaq","properties":{"formattedCitation":"(Khronos Group 2022)","plainCitation":"(Khronos Group 2022)","noteIndex":7},"citationItems":[{"id":2089,"uris":["http://zotero.org/groups/4599106/items/C53ST79W"],"itemData":{"id":2089,"type":"webpage","abstract":"The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8">
    <w:p w14:paraId="7901F71F" w14:textId="2ED32CE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w:t>
      </w:r>
      <w:r w:rsidR="004A4979">
        <w:t>Kanceláří architekta města Brna</w:t>
      </w:r>
      <w:r>
        <w:t>.</w:t>
      </w:r>
      <w:r w:rsidR="00F33FE8">
        <w:t xml:space="preserve"> </w:t>
      </w:r>
    </w:p>
  </w:footnote>
  <w:footnote w:id="9">
    <w:p w14:paraId="2DD98F81" w14:textId="0B07096B" w:rsidR="00A84E30" w:rsidRDefault="00A84E30">
      <w:pPr>
        <w:pStyle w:val="FootnoteText"/>
      </w:pPr>
      <w:r>
        <w:rPr>
          <w:rStyle w:val="FootnoteReference"/>
        </w:rPr>
        <w:footnoteRef/>
      </w:r>
      <w:r>
        <w:t xml:space="preserve"> Výsledný blender projekt je možné získat skrze: </w:t>
      </w:r>
      <w:hyperlink r:id="rId1" w:history="1">
        <w:r w:rsidR="00986595">
          <w:rPr>
            <w:rStyle w:val="Hyperlink"/>
          </w:rPr>
          <w:t>P</w:t>
        </w:r>
        <w:r w:rsidRPr="00A84E30">
          <w:rPr>
            <w:rStyle w:val="Hyperlink"/>
          </w:rPr>
          <w:t>rojekt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57095CA6" w:rsidR="002C6029" w:rsidRPr="00374063" w:rsidRDefault="00374063" w:rsidP="00374063">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5D4F" w14:textId="4FA98293" w:rsidR="00C3380E" w:rsidRPr="00C3380E" w:rsidRDefault="00C3380E" w:rsidP="00374063">
    <w:pPr>
      <w:pStyle w:val="Header"/>
      <w:rPr>
        <w:color w:val="000000" w:themeColor="text1"/>
      </w:rPr>
    </w:pPr>
    <w:r w:rsidRPr="00C3380E">
      <w:rPr>
        <w:color w:val="000000" w:themeColor="text1"/>
      </w:rPr>
      <w:ptab w:relativeTo="margin" w:alignment="right" w:leader="none"/>
    </w:r>
    <w:r w:rsidRPr="00C3380E">
      <w:rPr>
        <w:color w:val="000000" w:themeColor="text1"/>
      </w:rPr>
      <w:t>Příloha č. 2 Proces transformace dat.</w:t>
    </w:r>
    <w:r w:rsidRPr="00C3380E">
      <w:rPr>
        <w:color w:val="000000" w:themeColor="text1"/>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32CD" w14:textId="2E5E58B6" w:rsidR="00C3380E" w:rsidRPr="0037733E" w:rsidRDefault="0037733E" w:rsidP="0037733E">
    <w:pPr>
      <w:pStyle w:val="Header"/>
    </w:pPr>
    <w:r>
      <w:rPr>
        <w:color w:val="000000" w:themeColor="text1"/>
      </w:rPr>
      <w:ptab w:relativeTo="margin" w:alignment="right" w:leader="none"/>
    </w:r>
    <w:r>
      <w:rPr>
        <w:color w:val="000000" w:themeColor="text1"/>
      </w:rPr>
      <w:t>Příloha č. 3 Instrukce pro GitHub 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590B603B" w:rsidR="00132830" w:rsidRPr="0039259F" w:rsidRDefault="00CD363B" w:rsidP="0039259F">
    <w:pPr>
      <w:pStyle w:val="Header"/>
    </w:pPr>
    <w:r>
      <w:ptab w:relativeTo="margin" w:alignment="right" w:leader="none"/>
    </w:r>
    <w:r>
      <w:t>Příloha č. 4 Seznam otázek uživatelského testování.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452FC"/>
    <w:multiLevelType w:val="hybridMultilevel"/>
    <w:tmpl w:val="1DE2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2C0249"/>
    <w:multiLevelType w:val="hybridMultilevel"/>
    <w:tmpl w:val="9E0E21A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3470406"/>
    <w:multiLevelType w:val="hybridMultilevel"/>
    <w:tmpl w:val="02F8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8A7424F"/>
    <w:multiLevelType w:val="hybridMultilevel"/>
    <w:tmpl w:val="2D6CD77C"/>
    <w:lvl w:ilvl="0" w:tplc="B422E97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2A1524A3"/>
    <w:multiLevelType w:val="hybridMultilevel"/>
    <w:tmpl w:val="926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54A19A5"/>
    <w:multiLevelType w:val="hybridMultilevel"/>
    <w:tmpl w:val="19BCB52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3"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7"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9"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0" w15:restartNumberingAfterBreak="0">
    <w:nsid w:val="63811931"/>
    <w:multiLevelType w:val="hybridMultilevel"/>
    <w:tmpl w:val="C09A7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3"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6"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81C0A45"/>
    <w:multiLevelType w:val="hybridMultilevel"/>
    <w:tmpl w:val="36A6C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2"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3" w15:restartNumberingAfterBreak="0">
    <w:nsid w:val="7D49220A"/>
    <w:multiLevelType w:val="hybridMultilevel"/>
    <w:tmpl w:val="34A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8"/>
  </w:num>
  <w:num w:numId="3" w16cid:durableId="1170680267">
    <w:abstractNumId w:val="18"/>
  </w:num>
  <w:num w:numId="4" w16cid:durableId="1796368114">
    <w:abstractNumId w:val="31"/>
  </w:num>
  <w:num w:numId="5" w16cid:durableId="300885919">
    <w:abstractNumId w:val="43"/>
  </w:num>
  <w:num w:numId="6" w16cid:durableId="521938209">
    <w:abstractNumId w:val="64"/>
  </w:num>
  <w:num w:numId="7" w16cid:durableId="619992562">
    <w:abstractNumId w:val="36"/>
  </w:num>
  <w:num w:numId="8" w16cid:durableId="208229350">
    <w:abstractNumId w:val="13"/>
  </w:num>
  <w:num w:numId="9" w16cid:durableId="2076317703">
    <w:abstractNumId w:val="24"/>
  </w:num>
  <w:num w:numId="10" w16cid:durableId="802234337">
    <w:abstractNumId w:val="41"/>
  </w:num>
  <w:num w:numId="11" w16cid:durableId="385684583">
    <w:abstractNumId w:val="30"/>
  </w:num>
  <w:num w:numId="12" w16cid:durableId="65956355">
    <w:abstractNumId w:val="59"/>
  </w:num>
  <w:num w:numId="13" w16cid:durableId="354035738">
    <w:abstractNumId w:val="72"/>
  </w:num>
  <w:num w:numId="14" w16cid:durableId="395475347">
    <w:abstractNumId w:val="1"/>
  </w:num>
  <w:num w:numId="15" w16cid:durableId="1336884254">
    <w:abstractNumId w:val="39"/>
  </w:num>
  <w:num w:numId="16" w16cid:durableId="757364363">
    <w:abstractNumId w:val="50"/>
  </w:num>
  <w:num w:numId="17" w16cid:durableId="2033720445">
    <w:abstractNumId w:val="74"/>
  </w:num>
  <w:num w:numId="18" w16cid:durableId="837696955">
    <w:abstractNumId w:val="62"/>
  </w:num>
  <w:num w:numId="19" w16cid:durableId="414474922">
    <w:abstractNumId w:val="38"/>
  </w:num>
  <w:num w:numId="20" w16cid:durableId="2059282820">
    <w:abstractNumId w:val="16"/>
  </w:num>
  <w:num w:numId="21" w16cid:durableId="1490631062">
    <w:abstractNumId w:val="37"/>
  </w:num>
  <w:num w:numId="22" w16cid:durableId="1901403376">
    <w:abstractNumId w:val="2"/>
  </w:num>
  <w:num w:numId="23" w16cid:durableId="901527545">
    <w:abstractNumId w:val="57"/>
  </w:num>
  <w:num w:numId="24" w16cid:durableId="13649980">
    <w:abstractNumId w:val="8"/>
  </w:num>
  <w:num w:numId="25" w16cid:durableId="1364744581">
    <w:abstractNumId w:val="17"/>
  </w:num>
  <w:num w:numId="26" w16cid:durableId="1671255231">
    <w:abstractNumId w:val="45"/>
  </w:num>
  <w:num w:numId="27" w16cid:durableId="1198667109">
    <w:abstractNumId w:val="63"/>
  </w:num>
  <w:num w:numId="28" w16cid:durableId="619802950">
    <w:abstractNumId w:val="5"/>
  </w:num>
  <w:num w:numId="29" w16cid:durableId="367877274">
    <w:abstractNumId w:val="44"/>
  </w:num>
  <w:num w:numId="30" w16cid:durableId="802776096">
    <w:abstractNumId w:val="7"/>
  </w:num>
  <w:num w:numId="31" w16cid:durableId="742023868">
    <w:abstractNumId w:val="29"/>
  </w:num>
  <w:num w:numId="32" w16cid:durableId="404689245">
    <w:abstractNumId w:val="55"/>
  </w:num>
  <w:num w:numId="33" w16cid:durableId="1361203164">
    <w:abstractNumId w:val="58"/>
  </w:num>
  <w:num w:numId="34" w16cid:durableId="2136636456">
    <w:abstractNumId w:val="42"/>
  </w:num>
  <w:num w:numId="35" w16cid:durableId="882057253">
    <w:abstractNumId w:val="15"/>
  </w:num>
  <w:num w:numId="36" w16cid:durableId="2002463788">
    <w:abstractNumId w:val="65"/>
  </w:num>
  <w:num w:numId="37" w16cid:durableId="1464738753">
    <w:abstractNumId w:val="25"/>
  </w:num>
  <w:num w:numId="38" w16cid:durableId="1462070677">
    <w:abstractNumId w:val="4"/>
  </w:num>
  <w:num w:numId="39" w16cid:durableId="1886866115">
    <w:abstractNumId w:val="48"/>
  </w:num>
  <w:num w:numId="40" w16cid:durableId="965311621">
    <w:abstractNumId w:val="54"/>
  </w:num>
  <w:num w:numId="41" w16cid:durableId="818768559">
    <w:abstractNumId w:val="61"/>
  </w:num>
  <w:num w:numId="42" w16cid:durableId="1967276253">
    <w:abstractNumId w:val="19"/>
  </w:num>
  <w:num w:numId="43" w16cid:durableId="1442647274">
    <w:abstractNumId w:val="14"/>
  </w:num>
  <w:num w:numId="44" w16cid:durableId="1146313284">
    <w:abstractNumId w:val="34"/>
  </w:num>
  <w:num w:numId="45" w16cid:durableId="1133062556">
    <w:abstractNumId w:val="11"/>
  </w:num>
  <w:num w:numId="46" w16cid:durableId="1318923120">
    <w:abstractNumId w:val="33"/>
  </w:num>
  <w:num w:numId="47" w16cid:durableId="976765939">
    <w:abstractNumId w:val="40"/>
  </w:num>
  <w:num w:numId="48" w16cid:durableId="1987278381">
    <w:abstractNumId w:val="70"/>
  </w:num>
  <w:num w:numId="49" w16cid:durableId="344286222">
    <w:abstractNumId w:val="53"/>
  </w:num>
  <w:num w:numId="50" w16cid:durableId="586889268">
    <w:abstractNumId w:val="67"/>
  </w:num>
  <w:num w:numId="51" w16cid:durableId="1214346142">
    <w:abstractNumId w:val="47"/>
  </w:num>
  <w:num w:numId="52" w16cid:durableId="1666350155">
    <w:abstractNumId w:val="9"/>
  </w:num>
  <w:num w:numId="53" w16cid:durableId="1936208616">
    <w:abstractNumId w:val="49"/>
  </w:num>
  <w:num w:numId="54" w16cid:durableId="1802922892">
    <w:abstractNumId w:val="20"/>
  </w:num>
  <w:num w:numId="55" w16cid:durableId="2044668093">
    <w:abstractNumId w:val="21"/>
  </w:num>
  <w:num w:numId="56" w16cid:durableId="1700474541">
    <w:abstractNumId w:val="56"/>
  </w:num>
  <w:num w:numId="57" w16cid:durableId="2082558311">
    <w:abstractNumId w:val="51"/>
  </w:num>
  <w:num w:numId="58" w16cid:durableId="1871141540">
    <w:abstractNumId w:val="71"/>
  </w:num>
  <w:num w:numId="59" w16cid:durableId="1538816812">
    <w:abstractNumId w:val="12"/>
  </w:num>
  <w:num w:numId="60" w16cid:durableId="747965305">
    <w:abstractNumId w:val="46"/>
  </w:num>
  <w:num w:numId="61" w16cid:durableId="2103643924">
    <w:abstractNumId w:val="6"/>
  </w:num>
  <w:num w:numId="62" w16cid:durableId="457264442">
    <w:abstractNumId w:val="66"/>
  </w:num>
  <w:num w:numId="63" w16cid:durableId="496380383">
    <w:abstractNumId w:val="10"/>
  </w:num>
  <w:num w:numId="64" w16cid:durableId="1291588825">
    <w:abstractNumId w:val="68"/>
  </w:num>
  <w:num w:numId="65" w16cid:durableId="1924559521">
    <w:abstractNumId w:val="52"/>
  </w:num>
  <w:num w:numId="66" w16cid:durableId="1492871536">
    <w:abstractNumId w:val="32"/>
  </w:num>
  <w:num w:numId="67" w16cid:durableId="1847862588">
    <w:abstractNumId w:val="27"/>
  </w:num>
  <w:num w:numId="68" w16cid:durableId="1165321076">
    <w:abstractNumId w:val="35"/>
  </w:num>
  <w:num w:numId="69" w16cid:durableId="1432359916">
    <w:abstractNumId w:val="3"/>
  </w:num>
  <w:num w:numId="70" w16cid:durableId="1256011317">
    <w:abstractNumId w:val="26"/>
  </w:num>
  <w:num w:numId="71" w16cid:durableId="1149593339">
    <w:abstractNumId w:val="69"/>
  </w:num>
  <w:num w:numId="72" w16cid:durableId="1324970709">
    <w:abstractNumId w:val="23"/>
  </w:num>
  <w:num w:numId="73" w16cid:durableId="1500316195">
    <w:abstractNumId w:val="22"/>
  </w:num>
  <w:num w:numId="74" w16cid:durableId="2032218307">
    <w:abstractNumId w:val="60"/>
  </w:num>
  <w:num w:numId="75" w16cid:durableId="1761871177">
    <w:abstractNumId w:val="73"/>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422"/>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675"/>
    <w:rsid w:val="000328E3"/>
    <w:rsid w:val="00032D40"/>
    <w:rsid w:val="00032EC9"/>
    <w:rsid w:val="000333F9"/>
    <w:rsid w:val="000346E5"/>
    <w:rsid w:val="00034FB6"/>
    <w:rsid w:val="00035264"/>
    <w:rsid w:val="0003561B"/>
    <w:rsid w:val="00035E2E"/>
    <w:rsid w:val="00036776"/>
    <w:rsid w:val="0003693E"/>
    <w:rsid w:val="00037A70"/>
    <w:rsid w:val="000406DE"/>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6E6"/>
    <w:rsid w:val="000558F0"/>
    <w:rsid w:val="000562FE"/>
    <w:rsid w:val="00057966"/>
    <w:rsid w:val="000603F4"/>
    <w:rsid w:val="00060FA3"/>
    <w:rsid w:val="0006186B"/>
    <w:rsid w:val="00061B23"/>
    <w:rsid w:val="000621C4"/>
    <w:rsid w:val="00062778"/>
    <w:rsid w:val="00063B39"/>
    <w:rsid w:val="000646B5"/>
    <w:rsid w:val="0006619F"/>
    <w:rsid w:val="000667DF"/>
    <w:rsid w:val="00067472"/>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4B0"/>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20AD"/>
    <w:rsid w:val="000A3AFE"/>
    <w:rsid w:val="000A446F"/>
    <w:rsid w:val="000A4E71"/>
    <w:rsid w:val="000A691E"/>
    <w:rsid w:val="000A76CC"/>
    <w:rsid w:val="000A7877"/>
    <w:rsid w:val="000A78BB"/>
    <w:rsid w:val="000B0241"/>
    <w:rsid w:val="000B1017"/>
    <w:rsid w:val="000B1161"/>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1EDA"/>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D0F"/>
    <w:rsid w:val="000F2F42"/>
    <w:rsid w:val="000F33C5"/>
    <w:rsid w:val="000F3482"/>
    <w:rsid w:val="000F3CA5"/>
    <w:rsid w:val="000F4C22"/>
    <w:rsid w:val="000F4C54"/>
    <w:rsid w:val="000F53BD"/>
    <w:rsid w:val="000F5A47"/>
    <w:rsid w:val="000F5D79"/>
    <w:rsid w:val="000F6B1C"/>
    <w:rsid w:val="000F6DF9"/>
    <w:rsid w:val="000F71EA"/>
    <w:rsid w:val="000F75C9"/>
    <w:rsid w:val="000F7B35"/>
    <w:rsid w:val="001000BA"/>
    <w:rsid w:val="00100270"/>
    <w:rsid w:val="0010089A"/>
    <w:rsid w:val="00100A44"/>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2B9C"/>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062"/>
    <w:rsid w:val="00177902"/>
    <w:rsid w:val="00177A60"/>
    <w:rsid w:val="00177BD6"/>
    <w:rsid w:val="00177C4A"/>
    <w:rsid w:val="001802EB"/>
    <w:rsid w:val="0018070D"/>
    <w:rsid w:val="00180D9A"/>
    <w:rsid w:val="001819E7"/>
    <w:rsid w:val="00181BBF"/>
    <w:rsid w:val="0018216F"/>
    <w:rsid w:val="00182DF3"/>
    <w:rsid w:val="00184AC5"/>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E64"/>
    <w:rsid w:val="001A4FC5"/>
    <w:rsid w:val="001A502C"/>
    <w:rsid w:val="001A66BB"/>
    <w:rsid w:val="001A6946"/>
    <w:rsid w:val="001A6A09"/>
    <w:rsid w:val="001A6EF3"/>
    <w:rsid w:val="001A70AC"/>
    <w:rsid w:val="001A784B"/>
    <w:rsid w:val="001A7AF8"/>
    <w:rsid w:val="001B0814"/>
    <w:rsid w:val="001B0B21"/>
    <w:rsid w:val="001B259B"/>
    <w:rsid w:val="001B364C"/>
    <w:rsid w:val="001B3D7B"/>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467F"/>
    <w:rsid w:val="001C50AC"/>
    <w:rsid w:val="001C54EC"/>
    <w:rsid w:val="001C649E"/>
    <w:rsid w:val="001C680E"/>
    <w:rsid w:val="001C6CEE"/>
    <w:rsid w:val="001C7349"/>
    <w:rsid w:val="001C771D"/>
    <w:rsid w:val="001C7DD3"/>
    <w:rsid w:val="001D0278"/>
    <w:rsid w:val="001D07D3"/>
    <w:rsid w:val="001D0855"/>
    <w:rsid w:val="001D0D02"/>
    <w:rsid w:val="001D1870"/>
    <w:rsid w:val="001D2232"/>
    <w:rsid w:val="001D23E6"/>
    <w:rsid w:val="001D28B3"/>
    <w:rsid w:val="001D2C65"/>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3D9"/>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4F"/>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27E35"/>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4476"/>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5660"/>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1FCD"/>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09C"/>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30C"/>
    <w:rsid w:val="00311A8F"/>
    <w:rsid w:val="00311CD1"/>
    <w:rsid w:val="00311D3F"/>
    <w:rsid w:val="00312229"/>
    <w:rsid w:val="003126C9"/>
    <w:rsid w:val="00312868"/>
    <w:rsid w:val="00312F48"/>
    <w:rsid w:val="003142CC"/>
    <w:rsid w:val="0031447C"/>
    <w:rsid w:val="003146B1"/>
    <w:rsid w:val="00314775"/>
    <w:rsid w:val="00314A13"/>
    <w:rsid w:val="00314EBC"/>
    <w:rsid w:val="003150D4"/>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BBD"/>
    <w:rsid w:val="00342C65"/>
    <w:rsid w:val="003436EC"/>
    <w:rsid w:val="003437AF"/>
    <w:rsid w:val="00343C20"/>
    <w:rsid w:val="00343E22"/>
    <w:rsid w:val="00344246"/>
    <w:rsid w:val="00344D81"/>
    <w:rsid w:val="00345982"/>
    <w:rsid w:val="003460A8"/>
    <w:rsid w:val="00346193"/>
    <w:rsid w:val="00346376"/>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73"/>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C29"/>
    <w:rsid w:val="00372EA8"/>
    <w:rsid w:val="00374063"/>
    <w:rsid w:val="0037440B"/>
    <w:rsid w:val="00374435"/>
    <w:rsid w:val="00374A59"/>
    <w:rsid w:val="00375E67"/>
    <w:rsid w:val="00376ACF"/>
    <w:rsid w:val="00376F12"/>
    <w:rsid w:val="0037733E"/>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1AEE"/>
    <w:rsid w:val="003C24A0"/>
    <w:rsid w:val="003C3544"/>
    <w:rsid w:val="003C3934"/>
    <w:rsid w:val="003C4383"/>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BB1"/>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A60"/>
    <w:rsid w:val="00400BA7"/>
    <w:rsid w:val="00400C28"/>
    <w:rsid w:val="00400E37"/>
    <w:rsid w:val="00401020"/>
    <w:rsid w:val="004014B3"/>
    <w:rsid w:val="0040294D"/>
    <w:rsid w:val="00404745"/>
    <w:rsid w:val="00404AA2"/>
    <w:rsid w:val="004056E4"/>
    <w:rsid w:val="00405A04"/>
    <w:rsid w:val="00405A83"/>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4AE4"/>
    <w:rsid w:val="00425088"/>
    <w:rsid w:val="0042562D"/>
    <w:rsid w:val="00426871"/>
    <w:rsid w:val="00426882"/>
    <w:rsid w:val="00426C6A"/>
    <w:rsid w:val="00426CD6"/>
    <w:rsid w:val="00426DB9"/>
    <w:rsid w:val="0042720A"/>
    <w:rsid w:val="004278FB"/>
    <w:rsid w:val="00427DE2"/>
    <w:rsid w:val="00427F5B"/>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4A80"/>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415"/>
    <w:rsid w:val="004639D8"/>
    <w:rsid w:val="00464101"/>
    <w:rsid w:val="00464B3C"/>
    <w:rsid w:val="00464C35"/>
    <w:rsid w:val="00465F06"/>
    <w:rsid w:val="00466978"/>
    <w:rsid w:val="00466AC8"/>
    <w:rsid w:val="00466BB8"/>
    <w:rsid w:val="00467A7E"/>
    <w:rsid w:val="00467B75"/>
    <w:rsid w:val="00470063"/>
    <w:rsid w:val="00470444"/>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3216"/>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3931"/>
    <w:rsid w:val="004A3AE8"/>
    <w:rsid w:val="004A4540"/>
    <w:rsid w:val="004A4673"/>
    <w:rsid w:val="004A4979"/>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5BBC"/>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08"/>
    <w:rsid w:val="00522599"/>
    <w:rsid w:val="00522CB1"/>
    <w:rsid w:val="00523661"/>
    <w:rsid w:val="00524366"/>
    <w:rsid w:val="00524494"/>
    <w:rsid w:val="00524C88"/>
    <w:rsid w:val="00524D61"/>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2C7C"/>
    <w:rsid w:val="00532E51"/>
    <w:rsid w:val="00533353"/>
    <w:rsid w:val="005339FB"/>
    <w:rsid w:val="00534BAD"/>
    <w:rsid w:val="00536A11"/>
    <w:rsid w:val="0054095C"/>
    <w:rsid w:val="005409B7"/>
    <w:rsid w:val="005418D1"/>
    <w:rsid w:val="0054198C"/>
    <w:rsid w:val="005423DE"/>
    <w:rsid w:val="005427F0"/>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57ECE"/>
    <w:rsid w:val="0056124B"/>
    <w:rsid w:val="00561273"/>
    <w:rsid w:val="005616D7"/>
    <w:rsid w:val="00562B97"/>
    <w:rsid w:val="00563F57"/>
    <w:rsid w:val="0056495D"/>
    <w:rsid w:val="005668AE"/>
    <w:rsid w:val="00566D5F"/>
    <w:rsid w:val="00566DE2"/>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77ECD"/>
    <w:rsid w:val="0058027E"/>
    <w:rsid w:val="00580D09"/>
    <w:rsid w:val="00581965"/>
    <w:rsid w:val="005822C0"/>
    <w:rsid w:val="00582700"/>
    <w:rsid w:val="00583202"/>
    <w:rsid w:val="005832C6"/>
    <w:rsid w:val="00583E2D"/>
    <w:rsid w:val="00584638"/>
    <w:rsid w:val="00585099"/>
    <w:rsid w:val="005868EE"/>
    <w:rsid w:val="005876CA"/>
    <w:rsid w:val="00587FF4"/>
    <w:rsid w:val="005907E1"/>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54B"/>
    <w:rsid w:val="005A5B24"/>
    <w:rsid w:val="005A6A00"/>
    <w:rsid w:val="005A6A44"/>
    <w:rsid w:val="005A6F34"/>
    <w:rsid w:val="005A7FE9"/>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1E4"/>
    <w:rsid w:val="005D26FA"/>
    <w:rsid w:val="005D315F"/>
    <w:rsid w:val="005D3850"/>
    <w:rsid w:val="005D3CD4"/>
    <w:rsid w:val="005D4B5B"/>
    <w:rsid w:val="005D5388"/>
    <w:rsid w:val="005D5FA1"/>
    <w:rsid w:val="005D6E09"/>
    <w:rsid w:val="005D78A7"/>
    <w:rsid w:val="005D7955"/>
    <w:rsid w:val="005D7B36"/>
    <w:rsid w:val="005D7C60"/>
    <w:rsid w:val="005D7CF3"/>
    <w:rsid w:val="005E0157"/>
    <w:rsid w:val="005E043A"/>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0995"/>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6E55"/>
    <w:rsid w:val="005F7100"/>
    <w:rsid w:val="005F785B"/>
    <w:rsid w:val="00600243"/>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728"/>
    <w:rsid w:val="006179CD"/>
    <w:rsid w:val="0062079C"/>
    <w:rsid w:val="00620B63"/>
    <w:rsid w:val="00622F55"/>
    <w:rsid w:val="00622FC0"/>
    <w:rsid w:val="006242FC"/>
    <w:rsid w:val="006244E9"/>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1B40"/>
    <w:rsid w:val="00652F04"/>
    <w:rsid w:val="00653ECB"/>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2D60"/>
    <w:rsid w:val="006F393D"/>
    <w:rsid w:val="006F4407"/>
    <w:rsid w:val="006F4792"/>
    <w:rsid w:val="006F4931"/>
    <w:rsid w:val="006F4E43"/>
    <w:rsid w:val="006F5673"/>
    <w:rsid w:val="006F5792"/>
    <w:rsid w:val="006F6B1C"/>
    <w:rsid w:val="00700A4D"/>
    <w:rsid w:val="0070103C"/>
    <w:rsid w:val="00702648"/>
    <w:rsid w:val="0070296D"/>
    <w:rsid w:val="007039CE"/>
    <w:rsid w:val="00704504"/>
    <w:rsid w:val="00704897"/>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193C"/>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D5A"/>
    <w:rsid w:val="00736FDB"/>
    <w:rsid w:val="007373F8"/>
    <w:rsid w:val="007374B9"/>
    <w:rsid w:val="00737CA5"/>
    <w:rsid w:val="00737CE9"/>
    <w:rsid w:val="00740050"/>
    <w:rsid w:val="007406A3"/>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296"/>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2FB0"/>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29CD"/>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95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552F"/>
    <w:rsid w:val="007F6369"/>
    <w:rsid w:val="007F6F9D"/>
    <w:rsid w:val="007F6FA3"/>
    <w:rsid w:val="007F7BCF"/>
    <w:rsid w:val="007F7CAE"/>
    <w:rsid w:val="0080015C"/>
    <w:rsid w:val="00800192"/>
    <w:rsid w:val="008014D6"/>
    <w:rsid w:val="008028DC"/>
    <w:rsid w:val="00803CFE"/>
    <w:rsid w:val="0080487D"/>
    <w:rsid w:val="00804F52"/>
    <w:rsid w:val="0080594C"/>
    <w:rsid w:val="00805D18"/>
    <w:rsid w:val="0080609E"/>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239"/>
    <w:rsid w:val="00860421"/>
    <w:rsid w:val="00860DD1"/>
    <w:rsid w:val="00861826"/>
    <w:rsid w:val="00861ECC"/>
    <w:rsid w:val="008621DF"/>
    <w:rsid w:val="0086245E"/>
    <w:rsid w:val="00863307"/>
    <w:rsid w:val="00863376"/>
    <w:rsid w:val="008634F1"/>
    <w:rsid w:val="00864B3B"/>
    <w:rsid w:val="008655A9"/>
    <w:rsid w:val="00865745"/>
    <w:rsid w:val="00865890"/>
    <w:rsid w:val="00865BF4"/>
    <w:rsid w:val="00866691"/>
    <w:rsid w:val="00866E8A"/>
    <w:rsid w:val="00867963"/>
    <w:rsid w:val="00870F94"/>
    <w:rsid w:val="00872371"/>
    <w:rsid w:val="00872DCC"/>
    <w:rsid w:val="0087540F"/>
    <w:rsid w:val="00875A1E"/>
    <w:rsid w:val="0087657A"/>
    <w:rsid w:val="00877113"/>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A03"/>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151"/>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7F0"/>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493"/>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6B7"/>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4F85"/>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150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1A7"/>
    <w:rsid w:val="0098142A"/>
    <w:rsid w:val="00982186"/>
    <w:rsid w:val="00983940"/>
    <w:rsid w:val="00983CD9"/>
    <w:rsid w:val="00983D7C"/>
    <w:rsid w:val="009844CD"/>
    <w:rsid w:val="00984A85"/>
    <w:rsid w:val="00985024"/>
    <w:rsid w:val="00985DD2"/>
    <w:rsid w:val="00986595"/>
    <w:rsid w:val="00986DBC"/>
    <w:rsid w:val="00987113"/>
    <w:rsid w:val="0098733C"/>
    <w:rsid w:val="0098739B"/>
    <w:rsid w:val="009875A7"/>
    <w:rsid w:val="00987BDD"/>
    <w:rsid w:val="00990624"/>
    <w:rsid w:val="009906A9"/>
    <w:rsid w:val="009908A6"/>
    <w:rsid w:val="00991883"/>
    <w:rsid w:val="0099191D"/>
    <w:rsid w:val="009919FF"/>
    <w:rsid w:val="00992828"/>
    <w:rsid w:val="00993290"/>
    <w:rsid w:val="0099487A"/>
    <w:rsid w:val="00995284"/>
    <w:rsid w:val="00995D4F"/>
    <w:rsid w:val="00995F92"/>
    <w:rsid w:val="009969A3"/>
    <w:rsid w:val="009974AA"/>
    <w:rsid w:val="009979FC"/>
    <w:rsid w:val="009A068B"/>
    <w:rsid w:val="009A0787"/>
    <w:rsid w:val="009A0956"/>
    <w:rsid w:val="009A1730"/>
    <w:rsid w:val="009A2133"/>
    <w:rsid w:val="009A32CA"/>
    <w:rsid w:val="009A376E"/>
    <w:rsid w:val="009A468F"/>
    <w:rsid w:val="009A4EBF"/>
    <w:rsid w:val="009A5DEA"/>
    <w:rsid w:val="009A760D"/>
    <w:rsid w:val="009A775B"/>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2672"/>
    <w:rsid w:val="009D3529"/>
    <w:rsid w:val="009D3674"/>
    <w:rsid w:val="009D3BB4"/>
    <w:rsid w:val="009D5068"/>
    <w:rsid w:val="009D5269"/>
    <w:rsid w:val="009D57ED"/>
    <w:rsid w:val="009D5DD2"/>
    <w:rsid w:val="009D72A9"/>
    <w:rsid w:val="009D737C"/>
    <w:rsid w:val="009D75BB"/>
    <w:rsid w:val="009D7673"/>
    <w:rsid w:val="009D775C"/>
    <w:rsid w:val="009D78EE"/>
    <w:rsid w:val="009D797E"/>
    <w:rsid w:val="009E0B07"/>
    <w:rsid w:val="009E1C2E"/>
    <w:rsid w:val="009E2D85"/>
    <w:rsid w:val="009E34D2"/>
    <w:rsid w:val="009E37CE"/>
    <w:rsid w:val="009E3E22"/>
    <w:rsid w:val="009E4B12"/>
    <w:rsid w:val="009E4CD7"/>
    <w:rsid w:val="009E5DDA"/>
    <w:rsid w:val="009E6394"/>
    <w:rsid w:val="009E6A44"/>
    <w:rsid w:val="009E6B35"/>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957"/>
    <w:rsid w:val="00A11AF5"/>
    <w:rsid w:val="00A12CA3"/>
    <w:rsid w:val="00A14EB8"/>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9CD"/>
    <w:rsid w:val="00A74AC4"/>
    <w:rsid w:val="00A74B13"/>
    <w:rsid w:val="00A75858"/>
    <w:rsid w:val="00A75D29"/>
    <w:rsid w:val="00A75E78"/>
    <w:rsid w:val="00A8032F"/>
    <w:rsid w:val="00A80CAD"/>
    <w:rsid w:val="00A80D71"/>
    <w:rsid w:val="00A81065"/>
    <w:rsid w:val="00A84112"/>
    <w:rsid w:val="00A84507"/>
    <w:rsid w:val="00A84689"/>
    <w:rsid w:val="00A84921"/>
    <w:rsid w:val="00A84E30"/>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675C"/>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7DC"/>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AB9"/>
    <w:rsid w:val="00AF7DB5"/>
    <w:rsid w:val="00B0064C"/>
    <w:rsid w:val="00B009CC"/>
    <w:rsid w:val="00B00AAC"/>
    <w:rsid w:val="00B015AD"/>
    <w:rsid w:val="00B017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491"/>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5E8"/>
    <w:rsid w:val="00B33A1C"/>
    <w:rsid w:val="00B33D16"/>
    <w:rsid w:val="00B342A5"/>
    <w:rsid w:val="00B3550C"/>
    <w:rsid w:val="00B358A5"/>
    <w:rsid w:val="00B35C81"/>
    <w:rsid w:val="00B362B1"/>
    <w:rsid w:val="00B36706"/>
    <w:rsid w:val="00B36967"/>
    <w:rsid w:val="00B3696F"/>
    <w:rsid w:val="00B3746B"/>
    <w:rsid w:val="00B40019"/>
    <w:rsid w:val="00B405F2"/>
    <w:rsid w:val="00B4099E"/>
    <w:rsid w:val="00B41874"/>
    <w:rsid w:val="00B4226C"/>
    <w:rsid w:val="00B42B55"/>
    <w:rsid w:val="00B43EB3"/>
    <w:rsid w:val="00B442EC"/>
    <w:rsid w:val="00B44B8E"/>
    <w:rsid w:val="00B44C84"/>
    <w:rsid w:val="00B44EEF"/>
    <w:rsid w:val="00B450ED"/>
    <w:rsid w:val="00B468CF"/>
    <w:rsid w:val="00B46D98"/>
    <w:rsid w:val="00B47578"/>
    <w:rsid w:val="00B5025B"/>
    <w:rsid w:val="00B509F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3F02"/>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8FF"/>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526"/>
    <w:rsid w:val="00BA4B88"/>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96A"/>
    <w:rsid w:val="00BE6B60"/>
    <w:rsid w:val="00BE6BD2"/>
    <w:rsid w:val="00BE6F26"/>
    <w:rsid w:val="00BE7070"/>
    <w:rsid w:val="00BE7E16"/>
    <w:rsid w:val="00BF1FED"/>
    <w:rsid w:val="00BF20C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760"/>
    <w:rsid w:val="00C038C0"/>
    <w:rsid w:val="00C03919"/>
    <w:rsid w:val="00C05B08"/>
    <w:rsid w:val="00C05E88"/>
    <w:rsid w:val="00C05FE1"/>
    <w:rsid w:val="00C065AE"/>
    <w:rsid w:val="00C06A25"/>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B1F"/>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80E"/>
    <w:rsid w:val="00C33E84"/>
    <w:rsid w:val="00C34134"/>
    <w:rsid w:val="00C34E2D"/>
    <w:rsid w:val="00C34F5D"/>
    <w:rsid w:val="00C35F4C"/>
    <w:rsid w:val="00C37231"/>
    <w:rsid w:val="00C37657"/>
    <w:rsid w:val="00C37F6B"/>
    <w:rsid w:val="00C4100F"/>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192C"/>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5FFB"/>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E46"/>
    <w:rsid w:val="00C83F90"/>
    <w:rsid w:val="00C840A2"/>
    <w:rsid w:val="00C85AF6"/>
    <w:rsid w:val="00C85E48"/>
    <w:rsid w:val="00C8662E"/>
    <w:rsid w:val="00C86880"/>
    <w:rsid w:val="00C86A43"/>
    <w:rsid w:val="00C871DE"/>
    <w:rsid w:val="00C87655"/>
    <w:rsid w:val="00C87925"/>
    <w:rsid w:val="00C9038B"/>
    <w:rsid w:val="00C90A3D"/>
    <w:rsid w:val="00C90E92"/>
    <w:rsid w:val="00C91A4B"/>
    <w:rsid w:val="00C91A6A"/>
    <w:rsid w:val="00C91CF0"/>
    <w:rsid w:val="00C9225D"/>
    <w:rsid w:val="00C93229"/>
    <w:rsid w:val="00C949A3"/>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363B"/>
    <w:rsid w:val="00CD4A36"/>
    <w:rsid w:val="00CD4E20"/>
    <w:rsid w:val="00CD60A1"/>
    <w:rsid w:val="00CD66AE"/>
    <w:rsid w:val="00CD71A2"/>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4B9A"/>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57F"/>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27EB2"/>
    <w:rsid w:val="00D311E6"/>
    <w:rsid w:val="00D31487"/>
    <w:rsid w:val="00D33935"/>
    <w:rsid w:val="00D33AA5"/>
    <w:rsid w:val="00D33C5B"/>
    <w:rsid w:val="00D346AB"/>
    <w:rsid w:val="00D346B3"/>
    <w:rsid w:val="00D34AAD"/>
    <w:rsid w:val="00D34E80"/>
    <w:rsid w:val="00D35D07"/>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0CD"/>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C791B"/>
    <w:rsid w:val="00DD0339"/>
    <w:rsid w:val="00DD0B60"/>
    <w:rsid w:val="00DD14B6"/>
    <w:rsid w:val="00DD1B17"/>
    <w:rsid w:val="00DD1E22"/>
    <w:rsid w:val="00DD2072"/>
    <w:rsid w:val="00DD20D6"/>
    <w:rsid w:val="00DD238E"/>
    <w:rsid w:val="00DD4B34"/>
    <w:rsid w:val="00DD501A"/>
    <w:rsid w:val="00DD646B"/>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3DED"/>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4FA"/>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0CC"/>
    <w:rsid w:val="00E25106"/>
    <w:rsid w:val="00E25771"/>
    <w:rsid w:val="00E27035"/>
    <w:rsid w:val="00E2742B"/>
    <w:rsid w:val="00E27FBD"/>
    <w:rsid w:val="00E30E0A"/>
    <w:rsid w:val="00E312DB"/>
    <w:rsid w:val="00E31BD1"/>
    <w:rsid w:val="00E32349"/>
    <w:rsid w:val="00E32E6E"/>
    <w:rsid w:val="00E33F0C"/>
    <w:rsid w:val="00E34532"/>
    <w:rsid w:val="00E35478"/>
    <w:rsid w:val="00E35CC0"/>
    <w:rsid w:val="00E364D4"/>
    <w:rsid w:val="00E3650B"/>
    <w:rsid w:val="00E365A3"/>
    <w:rsid w:val="00E36702"/>
    <w:rsid w:val="00E378AD"/>
    <w:rsid w:val="00E40329"/>
    <w:rsid w:val="00E40374"/>
    <w:rsid w:val="00E40ACA"/>
    <w:rsid w:val="00E40DB3"/>
    <w:rsid w:val="00E40EBA"/>
    <w:rsid w:val="00E4146C"/>
    <w:rsid w:val="00E4286E"/>
    <w:rsid w:val="00E43E07"/>
    <w:rsid w:val="00E44733"/>
    <w:rsid w:val="00E4543D"/>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0F97"/>
    <w:rsid w:val="00E61465"/>
    <w:rsid w:val="00E61ED0"/>
    <w:rsid w:val="00E620AD"/>
    <w:rsid w:val="00E62835"/>
    <w:rsid w:val="00E62BDE"/>
    <w:rsid w:val="00E62FCB"/>
    <w:rsid w:val="00E62FF5"/>
    <w:rsid w:val="00E63A6D"/>
    <w:rsid w:val="00E63BC6"/>
    <w:rsid w:val="00E64528"/>
    <w:rsid w:val="00E648C1"/>
    <w:rsid w:val="00E65A09"/>
    <w:rsid w:val="00E65D6A"/>
    <w:rsid w:val="00E66303"/>
    <w:rsid w:val="00E66CC5"/>
    <w:rsid w:val="00E66E0C"/>
    <w:rsid w:val="00E66FB5"/>
    <w:rsid w:val="00E66FD5"/>
    <w:rsid w:val="00E670D0"/>
    <w:rsid w:val="00E67238"/>
    <w:rsid w:val="00E672E7"/>
    <w:rsid w:val="00E67565"/>
    <w:rsid w:val="00E67AE0"/>
    <w:rsid w:val="00E67E70"/>
    <w:rsid w:val="00E705D5"/>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0BB"/>
    <w:rsid w:val="00EB122E"/>
    <w:rsid w:val="00EB1A5A"/>
    <w:rsid w:val="00EB1F3E"/>
    <w:rsid w:val="00EB20F6"/>
    <w:rsid w:val="00EB24FE"/>
    <w:rsid w:val="00EB2A0C"/>
    <w:rsid w:val="00EB34FB"/>
    <w:rsid w:val="00EB4302"/>
    <w:rsid w:val="00EB506D"/>
    <w:rsid w:val="00EB52DE"/>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5E23"/>
    <w:rsid w:val="00F16747"/>
    <w:rsid w:val="00F16F0E"/>
    <w:rsid w:val="00F1715D"/>
    <w:rsid w:val="00F172BA"/>
    <w:rsid w:val="00F1779F"/>
    <w:rsid w:val="00F20A8C"/>
    <w:rsid w:val="00F226CF"/>
    <w:rsid w:val="00F23190"/>
    <w:rsid w:val="00F23891"/>
    <w:rsid w:val="00F23D39"/>
    <w:rsid w:val="00F24DA3"/>
    <w:rsid w:val="00F26044"/>
    <w:rsid w:val="00F26A38"/>
    <w:rsid w:val="00F26E80"/>
    <w:rsid w:val="00F27808"/>
    <w:rsid w:val="00F302A4"/>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436"/>
    <w:rsid w:val="00F428D3"/>
    <w:rsid w:val="00F42EB0"/>
    <w:rsid w:val="00F4383F"/>
    <w:rsid w:val="00F43DD3"/>
    <w:rsid w:val="00F44BDB"/>
    <w:rsid w:val="00F45AC4"/>
    <w:rsid w:val="00F4650B"/>
    <w:rsid w:val="00F46794"/>
    <w:rsid w:val="00F46799"/>
    <w:rsid w:val="00F469D6"/>
    <w:rsid w:val="00F47291"/>
    <w:rsid w:val="00F51CB3"/>
    <w:rsid w:val="00F51F56"/>
    <w:rsid w:val="00F52484"/>
    <w:rsid w:val="00F54BF2"/>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5AC"/>
    <w:rsid w:val="00F66A21"/>
    <w:rsid w:val="00F67929"/>
    <w:rsid w:val="00F702AB"/>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2C5"/>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68"/>
    <w:rsid w:val="00FC3789"/>
    <w:rsid w:val="00FC43EB"/>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5FDD"/>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D363B"/>
    <w:pPr>
      <w:suppressAutoHyphens/>
      <w:spacing w:before="120" w:line="240" w:lineRule="auto"/>
      <w:ind w:left="765" w:hanging="765"/>
    </w:pPr>
    <w:rPr>
      <w:b/>
      <w:iCs/>
      <w:color w:val="000000" w:themeColor="text1"/>
      <w:sz w:val="18"/>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 w:type="paragraph" w:styleId="HTMLPreformatted">
    <w:name w:val="HTML Preformatted"/>
    <w:basedOn w:val="Normal"/>
    <w:link w:val="HTMLPreformattedChar"/>
    <w:uiPriority w:val="99"/>
    <w:semiHidden/>
    <w:unhideWhenUsed/>
    <w:rsid w:val="0070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00A4D"/>
    <w:rPr>
      <w:rFonts w:ascii="Courier New" w:eastAsia="Times New Roman" w:hAnsi="Courier New" w:cs="Courier New"/>
      <w:sz w:val="20"/>
      <w:szCs w:val="20"/>
      <w:lang w:val="en-US"/>
    </w:rPr>
  </w:style>
  <w:style w:type="character" w:customStyle="1" w:styleId="hljs-attr">
    <w:name w:val="hljs-attr"/>
    <w:basedOn w:val="DefaultParagraphFont"/>
    <w:rsid w:val="00700A4D"/>
  </w:style>
  <w:style w:type="character" w:customStyle="1" w:styleId="hljs-bullet">
    <w:name w:val="hljs-bullet"/>
    <w:basedOn w:val="DefaultParagraphFont"/>
    <w:rsid w:val="00700A4D"/>
  </w:style>
  <w:style w:type="character" w:customStyle="1" w:styleId="hljs-string">
    <w:name w:val="hljs-string"/>
    <w:basedOn w:val="DefaultParagraphFont"/>
    <w:rsid w:val="00700A4D"/>
  </w:style>
  <w:style w:type="character" w:customStyle="1" w:styleId="hljs-comment">
    <w:name w:val="hljs-comment"/>
    <w:basedOn w:val="DefaultParagraphFont"/>
    <w:rsid w:val="00700A4D"/>
  </w:style>
  <w:style w:type="paragraph" w:styleId="NormalWeb">
    <w:name w:val="Normal (Web)"/>
    <w:basedOn w:val="Normal"/>
    <w:uiPriority w:val="99"/>
    <w:semiHidden/>
    <w:unhideWhenUsed/>
    <w:rsid w:val="00700A4D"/>
    <w:pPr>
      <w:spacing w:before="100" w:beforeAutospacing="1" w:after="100" w:afterAutospacing="1" w:line="240" w:lineRule="auto"/>
      <w:jc w:val="left"/>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29251821">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4713898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76239845">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5239000">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43477820">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3186382">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79856953">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4345065">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3469145">
      <w:bodyDiv w:val="1"/>
      <w:marLeft w:val="0"/>
      <w:marRight w:val="0"/>
      <w:marTop w:val="0"/>
      <w:marBottom w:val="0"/>
      <w:divBdr>
        <w:top w:val="none" w:sz="0" w:space="0" w:color="auto"/>
        <w:left w:val="none" w:sz="0" w:space="0" w:color="auto"/>
        <w:bottom w:val="none" w:sz="0" w:space="0" w:color="auto"/>
        <w:right w:val="none" w:sz="0" w:space="0" w:color="auto"/>
      </w:divBdr>
      <w:divsChild>
        <w:div w:id="1717705390">
          <w:marLeft w:val="0"/>
          <w:marRight w:val="0"/>
          <w:marTop w:val="0"/>
          <w:marBottom w:val="0"/>
          <w:divBdr>
            <w:top w:val="none" w:sz="0" w:space="0" w:color="auto"/>
            <w:left w:val="none" w:sz="0" w:space="0" w:color="auto"/>
            <w:bottom w:val="none" w:sz="0" w:space="0" w:color="auto"/>
            <w:right w:val="none" w:sz="0" w:space="0" w:color="auto"/>
          </w:divBdr>
        </w:div>
      </w:divsChild>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3384958">
      <w:bodyDiv w:val="1"/>
      <w:marLeft w:val="0"/>
      <w:marRight w:val="0"/>
      <w:marTop w:val="0"/>
      <w:marBottom w:val="0"/>
      <w:divBdr>
        <w:top w:val="none" w:sz="0" w:space="0" w:color="auto"/>
        <w:left w:val="none" w:sz="0" w:space="0" w:color="auto"/>
        <w:bottom w:val="none" w:sz="0" w:space="0" w:color="auto"/>
        <w:right w:val="none" w:sz="0" w:space="0" w:color="auto"/>
      </w:divBdr>
      <w:divsChild>
        <w:div w:id="1610435347">
          <w:marLeft w:val="0"/>
          <w:marRight w:val="0"/>
          <w:marTop w:val="0"/>
          <w:marBottom w:val="0"/>
          <w:divBdr>
            <w:top w:val="none" w:sz="0" w:space="0" w:color="auto"/>
            <w:left w:val="none" w:sz="0" w:space="0" w:color="auto"/>
            <w:bottom w:val="none" w:sz="0" w:space="0" w:color="auto"/>
            <w:right w:val="none" w:sz="0" w:space="0" w:color="auto"/>
          </w:divBdr>
        </w:div>
      </w:divsChild>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29579244">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80806652">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25365328">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68688955">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76254506">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3390269">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8188644">
      <w:bodyDiv w:val="1"/>
      <w:marLeft w:val="0"/>
      <w:marRight w:val="0"/>
      <w:marTop w:val="0"/>
      <w:marBottom w:val="0"/>
      <w:divBdr>
        <w:top w:val="none" w:sz="0" w:space="0" w:color="auto"/>
        <w:left w:val="none" w:sz="0" w:space="0" w:color="auto"/>
        <w:bottom w:val="none" w:sz="0" w:space="0" w:color="auto"/>
        <w:right w:val="none" w:sz="0" w:space="0" w:color="auto"/>
      </w:divBdr>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21650438">
      <w:bodyDiv w:val="1"/>
      <w:marLeft w:val="0"/>
      <w:marRight w:val="0"/>
      <w:marTop w:val="0"/>
      <w:marBottom w:val="0"/>
      <w:divBdr>
        <w:top w:val="none" w:sz="0" w:space="0" w:color="auto"/>
        <w:left w:val="none" w:sz="0" w:space="0" w:color="auto"/>
        <w:bottom w:val="none" w:sz="0" w:space="0" w:color="auto"/>
        <w:right w:val="none" w:sz="0" w:space="0" w:color="auto"/>
      </w:divBdr>
    </w:div>
    <w:div w:id="1121680428">
      <w:bodyDiv w:val="1"/>
      <w:marLeft w:val="0"/>
      <w:marRight w:val="0"/>
      <w:marTop w:val="0"/>
      <w:marBottom w:val="0"/>
      <w:divBdr>
        <w:top w:val="none" w:sz="0" w:space="0" w:color="auto"/>
        <w:left w:val="none" w:sz="0" w:space="0" w:color="auto"/>
        <w:bottom w:val="none" w:sz="0" w:space="0" w:color="auto"/>
        <w:right w:val="none" w:sz="0" w:space="0" w:color="auto"/>
      </w:divBdr>
      <w:divsChild>
        <w:div w:id="964041191">
          <w:marLeft w:val="0"/>
          <w:marRight w:val="0"/>
          <w:marTop w:val="0"/>
          <w:marBottom w:val="0"/>
          <w:divBdr>
            <w:top w:val="none" w:sz="0" w:space="0" w:color="auto"/>
            <w:left w:val="none" w:sz="0" w:space="0" w:color="auto"/>
            <w:bottom w:val="none" w:sz="0" w:space="0" w:color="auto"/>
            <w:right w:val="none" w:sz="0" w:space="0" w:color="auto"/>
          </w:divBdr>
        </w:div>
      </w:divsChild>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140819">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559627">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431417">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158377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3911655">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34474928">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444527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049277">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088421">
      <w:bodyDiv w:val="1"/>
      <w:marLeft w:val="0"/>
      <w:marRight w:val="0"/>
      <w:marTop w:val="0"/>
      <w:marBottom w:val="0"/>
      <w:divBdr>
        <w:top w:val="none" w:sz="0" w:space="0" w:color="auto"/>
        <w:left w:val="none" w:sz="0" w:space="0" w:color="auto"/>
        <w:bottom w:val="none" w:sz="0" w:space="0" w:color="auto"/>
        <w:right w:val="none" w:sz="0" w:space="0" w:color="auto"/>
      </w:divBdr>
      <w:divsChild>
        <w:div w:id="554393616">
          <w:marLeft w:val="0"/>
          <w:marRight w:val="0"/>
          <w:marTop w:val="0"/>
          <w:marBottom w:val="0"/>
          <w:divBdr>
            <w:top w:val="none" w:sz="0" w:space="0" w:color="auto"/>
            <w:left w:val="none" w:sz="0" w:space="0" w:color="auto"/>
            <w:bottom w:val="none" w:sz="0" w:space="0" w:color="auto"/>
            <w:right w:val="none" w:sz="0" w:space="0" w:color="auto"/>
          </w:divBdr>
        </w:div>
      </w:divsChild>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68950408">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5674849">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029518">
      <w:bodyDiv w:val="1"/>
      <w:marLeft w:val="0"/>
      <w:marRight w:val="0"/>
      <w:marTop w:val="0"/>
      <w:marBottom w:val="0"/>
      <w:divBdr>
        <w:top w:val="none" w:sz="0" w:space="0" w:color="auto"/>
        <w:left w:val="none" w:sz="0" w:space="0" w:color="auto"/>
        <w:bottom w:val="none" w:sz="0" w:space="0" w:color="auto"/>
        <w:right w:val="none" w:sz="0" w:space="0" w:color="auto"/>
      </w:divBdr>
      <w:divsChild>
        <w:div w:id="1211458229">
          <w:marLeft w:val="0"/>
          <w:marRight w:val="0"/>
          <w:marTop w:val="0"/>
          <w:marBottom w:val="0"/>
          <w:divBdr>
            <w:top w:val="none" w:sz="0" w:space="0" w:color="auto"/>
            <w:left w:val="none" w:sz="0" w:space="0" w:color="auto"/>
            <w:bottom w:val="none" w:sz="0" w:space="0" w:color="auto"/>
            <w:right w:val="none" w:sz="0" w:space="0" w:color="auto"/>
          </w:divBdr>
        </w:div>
      </w:divsChild>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0695402">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2870105">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841000605">
      <w:bodyDiv w:val="1"/>
      <w:marLeft w:val="0"/>
      <w:marRight w:val="0"/>
      <w:marTop w:val="0"/>
      <w:marBottom w:val="0"/>
      <w:divBdr>
        <w:top w:val="none" w:sz="0" w:space="0" w:color="auto"/>
        <w:left w:val="none" w:sz="0" w:space="0" w:color="auto"/>
        <w:bottom w:val="none" w:sz="0" w:space="0" w:color="auto"/>
        <w:right w:val="none" w:sz="0" w:space="0" w:color="auto"/>
      </w:divBdr>
    </w:div>
    <w:div w:id="1847599420">
      <w:bodyDiv w:val="1"/>
      <w:marLeft w:val="0"/>
      <w:marRight w:val="0"/>
      <w:marTop w:val="0"/>
      <w:marBottom w:val="0"/>
      <w:divBdr>
        <w:top w:val="none" w:sz="0" w:space="0" w:color="auto"/>
        <w:left w:val="none" w:sz="0" w:space="0" w:color="auto"/>
        <w:bottom w:val="none" w:sz="0" w:space="0" w:color="auto"/>
        <w:right w:val="none" w:sz="0" w:space="0" w:color="auto"/>
      </w:divBdr>
      <w:divsChild>
        <w:div w:id="180514409">
          <w:marLeft w:val="0"/>
          <w:marRight w:val="0"/>
          <w:marTop w:val="0"/>
          <w:marBottom w:val="0"/>
          <w:divBdr>
            <w:top w:val="none" w:sz="0" w:space="0" w:color="auto"/>
            <w:left w:val="none" w:sz="0" w:space="0" w:color="auto"/>
            <w:bottom w:val="none" w:sz="0" w:space="0" w:color="auto"/>
            <w:right w:val="none" w:sz="0" w:space="0" w:color="auto"/>
          </w:divBdr>
        </w:div>
      </w:divsChild>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421766">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0261334">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4694">
      <w:bodyDiv w:val="1"/>
      <w:marLeft w:val="0"/>
      <w:marRight w:val="0"/>
      <w:marTop w:val="0"/>
      <w:marBottom w:val="0"/>
      <w:divBdr>
        <w:top w:val="none" w:sz="0" w:space="0" w:color="auto"/>
        <w:left w:val="none" w:sz="0" w:space="0" w:color="auto"/>
        <w:bottom w:val="none" w:sz="0" w:space="0" w:color="auto"/>
        <w:right w:val="none" w:sz="0" w:space="0" w:color="auto"/>
      </w:divBdr>
      <w:divsChild>
        <w:div w:id="1412659018">
          <w:marLeft w:val="0"/>
          <w:marRight w:val="0"/>
          <w:marTop w:val="0"/>
          <w:marBottom w:val="0"/>
          <w:divBdr>
            <w:top w:val="none" w:sz="0" w:space="0" w:color="auto"/>
            <w:left w:val="none" w:sz="0" w:space="0" w:color="auto"/>
            <w:bottom w:val="none" w:sz="0" w:space="0" w:color="auto"/>
            <w:right w:val="none" w:sz="0" w:space="0" w:color="auto"/>
          </w:divBdr>
        </w:div>
      </w:divsChild>
    </w:div>
    <w:div w:id="2045324170">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jkemrr4"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svg"/><Relationship Id="rId58" Type="http://schemas.openxmlformats.org/officeDocument/2006/relationships/hyperlink" Target="https://glitch.com/edit/"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hubs.mozilla.com/link/v3xSqDE" TargetMode="External"/><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jendahorak.github.io/disc3vr/" TargetMode="External"/><Relationship Id="rId62" Type="http://schemas.openxmlformats.org/officeDocument/2006/relationships/hyperlink" Target="https://hubs.mozilla.com/bBJ9sxc?hub_invite_id=Lr9efka"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xm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interesting-parallel-bit.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PFhZqG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2.xml"/><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kela.mendelu.cz/~xmitter/spatial_data_visualisation_in_metaverse.pdf" TargetMode="External"/><Relationship Id="rId55" Type="http://schemas.openxmlformats.org/officeDocument/2006/relationships/hyperlink" Target="https://jendahorak.github.io/a3sixty/" TargetMode="External"/><Relationship Id="rId76" Type="http://schemas.openxmlformats.org/officeDocument/2006/relationships/image" Target="media/image50.png"/><Relationship Id="rId97"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4.sv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foam-jumpy-dianella.glitch.me" TargetMode="External"/><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footer" Target="footer3.xm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OtINXnTP66I9HZeUr80cQtOYz8tzvDTo?usp=sharing"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8"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CF9D815-32B0-4BFD-A9C7-6C2B06172A6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6AB9896-E97A-40F1-8FF8-7491C09A9D06}">
  <we:reference id="wa200000011" version="1.0.1.0" store="en-US" storeType="OMEX"/>
  <we:alternateReferences>
    <we:reference id="WA200000011" version="1.0.1.0" store="WA200000011" storeType="OMEX"/>
  </we:alternateReferences>
  <we:properties>
    <we:property name="language" value="&quot;Yaml&quot;"/>
    <we:property name="theme" value="&quot;Color Brewer&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22879</TotalTime>
  <Pages>110</Pages>
  <Words>82437</Words>
  <Characters>469891</Characters>
  <Application>Microsoft Office Word</Application>
  <DocSecurity>0</DocSecurity>
  <Lines>3915</Lines>
  <Paragraphs>1102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551226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255</cp:revision>
  <cp:lastPrinted>2023-11-02T09:14:00Z</cp:lastPrinted>
  <dcterms:created xsi:type="dcterms:W3CDTF">2023-08-27T13:40:00Z</dcterms:created>
  <dcterms:modified xsi:type="dcterms:W3CDTF">2023-12-30T22:22:00Z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id="odUPWe7S"/&gt;&lt;style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