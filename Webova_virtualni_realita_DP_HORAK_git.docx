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528E8C08"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9116B7">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ScMclNLs/hQLLaAcA","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F7BB6B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4F5D10D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9116B7">
        <w:instrText xml:space="preserve"> ADDIN ZOTERO_ITEM CSL_CITATION {"citationID":"3CtlPLsy","properties":{"formattedCitation":"(Coltekin et al. 2020)","plainCitation":"(Coltekin et al. 2020)","noteIndex":0},"citationItems":[{"id":"ScMclNLs/qZaCYDo3","uris":["http://zotero.org/groups/4599106/items/F54Y7ICM"],"itemData":{"id":"9DyV48Zt/oRbg8WmZ","type":"article-journal","abstract":"This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3DE7FF76"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1419E82"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894A03">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EA8FDFD"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4772886D"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9116B7">
        <w:instrText xml:space="preserve"> ADDIN ZOTERO_ITEM CSL_CITATION {"citationID":"1qIlQgrk","properties":{"formattedCitation":"(Coltekin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B2CA5B8"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5</w:t>
      </w:r>
      <w:r w:rsidRPr="001F6849">
        <w:fldChar w:fldCharType="end"/>
      </w:r>
      <w:r w:rsidRPr="001F6849">
        <w:t xml:space="preserve"> Dělení HMD, zdroj: </w:t>
      </w:r>
      <w:r w:rsidRPr="001F6849">
        <w:fldChar w:fldCharType="begin"/>
      </w:r>
      <w:r w:rsidR="009116B7">
        <w:instrText xml:space="preserve"> ADDIN ZOTERO_ITEM CSL_CITATION {"citationID":"o3pU5io5","properties":{"formattedCitation":"(Coltekin et al. 2020)","plainCitation":"(Coltekin et al. 2020)","noteIndex":0},"citationItems":[{"id":"ScMclNLs/qZaCYDo3","uris":["http://zotero.org/groups/4599106/items/F54Y7ICM"],"itemData":{"id":"9DyV48Zt/oRbg8WmZ","type":"article-journal","abstract":"This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3ACF26DC" w:rsidR="00863307" w:rsidRPr="00736AD5" w:rsidRDefault="00863307" w:rsidP="00863307">
      <w:pPr>
        <w:pStyle w:val="Caption"/>
      </w:pPr>
      <w:r>
        <w:t xml:space="preserve">Obr. </w:t>
      </w:r>
      <w:r>
        <w:fldChar w:fldCharType="begin"/>
      </w:r>
      <w:r>
        <w:instrText xml:space="preserve"> SEQ Obr. \* ARABIC </w:instrText>
      </w:r>
      <w:r>
        <w:fldChar w:fldCharType="separate"/>
      </w:r>
      <w:r w:rsidR="00894A03">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4995E535"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9116B7">
        <w:instrText xml:space="preserve"> ADDIN ZOTERO_ITEM CSL_CITATION {"citationID":"Vvs5N4QI","properties":{"formattedCitation":"(Coltekin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6BBE701"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891AC05">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66566ACD"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894A03">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870247C" w:rsidR="001100A3" w:rsidRDefault="001100A3" w:rsidP="001100A3">
      <w:pPr>
        <w:pStyle w:val="Caption"/>
      </w:pPr>
      <w:r>
        <w:t xml:space="preserve">Obr. </w:t>
      </w:r>
      <w:r>
        <w:fldChar w:fldCharType="begin"/>
      </w:r>
      <w:r>
        <w:instrText xml:space="preserve"> SEQ Obr. \* ARABIC </w:instrText>
      </w:r>
      <w:r>
        <w:fldChar w:fldCharType="separate"/>
      </w:r>
      <w:r w:rsidR="00894A03">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6C6CA83"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184A61AB">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704FFF9D"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3FE813E6"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70903BE9" w:rsidR="00B41874" w:rsidRDefault="00B41874" w:rsidP="001D37CB">
      <w:pPr>
        <w:pStyle w:val="Caption"/>
      </w:pPr>
      <w:r>
        <w:t xml:space="preserve">Obr. </w:t>
      </w:r>
      <w:r>
        <w:fldChar w:fldCharType="begin"/>
      </w:r>
      <w:r>
        <w:instrText xml:space="preserve"> SEQ Obr. \* ARABIC </w:instrText>
      </w:r>
      <w:r>
        <w:fldChar w:fldCharType="separate"/>
      </w:r>
      <w:r w:rsidR="00894A03">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623BA25C" w:rsidR="00AB45B4" w:rsidRDefault="00AB45B4" w:rsidP="00331DCE">
      <w:pPr>
        <w:pStyle w:val="Normlnprvnodsazen"/>
      </w:pPr>
      <w:r w:rsidRPr="001F6849">
        <w:t xml:space="preserve">Jako důležitou problematiku zmiňuje </w:t>
      </w:r>
      <w:r w:rsidRPr="001F6849">
        <w:fldChar w:fldCharType="begin"/>
      </w:r>
      <w:r w:rsidR="009116B7">
        <w:instrText xml:space="preserve"> ADDIN ZOTERO_ITEM CSL_CITATION {"citationID":"pyYXfhhk","properties":{"formattedCitation":"(Coltekin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9116B7">
        <w:instrText xml:space="preserve"> ADDIN ZOTERO_ITEM CSL_CITATION {"citationID":"cz6cyLsT","properties":{"formattedCitation":"(Coltekin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C884158" w:rsidR="00B2682C" w:rsidRPr="001F6849" w:rsidRDefault="00B2682C" w:rsidP="00B2682C">
      <w:pPr>
        <w:pStyle w:val="Caption"/>
      </w:pPr>
      <w:r>
        <w:t xml:space="preserve">Obr. </w:t>
      </w:r>
      <w:r>
        <w:fldChar w:fldCharType="begin"/>
      </w:r>
      <w:r>
        <w:instrText xml:space="preserve"> SEQ Obr. \* ARABIC </w:instrText>
      </w:r>
      <w:r>
        <w:fldChar w:fldCharType="separate"/>
      </w:r>
      <w:r w:rsidR="00894A03">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19E23514"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9116B7">
        <w:rPr>
          <w:highlight w:val="yellow"/>
        </w:rPr>
        <w:instrText xml:space="preserve"> ADDIN ZOTERO_ITEM CSL_CITATION {"citationID":"Qk91xJhn","properties":{"formattedCitation":"(Coltekin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4EA56745"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08EB8239" w:rsidR="00B1180A" w:rsidRPr="00B1180A" w:rsidRDefault="00EE12F5" w:rsidP="003A5BDB">
      <w:pPr>
        <w:pStyle w:val="Caption"/>
      </w:pPr>
      <w:r>
        <w:t xml:space="preserve">Obr. </w:t>
      </w:r>
      <w:r>
        <w:fldChar w:fldCharType="begin"/>
      </w:r>
      <w:r>
        <w:instrText xml:space="preserve"> SEQ Obr. \* ARABIC </w:instrText>
      </w:r>
      <w:r>
        <w:fldChar w:fldCharType="separate"/>
      </w:r>
      <w:r w:rsidR="00894A03">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8940D5E"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894A03">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225E5B7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894A03">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17413A1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894A03">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02692F5B">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390A05FC" w:rsidR="008A7EFA" w:rsidRDefault="008A7EFA" w:rsidP="008A7EFA">
      <w:pPr>
        <w:pStyle w:val="Caption"/>
      </w:pPr>
      <w:r>
        <w:t xml:space="preserve">Obr. </w:t>
      </w:r>
      <w:r>
        <w:fldChar w:fldCharType="begin"/>
      </w:r>
      <w:r>
        <w:instrText xml:space="preserve"> SEQ Obr. \* ARABIC </w:instrText>
      </w:r>
      <w:r>
        <w:fldChar w:fldCharType="separate"/>
      </w:r>
      <w:r w:rsidR="00894A03">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EF6C619"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894A03">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9B3457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1A714D39" w:rsidR="00637A27" w:rsidRPr="00637A27" w:rsidRDefault="00637A27" w:rsidP="00637A27">
      <w:pPr>
        <w:pStyle w:val="Caption"/>
      </w:pPr>
      <w:r>
        <w:t xml:space="preserve">Obr. </w:t>
      </w:r>
      <w:r>
        <w:fldChar w:fldCharType="begin"/>
      </w:r>
      <w:r>
        <w:instrText xml:space="preserve"> SEQ Obr. \* ARABIC </w:instrText>
      </w:r>
      <w:r>
        <w:fldChar w:fldCharType="separate"/>
      </w:r>
      <w:r w:rsidR="00894A03">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05FEB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94A03">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6B8B02E3"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35387C">
        <w:t xml:space="preserve">Poslední v rámci vývoje, která zároveň </w:t>
      </w:r>
      <w:proofErr w:type="gramStart"/>
      <w:r w:rsidR="0035387C">
        <w:t>řeší</w:t>
      </w:r>
      <w:proofErr w:type="gramEnd"/>
      <w:r w:rsidR="0035387C">
        <w:t xml:space="preserve"> i poskytnutí aplikace na internetu je skrze nastavení CD / CI procesu.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proofErr w:type="spellStart"/>
      <w:r w:rsidR="0035387C">
        <w:t>repozitáře</w:t>
      </w:r>
      <w:proofErr w:type="spellEnd"/>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9164D46" w:rsidR="0021568E" w:rsidRPr="0021568E" w:rsidRDefault="00D926B2" w:rsidP="00D926B2">
      <w:pPr>
        <w:pStyle w:val="Caption"/>
      </w:pPr>
      <w:r>
        <w:t xml:space="preserve">Obr. </w:t>
      </w:r>
      <w:r>
        <w:fldChar w:fldCharType="begin"/>
      </w:r>
      <w:r>
        <w:instrText xml:space="preserve"> SEQ Obr. \* ARABIC </w:instrText>
      </w:r>
      <w:r>
        <w:fldChar w:fldCharType="separate"/>
      </w:r>
      <w:r w:rsidR="00894A03">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3E6A1866" w14:textId="19A0CD54" w:rsidR="00054E2A" w:rsidRDefault="00142D08" w:rsidP="00054E2A">
      <w:pPr>
        <w:pStyle w:val="Heading2"/>
        <w:rPr>
          <w:lang w:val="cs-CZ"/>
        </w:rPr>
      </w:pPr>
      <w:r w:rsidRPr="001F6849">
        <w:rPr>
          <w:lang w:val="cs-CZ"/>
        </w:rPr>
        <w:lastRenderedPageBreak/>
        <w:t>Specifikace požadavků pro technologie</w:t>
      </w:r>
    </w:p>
    <w:p w14:paraId="7DEC3AC7" w14:textId="5F370017" w:rsidR="00620B63" w:rsidRPr="00620B63" w:rsidRDefault="00620B63" w:rsidP="00620B63">
      <w:pPr>
        <w:rPr>
          <w:lang w:val="en-US" w:eastAsia="cs-CZ"/>
        </w:rPr>
      </w:pPr>
      <w:r w:rsidRPr="00620B63">
        <w:rPr>
          <w:highlight w:val="yellow"/>
          <w:lang w:eastAsia="cs-CZ"/>
        </w:rPr>
        <w:t>#TODO – dopsat zpětně až je budu vědět :/</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w:t>
      </w:r>
      <w:r w:rsidRPr="00464C35">
        <w:rPr>
          <w:highlight w:val="yellow"/>
        </w:rPr>
        <w:lastRenderedPageBreak/>
        <w:t xml:space="preserve">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lastRenderedPageBreak/>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lastRenderedPageBreak/>
        <w:t>Analýza</w:t>
      </w:r>
      <w:proofErr w:type="spellEnd"/>
      <w:r>
        <w:t xml:space="preserve"> </w:t>
      </w:r>
      <w:proofErr w:type="spellStart"/>
      <w:r>
        <w:t>technologií</w:t>
      </w:r>
      <w:proofErr w:type="spellEnd"/>
    </w:p>
    <w:p w14:paraId="45E7CF5F" w14:textId="239077BD"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62E3D4C7" w14:textId="5687F71B" w:rsidR="002165DC" w:rsidRDefault="002165DC" w:rsidP="002165DC">
      <w:pPr>
        <w:pStyle w:val="Normlnprvnodsazen"/>
        <w:ind w:firstLine="0"/>
        <w:rPr>
          <w:lang w:eastAsia="en-US"/>
        </w:rPr>
      </w:pPr>
    </w:p>
    <w:p w14:paraId="0D4BD304" w14:textId="77777777" w:rsidR="002165DC" w:rsidRDefault="002165DC" w:rsidP="002165DC">
      <w:pPr>
        <w:pStyle w:val="Normlnprvnodsazen"/>
        <w:ind w:firstLine="0"/>
        <w:rPr>
          <w:lang w:eastAsia="en-US"/>
        </w:rPr>
      </w:pP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2"/>
                    <a:stretch>
                      <a:fillRect/>
                    </a:stretch>
                  </pic:blipFill>
                  <pic:spPr>
                    <a:xfrm>
                      <a:off x="0" y="0"/>
                      <a:ext cx="5579745" cy="3408045"/>
                    </a:xfrm>
                    <a:prstGeom prst="rect">
                      <a:avLst/>
                    </a:prstGeom>
                  </pic:spPr>
                </pic:pic>
              </a:graphicData>
            </a:graphic>
          </wp:inline>
        </w:drawing>
      </w:r>
    </w:p>
    <w:p w14:paraId="3FBC8D38" w14:textId="0C7C9882"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894A03">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lastRenderedPageBreak/>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037693" cy="2287936"/>
                    </a:xfrm>
                    <a:prstGeom prst="rect">
                      <a:avLst/>
                    </a:prstGeom>
                  </pic:spPr>
                </pic:pic>
              </a:graphicData>
            </a:graphic>
          </wp:inline>
        </w:drawing>
      </w:r>
    </w:p>
    <w:p w14:paraId="112B699F" w14:textId="5931660E"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894A03">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5"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w:t>
      </w:r>
      <w:r w:rsidR="00530083">
        <w:rPr>
          <w:lang w:eastAsia="en-US"/>
        </w:rPr>
        <w:lastRenderedPageBreak/>
        <w:t xml:space="preserve">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6"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7"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w:t>
      </w:r>
      <w:r w:rsidRPr="001F6849">
        <w:lastRenderedPageBreak/>
        <w:t>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8"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9"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lastRenderedPageBreak/>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5"/>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F67DB05"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w:t>
      </w:r>
      <w:r w:rsidR="005B6F17">
        <w:t>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dosažení vhodného </w:t>
      </w:r>
      <w:r>
        <w:lastRenderedPageBreak/>
        <w:t>výkonu</w:t>
      </w:r>
      <w:r w:rsidR="005B6F17">
        <w:t xml:space="preserve">. </w:t>
      </w:r>
      <w:proofErr w:type="spellStart"/>
      <w:r w:rsidR="005B6F17">
        <w:t>Wonderland</w:t>
      </w:r>
      <w:proofErr w:type="spellEnd"/>
      <w:r w:rsidR="005B6F17">
        <w:t xml:space="preserve">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 xml:space="preserve">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60"/>
                    <a:stretch>
                      <a:fillRect/>
                    </a:stretch>
                  </pic:blipFill>
                  <pic:spPr>
                    <a:xfrm>
                      <a:off x="0" y="0"/>
                      <a:ext cx="5579745" cy="2852420"/>
                    </a:xfrm>
                    <a:prstGeom prst="rect">
                      <a:avLst/>
                    </a:prstGeom>
                  </pic:spPr>
                </pic:pic>
              </a:graphicData>
            </a:graphic>
          </wp:inline>
        </w:drawing>
      </w:r>
    </w:p>
    <w:p w14:paraId="6E019035" w14:textId="13213BB7" w:rsidR="00B40019" w:rsidRDefault="00B40019" w:rsidP="00B40019">
      <w:pPr>
        <w:pStyle w:val="Caption"/>
      </w:pPr>
      <w:r>
        <w:t xml:space="preserve">Obr. </w:t>
      </w:r>
      <w:r>
        <w:fldChar w:fldCharType="begin"/>
      </w:r>
      <w:r>
        <w:instrText xml:space="preserve"> SEQ Obr. \* ARABIC </w:instrText>
      </w:r>
      <w:r>
        <w:fldChar w:fldCharType="separate"/>
      </w:r>
      <w:r w:rsidR="00894A03">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1"/>
                    <a:stretch>
                      <a:fillRect/>
                    </a:stretch>
                  </pic:blipFill>
                  <pic:spPr>
                    <a:xfrm>
                      <a:off x="0" y="0"/>
                      <a:ext cx="5579745" cy="2602865"/>
                    </a:xfrm>
                    <a:prstGeom prst="rect">
                      <a:avLst/>
                    </a:prstGeom>
                  </pic:spPr>
                </pic:pic>
              </a:graphicData>
            </a:graphic>
          </wp:inline>
        </w:drawing>
      </w:r>
    </w:p>
    <w:p w14:paraId="4AFAB6CE" w14:textId="267C7944" w:rsidR="003635FB" w:rsidRDefault="003635FB" w:rsidP="003635FB">
      <w:pPr>
        <w:pStyle w:val="Caption"/>
      </w:pPr>
      <w:r>
        <w:t xml:space="preserve">Obr. </w:t>
      </w:r>
      <w:r>
        <w:fldChar w:fldCharType="begin"/>
      </w:r>
      <w:r>
        <w:instrText xml:space="preserve"> SEQ Obr. \* ARABIC </w:instrText>
      </w:r>
      <w:r>
        <w:fldChar w:fldCharType="separate"/>
      </w:r>
      <w:r w:rsidR="00894A03">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50D115F3" w:rsidR="00400092" w:rsidRDefault="00400092" w:rsidP="004E6E7C">
      <w:pPr>
        <w:pStyle w:val="Caption"/>
      </w:pPr>
      <w:r>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3"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4"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5"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6"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4DBE29DF" w14:textId="5730365B" w:rsidR="00FE5E44" w:rsidRDefault="00FE5E44" w:rsidP="007C03E4">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t>
      </w:r>
      <w:proofErr w:type="spellStart"/>
      <w:r w:rsidR="00426882">
        <w:t>Wonderland</w:t>
      </w:r>
      <w:proofErr w:type="spellEnd"/>
      <w:r w:rsidR="00426882">
        <w:t xml:space="preserve">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p>
    <w:p w14:paraId="3C292615" w14:textId="0DBDBEBA" w:rsidR="007C03E4" w:rsidRDefault="007C03E4" w:rsidP="007C03E4">
      <w:pPr>
        <w:pStyle w:val="Normlnprvnodsazen"/>
      </w:pPr>
      <w:r>
        <w:t>V rámci této práce byla pro optimalizaci modelů využita kombinace manuální optimalizace v </w:t>
      </w:r>
      <w:proofErr w:type="spellStart"/>
      <w:r>
        <w:t>Blenderu</w:t>
      </w:r>
      <w:proofErr w:type="spellEnd"/>
      <w:r>
        <w:t xml:space="preserve"> a </w:t>
      </w:r>
      <w:proofErr w:type="spellStart"/>
      <w:r>
        <w:t>gltf-transform</w:t>
      </w:r>
      <w:proofErr w:type="spellEnd"/>
      <w:r>
        <w:t xml:space="preserve"> CLI. </w:t>
      </w:r>
    </w:p>
    <w:p w14:paraId="765ABA60" w14:textId="0F6284CC" w:rsidR="00BC3D00" w:rsidRDefault="00583E2D" w:rsidP="00BC3D00">
      <w:pPr>
        <w:pStyle w:val="Heading2"/>
        <w:rPr>
          <w:lang w:val="cs-CZ"/>
        </w:rPr>
      </w:pPr>
      <w:r>
        <w:rPr>
          <w:lang w:val="cs-CZ"/>
        </w:rPr>
        <w:t>Výběr technologie</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lastRenderedPageBreak/>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0FBC92DD"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proofErr w:type="spellStart"/>
      <w:r w:rsidR="009A775B">
        <w:rPr>
          <w:b/>
          <w:bCs/>
        </w:rPr>
        <w:t>Wonderland</w:t>
      </w:r>
      <w:proofErr w:type="spellEnd"/>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proofErr w:type="spellStart"/>
      <w:r w:rsidR="00364373">
        <w:t>obodbně</w:t>
      </w:r>
      <w:proofErr w:type="spellEnd"/>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Zároveň jelikož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t>
      </w:r>
      <w:proofErr w:type="spellStart"/>
      <w:r w:rsidR="00F24DA3">
        <w:t>Wonderland</w:t>
      </w:r>
      <w:proofErr w:type="spellEnd"/>
      <w:r w:rsidR="00F24DA3">
        <w:t xml:space="preserve">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proofErr w:type="spellStart"/>
      <w:r w:rsidR="00F24DA3">
        <w:t>řešní</w:t>
      </w:r>
      <w:proofErr w:type="spellEnd"/>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t>
      </w:r>
      <w:proofErr w:type="spellStart"/>
      <w:r w:rsidR="00F24DA3">
        <w:t>Wonderland</w:t>
      </w:r>
      <w:proofErr w:type="spellEnd"/>
      <w:r w:rsidR="00F24DA3">
        <w:t xml:space="preserve">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proofErr w:type="spellStart"/>
      <w:r w:rsidR="005907E1">
        <w:t>Wonderland</w:t>
      </w:r>
      <w:proofErr w:type="spellEnd"/>
      <w:r w:rsidR="005907E1">
        <w:t xml:space="preserve"> </w:t>
      </w:r>
      <w:proofErr w:type="spellStart"/>
      <w:r w:rsidR="005907E1">
        <w:t>engine</w:t>
      </w:r>
      <w:proofErr w:type="spellEnd"/>
      <w:r w:rsidR="005907E1">
        <w:t xml:space="preserve"> je dále více zaměřen na optimalizaci </w:t>
      </w:r>
      <w:r w:rsidR="005907E1" w:rsidRPr="005907E1">
        <w:rPr>
          <w:highlight w:val="yellow"/>
        </w:rPr>
        <w:t xml:space="preserve">(viz. kap </w:t>
      </w:r>
      <w:proofErr w:type="spellStart"/>
      <w:r w:rsidR="005907E1" w:rsidRPr="005907E1">
        <w:rPr>
          <w:highlight w:val="yellow"/>
        </w:rPr>
        <w:t>Wonderland</w:t>
      </w:r>
      <w:proofErr w:type="spellEnd"/>
      <w:r w:rsidR="005907E1" w:rsidRPr="005907E1">
        <w:rPr>
          <w:highlight w:val="yellow"/>
        </w:rPr>
        <w:t xml:space="preserve">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t>
      </w:r>
      <w:proofErr w:type="spellStart"/>
      <w:r w:rsidR="005907E1">
        <w:t>Wonderland</w:t>
      </w:r>
      <w:proofErr w:type="spellEnd"/>
      <w:r w:rsidR="005907E1">
        <w:t xml:space="preserve">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editory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t>
      </w:r>
      <w:proofErr w:type="spellStart"/>
      <w:r w:rsidR="005907E1">
        <w:t>Wonderland</w:t>
      </w:r>
      <w:proofErr w:type="spellEnd"/>
      <w:r w:rsidR="005907E1">
        <w:t xml:space="preserve"> </w:t>
      </w:r>
      <w:proofErr w:type="spellStart"/>
      <w:r w:rsidR="005907E1">
        <w:t>engine</w:t>
      </w:r>
      <w:proofErr w:type="spellEnd"/>
      <w:r w:rsidR="005907E1">
        <w:t xml:space="preserve"> je exkluzivně zaměřen na rozšířenou realitu. </w:t>
      </w:r>
      <w:r w:rsidR="00583E2D">
        <w:t xml:space="preserve">Z těchto důvodů byl vybrán </w:t>
      </w:r>
      <w:proofErr w:type="spellStart"/>
      <w:r w:rsidR="00583E2D">
        <w:t>Wonderland</w:t>
      </w:r>
      <w:proofErr w:type="spellEnd"/>
      <w:r w:rsidR="00583E2D">
        <w:t xml:space="preserve"> </w:t>
      </w:r>
      <w:proofErr w:type="spellStart"/>
      <w:r w:rsidR="00583E2D">
        <w:t>engine</w:t>
      </w:r>
      <w:proofErr w:type="spellEnd"/>
      <w:r w:rsidR="00583E2D">
        <w:t xml:space="preserve"> jakožto, nejvhodnější řešení pro vizualizaci dostupných dat.</w:t>
      </w:r>
    </w:p>
    <w:p w14:paraId="71BD414B" w14:textId="11897FC9" w:rsidR="00342BBD" w:rsidRPr="00342BBD" w:rsidRDefault="00342BBD" w:rsidP="00342BBD">
      <w:pPr>
        <w:pStyle w:val="Normlnprvnodsazen"/>
        <w:ind w:firstLine="0"/>
        <w:rPr>
          <w:highlight w:val="yellow"/>
          <w:lang w:val="en-US" w:eastAsia="en-US"/>
        </w:rPr>
      </w:pPr>
      <w:r w:rsidRPr="00342BBD">
        <w:rPr>
          <w:highlight w:val="yellow"/>
          <w:lang w:val="en-US" w:eastAsia="en-US"/>
        </w:rPr>
        <w:t xml:space="preserve">#todo - </w:t>
      </w:r>
      <w:proofErr w:type="spellStart"/>
      <w:r w:rsidRPr="00342BBD">
        <w:rPr>
          <w:highlight w:val="yellow"/>
          <w:lang w:val="en-US" w:eastAsia="en-US"/>
        </w:rPr>
        <w:t>udelat</w:t>
      </w:r>
      <w:proofErr w:type="spellEnd"/>
      <w:r w:rsidRPr="00342BBD">
        <w:rPr>
          <w:highlight w:val="yellow"/>
          <w:lang w:val="en-US" w:eastAsia="en-US"/>
        </w:rPr>
        <w:t xml:space="preserve"> decision graph </w:t>
      </w:r>
      <w:proofErr w:type="spellStart"/>
      <w:r w:rsidRPr="00342BBD">
        <w:rPr>
          <w:highlight w:val="yellow"/>
          <w:lang w:val="en-US" w:eastAsia="en-US"/>
        </w:rPr>
        <w:t>nebo</w:t>
      </w:r>
      <w:proofErr w:type="spellEnd"/>
      <w:r w:rsidRPr="00342BBD">
        <w:rPr>
          <w:highlight w:val="yellow"/>
          <w:lang w:val="en-US" w:eastAsia="en-US"/>
        </w:rPr>
        <w:t xml:space="preserve"> </w:t>
      </w:r>
      <w:proofErr w:type="spellStart"/>
      <w:r w:rsidRPr="00342BBD">
        <w:rPr>
          <w:highlight w:val="yellow"/>
          <w:lang w:val="en-US" w:eastAsia="en-US"/>
        </w:rPr>
        <w:t>tabulku</w:t>
      </w:r>
      <w:proofErr w:type="spellEnd"/>
      <w:r w:rsidRPr="00342BBD">
        <w:rPr>
          <w:highlight w:val="yellow"/>
          <w:lang w:val="en-US" w:eastAsia="en-US"/>
        </w:rPr>
        <w:t xml:space="preserve"> </w:t>
      </w:r>
      <w:proofErr w:type="spellStart"/>
      <w:r w:rsidRPr="00342BBD">
        <w:rPr>
          <w:highlight w:val="yellow"/>
          <w:lang w:val="en-US" w:eastAsia="en-US"/>
        </w:rPr>
        <w:t>nebo</w:t>
      </w:r>
      <w:proofErr w:type="spellEnd"/>
      <w:r w:rsidRPr="00342BBD">
        <w:rPr>
          <w:highlight w:val="yellow"/>
          <w:lang w:val="en-US" w:eastAsia="en-US"/>
        </w:rPr>
        <w:t xml:space="preserve"> </w:t>
      </w:r>
      <w:proofErr w:type="spellStart"/>
      <w:r w:rsidRPr="00342BBD">
        <w:rPr>
          <w:highlight w:val="yellow"/>
          <w:lang w:val="en-US" w:eastAsia="en-US"/>
        </w:rPr>
        <w:t>oboji</w:t>
      </w:r>
      <w:proofErr w:type="spellEnd"/>
    </w:p>
    <w:p w14:paraId="726A9120" w14:textId="4F7FB7DC" w:rsidR="00B335E8" w:rsidRPr="00342BBD" w:rsidRDefault="00B335E8" w:rsidP="00342BBD">
      <w:pPr>
        <w:pStyle w:val="Normlnprvnodsazen"/>
        <w:ind w:firstLine="0"/>
        <w:rPr>
          <w:highlight w:val="yellow"/>
          <w:lang w:eastAsia="en-US"/>
        </w:rPr>
      </w:pPr>
      <w:proofErr w:type="spellStart"/>
      <w:r w:rsidRPr="00342BBD">
        <w:rPr>
          <w:highlight w:val="yellow"/>
          <w:lang w:eastAsia="en-US"/>
        </w:rPr>
        <w:t>Kriteria</w:t>
      </w:r>
      <w:proofErr w:type="spellEnd"/>
    </w:p>
    <w:p w14:paraId="63F109B9" w14:textId="796BEE17" w:rsidR="00B335E8" w:rsidRPr="00B335E8" w:rsidRDefault="00B335E8" w:rsidP="00B335E8">
      <w:pPr>
        <w:pStyle w:val="Normlnprvnodsazen"/>
        <w:ind w:firstLine="0"/>
        <w:rPr>
          <w:lang w:eastAsia="en-US"/>
        </w:rPr>
      </w:pPr>
      <w:r w:rsidRPr="00342BBD">
        <w:rPr>
          <w:highlight w:val="yellow"/>
          <w:lang w:eastAsia="en-US"/>
        </w:rPr>
        <w:t xml:space="preserve">Komponenty VR, 3D Editor, Optimalizace, Míra interakce – pohyb, </w:t>
      </w:r>
      <w:proofErr w:type="spellStart"/>
      <w:r w:rsidRPr="00342BBD">
        <w:rPr>
          <w:highlight w:val="yellow"/>
          <w:lang w:eastAsia="en-US"/>
        </w:rPr>
        <w:t>interkace</w:t>
      </w:r>
      <w:proofErr w:type="spellEnd"/>
      <w:r w:rsidRPr="00342BBD">
        <w:rPr>
          <w:highlight w:val="yellow"/>
          <w:lang w:eastAsia="en-US"/>
        </w:rPr>
        <w:t xml:space="preserve"> s objekty, fyzikální </w:t>
      </w:r>
      <w:proofErr w:type="gramStart"/>
      <w:r w:rsidRPr="00342BBD">
        <w:rPr>
          <w:highlight w:val="yellow"/>
          <w:lang w:eastAsia="en-US"/>
        </w:rPr>
        <w:t>simulace,,</w:t>
      </w:r>
      <w:proofErr w:type="gramEnd"/>
      <w:r>
        <w:rPr>
          <w:lang w:eastAsia="en-US"/>
        </w:rPr>
        <w:t xml:space="preserve"> </w:t>
      </w:r>
    </w:p>
    <w:p w14:paraId="42589C7B" w14:textId="77777777" w:rsidR="009A775B" w:rsidRDefault="009A775B" w:rsidP="009A775B">
      <w:pPr>
        <w:pStyle w:val="Normlnprvnodsazen"/>
        <w:rPr>
          <w:lang w:eastAsia="en-US"/>
        </w:rPr>
      </w:pP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6A33ECD0" w14:textId="518D4FC3" w:rsidR="006242FC" w:rsidRPr="006242FC" w:rsidRDefault="00B91039" w:rsidP="00583E2D">
      <w:r w:rsidRPr="00102292">
        <w:rPr>
          <w:highlight w:val="yellow"/>
        </w:rPr>
        <w:t>Pomocí této metody je možné konkretizovat obecně zvolené požadavky při výběru technologie na konkrétní aplikaci.</w:t>
      </w: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Pr="00583E2D" w:rsidRDefault="005C1591" w:rsidP="005C1591">
      <w:pPr>
        <w:rPr>
          <w:highlight w:val="yellow"/>
          <w:lang w:eastAsia="cs-CZ"/>
        </w:rPr>
      </w:pPr>
      <w:r w:rsidRPr="00583E2D">
        <w:rPr>
          <w:highlight w:val="yellow"/>
          <w:lang w:eastAsia="cs-CZ"/>
        </w:rPr>
        <w:t xml:space="preserve">VR prostředí – místnost se stoly, jeden topografický obsah, </w:t>
      </w:r>
      <w:r w:rsidR="00102292" w:rsidRPr="00583E2D">
        <w:rPr>
          <w:highlight w:val="yellow"/>
          <w:lang w:eastAsia="cs-CZ"/>
        </w:rPr>
        <w:t>2</w:t>
      </w:r>
      <w:r w:rsidRPr="00583E2D">
        <w:rPr>
          <w:highlight w:val="yellow"/>
          <w:lang w:eastAsia="cs-CZ"/>
        </w:rPr>
        <w:t xml:space="preserve"> </w:t>
      </w:r>
      <w:r w:rsidR="00102292" w:rsidRPr="00583E2D">
        <w:rPr>
          <w:highlight w:val="yellow"/>
          <w:lang w:eastAsia="cs-CZ"/>
        </w:rPr>
        <w:t>tematické</w:t>
      </w:r>
      <w:r w:rsidRPr="00583E2D">
        <w:rPr>
          <w:highlight w:val="yellow"/>
          <w:lang w:eastAsia="cs-CZ"/>
        </w:rPr>
        <w:t xml:space="preserve">. </w:t>
      </w:r>
    </w:p>
    <w:p w14:paraId="534CB4CE" w14:textId="77777777" w:rsidR="005C1591" w:rsidRPr="00583E2D" w:rsidRDefault="005C1591" w:rsidP="005C1591">
      <w:pPr>
        <w:pStyle w:val="Normlnprvnodsazen"/>
        <w:ind w:firstLine="0"/>
        <w:rPr>
          <w:highlight w:val="yellow"/>
        </w:rPr>
      </w:pPr>
      <w:r w:rsidRPr="00583E2D">
        <w:rPr>
          <w:highlight w:val="yellow"/>
        </w:rPr>
        <w:t>Data:</w:t>
      </w:r>
    </w:p>
    <w:p w14:paraId="40C134D7" w14:textId="77777777" w:rsidR="005C1591" w:rsidRPr="00583E2D" w:rsidRDefault="005C1591" w:rsidP="005C1591">
      <w:pPr>
        <w:pStyle w:val="Normlnprvnodsazen"/>
        <w:numPr>
          <w:ilvl w:val="0"/>
          <w:numId w:val="26"/>
        </w:numPr>
        <w:rPr>
          <w:highlight w:val="yellow"/>
        </w:rPr>
      </w:pPr>
      <w:r w:rsidRPr="00583E2D">
        <w:rPr>
          <w:highlight w:val="yellow"/>
        </w:rPr>
        <w:t>Texturovaný povrch</w:t>
      </w:r>
    </w:p>
    <w:p w14:paraId="4F14F0C6" w14:textId="77777777" w:rsidR="005C1591" w:rsidRPr="00583E2D" w:rsidRDefault="005C1591" w:rsidP="005C1591">
      <w:pPr>
        <w:pStyle w:val="Normlnprvnodsazen"/>
        <w:numPr>
          <w:ilvl w:val="0"/>
          <w:numId w:val="26"/>
        </w:numPr>
        <w:rPr>
          <w:highlight w:val="yellow"/>
        </w:rPr>
      </w:pPr>
      <w:r w:rsidRPr="00583E2D">
        <w:rPr>
          <w:highlight w:val="yellow"/>
        </w:rPr>
        <w:t>3D model budov</w:t>
      </w:r>
    </w:p>
    <w:p w14:paraId="7165BF82" w14:textId="77777777" w:rsidR="005C1591" w:rsidRPr="00583E2D" w:rsidRDefault="005C1591" w:rsidP="005C1591">
      <w:pPr>
        <w:pStyle w:val="Normlnprvnodsazen"/>
        <w:numPr>
          <w:ilvl w:val="0"/>
          <w:numId w:val="26"/>
        </w:numPr>
        <w:rPr>
          <w:highlight w:val="yellow"/>
        </w:rPr>
      </w:pPr>
      <w:r w:rsidRPr="00583E2D">
        <w:rPr>
          <w:highlight w:val="yellow"/>
        </w:rPr>
        <w:t>Tematická data</w:t>
      </w:r>
    </w:p>
    <w:p w14:paraId="6770C76C" w14:textId="77777777" w:rsidR="005C1591" w:rsidRPr="00583E2D" w:rsidRDefault="005C1591" w:rsidP="005C1591">
      <w:pPr>
        <w:pStyle w:val="Normlnprvnodsazen"/>
        <w:numPr>
          <w:ilvl w:val="1"/>
          <w:numId w:val="26"/>
        </w:numPr>
        <w:rPr>
          <w:highlight w:val="yellow"/>
        </w:rPr>
      </w:pPr>
      <w:r w:rsidRPr="00583E2D">
        <w:rPr>
          <w:highlight w:val="yellow"/>
        </w:rPr>
        <w:t>Graf</w:t>
      </w:r>
      <w:r w:rsidRPr="00583E2D">
        <w:rPr>
          <w:highlight w:val="yellow"/>
          <w:lang w:val="en-US"/>
        </w:rPr>
        <w:t>?</w:t>
      </w:r>
    </w:p>
    <w:p w14:paraId="6C9F7B55" w14:textId="77777777" w:rsidR="005C1591" w:rsidRPr="00583E2D" w:rsidRDefault="005C1591" w:rsidP="005C1591">
      <w:pPr>
        <w:pStyle w:val="Normlnprvnodsazen"/>
        <w:numPr>
          <w:ilvl w:val="1"/>
          <w:numId w:val="26"/>
        </w:numPr>
        <w:rPr>
          <w:highlight w:val="yellow"/>
        </w:rPr>
      </w:pPr>
      <w:proofErr w:type="spellStart"/>
      <w:r w:rsidRPr="00583E2D">
        <w:rPr>
          <w:highlight w:val="yellow"/>
          <w:lang w:val="en-US"/>
        </w:rPr>
        <w:t>Tematick</w:t>
      </w:r>
      <w:proofErr w:type="spellEnd"/>
      <w:r w:rsidRPr="00583E2D">
        <w:rPr>
          <w:highlight w:val="yellow"/>
        </w:rPr>
        <w:t>á data v mapě</w:t>
      </w:r>
    </w:p>
    <w:p w14:paraId="3D4B6ACF" w14:textId="77777777" w:rsidR="005C1591" w:rsidRPr="00583E2D" w:rsidRDefault="005C1591" w:rsidP="005C1591">
      <w:pPr>
        <w:pStyle w:val="Normlnprvnodsazen"/>
        <w:numPr>
          <w:ilvl w:val="0"/>
          <w:numId w:val="26"/>
        </w:numPr>
        <w:rPr>
          <w:highlight w:val="yellow"/>
        </w:rPr>
      </w:pPr>
      <w:r w:rsidRPr="00583E2D">
        <w:rPr>
          <w:highlight w:val="yellow"/>
        </w:rPr>
        <w:t>Tradiční mapa – jako textura</w:t>
      </w:r>
    </w:p>
    <w:p w14:paraId="114D55A7" w14:textId="77777777" w:rsidR="005C1591" w:rsidRPr="00583E2D" w:rsidRDefault="005C1591" w:rsidP="005C1591">
      <w:pPr>
        <w:pStyle w:val="Normlnprvnodsazen"/>
        <w:ind w:firstLine="0"/>
        <w:rPr>
          <w:highlight w:val="yellow"/>
        </w:rPr>
      </w:pPr>
      <w:r w:rsidRPr="00583E2D">
        <w:rPr>
          <w:highlight w:val="yellow"/>
        </w:rPr>
        <w:t>Interakce –</w:t>
      </w:r>
    </w:p>
    <w:p w14:paraId="5EDBA1F6" w14:textId="77777777" w:rsidR="005C1591" w:rsidRPr="00583E2D" w:rsidRDefault="005C1591" w:rsidP="005C1591">
      <w:pPr>
        <w:pStyle w:val="Normlnprvnodsazen"/>
        <w:numPr>
          <w:ilvl w:val="0"/>
          <w:numId w:val="26"/>
        </w:numPr>
        <w:rPr>
          <w:highlight w:val="yellow"/>
        </w:rPr>
      </w:pPr>
      <w:r w:rsidRPr="00583E2D">
        <w:rPr>
          <w:highlight w:val="yellow"/>
        </w:rPr>
        <w:t xml:space="preserve">Pro </w:t>
      </w:r>
      <w:proofErr w:type="spellStart"/>
      <w:r w:rsidRPr="00583E2D">
        <w:rPr>
          <w:highlight w:val="yellow"/>
        </w:rPr>
        <w:t>rendering</w:t>
      </w:r>
      <w:proofErr w:type="spellEnd"/>
      <w:r w:rsidRPr="00583E2D">
        <w:rPr>
          <w:highlight w:val="yellow"/>
        </w:rPr>
        <w:t xml:space="preserve"> </w:t>
      </w:r>
      <w:proofErr w:type="spellStart"/>
      <w:r w:rsidRPr="00583E2D">
        <w:rPr>
          <w:highlight w:val="yellow"/>
        </w:rPr>
        <w:t>enginy</w:t>
      </w:r>
      <w:proofErr w:type="spellEnd"/>
      <w:r w:rsidRPr="00583E2D">
        <w:rPr>
          <w:highlight w:val="yellow"/>
        </w:rPr>
        <w:t xml:space="preserve"> pouze 3DoF – </w:t>
      </w:r>
      <w:proofErr w:type="spellStart"/>
      <w:r w:rsidRPr="00583E2D">
        <w:rPr>
          <w:highlight w:val="yellow"/>
        </w:rPr>
        <w:t>raycasting</w:t>
      </w:r>
      <w:proofErr w:type="spellEnd"/>
      <w:r w:rsidRPr="00583E2D">
        <w:rPr>
          <w:highlight w:val="yellow"/>
        </w:rPr>
        <w:t xml:space="preserve"> a </w:t>
      </w:r>
      <w:proofErr w:type="spellStart"/>
      <w:r w:rsidRPr="00583E2D">
        <w:rPr>
          <w:highlight w:val="yellow"/>
        </w:rPr>
        <w:t>colidery</w:t>
      </w:r>
      <w:proofErr w:type="spellEnd"/>
      <w:r w:rsidRPr="00583E2D">
        <w:rPr>
          <w:highlight w:val="yellow"/>
        </w:rPr>
        <w:t xml:space="preserve"> jsou moc </w:t>
      </w:r>
      <w:proofErr w:type="spellStart"/>
      <w:r w:rsidRPr="00583E2D">
        <w:rPr>
          <w:highlight w:val="yellow"/>
        </w:rPr>
        <w:t>složity</w:t>
      </w:r>
      <w:proofErr w:type="spellEnd"/>
    </w:p>
    <w:p w14:paraId="55B0AA1C" w14:textId="0A34C035" w:rsidR="00F973CB" w:rsidRPr="00583E2D" w:rsidRDefault="005C1591" w:rsidP="00A3391B">
      <w:pPr>
        <w:pStyle w:val="Normlnprvnodsazen"/>
        <w:numPr>
          <w:ilvl w:val="0"/>
          <w:numId w:val="26"/>
        </w:numPr>
        <w:rPr>
          <w:highlight w:val="yellow"/>
        </w:rPr>
      </w:pPr>
      <w:r w:rsidRPr="00583E2D">
        <w:rPr>
          <w:highlight w:val="yellow"/>
        </w:rPr>
        <w:t xml:space="preserve">Ostatní </w:t>
      </w:r>
      <w:r w:rsidR="00102292" w:rsidRPr="00583E2D">
        <w:rPr>
          <w:highlight w:val="yellow"/>
        </w:rPr>
        <w:t>(</w:t>
      </w:r>
      <w:proofErr w:type="spellStart"/>
      <w:r w:rsidR="00102292" w:rsidRPr="00583E2D">
        <w:rPr>
          <w:highlight w:val="yellow"/>
        </w:rPr>
        <w:t>Aframe</w:t>
      </w:r>
      <w:proofErr w:type="spellEnd"/>
      <w:r w:rsidR="00102292" w:rsidRPr="00583E2D">
        <w:rPr>
          <w:highlight w:val="yellow"/>
        </w:rPr>
        <w:t xml:space="preserve">, </w:t>
      </w:r>
      <w:proofErr w:type="spellStart"/>
      <w:r w:rsidR="00102292" w:rsidRPr="00583E2D">
        <w:rPr>
          <w:highlight w:val="yellow"/>
        </w:rPr>
        <w:t>Wonderland</w:t>
      </w:r>
      <w:proofErr w:type="spellEnd"/>
      <w:r w:rsidR="00102292" w:rsidRPr="00583E2D">
        <w:rPr>
          <w:highlight w:val="yellow"/>
        </w:rPr>
        <w:t xml:space="preserve">, </w:t>
      </w:r>
      <w:proofErr w:type="spellStart"/>
      <w:proofErr w:type="gramStart"/>
      <w:r w:rsidR="00102292" w:rsidRPr="00583E2D">
        <w:rPr>
          <w:highlight w:val="yellow"/>
        </w:rPr>
        <w:t>Needle</w:t>
      </w:r>
      <w:proofErr w:type="spellEnd"/>
      <w:r w:rsidR="00102292" w:rsidRPr="00583E2D">
        <w:rPr>
          <w:highlight w:val="yellow"/>
        </w:rPr>
        <w:t>)</w:t>
      </w:r>
      <w:r w:rsidRPr="00583E2D">
        <w:rPr>
          <w:highlight w:val="yellow"/>
        </w:rPr>
        <w:t>–</w:t>
      </w:r>
      <w:proofErr w:type="gramEnd"/>
      <w:r w:rsidRPr="00583E2D">
        <w:rPr>
          <w:highlight w:val="yellow"/>
        </w:rP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1A15EBB2" w:rsidR="00054069" w:rsidRDefault="00054069" w:rsidP="00054069">
      <w:pPr>
        <w:pStyle w:val="Normlnprvnodsazen"/>
        <w:ind w:firstLine="0"/>
      </w:pPr>
      <w:r w:rsidRPr="001F6849">
        <w:fldChar w:fldCharType="begin"/>
      </w:r>
      <w:r w:rsidR="009116B7">
        <w:instrText xml:space="preserve"> ADDIN ZOTERO_ITEM CSL_CITATION {"citationID":"cYRPxs8U","properties":{"formattedCitation":"(Coltekin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lastRenderedPageBreak/>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lastRenderedPageBreak/>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52018448" w:rsidR="00C03453" w:rsidRDefault="00C03453" w:rsidP="00C03453">
      <w:pPr>
        <w:pStyle w:val="Caption"/>
      </w:pPr>
      <w:r>
        <w:t xml:space="preserve">Obr. </w:t>
      </w:r>
      <w:r>
        <w:fldChar w:fldCharType="begin"/>
      </w:r>
      <w:r>
        <w:instrText xml:space="preserve"> SEQ Obr. \* ARABIC </w:instrText>
      </w:r>
      <w:r>
        <w:fldChar w:fldCharType="separate"/>
      </w:r>
      <w:r w:rsidR="00894A03">
        <w:rPr>
          <w:noProof/>
        </w:rPr>
        <w:t>29</w:t>
      </w:r>
      <w:r>
        <w:fldChar w:fldCharType="end"/>
      </w:r>
      <w:r>
        <w:t xml:space="preserve"> Datový model 3D modelu města </w:t>
      </w:r>
      <w:r w:rsidR="004E6E7C">
        <w:t>B</w:t>
      </w:r>
      <w:r>
        <w:t>rna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lastRenderedPageBreak/>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4186B6F4" w:rsidR="00C03453" w:rsidRDefault="00C03453" w:rsidP="00C03453">
      <w:pPr>
        <w:pStyle w:val="Caption"/>
      </w:pPr>
      <w:r>
        <w:t xml:space="preserve">Obr. </w:t>
      </w:r>
      <w:r>
        <w:fldChar w:fldCharType="begin"/>
      </w:r>
      <w:r>
        <w:instrText xml:space="preserve"> SEQ Obr. \* ARABIC </w:instrText>
      </w:r>
      <w:r>
        <w:fldChar w:fldCharType="separate"/>
      </w:r>
      <w:r w:rsidR="00894A03">
        <w:rPr>
          <w:noProof/>
        </w:rPr>
        <w:t>30</w:t>
      </w:r>
      <w:r>
        <w:fldChar w:fldCharType="end"/>
      </w:r>
      <w:r>
        <w:t xml:space="preserve"> Dělení 3D modelu města Brna. zdroj dat: </w:t>
      </w:r>
      <w:r w:rsidR="00F469D6">
        <w:t xml:space="preserve">podklad – </w:t>
      </w:r>
      <w:proofErr w:type="spellStart"/>
      <w:r w:rsidR="00F469D6">
        <w:t>MapTiler</w:t>
      </w:r>
      <w:proofErr w:type="spellEnd"/>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6"/>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lastRenderedPageBreak/>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35820572" w14:textId="4C049E94" w:rsidR="0027655C" w:rsidRDefault="0027655C" w:rsidP="0027655C">
      <w:pPr>
        <w:pStyle w:val="Normlnprvnodsazen"/>
        <w:keepNext/>
        <w:ind w:firstLine="0"/>
      </w:pPr>
      <w:r>
        <w:rPr>
          <w:noProof/>
        </w:rPr>
        <w:lastRenderedPageBreak/>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0">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089486F2" w:rsidR="0027655C" w:rsidRDefault="0027655C" w:rsidP="0027655C">
      <w:pPr>
        <w:pStyle w:val="Caption"/>
      </w:pPr>
      <w:r>
        <w:t xml:space="preserve">Obr. </w:t>
      </w:r>
      <w:r>
        <w:fldChar w:fldCharType="begin"/>
      </w:r>
      <w:r>
        <w:instrText xml:space="preserve"> SEQ Obr. \* ARABIC </w:instrText>
      </w:r>
      <w:r>
        <w:fldChar w:fldCharType="separate"/>
      </w:r>
      <w:r w:rsidR="00894A03">
        <w:rPr>
          <w:noProof/>
        </w:rPr>
        <w:t>31</w:t>
      </w:r>
      <w:r>
        <w:fldChar w:fldCharType="end"/>
      </w:r>
      <w:r>
        <w:t xml:space="preserve"> Problematické aspekty 3D modelu Brna ve vztahu 3D vizualizace.</w:t>
      </w:r>
    </w:p>
    <w:p w14:paraId="5C8EF902" w14:textId="12DC0BD1" w:rsidR="002D6389" w:rsidRDefault="007B5CF8" w:rsidP="007B5CF8">
      <w:pPr>
        <w:pStyle w:val="Normlnprvnodsazen"/>
      </w:pPr>
      <w:r>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28744817" w14:textId="77777777" w:rsidR="008F7AAA" w:rsidRPr="008F7AAA" w:rsidRDefault="008F7AAA" w:rsidP="008F7AAA">
      <w:pPr>
        <w:pStyle w:val="Normlnprvnodsazen"/>
        <w:rPr>
          <w:lang w:eastAsia="en-US"/>
        </w:rPr>
      </w:pPr>
    </w:p>
    <w:p w14:paraId="424ED9EA" w14:textId="6C9030A0" w:rsidR="007B5CF8" w:rsidRDefault="007B5CF8" w:rsidP="007B5CF8">
      <w:pPr>
        <w:pStyle w:val="Caption"/>
        <w:keepNext/>
      </w:pPr>
      <w:r>
        <w:lastRenderedPageBreak/>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760" w:type="dxa"/>
        <w:tblLook w:val="04A0" w:firstRow="1" w:lastRow="0" w:firstColumn="1" w:lastColumn="0" w:noHBand="0" w:noVBand="1"/>
      </w:tblPr>
      <w:tblGrid>
        <w:gridCol w:w="1233"/>
        <w:gridCol w:w="1394"/>
        <w:gridCol w:w="1415"/>
        <w:gridCol w:w="1395"/>
        <w:gridCol w:w="1415"/>
        <w:gridCol w:w="1908"/>
      </w:tblGrid>
      <w:tr w:rsidR="008F7AAA" w:rsidRPr="008F7AAA" w14:paraId="038566B3" w14:textId="77777777" w:rsidTr="008F7AAA">
        <w:trPr>
          <w:trHeight w:val="525"/>
        </w:trPr>
        <w:tc>
          <w:tcPr>
            <w:tcW w:w="1120" w:type="dxa"/>
            <w:tcBorders>
              <w:top w:val="single" w:sz="4" w:space="0" w:color="auto"/>
              <w:left w:val="nil"/>
              <w:bottom w:val="single" w:sz="8" w:space="0" w:color="auto"/>
              <w:right w:val="nil"/>
            </w:tcBorders>
            <w:shd w:val="clear" w:color="000000" w:fill="FFFFFF"/>
            <w:vAlign w:val="center"/>
            <w:hideMark/>
          </w:tcPr>
          <w:p w14:paraId="1DBA35B0"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Mapy</w:t>
            </w:r>
          </w:p>
        </w:tc>
        <w:tc>
          <w:tcPr>
            <w:tcW w:w="1420" w:type="dxa"/>
            <w:tcBorders>
              <w:top w:val="single" w:sz="4" w:space="0" w:color="auto"/>
              <w:left w:val="nil"/>
              <w:bottom w:val="single" w:sz="8" w:space="0" w:color="auto"/>
              <w:right w:val="nil"/>
            </w:tcBorders>
            <w:shd w:val="clear" w:color="000000" w:fill="FFFFFF"/>
            <w:vAlign w:val="center"/>
            <w:hideMark/>
          </w:tcPr>
          <w:p w14:paraId="0BAA6B32"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Datová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vrstva</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23DF10DE"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3F96D4DD"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formát</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1870EF50"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Cílová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960" w:type="dxa"/>
            <w:tcBorders>
              <w:top w:val="single" w:sz="4" w:space="0" w:color="auto"/>
              <w:left w:val="nil"/>
              <w:bottom w:val="single" w:sz="8" w:space="0" w:color="auto"/>
              <w:right w:val="nil"/>
            </w:tcBorders>
            <w:shd w:val="clear" w:color="000000" w:fill="FFFFFF"/>
            <w:vAlign w:val="center"/>
            <w:hideMark/>
          </w:tcPr>
          <w:p w14:paraId="3F999F69"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Cílový</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formát</w:t>
            </w:r>
            <w:proofErr w:type="spellEnd"/>
          </w:p>
        </w:tc>
      </w:tr>
      <w:tr w:rsidR="008F7AAA" w:rsidRPr="008F7AAA" w14:paraId="4C8ADB01"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2FC1958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Tematická</w:t>
            </w:r>
            <w:proofErr w:type="spellEnd"/>
          </w:p>
        </w:tc>
        <w:tc>
          <w:tcPr>
            <w:tcW w:w="1420" w:type="dxa"/>
            <w:tcBorders>
              <w:top w:val="nil"/>
              <w:left w:val="nil"/>
              <w:bottom w:val="nil"/>
              <w:right w:val="nil"/>
            </w:tcBorders>
            <w:shd w:val="clear" w:color="000000" w:fill="FFFFFF"/>
            <w:vAlign w:val="center"/>
            <w:hideMark/>
          </w:tcPr>
          <w:p w14:paraId="309328B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188E2DA2"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21794CF6"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458A3A2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2E6D51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4352A6C5" w14:textId="77777777" w:rsidTr="008F7AAA">
        <w:trPr>
          <w:trHeight w:val="240"/>
        </w:trPr>
        <w:tc>
          <w:tcPr>
            <w:tcW w:w="1120" w:type="dxa"/>
            <w:vMerge/>
            <w:tcBorders>
              <w:top w:val="nil"/>
              <w:left w:val="nil"/>
              <w:bottom w:val="single" w:sz="4" w:space="0" w:color="000000"/>
              <w:right w:val="nil"/>
            </w:tcBorders>
            <w:vAlign w:val="center"/>
            <w:hideMark/>
          </w:tcPr>
          <w:p w14:paraId="06009FEA"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610392B9"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single" w:sz="4" w:space="0" w:color="auto"/>
              <w:right w:val="nil"/>
            </w:tcBorders>
            <w:shd w:val="clear" w:color="000000" w:fill="FFFFFF"/>
            <w:vAlign w:val="center"/>
            <w:hideMark/>
          </w:tcPr>
          <w:p w14:paraId="61209E5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3B6684D5"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single" w:sz="4" w:space="0" w:color="auto"/>
              <w:right w:val="nil"/>
            </w:tcBorders>
            <w:shd w:val="clear" w:color="000000" w:fill="FFFFFF"/>
            <w:vAlign w:val="center"/>
            <w:hideMark/>
          </w:tcPr>
          <w:p w14:paraId="6702BF6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single" w:sz="4" w:space="0" w:color="auto"/>
              <w:right w:val="nil"/>
            </w:tcBorders>
            <w:shd w:val="clear" w:color="000000" w:fill="FFFFFF"/>
            <w:vAlign w:val="center"/>
            <w:hideMark/>
          </w:tcPr>
          <w:p w14:paraId="6F77004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1363A0AF"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54D49A86"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Topografická</w:t>
            </w:r>
            <w:proofErr w:type="spellEnd"/>
          </w:p>
        </w:tc>
        <w:tc>
          <w:tcPr>
            <w:tcW w:w="1420" w:type="dxa"/>
            <w:tcBorders>
              <w:top w:val="nil"/>
              <w:left w:val="nil"/>
              <w:bottom w:val="nil"/>
              <w:right w:val="nil"/>
            </w:tcBorders>
            <w:shd w:val="clear" w:color="000000" w:fill="FFFFFF"/>
            <w:vAlign w:val="center"/>
            <w:hideMark/>
          </w:tcPr>
          <w:p w14:paraId="7B38E10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501E3F1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3366EB9C"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0E69977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03E56BC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088680CF" w14:textId="77777777" w:rsidTr="008F7AAA">
        <w:trPr>
          <w:trHeight w:val="480"/>
        </w:trPr>
        <w:tc>
          <w:tcPr>
            <w:tcW w:w="1120" w:type="dxa"/>
            <w:vMerge/>
            <w:tcBorders>
              <w:top w:val="nil"/>
              <w:left w:val="nil"/>
              <w:bottom w:val="single" w:sz="4" w:space="0" w:color="000000"/>
              <w:right w:val="nil"/>
            </w:tcBorders>
            <w:vAlign w:val="center"/>
            <w:hideMark/>
          </w:tcPr>
          <w:p w14:paraId="70181DAE"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auto" w:fill="auto"/>
            <w:vAlign w:val="center"/>
            <w:hideMark/>
          </w:tcPr>
          <w:p w14:paraId="6837A0A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Stromy</w:t>
            </w:r>
            <w:proofErr w:type="spellEnd"/>
          </w:p>
        </w:tc>
        <w:tc>
          <w:tcPr>
            <w:tcW w:w="1420" w:type="dxa"/>
            <w:tcBorders>
              <w:top w:val="nil"/>
              <w:left w:val="nil"/>
              <w:bottom w:val="nil"/>
              <w:right w:val="nil"/>
            </w:tcBorders>
            <w:shd w:val="clear" w:color="auto" w:fill="auto"/>
            <w:vAlign w:val="center"/>
            <w:hideMark/>
          </w:tcPr>
          <w:p w14:paraId="391C38C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Vektorová</w:t>
            </w:r>
            <w:proofErr w:type="spellEnd"/>
            <w:r w:rsidRPr="008F7AAA">
              <w:rPr>
                <w:rFonts w:eastAsia="Times New Roman" w:cs="Calibri"/>
                <w:color w:val="000000"/>
                <w:sz w:val="18"/>
                <w:szCs w:val="18"/>
                <w:lang w:val="en-US"/>
              </w:rPr>
              <w:t xml:space="preserve"> data - Bod</w:t>
            </w:r>
          </w:p>
        </w:tc>
        <w:tc>
          <w:tcPr>
            <w:tcW w:w="1420" w:type="dxa"/>
            <w:tcBorders>
              <w:top w:val="nil"/>
              <w:left w:val="nil"/>
              <w:bottom w:val="nil"/>
              <w:right w:val="nil"/>
            </w:tcBorders>
            <w:shd w:val="clear" w:color="auto" w:fill="auto"/>
            <w:vAlign w:val="center"/>
            <w:hideMark/>
          </w:tcPr>
          <w:p w14:paraId="0ABC31D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SHP</w:t>
            </w:r>
          </w:p>
        </w:tc>
        <w:tc>
          <w:tcPr>
            <w:tcW w:w="1420" w:type="dxa"/>
            <w:tcBorders>
              <w:top w:val="nil"/>
              <w:left w:val="nil"/>
              <w:bottom w:val="nil"/>
              <w:right w:val="nil"/>
            </w:tcBorders>
            <w:shd w:val="clear" w:color="auto" w:fill="auto"/>
            <w:vAlign w:val="center"/>
            <w:hideMark/>
          </w:tcPr>
          <w:p w14:paraId="70D1F53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auto" w:fill="auto"/>
            <w:vAlign w:val="center"/>
            <w:hideMark/>
          </w:tcPr>
          <w:p w14:paraId="41B99B4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2F2D5E84" w14:textId="77777777" w:rsidTr="008F7AAA">
        <w:trPr>
          <w:trHeight w:val="240"/>
        </w:trPr>
        <w:tc>
          <w:tcPr>
            <w:tcW w:w="1120" w:type="dxa"/>
            <w:vMerge/>
            <w:tcBorders>
              <w:top w:val="nil"/>
              <w:left w:val="nil"/>
              <w:bottom w:val="single" w:sz="4" w:space="0" w:color="000000"/>
              <w:right w:val="nil"/>
            </w:tcBorders>
            <w:vAlign w:val="center"/>
            <w:hideMark/>
          </w:tcPr>
          <w:p w14:paraId="2B08376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000000" w:fill="FFFFFF"/>
            <w:vAlign w:val="center"/>
            <w:hideMark/>
          </w:tcPr>
          <w:p w14:paraId="754238B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nil"/>
              <w:right w:val="nil"/>
            </w:tcBorders>
            <w:shd w:val="clear" w:color="000000" w:fill="FFFFFF"/>
            <w:vAlign w:val="center"/>
            <w:hideMark/>
          </w:tcPr>
          <w:p w14:paraId="0886BD9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nil"/>
              <w:right w:val="nil"/>
            </w:tcBorders>
            <w:shd w:val="clear" w:color="000000" w:fill="FFFFFF"/>
            <w:vAlign w:val="center"/>
            <w:hideMark/>
          </w:tcPr>
          <w:p w14:paraId="34232B88"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nil"/>
              <w:right w:val="nil"/>
            </w:tcBorders>
            <w:shd w:val="clear" w:color="000000" w:fill="FFFFFF"/>
            <w:vAlign w:val="center"/>
            <w:hideMark/>
          </w:tcPr>
          <w:p w14:paraId="4449E1A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16307C1"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65465F71" w14:textId="77777777" w:rsidTr="008F7AAA">
        <w:trPr>
          <w:trHeight w:val="240"/>
        </w:trPr>
        <w:tc>
          <w:tcPr>
            <w:tcW w:w="1120" w:type="dxa"/>
            <w:vMerge/>
            <w:tcBorders>
              <w:top w:val="nil"/>
              <w:left w:val="nil"/>
              <w:bottom w:val="single" w:sz="4" w:space="0" w:color="000000"/>
              <w:right w:val="nil"/>
            </w:tcBorders>
            <w:vAlign w:val="center"/>
            <w:hideMark/>
          </w:tcPr>
          <w:p w14:paraId="7A8FBAE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77021EA9"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Textura </w:t>
            </w:r>
            <w:proofErr w:type="spellStart"/>
            <w:r w:rsidRPr="008F7AAA">
              <w:rPr>
                <w:rFonts w:eastAsia="Times New Roman" w:cs="Calibri"/>
                <w:color w:val="000000"/>
                <w:sz w:val="18"/>
                <w:szCs w:val="18"/>
                <w:lang w:val="en-US"/>
              </w:rPr>
              <w:t>terénu</w:t>
            </w:r>
            <w:proofErr w:type="spellEnd"/>
          </w:p>
        </w:tc>
        <w:tc>
          <w:tcPr>
            <w:tcW w:w="1420" w:type="dxa"/>
            <w:tcBorders>
              <w:top w:val="nil"/>
              <w:left w:val="nil"/>
              <w:bottom w:val="single" w:sz="4" w:space="0" w:color="auto"/>
              <w:right w:val="nil"/>
            </w:tcBorders>
            <w:shd w:val="clear" w:color="000000" w:fill="FFFFFF"/>
            <w:vAlign w:val="center"/>
            <w:hideMark/>
          </w:tcPr>
          <w:p w14:paraId="275F2538"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08239782"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Služba</w:t>
            </w:r>
            <w:proofErr w:type="spellEnd"/>
          </w:p>
        </w:tc>
        <w:tc>
          <w:tcPr>
            <w:tcW w:w="1420" w:type="dxa"/>
            <w:tcBorders>
              <w:top w:val="nil"/>
              <w:left w:val="nil"/>
              <w:bottom w:val="single" w:sz="4" w:space="0" w:color="auto"/>
              <w:right w:val="nil"/>
            </w:tcBorders>
            <w:shd w:val="clear" w:color="000000" w:fill="FFFFFF"/>
            <w:vAlign w:val="center"/>
            <w:hideMark/>
          </w:tcPr>
          <w:p w14:paraId="5878189D"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960" w:type="dxa"/>
            <w:tcBorders>
              <w:top w:val="nil"/>
              <w:left w:val="nil"/>
              <w:bottom w:val="single" w:sz="4" w:space="0" w:color="auto"/>
              <w:right w:val="nil"/>
            </w:tcBorders>
            <w:shd w:val="clear" w:color="000000" w:fill="FFFFFF"/>
            <w:vAlign w:val="center"/>
            <w:hideMark/>
          </w:tcPr>
          <w:p w14:paraId="12551654"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PNG / </w:t>
            </w:r>
            <w:proofErr w:type="spellStart"/>
            <w:r w:rsidRPr="008F7AAA">
              <w:rPr>
                <w:rFonts w:eastAsia="Times New Roman" w:cs="Calibri"/>
                <w:color w:val="000000"/>
                <w:sz w:val="18"/>
                <w:szCs w:val="18"/>
                <w:lang w:val="en-US"/>
              </w:rPr>
              <w:t>WebP</w:t>
            </w:r>
            <w:proofErr w:type="spellEnd"/>
            <w:r w:rsidRPr="008F7AAA">
              <w:rPr>
                <w:rFonts w:eastAsia="Times New Roman" w:cs="Calibri"/>
                <w:color w:val="000000"/>
                <w:sz w:val="18"/>
                <w:szCs w:val="18"/>
                <w:lang w:val="en-US"/>
              </w:rPr>
              <w:t xml:space="preserve">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6A9C79F6" w14:textId="631BA9C5" w:rsidR="00E47D3C" w:rsidRDefault="00EB6E42" w:rsidP="00E47D3C">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7"/>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webové </w:t>
      </w:r>
      <w:proofErr w:type="spellStart"/>
      <w:r w:rsidR="0043222E">
        <w:t>renderovací</w:t>
      </w:r>
      <w:proofErr w:type="spellEnd"/>
      <w:r w:rsidR="0043222E">
        <w:t xml:space="preserve"> </w:t>
      </w:r>
      <w:proofErr w:type="spellStart"/>
      <w:r w:rsidR="0043222E">
        <w:t>enginy</w:t>
      </w:r>
      <w:proofErr w:type="spellEnd"/>
      <w:r w:rsidR="0043222E">
        <w:t xml:space="preserve"> </w:t>
      </w:r>
      <w:r w:rsidR="00075E05">
        <w:t>je problematické.</w:t>
      </w:r>
      <w:r w:rsidR="00E47D3C">
        <w:t xml:space="preserve"> </w:t>
      </w:r>
    </w:p>
    <w:p w14:paraId="4A9149EF" w14:textId="571F6618" w:rsidR="001941CD" w:rsidRPr="001941CD" w:rsidRDefault="00075E05" w:rsidP="001941CD">
      <w:pPr>
        <w:pStyle w:val="Normlnprvnodsazen"/>
        <w:rPr>
          <w:lang w:val="en-US"/>
        </w:rPr>
      </w:pPr>
      <w:r>
        <w:t xml:space="preserve">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 xml:space="preserve">#TODO – </w:t>
      </w:r>
      <w:proofErr w:type="spellStart"/>
      <w:r w:rsidR="001941CD" w:rsidRPr="001941CD">
        <w:rPr>
          <w:highlight w:val="yellow"/>
          <w:lang w:val="en-US"/>
        </w:rPr>
        <w:t>tohle</w:t>
      </w:r>
      <w:proofErr w:type="spellEnd"/>
      <w:r w:rsidR="001941CD" w:rsidRPr="001941CD">
        <w:rPr>
          <w:highlight w:val="yellow"/>
          <w:lang w:val="en-US"/>
        </w:rPr>
        <w:t xml:space="preserve"> by </w:t>
      </w:r>
      <w:proofErr w:type="spellStart"/>
      <w:r w:rsidR="001941CD" w:rsidRPr="001941CD">
        <w:rPr>
          <w:highlight w:val="yellow"/>
          <w:lang w:val="en-US"/>
        </w:rPr>
        <w:t>bylo</w:t>
      </w:r>
      <w:proofErr w:type="spellEnd"/>
      <w:r w:rsidR="001941CD" w:rsidRPr="001941CD">
        <w:rPr>
          <w:highlight w:val="yellow"/>
          <w:lang w:val="en-US"/>
        </w:rPr>
        <w:t xml:space="preserve">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1"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1BE8C3FA" w14:textId="7B2D7D3C" w:rsidR="00E47D3C" w:rsidRDefault="00E47D3C" w:rsidP="001B7830">
      <w:pPr>
        <w:pStyle w:val="Normlnprvnodsazen"/>
      </w:pPr>
      <w:r>
        <w:t xml:space="preserve">Skript byl integrován do procesu přípravy dat modelu města pro vizualizaci i v rámci aplikací Kanceláře Architekta města Brna </w:t>
      </w:r>
      <w:r w:rsidRPr="00E47D3C">
        <w:rPr>
          <w:highlight w:val="yellow"/>
        </w:rPr>
        <w:t>viz. Obr. X</w:t>
      </w:r>
      <w:r>
        <w:t xml:space="preserve">. </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7C3AEFF1"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 </w:t>
      </w:r>
      <w:r w:rsidR="00990624">
        <w:lastRenderedPageBreak/>
        <w:t xml:space="preserve">Následně CE poskytuje exportér do </w:t>
      </w:r>
      <w:proofErr w:type="spellStart"/>
      <w:r w:rsidR="00990624">
        <w:t>gltf</w:t>
      </w:r>
      <w:proofErr w:type="spellEnd"/>
      <w:r w:rsidR="00990624">
        <w:t xml:space="preserve"> formátu, který umožňuje volbu obsáhnout jak </w:t>
      </w:r>
      <w:proofErr w:type="gramStart"/>
      <w:r w:rsidR="00990624">
        <w:t>terén</w:t>
      </w:r>
      <w:proofErr w:type="gramEnd"/>
      <w:r w:rsidR="00990624">
        <w:t xml:space="preserve"> tak generované modely.</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77777777" w:rsidR="00256200" w:rsidRDefault="00256200" w:rsidP="00990624">
      <w:pPr>
        <w:pStyle w:val="Normlnprvnodsazen"/>
        <w:ind w:firstLine="0"/>
      </w:pPr>
      <w:r w:rsidRPr="00256200">
        <w:t xml:space="preserve">Zde vyvstává </w:t>
      </w:r>
      <w:proofErr w:type="gramStart"/>
      <w:r w:rsidRPr="00256200">
        <w:t>otázka</w:t>
      </w:r>
      <w:proofErr w:type="gramEnd"/>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proofErr w:type="spellStart"/>
      <w:r>
        <w:t>Přídáním</w:t>
      </w:r>
      <w:proofErr w:type="spellEnd"/>
      <w:r>
        <w:t xml:space="preserve"> </w:t>
      </w:r>
      <w:proofErr w:type="spellStart"/>
      <w:r>
        <w:t>Blenderu</w:t>
      </w:r>
      <w:proofErr w:type="spellEnd"/>
      <w:r>
        <w:t xml:space="preserve"> do procesu zpracování dat, však přináší další problémy vzniklé na základě kompatibility softwarů. </w:t>
      </w:r>
    </w:p>
    <w:p w14:paraId="687CFE88" w14:textId="304D29F1"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t>. 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315C1D53"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29AE9470" w14:textId="69FE8313" w:rsidR="00BE0333" w:rsidRDefault="00CE62D7" w:rsidP="00BE0333">
      <w:pPr>
        <w:pStyle w:val="Normlnprvnodsazen"/>
        <w:ind w:firstLine="0"/>
      </w:pPr>
      <w:r>
        <w:t xml:space="preserve">Nutno zmínit, že v případě optimalizace je nutné zvolit optimalizační kroky v závislosti na výsledné implementaci, jelikož např. </w:t>
      </w:r>
      <w:proofErr w:type="spellStart"/>
      <w:r>
        <w:t>Wonderland</w:t>
      </w:r>
      <w:proofErr w:type="spellEnd"/>
      <w:r>
        <w:t xml:space="preserve"> </w:t>
      </w:r>
      <w:proofErr w:type="spellStart"/>
      <w:r>
        <w:t>engine</w:t>
      </w:r>
      <w:proofErr w:type="spellEnd"/>
      <w:r>
        <w:t xml:space="preserve"> poskytuje obdobné možnosti optimalizace. V případě využití nástroje </w:t>
      </w:r>
      <w:proofErr w:type="spellStart"/>
      <w:r>
        <w:t>gltf-transform</w:t>
      </w:r>
      <w:proofErr w:type="spellEnd"/>
      <w:r>
        <w:t xml:space="preserve">, </w:t>
      </w:r>
      <w:r w:rsidR="00BE0333">
        <w:t xml:space="preserve">jakožto specializované knihovny pro optimalizaci </w:t>
      </w:r>
      <w:proofErr w:type="spellStart"/>
      <w:r w:rsidR="00BE0333">
        <w:t>glTF</w:t>
      </w:r>
      <w:proofErr w:type="spellEnd"/>
      <w:r w:rsidR="00BE0333">
        <w:t xml:space="preserve"> modelů</w:t>
      </w:r>
      <w:r>
        <w:t xml:space="preserve">, je pak nutné zvolit kdy </w:t>
      </w:r>
      <w:r w:rsidR="00BE0333">
        <w:t xml:space="preserve">jednotlivé kroky </w:t>
      </w:r>
      <w:r>
        <w:t xml:space="preserve">optimalizace </w:t>
      </w:r>
      <w:r w:rsidR="00BE0333">
        <w:t xml:space="preserve">budou </w:t>
      </w:r>
      <w:r>
        <w:t>proveden</w:t>
      </w:r>
      <w:r w:rsidR="00BE0333">
        <w:t>y</w:t>
      </w:r>
      <w:r>
        <w:t>.</w:t>
      </w:r>
      <w:r w:rsidR="00BE0333">
        <w:t xml:space="preserve"> Optimalizace je nedílnou součástí procesu tvorby VP o to víc v případě kdy se jedná o velká a podrobná vstupní data. Tab. X vytvořená na základě exemplárního projektu Topografické mapy pro lokalitu 1 ukazuje míru zjednodušení geometrie a velikost v MB pro disk a GPU.  Je patrné že pouhé sjednocení geometrie v souvislý </w:t>
      </w:r>
      <w:proofErr w:type="spellStart"/>
      <w:r w:rsidR="00BE0333">
        <w:t>mesh</w:t>
      </w:r>
      <w:proofErr w:type="spellEnd"/>
      <w:r w:rsidR="00BE0333">
        <w:t xml:space="preserve"> umožní odstranění 80 % </w:t>
      </w:r>
      <w:proofErr w:type="spellStart"/>
      <w:r w:rsidR="00BE0333">
        <w:t>vertextů</w:t>
      </w:r>
      <w:proofErr w:type="spellEnd"/>
      <w:r w:rsidR="00BE0333">
        <w:t xml:space="preserve">. Nejvíce problematické z hlediska výkonu jsou v tomto případě textury, kdy je nezbytně nutné jejich zmenšení. </w:t>
      </w:r>
    </w:p>
    <w:p w14:paraId="2313B5D5" w14:textId="20E76506" w:rsidR="00BE0333" w:rsidRPr="00BE0333" w:rsidRDefault="00BE0333" w:rsidP="00BE0333">
      <w:pPr>
        <w:pStyle w:val="Normlnprvnodsazen"/>
      </w:pPr>
      <w:r>
        <w:t xml:space="preserve">Při provedení následujících operací je možné model, popř. kompletní scénu exportovat a následně načíst do výsledné scény v rámci vybrané technologie. Za účelem dosažení vyšší míry </w:t>
      </w:r>
      <w:r w:rsidR="004E2FCC">
        <w:t>optimalizace,</w:t>
      </w:r>
      <w:r>
        <w:t xml:space="preserve"> a tedy možnosti zobrazení více dat při zachování dostatečného výkonu je vhodné použít dedikované nástroje pro optimalizaci jako zmíněný </w:t>
      </w:r>
      <w:proofErr w:type="spellStart"/>
      <w:r>
        <w:t>gltf-transform</w:t>
      </w:r>
      <w:proofErr w:type="spellEnd"/>
      <w:r w:rsidR="004E2FCC">
        <w:t xml:space="preserve"> aj. </w:t>
      </w:r>
      <w:r w:rsidR="004E2FCC" w:rsidRPr="004E2FCC">
        <w:rPr>
          <w:highlight w:val="yellow"/>
        </w:rPr>
        <w:t>viz kap. X.</w:t>
      </w:r>
      <w:r w:rsidR="004E2FCC">
        <w:t xml:space="preserve"> Tyto </w:t>
      </w:r>
      <w:r w:rsidR="004E2FCC">
        <w:lastRenderedPageBreak/>
        <w:t xml:space="preserve">procesy je však nutné koordinovat s možnostmi cílového vizualizační technologie. </w:t>
      </w:r>
      <w:r w:rsidR="00CE149E">
        <w:t>Především při použití komprese je nutné zajistit kompatibilitu v cílové technologii.</w:t>
      </w:r>
    </w:p>
    <w:p w14:paraId="79E9234B" w14:textId="77777777" w:rsidR="00894A03" w:rsidRDefault="00BE0333" w:rsidP="00894A03">
      <w:pPr>
        <w:pStyle w:val="Normlnprvnodsazen"/>
        <w:keepNext/>
        <w:ind w:firstLine="0"/>
      </w:pPr>
      <w:r w:rsidRPr="00BE0333">
        <w:rPr>
          <w:noProof/>
        </w:rPr>
        <w:drawing>
          <wp:inline distT="0" distB="0" distL="0" distR="0" wp14:anchorId="0CF9B65E" wp14:editId="00C858B9">
            <wp:extent cx="5579745" cy="2232025"/>
            <wp:effectExtent l="0" t="0" r="1905" b="0"/>
            <wp:docPr id="6296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2232025"/>
                    </a:xfrm>
                    <a:prstGeom prst="rect">
                      <a:avLst/>
                    </a:prstGeom>
                    <a:noFill/>
                    <a:ln>
                      <a:noFill/>
                    </a:ln>
                  </pic:spPr>
                </pic:pic>
              </a:graphicData>
            </a:graphic>
          </wp:inline>
        </w:drawing>
      </w:r>
    </w:p>
    <w:p w14:paraId="151B0118" w14:textId="376F02FB" w:rsidR="00BE0333" w:rsidRDefault="00894A03" w:rsidP="00894A03">
      <w:pPr>
        <w:pStyle w:val="Caption"/>
      </w:pPr>
      <w:r>
        <w:t xml:space="preserve">Obr. </w:t>
      </w:r>
      <w:r>
        <w:fldChar w:fldCharType="begin"/>
      </w:r>
      <w:r>
        <w:instrText xml:space="preserve"> SEQ Obr. \* ARABIC </w:instrText>
      </w:r>
      <w:r>
        <w:fldChar w:fldCharType="separate"/>
      </w:r>
      <w:r>
        <w:rPr>
          <w:noProof/>
        </w:rPr>
        <w:t>32</w:t>
      </w:r>
      <w:r>
        <w:fldChar w:fldCharType="end"/>
      </w:r>
      <w:r>
        <w:t xml:space="preserve"> Metrika optimalizace exemplárního modelu topografické mapy. </w:t>
      </w:r>
    </w:p>
    <w:p w14:paraId="18D5FAD4" w14:textId="77777777" w:rsidR="00894A03" w:rsidRPr="00894A03" w:rsidRDefault="00894A03" w:rsidP="00894A03"/>
    <w:p w14:paraId="21F3B182" w14:textId="551FC1A8" w:rsidR="005219F7" w:rsidRPr="00C03453" w:rsidRDefault="002D6389" w:rsidP="00CE62D7">
      <w:pPr>
        <w:rPr>
          <w:lang w:val="en-US"/>
        </w:rPr>
      </w:pPr>
      <w:r>
        <w:rPr>
          <w:noProof/>
          <w:lang w:val="en-US"/>
        </w:rPr>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3CDEDFE6" w14:textId="74CCBAEE" w:rsidR="00296350" w:rsidRDefault="00CE62D7" w:rsidP="00296350">
      <w:pPr>
        <w:pStyle w:val="Normlnprvnodsazen"/>
        <w:ind w:firstLine="0"/>
        <w:rPr>
          <w:lang w:eastAsia="en-US"/>
        </w:rPr>
      </w:pPr>
      <w:r>
        <w:rPr>
          <w:noProof/>
          <w:lang w:eastAsia="en-US"/>
        </w:rPr>
        <w:lastRenderedPageBreak/>
        <w:drawing>
          <wp:inline distT="0" distB="0" distL="0" distR="0" wp14:anchorId="6D2C31CC" wp14:editId="4EFAB11B">
            <wp:extent cx="5579745" cy="8886190"/>
            <wp:effectExtent l="0" t="0" r="1905" b="0"/>
            <wp:docPr id="645411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1308" name="Picture 1" descr="A screenshot of a computer scree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8886190"/>
                    </a:xfrm>
                    <a:prstGeom prst="rect">
                      <a:avLst/>
                    </a:prstGeom>
                  </pic:spPr>
                </pic:pic>
              </a:graphicData>
            </a:graphic>
          </wp:inline>
        </w:drawing>
      </w:r>
    </w:p>
    <w:p w14:paraId="091653AB" w14:textId="7B344C51" w:rsidR="00841B47" w:rsidRDefault="00DD646B" w:rsidP="00841B47">
      <w:pPr>
        <w:pStyle w:val="Normlnprvnodsazen"/>
        <w:keepNext/>
        <w:ind w:firstLine="0"/>
      </w:pPr>
      <w:r>
        <w:lastRenderedPageBreak/>
        <w:t>Vizualizace</w:t>
      </w:r>
    </w:p>
    <w:p w14:paraId="40D394B8" w14:textId="0FFD35C8" w:rsidR="007F6F9D" w:rsidRDefault="00DD646B" w:rsidP="00841B47">
      <w:pPr>
        <w:pStyle w:val="Normlnprvnodsazen"/>
        <w:keepNext/>
        <w:ind w:firstLine="0"/>
      </w:pPr>
      <w:r>
        <w:t xml:space="preserve">Za účelem dosažení přívětivé vizualizace je hlavním parametrem dosažení vhodného osvětlení. Ve VR není dosud </w:t>
      </w:r>
      <w:proofErr w:type="spellStart"/>
      <w:r>
        <w:t>dosáhout</w:t>
      </w:r>
      <w:proofErr w:type="spellEnd"/>
      <w:r>
        <w:t xml:space="preserve"> pomocí dynamických metod</w:t>
      </w:r>
      <w:r w:rsidR="009116B7">
        <w:t xml:space="preserve"> </w:t>
      </w:r>
      <w:r w:rsidR="009116B7" w:rsidRPr="009116B7">
        <w:rPr>
          <w:highlight w:val="yellow"/>
          <w:lang w:val="en-US"/>
        </w:rPr>
        <w:t xml:space="preserve">(viz. </w:t>
      </w:r>
      <w:proofErr w:type="spellStart"/>
      <w:r w:rsidR="009116B7" w:rsidRPr="009116B7">
        <w:rPr>
          <w:highlight w:val="yellow"/>
          <w:lang w:val="en-US"/>
        </w:rPr>
        <w:t>kap</w:t>
      </w:r>
      <w:proofErr w:type="spellEnd"/>
      <w:r w:rsidR="009116B7" w:rsidRPr="009116B7">
        <w:rPr>
          <w:highlight w:val="yellow"/>
          <w:lang w:val="en-US"/>
        </w:rPr>
        <w:t xml:space="preserve">. </w:t>
      </w:r>
      <w:proofErr w:type="spellStart"/>
      <w:r w:rsidR="009116B7" w:rsidRPr="009116B7">
        <w:rPr>
          <w:highlight w:val="yellow"/>
          <w:lang w:val="en-US"/>
        </w:rPr>
        <w:t>Vykon</w:t>
      </w:r>
      <w:proofErr w:type="spellEnd"/>
      <w:r w:rsidR="009116B7" w:rsidRPr="009116B7">
        <w:rPr>
          <w:highlight w:val="yellow"/>
          <w:lang w:val="en-US"/>
        </w:rPr>
        <w:t>)</w:t>
      </w:r>
      <w:r>
        <w:t>.</w:t>
      </w:r>
      <w:r w:rsidR="009116B7">
        <w:t xml:space="preserve"> </w:t>
      </w:r>
      <w:r>
        <w:t xml:space="preserve"> </w:t>
      </w:r>
      <w:r w:rsidR="009116B7">
        <w:t>Na základě technik popsaných v teoretické části byla otestována řada metod. Za účelem získání dat se statickým osvětlením byla otestována metoda „spékání“ (</w:t>
      </w:r>
      <w:proofErr w:type="spellStart"/>
      <w:r w:rsidR="009116B7" w:rsidRPr="00653ECB">
        <w:rPr>
          <w:i/>
          <w:iCs/>
        </w:rPr>
        <w:t>bake</w:t>
      </w:r>
      <w:proofErr w:type="spellEnd"/>
      <w:r w:rsidR="009116B7">
        <w:t>)</w:t>
      </w:r>
      <w:r w:rsidR="00653ECB">
        <w:t xml:space="preserve"> jak do </w:t>
      </w:r>
      <w:proofErr w:type="gramStart"/>
      <w:r w:rsidR="00653ECB">
        <w:t>textury</w:t>
      </w:r>
      <w:proofErr w:type="gramEnd"/>
      <w:r w:rsidR="00653ECB">
        <w:t xml:space="preserve"> tak do vertexu. Obě metody však nevyústili v úspěch. Stíny nebylo možné staticky generovat z důvodu nevhodných specifik geometrie </w:t>
      </w:r>
      <w:proofErr w:type="gramStart"/>
      <w:r w:rsidR="00653ECB">
        <w:t>3D</w:t>
      </w:r>
      <w:proofErr w:type="gramEnd"/>
      <w:r w:rsidR="00653ECB">
        <w:t xml:space="preserve"> budov popsaných v předešlé kapitole. </w:t>
      </w:r>
      <w:r w:rsidR="00FC3768">
        <w:t>V případě tematické mapy byly vytvořeny stíny na texturu terénu. V případě topografické to nebylo třeba jelikož textura vytvořená z </w:t>
      </w:r>
      <w:proofErr w:type="spellStart"/>
      <w:r w:rsidR="00FC3768">
        <w:t>ortofota</w:t>
      </w:r>
      <w:proofErr w:type="spellEnd"/>
      <w:r w:rsidR="00FC3768">
        <w:t xml:space="preserve"> již reálné stíny obsahovala. </w:t>
      </w:r>
    </w:p>
    <w:p w14:paraId="0F931F94" w14:textId="77777777" w:rsidR="007F6F9D" w:rsidRDefault="007F6F9D" w:rsidP="00841B47">
      <w:pPr>
        <w:pStyle w:val="Normlnprvnodsazen"/>
        <w:keepNext/>
        <w:ind w:firstLine="0"/>
      </w:pP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lastRenderedPageBreak/>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lastRenderedPageBreak/>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5" w:history="1">
        <w:r w:rsidR="00C150AE" w:rsidRPr="00B76B4A">
          <w:rPr>
            <w:rStyle w:val="Hyperlink"/>
          </w:rPr>
          <w:t>https://developers.google.com/maps/documentation/tile/use-renderer</w:t>
        </w:r>
      </w:hyperlink>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62994ABA" w14:textId="5729A4B0" w:rsidR="00414E1F" w:rsidRDefault="0035387C" w:rsidP="00414E1F">
      <w:pPr>
        <w:pStyle w:val="Heading2"/>
      </w:pPr>
      <w:r>
        <w:t>CD / CI</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6"/>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7"/>
          <w:footerReference w:type="default" r:id="rId7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AAF9B98" w14:textId="77777777" w:rsidR="009116B7" w:rsidRDefault="00FD6309" w:rsidP="009116B7">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9116B7">
        <w:t xml:space="preserve">2019 - Battle of 3D Rendering Stacks: CesiumJS, VTS Geospatial or iTowns? (2019): </w:t>
      </w:r>
    </w:p>
    <w:p w14:paraId="4DF0F66D" w14:textId="77777777" w:rsidR="009116B7" w:rsidRDefault="009116B7" w:rsidP="009116B7">
      <w:pPr>
        <w:pStyle w:val="Bibliography"/>
      </w:pPr>
      <w:r>
        <w:t xml:space="preserve">ABDUL-RAHMAN, A., PILOUK, M. (2008): Spatial data modelling for 3D GIS. Springer, Berlin ; New York. </w:t>
      </w:r>
    </w:p>
    <w:p w14:paraId="302A9621" w14:textId="77777777" w:rsidR="009116B7" w:rsidRDefault="009116B7" w:rsidP="009116B7">
      <w:pPr>
        <w:pStyle w:val="Bibliography"/>
      </w:pPr>
      <w:r>
        <w:t xml:space="preserve">ARIËN, G. (2017): Overview of the rendering pipeline in WebGL, Geert Arien, http://www.geertarien.com/blog/2017/07/16/overview-of-the-rendering-pipeline-in-webgl/ (17. 9. 2023). </w:t>
      </w:r>
    </w:p>
    <w:p w14:paraId="6CCE445B" w14:textId="77777777" w:rsidR="009116B7" w:rsidRDefault="009116B7" w:rsidP="009116B7">
      <w:pPr>
        <w:pStyle w:val="Bibliography"/>
      </w:pPr>
      <w:r>
        <w:t xml:space="preserve">BANDROVA, T., BONCHEV, S. (2013): 3D Maps – Scale, Accuracy, Level of Detail. </w:t>
      </w:r>
    </w:p>
    <w:p w14:paraId="40214521" w14:textId="77777777" w:rsidR="009116B7" w:rsidRDefault="009116B7" w:rsidP="009116B7">
      <w:pPr>
        <w:pStyle w:val="Bibliography"/>
      </w:pPr>
      <w:r>
        <w:t xml:space="preserve">BARUAH, R. (2021): AR and VR Using the WebXR API: Learn to Create Immersive Content with WebGL, Three.js, and A-Frame. Apress, Berkeley, CA. </w:t>
      </w:r>
    </w:p>
    <w:p w14:paraId="5765D662" w14:textId="77777777" w:rsidR="009116B7" w:rsidRDefault="009116B7" w:rsidP="009116B7">
      <w:pPr>
        <w:pStyle w:val="Bibliography"/>
      </w:pPr>
      <w:r>
        <w:t xml:space="preserve">BASQUES, K. (2023): Remote debug Android devices, Chrome for Developers, https://developer.chrome.com/docs/devtools/remote-debugging/ (6. 11. 2023). </w:t>
      </w:r>
    </w:p>
    <w:p w14:paraId="78DE4DCE" w14:textId="77777777" w:rsidR="009116B7" w:rsidRDefault="009116B7" w:rsidP="009116B7">
      <w:pPr>
        <w:pStyle w:val="Bibliography"/>
      </w:pPr>
      <w:r>
        <w:t xml:space="preserve">BATTY, M. (1997): Virtual geography. Futures, 4, 29, 337–352. </w:t>
      </w:r>
    </w:p>
    <w:p w14:paraId="035BE0BC" w14:textId="77777777" w:rsidR="009116B7" w:rsidRDefault="009116B7" w:rsidP="009116B7">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76C93A60" w14:textId="77777777" w:rsidR="009116B7" w:rsidRDefault="009116B7" w:rsidP="009116B7">
      <w:pPr>
        <w:pStyle w:val="Bibliography"/>
      </w:pPr>
      <w:r>
        <w:t xml:space="preserve">BILJECKI, F., LEDOUX, H., STOTER, J. (2016): An improved LOD specification for 3D building models. Computers, Environment and Urban Systems, 59, 25–37. </w:t>
      </w:r>
    </w:p>
    <w:p w14:paraId="20D169EA" w14:textId="77777777" w:rsidR="009116B7" w:rsidRDefault="009116B7" w:rsidP="009116B7">
      <w:pPr>
        <w:pStyle w:val="Bibliography"/>
      </w:pPr>
      <w:r>
        <w:t xml:space="preserve">BLENDER DOCUMENTATION TEAM (2023a): Introduction — Blender Manual, https://docs.blender.org/manual/en/latest/render/materials/introduction.html (15. 10. 2023). </w:t>
      </w:r>
    </w:p>
    <w:p w14:paraId="1CD9055C" w14:textId="77777777" w:rsidR="009116B7" w:rsidRDefault="009116B7" w:rsidP="009116B7">
      <w:pPr>
        <w:pStyle w:val="Bibliography"/>
      </w:pPr>
      <w:r>
        <w:t xml:space="preserve">BLENDER DOCUMENTATION TEAM (2023b): Light Objects — Blender Manual, https://docs.blender.org/manual/en/latest/render/lights/light_object.html (17. 10. 2023). </w:t>
      </w:r>
    </w:p>
    <w:p w14:paraId="4CAF5B9C" w14:textId="77777777" w:rsidR="009116B7" w:rsidRDefault="009116B7" w:rsidP="009116B7">
      <w:pPr>
        <w:pStyle w:val="Bibliography"/>
      </w:pPr>
      <w:r>
        <w:t xml:space="preserve">BLOKDYK, G. (2018): Virtual geographic environments A Complete Guide. 5STARCooks. </w:t>
      </w:r>
    </w:p>
    <w:p w14:paraId="7E5A4A8E" w14:textId="77777777" w:rsidR="009116B7" w:rsidRDefault="009116B7" w:rsidP="009116B7">
      <w:pPr>
        <w:pStyle w:val="Bibliography"/>
      </w:pPr>
      <w:r>
        <w:t xml:space="preserve">BOGDANOVA, R., BOULANGER, P., ZHENG, B. (2016): Depth Perception of Surgeons in Minimally Invasive Surgery. Surgical Innovation, 23. </w:t>
      </w:r>
    </w:p>
    <w:p w14:paraId="68EB3673" w14:textId="77777777" w:rsidR="009116B7" w:rsidRDefault="009116B7" w:rsidP="009116B7">
      <w:pPr>
        <w:pStyle w:val="Bibliography"/>
      </w:pPr>
      <w:r>
        <w:t xml:space="preserve">BOLETSIS, C. (2017): The New Era of Virtual Reality Locomotion: A Systematic Literature Review of Techniques and a Proposed Typology. Multimodal Technologies and Interaction, 4, 1, 24. </w:t>
      </w:r>
    </w:p>
    <w:p w14:paraId="2294C633" w14:textId="77777777" w:rsidR="009116B7" w:rsidRDefault="009116B7" w:rsidP="009116B7">
      <w:pPr>
        <w:pStyle w:val="Bibliography"/>
      </w:pPr>
      <w:r>
        <w:t xml:space="preserve">BOLSTAD, P. (2019): GIS Fundamentals: A First Text on Geographic Information Systems, Sixth Edition. XanEdu Publishing Inc, Ann Arbor, MI. </w:t>
      </w:r>
    </w:p>
    <w:p w14:paraId="408465FF" w14:textId="77777777" w:rsidR="009116B7" w:rsidRDefault="009116B7" w:rsidP="009116B7">
      <w:pPr>
        <w:pStyle w:val="Bibliography"/>
      </w:pPr>
      <w:r>
        <w:t xml:space="preserve">BOŘIL, J. (2022): Využití VGE pro výuku prostorových úloh - role interakce. Masarykova univerzita, Přírodovědecká fakulta. </w:t>
      </w:r>
    </w:p>
    <w:p w14:paraId="3249CED0" w14:textId="77777777" w:rsidR="009116B7" w:rsidRDefault="009116B7" w:rsidP="009116B7">
      <w:pPr>
        <w:pStyle w:val="Bibliography"/>
      </w:pPr>
      <w:r>
        <w:lastRenderedPageBreak/>
        <w:t xml:space="preserve">BROWN, R. (2023): VRcompare - The Internet’s Largest VR &amp; AR Headset Database, VRcompare, https://vr-compare.com/ (8. 10. 2023). </w:t>
      </w:r>
    </w:p>
    <w:p w14:paraId="548FDFF9" w14:textId="77777777" w:rsidR="009116B7" w:rsidRDefault="009116B7" w:rsidP="009116B7">
      <w:pPr>
        <w:pStyle w:val="Bibliography"/>
      </w:pPr>
      <w:r>
        <w:t xml:space="preserve">BURDEA, G., COIFFET, P. (2003): Virtual reality technology. J. Wiley-Interscience, Hoboken, N.J. </w:t>
      </w:r>
    </w:p>
    <w:p w14:paraId="2E902834" w14:textId="77777777" w:rsidR="009116B7" w:rsidRDefault="009116B7" w:rsidP="009116B7">
      <w:pPr>
        <w:pStyle w:val="Bibliography"/>
      </w:pPr>
      <w:r>
        <w:t xml:space="preserve">BUTCHER, P. W. S., JOHN, N. W., RITSOS, P. D. (2021): VRIA: A Web-Based Framework for Creating Immersive Analytics Experiences. IEEE Transactions on Visualization and Computer Graphics, 7, 27, 3213–3225. </w:t>
      </w:r>
    </w:p>
    <w:p w14:paraId="6B631713" w14:textId="77777777" w:rsidR="009116B7" w:rsidRDefault="009116B7" w:rsidP="009116B7">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537918FB" w14:textId="77777777" w:rsidR="009116B7" w:rsidRDefault="009116B7" w:rsidP="009116B7">
      <w:pPr>
        <w:pStyle w:val="Bibliography"/>
      </w:pPr>
      <w:r>
        <w:t xml:space="preserve">CAN I USE (2023a): “webGL” | Can I use... Support tables for HTML5, CSS3, etc, https://caniuse.com/?search=webGL (31. 1. 2023). </w:t>
      </w:r>
    </w:p>
    <w:p w14:paraId="67C0305F" w14:textId="77777777" w:rsidR="009116B7" w:rsidRDefault="009116B7" w:rsidP="009116B7">
      <w:pPr>
        <w:pStyle w:val="Bibliography"/>
      </w:pPr>
      <w:r>
        <w:t xml:space="preserve">CAN I USE (2023b): WebGPU - Can I use, https://caniuse.com/webgpu (29. 8. 2023). </w:t>
      </w:r>
    </w:p>
    <w:p w14:paraId="530C8886" w14:textId="77777777" w:rsidR="009116B7" w:rsidRDefault="009116B7" w:rsidP="009116B7">
      <w:pPr>
        <w:pStyle w:val="Bibliography"/>
      </w:pPr>
      <w:r>
        <w:t xml:space="preserve">CAN I USE (2023c): “WebXR” | Can I use... Support tables for HTML5, CSS3, etc, https://caniuse.com/?search=WebXR (31. 1. 2023). </w:t>
      </w:r>
    </w:p>
    <w:p w14:paraId="22DE589E" w14:textId="77777777" w:rsidR="009116B7" w:rsidRDefault="009116B7" w:rsidP="009116B7">
      <w:pPr>
        <w:pStyle w:val="Bibliography"/>
      </w:pPr>
      <w:r>
        <w:t xml:space="preserve">CESIUMGS (2023a): Initial WebXR display support for Scene by pupitetris · Pull Request #11372 · CesiumGS/cesium, GitHub, https://github.com/CesiumGS/cesium/pull/11372 (31. 8. 2023). </w:t>
      </w:r>
    </w:p>
    <w:p w14:paraId="46FA7A5E" w14:textId="77777777" w:rsidR="009116B7" w:rsidRDefault="009116B7" w:rsidP="009116B7">
      <w:pPr>
        <w:pStyle w:val="Bibliography"/>
      </w:pPr>
      <w:r>
        <w:t xml:space="preserve">CESIUMGS (2023b): WebXR · Issue #3422 · CesiumGS/cesium, GitHub, https://github.com/CesiumGS/cesium/issues/3422 (31. 8. 2023). </w:t>
      </w:r>
    </w:p>
    <w:p w14:paraId="1235413E" w14:textId="77777777" w:rsidR="009116B7" w:rsidRDefault="009116B7" w:rsidP="009116B7">
      <w:pPr>
        <w:pStyle w:val="Bibliography"/>
      </w:pPr>
      <w:r>
        <w:t xml:space="preserve">CHADWICK, E. (2023): ingBest Practices for Compress glTF Textures. </w:t>
      </w:r>
    </w:p>
    <w:p w14:paraId="201499E1" w14:textId="77777777" w:rsidR="009116B7" w:rsidRDefault="009116B7" w:rsidP="009116B7">
      <w:pPr>
        <w:pStyle w:val="Bibliography"/>
      </w:pPr>
      <w:r>
        <w:t xml:space="preserve">CHEN, M., LIN, H. (2018): Virtual geographic environments (VGEs): originating from or beyond virtual reality (VR)? International Journal of Digital Earth, 4, 11, 329–333. </w:t>
      </w:r>
    </w:p>
    <w:p w14:paraId="5160029C" w14:textId="77777777" w:rsidR="009116B7" w:rsidRDefault="009116B7" w:rsidP="009116B7">
      <w:pPr>
        <w:pStyle w:val="Bibliography"/>
      </w:pPr>
      <w:r>
        <w:t xml:space="preserve">CHLOUPKOVÁ, T. (2007): Fyziologické principy procesu vidění - tvorba a vnímání obrazu. Masarykova univerzita, Přírodovědecká fakulta. </w:t>
      </w:r>
    </w:p>
    <w:p w14:paraId="6B510B83" w14:textId="77777777" w:rsidR="009116B7" w:rsidRDefault="009116B7" w:rsidP="009116B7">
      <w:pPr>
        <w:pStyle w:val="Bibliography"/>
      </w:pPr>
      <w:r>
        <w:t xml:space="preserve">CHOW, S. (2018): glTF-Tutorials - Materials, GitHub, https://github.com/KhronosGroup/glTF-Tutorials/blob/master/gltfTutorial/gltfTutorial_010_Materials.md (15. 10. 2023). </w:t>
      </w:r>
    </w:p>
    <w:p w14:paraId="1F338F90" w14:textId="77777777" w:rsidR="009116B7" w:rsidRDefault="009116B7" w:rsidP="009116B7">
      <w:pPr>
        <w:pStyle w:val="Bibliography"/>
      </w:pPr>
      <w:r>
        <w:t xml:space="preserve">CHRISTOPHE, S. (2020): Geovisualization: Multidimensional Exploration of the Territory. 325–332. </w:t>
      </w:r>
    </w:p>
    <w:p w14:paraId="18173B3E" w14:textId="77777777" w:rsidR="009116B7" w:rsidRDefault="009116B7" w:rsidP="009116B7">
      <w:pPr>
        <w:pStyle w:val="Bibliography"/>
      </w:pPr>
      <w:r>
        <w:t xml:space="preserve">CIBULA, R. (2021): Vývoj informačného systému na vizualizáciu 3D modelov a vývoj prototypu na meranie 3D objektov. Masarykova univerzita, Přírodovědecká fakulta. </w:t>
      </w:r>
    </w:p>
    <w:p w14:paraId="4E486847" w14:textId="77777777" w:rsidR="009116B7" w:rsidRDefault="009116B7" w:rsidP="009116B7">
      <w:pPr>
        <w:pStyle w:val="Bibliography"/>
      </w:pPr>
      <w:r>
        <w:t xml:space="preserve">CIRULIS, A., BRIGMANIS, K. B. (2013): 3D Outdoor Augmented Reality for Architecture and Urban Planning. Procedia Computer Science, 25, 71–79. </w:t>
      </w:r>
    </w:p>
    <w:p w14:paraId="4AD552D2" w14:textId="77777777" w:rsidR="009116B7" w:rsidRDefault="009116B7" w:rsidP="009116B7">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74D712C2" w14:textId="77777777" w:rsidR="009116B7" w:rsidRDefault="009116B7" w:rsidP="009116B7">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79F79FD3" w14:textId="77777777" w:rsidR="009116B7" w:rsidRDefault="009116B7" w:rsidP="009116B7">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2BBB4B87" w14:textId="77777777" w:rsidR="009116B7" w:rsidRDefault="009116B7" w:rsidP="009116B7">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4B4D46D8" w14:textId="77777777" w:rsidR="009116B7" w:rsidRDefault="009116B7" w:rsidP="009116B7">
      <w:pPr>
        <w:pStyle w:val="Bibliography"/>
      </w:pPr>
      <w:r>
        <w:t xml:space="preserve">ČÚZK (2023): ČÚZK - Otevřená data - základní informace, https://www.cuzk.cz/Uvod/Produkty-a-sluzby/Otevrena-data/Otevrena-data-zakladni-informace.aspx (28. 8. 2023). </w:t>
      </w:r>
    </w:p>
    <w:p w14:paraId="6EA3AD46" w14:textId="77777777" w:rsidR="009116B7" w:rsidRDefault="009116B7" w:rsidP="009116B7">
      <w:pPr>
        <w:pStyle w:val="Bibliography"/>
      </w:pPr>
      <w:r>
        <w:t xml:space="preserve">DECK.GL (2023): WebXR Support · visgl/deck.gl · Discussion #7972, GitHub, https://github.com/visgl/deck.gl/discussions/7972 (24. 9. 2023). </w:t>
      </w:r>
    </w:p>
    <w:p w14:paraId="183B4A59" w14:textId="77777777" w:rsidR="009116B7" w:rsidRDefault="009116B7" w:rsidP="009116B7">
      <w:pPr>
        <w:pStyle w:val="Bibliography"/>
      </w:pPr>
      <w:r>
        <w:t xml:space="preserve">DISCOVER THREE.JS CONTRIBUTORS (2023): Discover three.js. </w:t>
      </w:r>
    </w:p>
    <w:p w14:paraId="359FEBCF" w14:textId="77777777" w:rsidR="009116B7" w:rsidRDefault="009116B7" w:rsidP="009116B7">
      <w:pPr>
        <w:pStyle w:val="Bibliography"/>
      </w:pPr>
      <w:r>
        <w:t xml:space="preserve">DMARCOS (2023): Deprecate daydream and gearvr controls · Issue #5374 · aframevr/aframe, GitHub, https://github.com/aframevr/aframe/issues/5374 (6. 11. 2023). </w:t>
      </w:r>
    </w:p>
    <w:p w14:paraId="532635DF" w14:textId="77777777" w:rsidR="009116B7" w:rsidRDefault="009116B7" w:rsidP="009116B7">
      <w:pPr>
        <w:pStyle w:val="Bibliography"/>
      </w:pPr>
      <w:r>
        <w:t xml:space="preserve">DORMAN, M. (2020): Introduction to Web Mapping. Chapman and Hall/CRC, Boca Raton. </w:t>
      </w:r>
    </w:p>
    <w:p w14:paraId="7BED8566" w14:textId="77777777" w:rsidR="009116B7" w:rsidRDefault="009116B7" w:rsidP="009116B7">
      <w:pPr>
        <w:pStyle w:val="Bibliography"/>
      </w:pPr>
      <w:r>
        <w:t xml:space="preserve">DUNN, F., PARBERRY, I. (2011): 3D math primer for graphics and game development. CRC Press, Boca Raton, Fla. </w:t>
      </w:r>
    </w:p>
    <w:p w14:paraId="62238EA4" w14:textId="77777777" w:rsidR="009116B7" w:rsidRDefault="009116B7" w:rsidP="009116B7">
      <w:pPr>
        <w:pStyle w:val="Bibliography"/>
      </w:pPr>
      <w:r>
        <w:t xml:space="preserve">DUPIN, L. (2016): devices-vr-awwwards-3.png (PNG Image, 941 × 519 pixels), https://www.awwwards.com/awards/gallery/2016/03/devices-vr-awwwards-3.png (30. 1. 2023). </w:t>
      </w:r>
    </w:p>
    <w:p w14:paraId="09241BB3" w14:textId="77777777" w:rsidR="009116B7" w:rsidRDefault="009116B7" w:rsidP="009116B7">
      <w:pPr>
        <w:pStyle w:val="Bibliography"/>
      </w:pPr>
      <w:r>
        <w:t xml:space="preserve">DYKES, J., MACEACHREN, A. M., KRAAK, M.-J. (2005): Exploring Geovisualization. Pergamon, Amsterdam. </w:t>
      </w:r>
    </w:p>
    <w:p w14:paraId="494747A4" w14:textId="77777777" w:rsidR="009116B7" w:rsidRDefault="009116B7" w:rsidP="009116B7">
      <w:pPr>
        <w:pStyle w:val="Bibliography"/>
      </w:pPr>
      <w:r>
        <w:t xml:space="preserve">EDUTECH CONTRIBUTORS (2023): 3D file format - EduTech Wiki, https://edutechwiki.unige.ch/en/3D_file_format (19. 10. 2023). </w:t>
      </w:r>
    </w:p>
    <w:p w14:paraId="4E943F76" w14:textId="77777777" w:rsidR="009116B7" w:rsidRDefault="009116B7" w:rsidP="009116B7">
      <w:pPr>
        <w:pStyle w:val="Bibliography"/>
      </w:pPr>
      <w:r>
        <w:t xml:space="preserve">ESPINOSA, A. (2023): CesiumJS. </w:t>
      </w:r>
    </w:p>
    <w:p w14:paraId="28536663" w14:textId="77777777" w:rsidR="009116B7" w:rsidRDefault="009116B7" w:rsidP="009116B7">
      <w:pPr>
        <w:pStyle w:val="Bibliography"/>
      </w:pPr>
      <w:r>
        <w:t xml:space="preserve">ESRI (2023a): ArcGIS Maps SDK for JavaScript | Overview | ArcGIS Maps SDK for JavaScript 4.27 | ArcGIS Developers, https://developers.arcgis.com/javascript/latest/ (31. 8. 2023). </w:t>
      </w:r>
    </w:p>
    <w:p w14:paraId="228BB99C" w14:textId="77777777" w:rsidR="009116B7" w:rsidRDefault="009116B7" w:rsidP="009116B7">
      <w:pPr>
        <w:pStyle w:val="Bibliography"/>
      </w:pPr>
      <w:r>
        <w:t xml:space="preserve">ESRI (2023b): Export 360 VR Experiences from CityEngine—ArcGIS CityEngine Resources | Documentation, https://doc.arcgis.com/en/cityengine/latest/help/help-export-360vr.htm (31. 8. 2023). </w:t>
      </w:r>
    </w:p>
    <w:p w14:paraId="655C60C0" w14:textId="77777777" w:rsidR="009116B7" w:rsidRDefault="009116B7" w:rsidP="009116B7">
      <w:pPr>
        <w:pStyle w:val="Bibliography"/>
      </w:pPr>
      <w:r>
        <w:t xml:space="preserve">ESRI (2023c): Mapping APIs | Documentation | ArcGIS Developers, Documentation, https://developers.arcgis.com/documentation/mapping-apis-and-services/apis-and-sdks/ (31. 8. 2023). </w:t>
      </w:r>
    </w:p>
    <w:p w14:paraId="23F87FBE" w14:textId="77777777" w:rsidR="009116B7" w:rsidRDefault="009116B7" w:rsidP="009116B7">
      <w:pPr>
        <w:pStyle w:val="Bibliography"/>
      </w:pPr>
      <w:r>
        <w:t xml:space="preserve">FORD, T. (2017): “Overwatch” Gameplay Architecture and Netcode. </w:t>
      </w:r>
    </w:p>
    <w:p w14:paraId="0F495546" w14:textId="77777777" w:rsidR="009116B7" w:rsidRDefault="009116B7" w:rsidP="009116B7">
      <w:pPr>
        <w:pStyle w:val="Bibliography"/>
      </w:pPr>
      <w:r>
        <w:lastRenderedPageBreak/>
        <w:t xml:space="preserve">GAUTIER, J., BRÉDIF, M., CHRISTOPHE, S. (2020): Co-Visualization of Air Temperature and Urban Data for Visual Exploration. In: 2020 IEEE Visualization Conference (VIS). 71–75. </w:t>
      </w:r>
    </w:p>
    <w:p w14:paraId="0B590938" w14:textId="77777777" w:rsidR="009116B7" w:rsidRDefault="009116B7" w:rsidP="009116B7">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71C351F4" w14:textId="77777777" w:rsidR="009116B7" w:rsidRDefault="009116B7" w:rsidP="009116B7">
      <w:pPr>
        <w:pStyle w:val="Bibliography"/>
      </w:pPr>
      <w:r>
        <w:t xml:space="preserve">Geospatial Webinar (2023): </w:t>
      </w:r>
    </w:p>
    <w:p w14:paraId="6D2BE8B6" w14:textId="77777777" w:rsidR="009116B7" w:rsidRDefault="009116B7" w:rsidP="009116B7">
      <w:pPr>
        <w:pStyle w:val="Bibliography"/>
      </w:pPr>
      <w:r>
        <w:t xml:space="preserve">GHAYOUR, F., CANTOR, D. (2018): Real-time 3D graphics with WebGL 2: build interactive 3D applications with JavaScript and WebGL 2 (OpenGL ES 3.0). Packt, Birmingham Mumbai. </w:t>
      </w:r>
    </w:p>
    <w:p w14:paraId="488B7DAF" w14:textId="77777777" w:rsidR="009116B7" w:rsidRDefault="009116B7" w:rsidP="009116B7">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2A618E3F" w14:textId="77777777" w:rsidR="009116B7" w:rsidRDefault="009116B7" w:rsidP="009116B7">
      <w:pPr>
        <w:pStyle w:val="Bibliography"/>
      </w:pPr>
      <w:r>
        <w:t xml:space="preserve">GODBER, A. (2022): godber/webvr.dev. </w:t>
      </w:r>
    </w:p>
    <w:p w14:paraId="7B9AE166" w14:textId="77777777" w:rsidR="009116B7" w:rsidRDefault="009116B7" w:rsidP="009116B7">
      <w:pPr>
        <w:pStyle w:val="Bibliography"/>
      </w:pPr>
      <w:r>
        <w:t xml:space="preserve">GOODCHILD, M. F. (2013): The quality of big (geo)data. Dialogues in Human Geography, 3, 3, 280–284. </w:t>
      </w:r>
    </w:p>
    <w:p w14:paraId="7FC5F013" w14:textId="77777777" w:rsidR="009116B7" w:rsidRDefault="009116B7" w:rsidP="009116B7">
      <w:pPr>
        <w:pStyle w:val="Bibliography"/>
      </w:pPr>
      <w:r>
        <w:t xml:space="preserve">GROSSNER, K., GOODCHILD, M., CLARKE, K. (2008): Defining a Digital Earth System. T. GIS, 12, 145–160. </w:t>
      </w:r>
    </w:p>
    <w:p w14:paraId="67980A00" w14:textId="77777777" w:rsidR="009116B7" w:rsidRDefault="009116B7" w:rsidP="009116B7">
      <w:pPr>
        <w:pStyle w:val="Bibliography"/>
      </w:pPr>
      <w:r>
        <w:t xml:space="preserve">GUO, H., GOODCHILD, M. F., ANNONI, A. eds. (2020): Manual of Digital Earth. Springer Nature. </w:t>
      </w:r>
    </w:p>
    <w:p w14:paraId="4EC4A101" w14:textId="77777777" w:rsidR="009116B7" w:rsidRDefault="009116B7" w:rsidP="009116B7">
      <w:pPr>
        <w:pStyle w:val="Bibliography"/>
      </w:pPr>
      <w:r>
        <w:t xml:space="preserve">HALE, J. (2022): Vertex Color Baked Lighting with Wonderland Engine. Wonderland Engine. </w:t>
      </w:r>
    </w:p>
    <w:p w14:paraId="686178A1" w14:textId="77777777" w:rsidR="009116B7" w:rsidRDefault="009116B7" w:rsidP="009116B7">
      <w:pPr>
        <w:pStyle w:val="Bibliography"/>
      </w:pPr>
      <w:r>
        <w:t xml:space="preserve">HALIK, Ł. (2018): Challenges in Converting the Polish Topographic Database of Built-Up Areas into 3D Virtual Reality Geovisualization. The Cartographic Journal, 4, 55, 391–399. </w:t>
      </w:r>
    </w:p>
    <w:p w14:paraId="7E5DAD73" w14:textId="77777777" w:rsidR="009116B7" w:rsidRDefault="009116B7" w:rsidP="009116B7">
      <w:pPr>
        <w:pStyle w:val="Bibliography"/>
      </w:pPr>
      <w:r>
        <w:t xml:space="preserve">HERMAN, L. (2011): Moderní kartografické metody modelování měst. Masarykova univerzita, Přírodovědecká fakulta. </w:t>
      </w:r>
    </w:p>
    <w:p w14:paraId="6AD4035F" w14:textId="77777777" w:rsidR="009116B7" w:rsidRDefault="009116B7" w:rsidP="009116B7">
      <w:pPr>
        <w:pStyle w:val="Bibliography"/>
      </w:pPr>
      <w:r>
        <w:t xml:space="preserve">HERMAN, L. (2014): Vizualizace 3D modelů měst na webu. Masarykova univerzita, Přírodovědecká fakulta. </w:t>
      </w:r>
    </w:p>
    <w:p w14:paraId="6292313F" w14:textId="77777777" w:rsidR="009116B7" w:rsidRDefault="009116B7" w:rsidP="009116B7">
      <w:pPr>
        <w:pStyle w:val="Bibliography"/>
      </w:pPr>
      <w:r>
        <w:t xml:space="preserve">HERMAN, L. (2019): User Issues of Interactive 3D Geovisualizations. Masarykova univerzita, Přírodovědecká fakulta. </w:t>
      </w:r>
    </w:p>
    <w:p w14:paraId="1D7820B8" w14:textId="77777777" w:rsidR="009116B7" w:rsidRDefault="009116B7" w:rsidP="009116B7">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248BFCBA" w14:textId="77777777" w:rsidR="009116B7" w:rsidRDefault="009116B7" w:rsidP="009116B7">
      <w:pPr>
        <w:pStyle w:val="Bibliography"/>
      </w:pPr>
      <w:r>
        <w:t xml:space="preserve">HEXAGON (2023): Luciad Developer Platform, https://dev.luciad.com/portal/productDocumentation/LuciadRIA/docs/articles/tutorial/technology/features_and_benefits.html?subcategory=ria_technology (31. 8. 2023). </w:t>
      </w:r>
    </w:p>
    <w:p w14:paraId="296B22CB" w14:textId="77777777" w:rsidR="009116B7" w:rsidRDefault="009116B7" w:rsidP="009116B7">
      <w:pPr>
        <w:pStyle w:val="Bibliography"/>
      </w:pPr>
      <w:r>
        <w:t xml:space="preserve">HORÁK, J. (2023): std_etapy_transformer.py. Brno. </w:t>
      </w:r>
    </w:p>
    <w:p w14:paraId="0E229A91" w14:textId="77777777" w:rsidR="009116B7" w:rsidRDefault="009116B7" w:rsidP="009116B7">
      <w:pPr>
        <w:pStyle w:val="Bibliography"/>
      </w:pPr>
      <w:r>
        <w:t xml:space="preserve">HORKÝ, L. (2020): Sandbox for comparing performance of VTS Geospatial and CesiumJS. </w:t>
      </w:r>
    </w:p>
    <w:p w14:paraId="609077D4" w14:textId="77777777" w:rsidR="009116B7" w:rsidRDefault="009116B7" w:rsidP="009116B7">
      <w:pPr>
        <w:pStyle w:val="Bibliography"/>
      </w:pPr>
      <w:r>
        <w:t>HUTTER, M. (2021): glTF-Tutorials - Textures, GitHub, https://github.com/KhronosGroup/glTF-</w:t>
      </w:r>
      <w:r>
        <w:lastRenderedPageBreak/>
        <w:t xml:space="preserve">Tutorials/blob/master/gltfTutorial/gltfTutorial_012_TexturesImagesSamplers.md (15. 10. 2023). </w:t>
      </w:r>
    </w:p>
    <w:p w14:paraId="2151E0FA" w14:textId="77777777" w:rsidR="009116B7" w:rsidRDefault="009116B7" w:rsidP="009116B7">
      <w:pPr>
        <w:pStyle w:val="Bibliography"/>
      </w:pPr>
      <w:r>
        <w:t xml:space="preserve">IGALIA SL (2023): Welcome to Wolvic, https://www.wolvic.com/en/ (31. 1. 2023). </w:t>
      </w:r>
    </w:p>
    <w:p w14:paraId="5D308BF1" w14:textId="77777777" w:rsidR="009116B7" w:rsidRDefault="009116B7" w:rsidP="009116B7">
      <w:pPr>
        <w:pStyle w:val="Bibliography"/>
      </w:pPr>
      <w:r>
        <w:t xml:space="preserve">IMMERSIVE WEB WORKING GROUP (2022): WebXR Device API Explained, webxr, https://immersive-web.github.io/webxr/explainer.html (10. 9. 2023). </w:t>
      </w:r>
    </w:p>
    <w:p w14:paraId="2A759470" w14:textId="77777777" w:rsidR="009116B7" w:rsidRDefault="009116B7" w:rsidP="009116B7">
      <w:pPr>
        <w:pStyle w:val="Bibliography"/>
      </w:pPr>
      <w:r>
        <w:t xml:space="preserve">IMMERSIVE WEB WORKING GROUP (2023): WebXR Device API Specification. Immersive Web at W3C. </w:t>
      </w:r>
    </w:p>
    <w:p w14:paraId="7BCC5823" w14:textId="77777777" w:rsidR="009116B7" w:rsidRDefault="009116B7" w:rsidP="009116B7">
      <w:pPr>
        <w:pStyle w:val="Bibliography"/>
      </w:pPr>
      <w:r>
        <w:t xml:space="preserve">Intro to WebXR and A-Frame Part 1: What is WebXR, A-Frame, and Entity-Component-Systems (2021): </w:t>
      </w:r>
    </w:p>
    <w:p w14:paraId="695E338B" w14:textId="77777777" w:rsidR="009116B7" w:rsidRDefault="009116B7" w:rsidP="009116B7">
      <w:pPr>
        <w:pStyle w:val="Bibliography"/>
      </w:pPr>
      <w:r>
        <w:t xml:space="preserve">Introducing WebGPU: Unlocking modern GPU access for JavaScript (2023): </w:t>
      </w:r>
    </w:p>
    <w:p w14:paraId="5DEC4D03" w14:textId="77777777" w:rsidR="009116B7" w:rsidRDefault="009116B7" w:rsidP="009116B7">
      <w:pPr>
        <w:pStyle w:val="Bibliography"/>
      </w:pPr>
      <w:r>
        <w:t xml:space="preserve">ITOWNS CONTRIBUTORS (2023): iTowns, https://github.com/iTowns/itowns/tree/master (9. 9. 2023). </w:t>
      </w:r>
    </w:p>
    <w:p w14:paraId="4D534D0C" w14:textId="77777777" w:rsidR="009116B7" w:rsidRDefault="009116B7" w:rsidP="009116B7">
      <w:pPr>
        <w:pStyle w:val="Bibliography"/>
      </w:pPr>
      <w:r>
        <w:t xml:space="preserve">JUDGE, S., HARRIE, L. (2020): Visualizing a Possible Future: Map Guidelines for a 3D Detailed Development Plan. Journal of Geovisualization and Spatial Analysis, 1, 4, 7. </w:t>
      </w:r>
    </w:p>
    <w:p w14:paraId="0FBFA0DA" w14:textId="77777777" w:rsidR="009116B7" w:rsidRDefault="009116B7" w:rsidP="009116B7">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458A765B" w14:textId="77777777" w:rsidR="009116B7" w:rsidRDefault="009116B7" w:rsidP="009116B7">
      <w:pPr>
        <w:pStyle w:val="Bibliography"/>
      </w:pPr>
      <w:r>
        <w:t xml:space="preserve">KAM BRNO (2023): Brno - 3D model, https://webmaps.kambrno.cz/webmaps.kambrno.cz/3d-model/ (31. 8. 2023). </w:t>
      </w:r>
    </w:p>
    <w:p w14:paraId="6BEB4C82" w14:textId="77777777" w:rsidR="009116B7" w:rsidRDefault="009116B7" w:rsidP="009116B7">
      <w:pPr>
        <w:pStyle w:val="Bibliography"/>
      </w:pPr>
      <w:r>
        <w:t xml:space="preserve">KANE, J. (2022): Brands Pioneering “the Metaverse?” Consider Mozilla Hubs &amp; the 3D Open Web. Creator Labs. </w:t>
      </w:r>
    </w:p>
    <w:p w14:paraId="3CE3140F" w14:textId="77777777" w:rsidR="009116B7" w:rsidRDefault="009116B7" w:rsidP="009116B7">
      <w:pPr>
        <w:pStyle w:val="Bibliography"/>
      </w:pPr>
      <w:r>
        <w:t xml:space="preserve">KEIL, J., EDLER, D., SCHMITT, T., DICKMANN, F. (2021): Creating Immersive Virtual Environments Based on Open Geospatial Data and Game Engines. KN - Journal of Cartography and Geographic Information, 1, 71, 53–65. </w:t>
      </w:r>
    </w:p>
    <w:p w14:paraId="6E854E9A" w14:textId="77777777" w:rsidR="009116B7" w:rsidRDefault="009116B7" w:rsidP="009116B7">
      <w:pPr>
        <w:pStyle w:val="Bibliography"/>
      </w:pPr>
      <w:r>
        <w:t xml:space="preserve">KHRONOS GROUP (2017): Strong glTF Ecosystem Momentum at SIGGRAPH 2017, The Khronos Group, https://www.khronos.org/blog/gltf-2.0-ecosystem-advancement (8. 10. 2023). </w:t>
      </w:r>
    </w:p>
    <w:p w14:paraId="0B254AE8" w14:textId="77777777" w:rsidR="009116B7" w:rsidRDefault="009116B7" w:rsidP="009116B7">
      <w:pPr>
        <w:pStyle w:val="Bibliography"/>
      </w:pPr>
      <w:r>
        <w:t xml:space="preserve">KHRONOS GROUP (2018): WebGL: Latest Techniques, https://slideplayer.com/slide/16710114/ (22. 3. 2023). </w:t>
      </w:r>
    </w:p>
    <w:p w14:paraId="30B75B8E" w14:textId="77777777" w:rsidR="009116B7" w:rsidRDefault="009116B7" w:rsidP="009116B7">
      <w:pPr>
        <w:pStyle w:val="Bibliography"/>
      </w:pPr>
      <w:r>
        <w:t>KHRONOS GROUP (2021): glTF</w:t>
      </w:r>
      <w:r>
        <w:rPr>
          <w:vertAlign w:val="superscript"/>
        </w:rPr>
        <w:t>TM</w:t>
      </w:r>
      <w:r>
        <w:t xml:space="preserve"> 2.0 Specification. </w:t>
      </w:r>
    </w:p>
    <w:p w14:paraId="0540360C" w14:textId="77777777" w:rsidR="009116B7" w:rsidRDefault="009116B7" w:rsidP="009116B7">
      <w:pPr>
        <w:pStyle w:val="Bibliography"/>
      </w:pPr>
      <w:r>
        <w:t xml:space="preserve">KHRONOS GROUP (2022): EXT_structural_metadata: Properties for structured data by javagl · Pull Request #2151 · KhronosGroup/glTF, GitHub, https://github.com/KhronosGroup/glTF/pull/2151 (26. 11. 2023). </w:t>
      </w:r>
    </w:p>
    <w:p w14:paraId="0B662D93" w14:textId="77777777" w:rsidR="009116B7" w:rsidRDefault="009116B7" w:rsidP="009116B7">
      <w:pPr>
        <w:pStyle w:val="Bibliography"/>
      </w:pPr>
      <w:r>
        <w:t xml:space="preserve">KHRONOS GROUP (2023a): glTF-Tutorials-Scenes and Nodes, glTF-Tutorials, https://github.khronos.org/glTF-Tutorials/gltfTutorial/gltfTutorial_004_ScenesNodes.html (21. 9. 2023). </w:t>
      </w:r>
    </w:p>
    <w:p w14:paraId="69EF1141" w14:textId="77777777" w:rsidR="009116B7" w:rsidRDefault="009116B7" w:rsidP="009116B7">
      <w:pPr>
        <w:pStyle w:val="Bibliography"/>
      </w:pPr>
      <w:r>
        <w:t xml:space="preserve">KHRONOS GROUP (2023b): WebGL, The Khronos Group, https://www.khronos.org// (19. 1. 2023). </w:t>
      </w:r>
    </w:p>
    <w:p w14:paraId="1375D4F1" w14:textId="77777777" w:rsidR="009116B7" w:rsidRDefault="009116B7" w:rsidP="009116B7">
      <w:pPr>
        <w:pStyle w:val="Bibliography"/>
      </w:pPr>
      <w:r>
        <w:lastRenderedPageBreak/>
        <w:t xml:space="preserve">KIONG, D. L. V. (2022): Metaverse Made Easy: A Beginner’s Guide to the Metaverse: Everything you need to know about Metaverse, NFT and GameFi. Independently published. </w:t>
      </w:r>
    </w:p>
    <w:p w14:paraId="2A76CB5D" w14:textId="77777777" w:rsidR="009116B7" w:rsidRDefault="009116B7" w:rsidP="009116B7">
      <w:pPr>
        <w:pStyle w:val="Bibliography"/>
      </w:pPr>
      <w:r>
        <w:t xml:space="preserve">KOLÁČNÝ, A. (1969): Cartographic Information—a Fundamental Concept and Term in Modern Cartography. The Cartographic Journal, 1, 6, 47–49. </w:t>
      </w:r>
    </w:p>
    <w:p w14:paraId="2A646FE6" w14:textId="77777777" w:rsidR="009116B7" w:rsidRDefault="009116B7" w:rsidP="009116B7">
      <w:pPr>
        <w:pStyle w:val="Bibliography"/>
      </w:pPr>
      <w:r>
        <w:t xml:space="preserve">KONEČNÝ, M. (2011): Cartography: Challenges and potential in the virtual geographic environments era. Annals of GIS, 17, 135–146. </w:t>
      </w:r>
    </w:p>
    <w:p w14:paraId="6A259E79" w14:textId="77777777" w:rsidR="009116B7" w:rsidRDefault="009116B7" w:rsidP="009116B7">
      <w:pPr>
        <w:pStyle w:val="Bibliography"/>
      </w:pPr>
      <w:r>
        <w:t xml:space="preserve">KRAAK, M. J., ORMELING, F. (2020): Cartography: visualization of geospatial data. CRC Press, Boca Raton ; London. </w:t>
      </w:r>
    </w:p>
    <w:p w14:paraId="403D7295" w14:textId="77777777" w:rsidR="009116B7" w:rsidRDefault="009116B7" w:rsidP="009116B7">
      <w:pPr>
        <w:pStyle w:val="Bibliography"/>
      </w:pPr>
      <w:r>
        <w:t xml:space="preserve">KRESSE, W., DANKO, D. M. eds. (2012): Springer Handbook of Geographic Information. Springer, Berlin ; New York. </w:t>
      </w:r>
    </w:p>
    <w:p w14:paraId="106183D1" w14:textId="77777777" w:rsidR="009116B7" w:rsidRDefault="009116B7" w:rsidP="009116B7">
      <w:pPr>
        <w:pStyle w:val="Bibliography"/>
      </w:pPr>
      <w:r>
        <w:t xml:space="preserve">KUBÍČEK, P., STACHOŇ, Z. (2009): NOVÉ MAPOVÉ TECHNOLOGIE V KARTOGRAFICKÉ KOMUNIKACI. Karografické listy, 17, 8. </w:t>
      </w:r>
    </w:p>
    <w:p w14:paraId="080A998F" w14:textId="77777777" w:rsidR="009116B7" w:rsidRDefault="009116B7" w:rsidP="009116B7">
      <w:pPr>
        <w:pStyle w:val="Bibliography"/>
      </w:pPr>
      <w:r>
        <w:t xml:space="preserve">KVARDA, O. (2020): Virtuální realita jako prostředek kartografické komunikace. Masarykova univerzita, Přírodovědecká fakulta. </w:t>
      </w:r>
    </w:p>
    <w:p w14:paraId="19B1B202" w14:textId="77777777" w:rsidR="009116B7" w:rsidRDefault="009116B7" w:rsidP="009116B7">
      <w:pPr>
        <w:pStyle w:val="Bibliography"/>
      </w:pPr>
      <w:r>
        <w:t xml:space="preserve">LAKSONO, D., ADITYA, T. (2019): Utilizing A Game Engine for Interactive 3D Topographic Data Visualization. ISPRS International Journal of Geo-Information, 8, 8, 361. </w:t>
      </w:r>
    </w:p>
    <w:p w14:paraId="5106ACE6" w14:textId="77777777" w:rsidR="009116B7" w:rsidRDefault="009116B7" w:rsidP="009116B7">
      <w:pPr>
        <w:pStyle w:val="Bibliography"/>
      </w:pPr>
      <w:r>
        <w:t xml:space="preserve">LAVALLE, S. (2020): Virtual Reality - LaValle. </w:t>
      </w:r>
    </w:p>
    <w:p w14:paraId="0823D9E9" w14:textId="77777777" w:rsidR="009116B7" w:rsidRDefault="009116B7" w:rsidP="009116B7">
      <w:pPr>
        <w:pStyle w:val="Bibliography"/>
      </w:pPr>
      <w:r>
        <w:t xml:space="preserve">LEE, Y., YOO, B. (2021): XR collaboration beyond virtual reality: work in the real world. 8, 756–772. </w:t>
      </w:r>
    </w:p>
    <w:p w14:paraId="626B77C4" w14:textId="77777777" w:rsidR="009116B7" w:rsidRDefault="009116B7" w:rsidP="009116B7">
      <w:pPr>
        <w:pStyle w:val="Bibliography"/>
      </w:pPr>
      <w:r>
        <w:t xml:space="preserve">LIN, H., BATTY, M. (2011): Virtual Geographic Environments. Esri Press, Redlands, Calif. </w:t>
      </w:r>
    </w:p>
    <w:p w14:paraId="4FDE75EA" w14:textId="77777777" w:rsidR="009116B7" w:rsidRDefault="009116B7" w:rsidP="009116B7">
      <w:pPr>
        <w:pStyle w:val="Bibliography"/>
      </w:pPr>
      <w:r>
        <w:t xml:space="preserve">LIN, H., CHEN, M., LU, G. (2013): Virtual Geographic Environment: A Workspace for Computer-Aided Geographic Experiments. Annals of the Association of American Geographers, 3, 103, 465–482. </w:t>
      </w:r>
    </w:p>
    <w:p w14:paraId="245E7870" w14:textId="77777777" w:rsidR="009116B7" w:rsidRDefault="009116B7" w:rsidP="009116B7">
      <w:pPr>
        <w:pStyle w:val="Bibliography"/>
      </w:pPr>
      <w:r>
        <w:t xml:space="preserve">LIN, H., CHEN, M., LU, G., ZHU, Q., GONG, J., YOU, X., WEN, Y., XU, B., HU, M. (2013): Virtual Geographic Environments (VGEs): A New Generation of Geographic Analysis Tool. Earth-Science Reviews, 126, 74–84. </w:t>
      </w:r>
    </w:p>
    <w:p w14:paraId="573F1FC7" w14:textId="77777777" w:rsidR="009116B7" w:rsidRDefault="009116B7" w:rsidP="009116B7">
      <w:pPr>
        <w:pStyle w:val="Bibliography"/>
      </w:pPr>
      <w:r>
        <w:t xml:space="preserve">LONGLEY, P. A., GOODCHILD, M. F., MAGUIRE, D. J., RHIND, D. W. (2015): Geographic Information Science and Systems, 4th Edition. Wiley. </w:t>
      </w:r>
    </w:p>
    <w:p w14:paraId="2BB2ECE3" w14:textId="77777777" w:rsidR="009116B7" w:rsidRDefault="009116B7" w:rsidP="009116B7">
      <w:pPr>
        <w:pStyle w:val="Bibliography"/>
      </w:pPr>
      <w:r>
        <w:t xml:space="preserve">MACEACHREN, A. M. (2004): How Maps Work: Representation, Visualization, and Design. The Guilford Press, New York. </w:t>
      </w:r>
    </w:p>
    <w:p w14:paraId="0A3680E8" w14:textId="77777777" w:rsidR="009116B7" w:rsidRDefault="009116B7" w:rsidP="009116B7">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67FBFFD9" w14:textId="77777777" w:rsidR="009116B7" w:rsidRDefault="009116B7" w:rsidP="009116B7">
      <w:pPr>
        <w:pStyle w:val="Bibliography"/>
      </w:pPr>
      <w:r>
        <w:t xml:space="preserve">MACEACHREN, A. M., TAYLOR, F. D. R. (1994): Visualization in modern cartography. Pergamon. </w:t>
      </w:r>
    </w:p>
    <w:p w14:paraId="4993112E" w14:textId="77777777" w:rsidR="009116B7" w:rsidRDefault="009116B7" w:rsidP="009116B7">
      <w:pPr>
        <w:pStyle w:val="Bibliography"/>
      </w:pPr>
      <w:r>
        <w:lastRenderedPageBreak/>
        <w:t xml:space="preserve">MACLNTYRE, B., SMITH, T. F. (2018): Thoughts on the Future of WebXR and the Immersive Web. In: 2018 IEEE International Symposium on Mixed and Augmented Reality Adjunct (ISMAR-Adjunct). 338–342. </w:t>
      </w:r>
    </w:p>
    <w:p w14:paraId="2A06FA63" w14:textId="77777777" w:rsidR="009116B7" w:rsidRDefault="009116B7" w:rsidP="009116B7">
      <w:pPr>
        <w:pStyle w:val="Bibliography"/>
      </w:pPr>
      <w:r>
        <w:t xml:space="preserve">MARSCHNER, S., SHIRLEY, P., ASHIKHMIN, M., GLEICHER, M., HOFFMAN, N., JOHNSON, G., MUNZNER, T., REINHARD, E., THOMPSON, W. B., WILLEMSEN, P., WYVILL, B. (2021): Fundamentals of Computer Graphics. A K Peters/CRC Press, Boca Raton. </w:t>
      </w:r>
    </w:p>
    <w:p w14:paraId="68C07849" w14:textId="77777777" w:rsidR="009116B7" w:rsidRDefault="009116B7" w:rsidP="009116B7">
      <w:pPr>
        <w:pStyle w:val="Bibliography"/>
      </w:pPr>
      <w:r>
        <w:t xml:space="preserve">MAT, R. C., SHARIFF, A. R. M., ZULKIFLI, A. N., RAHIM, M. S. M., MAHAYUDIN, M. H. (2014): Using game engine for 3D terrain visualisation of GIS data: A review. IOP Conference Series: Earth and Environmental Science, 20, 012037. </w:t>
      </w:r>
    </w:p>
    <w:p w14:paraId="3AD37DEF" w14:textId="77777777" w:rsidR="009116B7" w:rsidRDefault="009116B7" w:rsidP="009116B7">
      <w:pPr>
        <w:pStyle w:val="Bibliography"/>
      </w:pPr>
      <w:r>
        <w:t xml:space="preserve">MATATKO, A., BOLLMANN, J., MÜLLER, A. (2011): Depth Perception in Virtual Reality. In: Kolbe, T. H., König, G., Nagel, C. (eds.): Advances in 3D Geo-Information Sciences. Springer, Berlin, Heidelberg, 115–129. </w:t>
      </w:r>
    </w:p>
    <w:p w14:paraId="5E930580" w14:textId="77777777" w:rsidR="009116B7" w:rsidRDefault="009116B7" w:rsidP="009116B7">
      <w:pPr>
        <w:pStyle w:val="Bibliography"/>
      </w:pPr>
      <w:r>
        <w:t xml:space="preserve">MATHER, G. (2016): Foundations of Sensation and Perception. Psychology Press. </w:t>
      </w:r>
    </w:p>
    <w:p w14:paraId="4946EADF" w14:textId="77777777" w:rsidR="009116B7" w:rsidRDefault="009116B7" w:rsidP="009116B7">
      <w:pPr>
        <w:pStyle w:val="Bibliography"/>
      </w:pPr>
      <w:r>
        <w:t xml:space="preserve">MAZURYK, T., GERVAUTZ, M. (1999): Virtual Reality - History, Applications, Technology and Future. </w:t>
      </w:r>
    </w:p>
    <w:p w14:paraId="40AD5204" w14:textId="77777777" w:rsidR="009116B7" w:rsidRDefault="009116B7" w:rsidP="009116B7">
      <w:pPr>
        <w:pStyle w:val="Bibliography"/>
      </w:pPr>
      <w:r>
        <w:t xml:space="preserve">MAZZEI, M., QUARONI, D. (2022): Development of a 3D WebGIS Application for the Visualization of Seismic Risk on Infrastructural Work. ISPRS International Journal of Geo-Information, 1, 11, 22. </w:t>
      </w:r>
    </w:p>
    <w:p w14:paraId="54303799" w14:textId="77777777" w:rsidR="009116B7" w:rsidRDefault="009116B7" w:rsidP="009116B7">
      <w:pPr>
        <w:pStyle w:val="Bibliography"/>
      </w:pPr>
      <w:r>
        <w:t xml:space="preserve">MDN CONTRIBUTORS (2022a): Introduction to the DOM - Web APIs, https://developer.mozilla.org/en-US/docs/Web/API/Document_Object_Model/Introduction (19. 1. 2023). </w:t>
      </w:r>
    </w:p>
    <w:p w14:paraId="58D1C1BF" w14:textId="77777777" w:rsidR="009116B7" w:rsidRDefault="009116B7" w:rsidP="009116B7">
      <w:pPr>
        <w:pStyle w:val="Bibliography"/>
      </w:pPr>
      <w:r>
        <w:t xml:space="preserve">MDN CONTRIBUTORS (2022b): WebGL: 2D and 3D graphics for the web - Web APIs | MDN, https://developer.mozilla.org/en-US/docs/Web/API/WebGL_API (19. 1. 2023). </w:t>
      </w:r>
    </w:p>
    <w:p w14:paraId="02029C13" w14:textId="77777777" w:rsidR="009116B7" w:rsidRDefault="009116B7" w:rsidP="009116B7">
      <w:pPr>
        <w:pStyle w:val="Bibliography"/>
      </w:pPr>
      <w:r>
        <w:t xml:space="preserve">MDN CONTRIBUTORS (2023a): Inputs and input sources - Web APIs | MDN, https://developer.mozilla.org/en-US/docs/Web/API/WebXR_Device_API/Inputs (15. 10. 2023). </w:t>
      </w:r>
    </w:p>
    <w:p w14:paraId="392A36A8" w14:textId="77777777" w:rsidR="009116B7" w:rsidRDefault="009116B7" w:rsidP="009116B7">
      <w:pPr>
        <w:pStyle w:val="Bibliography"/>
      </w:pPr>
      <w:r>
        <w:t xml:space="preserve">MDN CONTRIBUTORS (2023b): XRSystem: requestSession() method - Web APIs | MDN, https://developer.mozilla.org/en-US/docs/Web/API/XRSystem/requestSession (10. 9. 2023). </w:t>
      </w:r>
    </w:p>
    <w:p w14:paraId="237F95E4" w14:textId="77777777" w:rsidR="009116B7" w:rsidRDefault="009116B7" w:rsidP="009116B7">
      <w:pPr>
        <w:pStyle w:val="Bibliography"/>
      </w:pPr>
      <w:r>
        <w:t xml:space="preserve">MEHRFARD, A., FOTOUHI, J., TAYLOR, G., FORSTER, T., NAVAB, N., FUERST, B. (2019): A Comparative Analysis of Virtual Reality Head-Mounted Display Systems. arXiv. </w:t>
      </w:r>
    </w:p>
    <w:p w14:paraId="70A6018D" w14:textId="77777777" w:rsidR="009116B7" w:rsidRDefault="009116B7" w:rsidP="009116B7">
      <w:pPr>
        <w:pStyle w:val="Bibliography"/>
      </w:pPr>
      <w:r>
        <w:t xml:space="preserve">MENARD, A. (2019): Adding support for VR inputs with WebXR and Three.JS, Medium, https://medium.com/@darktears/adding-support-for-vr-inputs-with-webxr-and-three-js-235b40beb6f0 (11. 10. 2023). </w:t>
      </w:r>
    </w:p>
    <w:p w14:paraId="2B966121" w14:textId="77777777" w:rsidR="009116B7" w:rsidRDefault="009116B7" w:rsidP="009116B7">
      <w:pPr>
        <w:pStyle w:val="Bibliography"/>
      </w:pPr>
      <w:r>
        <w:t xml:space="preserve">META (2023): Browser Specs | Oculus Developers, https://developer.oculus.com/documentation/web/browser-specs/ (31. 1. 2023). </w:t>
      </w:r>
    </w:p>
    <w:p w14:paraId="4318FFD6" w14:textId="77777777" w:rsidR="009116B7" w:rsidRDefault="009116B7" w:rsidP="009116B7">
      <w:pPr>
        <w:pStyle w:val="Bibliography"/>
      </w:pPr>
      <w:r>
        <w:t xml:space="preserve">META DEVELOPERS (2022): Meta Connect 2022 | Build Great WebXR Experiences. </w:t>
      </w:r>
    </w:p>
    <w:p w14:paraId="311B8E35" w14:textId="77777777" w:rsidR="009116B7" w:rsidRDefault="009116B7" w:rsidP="009116B7">
      <w:pPr>
        <w:pStyle w:val="Bibliography"/>
      </w:pPr>
      <w:r>
        <w:t xml:space="preserve">META QUEST (2023a): Project Flowerbed: A WebXR Case Study, https://developer.oculus.com/blog/project-flowerbed-a-webxr-case-study/ (6. 11. 2023). </w:t>
      </w:r>
    </w:p>
    <w:p w14:paraId="092B5C73" w14:textId="77777777" w:rsidR="009116B7" w:rsidRDefault="009116B7" w:rsidP="009116B7">
      <w:pPr>
        <w:pStyle w:val="Bibliography"/>
      </w:pPr>
      <w:r>
        <w:lastRenderedPageBreak/>
        <w:t xml:space="preserve">META QUEST (2023b): Revolutionizing WebXR Development with the Immersive Web Emulator, https://developer.oculus.com/blog/webxr-development-immersive-web-emulator/ (6. 11. 2023). </w:t>
      </w:r>
    </w:p>
    <w:p w14:paraId="5F866F68" w14:textId="77777777" w:rsidR="009116B7" w:rsidRDefault="009116B7" w:rsidP="009116B7">
      <w:pPr>
        <w:pStyle w:val="Bibliography"/>
      </w:pPr>
      <w:r>
        <w:t xml:space="preserve">MEZZO, D. B. (2019): FOSS4G 2021 - 3D Urban data in QGIS. </w:t>
      </w:r>
    </w:p>
    <w:p w14:paraId="436CDB7F" w14:textId="77777777" w:rsidR="009116B7" w:rsidRDefault="009116B7" w:rsidP="009116B7">
      <w:pPr>
        <w:pStyle w:val="Bibliography"/>
      </w:pPr>
      <w:r>
        <w:t xml:space="preserve">MILGRAM, P., KISHINO, F. (1994): A Taxonomy of Mixed Reality Visual Displays. IEICE Trans. Information Systems, E77-D, no. 12, 1321–1329. </w:t>
      </w:r>
    </w:p>
    <w:p w14:paraId="422D747F" w14:textId="77777777" w:rsidR="009116B7" w:rsidRDefault="009116B7" w:rsidP="009116B7">
      <w:pPr>
        <w:pStyle w:val="Bibliography"/>
      </w:pPr>
      <w:r>
        <w:t xml:space="preserve">MOZILLA HUBS (2022): Hubs New Entity Component System. </w:t>
      </w:r>
    </w:p>
    <w:p w14:paraId="64DB1269" w14:textId="77777777" w:rsidR="009116B7" w:rsidRDefault="009116B7" w:rsidP="009116B7">
      <w:pPr>
        <w:pStyle w:val="Bibliography"/>
      </w:pPr>
      <w:r>
        <w:t xml:space="preserve">MOZZILA CORPORATION (2023a): Hubs Demo | Hubs by Mozilla, https://hubs.mozilla.com/Pvg5MMt/hubs-demo (11. 10. 2023). </w:t>
      </w:r>
    </w:p>
    <w:p w14:paraId="435E4406" w14:textId="77777777" w:rsidR="009116B7" w:rsidRDefault="009116B7" w:rsidP="009116B7">
      <w:pPr>
        <w:pStyle w:val="Bibliography"/>
      </w:pPr>
      <w:r>
        <w:t xml:space="preserve">MOZZILA CORPORATION (2023b): Optimizing Scenes, https://hubs.mozilla.com/docs/index.html (28. 10. 2023). </w:t>
      </w:r>
    </w:p>
    <w:p w14:paraId="12647A04" w14:textId="77777777" w:rsidR="009116B7" w:rsidRDefault="009116B7" w:rsidP="009116B7">
      <w:pPr>
        <w:pStyle w:val="Bibliography"/>
      </w:pPr>
      <w:r>
        <w:t xml:space="preserve">NEEDLE-TOOLS (2023): needle-tools/needle-engine-support. Needle. </w:t>
      </w:r>
    </w:p>
    <w:p w14:paraId="33A9AB25" w14:textId="77777777" w:rsidR="009116B7" w:rsidRDefault="009116B7" w:rsidP="009116B7">
      <w:pPr>
        <w:pStyle w:val="Bibliography"/>
      </w:pPr>
      <w:r>
        <w:t xml:space="preserve">NEWTON, C. (2021): Mark Zuckerberg is betting Facebook’s future on the metaverse, The Verge, https://www.theverge.com/22588022/mark-zuckerberg-facebook-ceo-metaverse-interview (1. 9. 2023). </w:t>
      </w:r>
    </w:p>
    <w:p w14:paraId="0F176D0E" w14:textId="77777777" w:rsidR="009116B7" w:rsidRDefault="009116B7" w:rsidP="009116B7">
      <w:pPr>
        <w:pStyle w:val="Bibliography"/>
      </w:pPr>
      <w:r>
        <w:t xml:space="preserve">NPM (2023): three, npm, https://www.npmjs.com/package/three (14. 10. 2023). </w:t>
      </w:r>
    </w:p>
    <w:p w14:paraId="10BF77EC" w14:textId="77777777" w:rsidR="009116B7" w:rsidRDefault="009116B7" w:rsidP="009116B7">
      <w:pPr>
        <w:pStyle w:val="Bibliography"/>
      </w:pPr>
      <w:r>
        <w:t xml:space="preserve">OCULUS VR (2022): Developing with WebXR: How Playko Built Ski Fit 365 on the Wonderland Engine. </w:t>
      </w:r>
    </w:p>
    <w:p w14:paraId="1C68574D" w14:textId="77777777" w:rsidR="009116B7" w:rsidRDefault="009116B7" w:rsidP="009116B7">
      <w:pPr>
        <w:pStyle w:val="Bibliography"/>
      </w:pPr>
      <w:r>
        <w:t xml:space="preserve">OGC (2023): Indexed 3D Scene Layers (I3S), Open Geospatial Consortium, https://www.ogc.org/standard/i3s/ (4. 9. 2023). </w:t>
      </w:r>
    </w:p>
    <w:p w14:paraId="69E9F226" w14:textId="77777777" w:rsidR="009116B7" w:rsidRDefault="009116B7" w:rsidP="009116B7">
      <w:pPr>
        <w:pStyle w:val="Bibliography"/>
      </w:pPr>
      <w:r>
        <w:t xml:space="preserve">ONYIMBI, J. R., KOEVA, M., FLACKE, J. (2018): Public Participation Using 3D Web-Based City Models: Opportunities for E-Participation in Kisumu, Kenya. ISPRS International Journal of Geo-Information, 12, 7, 454. </w:t>
      </w:r>
    </w:p>
    <w:p w14:paraId="4EFB7917" w14:textId="77777777" w:rsidR="009116B7" w:rsidRDefault="009116B7" w:rsidP="009116B7">
      <w:pPr>
        <w:pStyle w:val="Bibliography"/>
      </w:pPr>
      <w:r>
        <w:t xml:space="preserve">PARACUELLOS, A., MACINTYRE, B. (2018): Progressive WebXR, Mozilla Mixed Reality Blog, https://blog.mozvr.com/progressive-webxr-ar-store/ (8. 11. 2023). </w:t>
      </w:r>
    </w:p>
    <w:p w14:paraId="206146AB" w14:textId="77777777" w:rsidR="009116B7" w:rsidRDefault="009116B7" w:rsidP="009116B7">
      <w:pPr>
        <w:pStyle w:val="Bibliography"/>
      </w:pPr>
      <w:r>
        <w:t xml:space="preserve">PARADOWSKI CREATIVE (2022): paradowskicreative/ZenCompress: Fine-grain texture compression for glTF 3D assets. </w:t>
      </w:r>
    </w:p>
    <w:p w14:paraId="4EE0C365" w14:textId="77777777" w:rsidR="009116B7" w:rsidRDefault="009116B7" w:rsidP="009116B7">
      <w:pPr>
        <w:pStyle w:val="Bibliography"/>
      </w:pPr>
      <w:r>
        <w:t xml:space="preserve">PEGG, D. (2008): Design Issues with 3D Maps and the Need for 3D Cartographic Design Principles. 11. </w:t>
      </w:r>
    </w:p>
    <w:p w14:paraId="1FB4D927" w14:textId="77777777" w:rsidR="009116B7" w:rsidRDefault="009116B7" w:rsidP="009116B7">
      <w:pPr>
        <w:pStyle w:val="Bibliography"/>
      </w:pPr>
      <w:r>
        <w:t xml:space="preserve">PEŇÁK, M. (2017): Výzkum a vývoj webové aplikace pro vizualizaci viditelnosti. Masarykova univerzita, Přírodovědecká fakulta. </w:t>
      </w:r>
    </w:p>
    <w:p w14:paraId="77FB7060" w14:textId="77777777" w:rsidR="009116B7" w:rsidRDefault="009116B7" w:rsidP="009116B7">
      <w:pPr>
        <w:pStyle w:val="Bibliography"/>
      </w:pPr>
      <w:r>
        <w:t xml:space="preserve">PETERS, R., DUKAI, B., VITALIS, S., LIEMPT, J., STOTER, J. (2021): Automated 3D reconstruction of LoD2 and LoD1 models for all 10 million buildings of the Netherlands. </w:t>
      </w:r>
    </w:p>
    <w:p w14:paraId="04131075" w14:textId="77777777" w:rsidR="009116B7" w:rsidRDefault="009116B7" w:rsidP="009116B7">
      <w:pPr>
        <w:pStyle w:val="Bibliography"/>
      </w:pPr>
      <w:r>
        <w:t xml:space="preserve">PLAČKOVÁ, B. (2022): Využití 3D vizualizací v územním plánování. Masarykova univerzita, Přírodovědecká fakulta. </w:t>
      </w:r>
    </w:p>
    <w:p w14:paraId="6A6B1C76" w14:textId="77777777" w:rsidR="009116B7" w:rsidRDefault="009116B7" w:rsidP="009116B7">
      <w:pPr>
        <w:pStyle w:val="Bibliography"/>
      </w:pPr>
      <w:r>
        <w:lastRenderedPageBreak/>
        <w:t xml:space="preserve">RAFIEE, A., VAN DER MALE, P., DIAS, E., SCHOLTEN, H. (2018): Interactive 3D geodesign tool for multidisciplinary wind turbine planning. Journal of Environmental Management, 205, 107–124. </w:t>
      </w:r>
    </w:p>
    <w:p w14:paraId="2A2FD168" w14:textId="77777777" w:rsidR="009116B7" w:rsidRDefault="009116B7" w:rsidP="009116B7">
      <w:pPr>
        <w:pStyle w:val="Bibliography"/>
      </w:pPr>
      <w:r>
        <w:t xml:space="preserve">RAVASZ, J. (2019): Oculus Quest Hand Input, https://jonathanravasz.com/hands.html (11. 10. 2023). </w:t>
      </w:r>
    </w:p>
    <w:p w14:paraId="078143E6" w14:textId="77777777" w:rsidR="009116B7" w:rsidRDefault="009116B7" w:rsidP="009116B7">
      <w:pPr>
        <w:pStyle w:val="Bibliography"/>
      </w:pPr>
      <w:r>
        <w:t xml:space="preserve">ŘEHÁČEK, M. (2020): Building a web-based interactive network visualization in Vue.js. Masarykova univerzita, Fakulta informatiky. </w:t>
      </w:r>
    </w:p>
    <w:p w14:paraId="05167C1D" w14:textId="77777777" w:rsidR="009116B7" w:rsidRDefault="009116B7" w:rsidP="009116B7">
      <w:pPr>
        <w:pStyle w:val="Bibliography"/>
      </w:pPr>
      <w:r>
        <w:t xml:space="preserve">REZ BOT (2018): Entity Component System #1. </w:t>
      </w:r>
    </w:p>
    <w:p w14:paraId="4AA428CB" w14:textId="77777777" w:rsidR="009116B7" w:rsidRDefault="009116B7" w:rsidP="009116B7">
      <w:pPr>
        <w:pStyle w:val="Bibliography"/>
      </w:pPr>
      <w:r>
        <w:t xml:space="preserve">RITTERBUSCH, G. D., TEICHMANN, M. R. (2023): Defining the Metaverse: A Systematic Literature Review. IEEE Access, 11, 12368–12377. </w:t>
      </w:r>
    </w:p>
    <w:p w14:paraId="16BDDFCC" w14:textId="77777777" w:rsidR="009116B7" w:rsidRDefault="009116B7" w:rsidP="009116B7">
      <w:pPr>
        <w:pStyle w:val="Bibliography"/>
      </w:pPr>
      <w:r>
        <w:t xml:space="preserve">RIVA, G. (2006): Virtual Reality, Wiley encyclopedia of biomedical engineering. In: Wiley encyclopedia of biomedical engineering. John Wiley, Hoboken. </w:t>
      </w:r>
    </w:p>
    <w:p w14:paraId="0D3F45BE" w14:textId="77777777" w:rsidR="009116B7" w:rsidRDefault="009116B7" w:rsidP="009116B7">
      <w:pPr>
        <w:pStyle w:val="Bibliography"/>
      </w:pPr>
      <w:r>
        <w:t xml:space="preserve">ROADTOVR (2023): Google Cardboard Archives, Road to VR, https://www.roadtovr.com/category/google-cardboard/ (11. 10. 2023). </w:t>
      </w:r>
    </w:p>
    <w:p w14:paraId="4F633914" w14:textId="77777777" w:rsidR="009116B7" w:rsidRDefault="009116B7" w:rsidP="009116B7">
      <w:pPr>
        <w:pStyle w:val="Bibliography"/>
      </w:pPr>
      <w:r>
        <w:t xml:space="preserve">RZESZEWSKI, M., ORYLSKI, M. (2021): Usability of WebXR Visualizations in Urban Planning. ISPRS International Journal of Geo-Information, 11, 10, 721. </w:t>
      </w:r>
    </w:p>
    <w:p w14:paraId="2C9190CE" w14:textId="77777777" w:rsidR="009116B7" w:rsidRDefault="009116B7" w:rsidP="009116B7">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676CEED3" w14:textId="77777777" w:rsidR="009116B7" w:rsidRDefault="009116B7" w:rsidP="009116B7">
      <w:pPr>
        <w:pStyle w:val="Bibliography"/>
      </w:pPr>
      <w:r>
        <w:t xml:space="preserve">SEGUIN, D. (2023): A collection of WebGL and WebGPU frameworks and libraries, Gist, https://gist.github.com/dmnsgn/76878ba6903cf15789b712464875cfdc (2. 11. 2023). </w:t>
      </w:r>
    </w:p>
    <w:p w14:paraId="5912F323" w14:textId="77777777" w:rsidR="009116B7" w:rsidRDefault="009116B7" w:rsidP="009116B7">
      <w:pPr>
        <w:pStyle w:val="Bibliography"/>
      </w:pPr>
      <w:r>
        <w:t xml:space="preserve">SEMMO, A., DÖLLNER, J. (2014): An Interaction Framework for Level-of-Abstraction Visualization of 3D Geovirtual Environments. </w:t>
      </w:r>
    </w:p>
    <w:p w14:paraId="4706616D" w14:textId="77777777" w:rsidR="009116B7" w:rsidRDefault="009116B7" w:rsidP="009116B7">
      <w:pPr>
        <w:pStyle w:val="Bibliography"/>
      </w:pPr>
      <w:r>
        <w:t xml:space="preserve">SERMET, Y., DEMIR, I. (2021): GeospatialVR: A web-based virtual reality framework for collaborative environmental simulations. Computers &amp; Geosciences, 159, 105010. </w:t>
      </w:r>
    </w:p>
    <w:p w14:paraId="5AD47906" w14:textId="77777777" w:rsidR="009116B7" w:rsidRDefault="009116B7" w:rsidP="009116B7">
      <w:pPr>
        <w:pStyle w:val="Bibliography"/>
      </w:pPr>
      <w:r>
        <w:t xml:space="preserve">SHERIF, T. (2018): The WebGL Graphics Pipeline, https://tsherif.github.io/webgl-presentation/#/13 (17. 9. 2023). </w:t>
      </w:r>
    </w:p>
    <w:p w14:paraId="2433C0A2" w14:textId="77777777" w:rsidR="009116B7" w:rsidRDefault="009116B7" w:rsidP="009116B7">
      <w:pPr>
        <w:pStyle w:val="Bibliography"/>
      </w:pPr>
      <w:r>
        <w:t xml:space="preserve">SHERMAN, W. R., CRAIG, A. B. (2019): Understanding virtual reality: interface, application, and design. Morgan Kaufmann, Cambridge, MA. </w:t>
      </w:r>
    </w:p>
    <w:p w14:paraId="7071DE71" w14:textId="77777777" w:rsidR="009116B7" w:rsidRDefault="009116B7" w:rsidP="009116B7">
      <w:pPr>
        <w:pStyle w:val="Bibliography"/>
      </w:pPr>
      <w:r>
        <w:t xml:space="preserve">SLOCUM, T. A. ed. (2014): Thematic cartography and geovisualization. Pearson Education, Harlow. </w:t>
      </w:r>
    </w:p>
    <w:p w14:paraId="5B6F7BDA" w14:textId="77777777" w:rsidR="009116B7" w:rsidRDefault="009116B7" w:rsidP="009116B7">
      <w:pPr>
        <w:pStyle w:val="Bibliography"/>
      </w:pPr>
      <w:r>
        <w:t xml:space="preserve">SOMMERVILLE, I. (2016): Software engineering. Pearson, Boston Munich. </w:t>
      </w:r>
    </w:p>
    <w:p w14:paraId="5EEF3C20" w14:textId="77777777" w:rsidR="009116B7" w:rsidRDefault="009116B7" w:rsidP="009116B7">
      <w:pPr>
        <w:pStyle w:val="Bibliography"/>
      </w:pPr>
      <w:r>
        <w:t xml:space="preserve">STACHON, Z., KUBICEK, P., HERMAN, L. (2020): Virtual and Immersive Environments. Geographic Information Science &amp; Technology Body of Knowledge, Q3, 2020. </w:t>
      </w:r>
    </w:p>
    <w:p w14:paraId="1AE280FA" w14:textId="77777777" w:rsidR="009116B7" w:rsidRDefault="009116B7" w:rsidP="009116B7">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7E7AB921" w14:textId="77777777" w:rsidR="009116B7" w:rsidRDefault="009116B7" w:rsidP="009116B7">
      <w:pPr>
        <w:pStyle w:val="Bibliography"/>
      </w:pPr>
      <w:r>
        <w:lastRenderedPageBreak/>
        <w:t xml:space="preserve">STATCOUNTER (2023): Browser Market Share Worldwide, StatCounter Global Stats, https://gs.statcounter.com/browser-market-share (31. 1. 2023). </w:t>
      </w:r>
    </w:p>
    <w:p w14:paraId="451D1DAD" w14:textId="77777777" w:rsidR="009116B7" w:rsidRDefault="009116B7" w:rsidP="009116B7">
      <w:pPr>
        <w:pStyle w:val="Bibliography"/>
      </w:pPr>
      <w:r>
        <w:t xml:space="preserve">TAKLE (2022): VR by the numbers - HMD specs comparison, thevirtualreport.biz, https://www.thevirtualreport.biz/data-and-research/65085/vr-by-the-numbers-hmd-specs-comparison/ (29. 8. 2023). </w:t>
      </w:r>
    </w:p>
    <w:p w14:paraId="090844E7" w14:textId="77777777" w:rsidR="009116B7" w:rsidRDefault="009116B7" w:rsidP="009116B7">
      <w:pPr>
        <w:pStyle w:val="Bibliography"/>
      </w:pPr>
      <w:r>
        <w:t xml:space="preserve">THREE.JS CONTRIBUTORS (2023a): Camera – three.js docs, https://threejs.org/docs/#api/en/cameras/Camera (21. 9. 2023). </w:t>
      </w:r>
    </w:p>
    <w:p w14:paraId="1D47F73C" w14:textId="77777777" w:rsidR="009116B7" w:rsidRDefault="009116B7" w:rsidP="009116B7">
      <w:pPr>
        <w:pStyle w:val="Bibliography"/>
      </w:pPr>
      <w:r>
        <w:t xml:space="preserve">THREE.JS CONTRIBUTORS (2023b): Lights - three.js manual, https://threejs.org/manual/#en/lights (17. 10. 2023). </w:t>
      </w:r>
    </w:p>
    <w:p w14:paraId="6CE47DCE" w14:textId="77777777" w:rsidR="009116B7" w:rsidRDefault="009116B7" w:rsidP="009116B7">
      <w:pPr>
        <w:pStyle w:val="Bibliography"/>
      </w:pPr>
      <w:r>
        <w:t xml:space="preserve">THREE.JS CONTRIBUTORS (2023c): Scene – three.js docs, https://threejs.org/docs/#api/en/scenes/Scene (21. 9. 2023). </w:t>
      </w:r>
    </w:p>
    <w:p w14:paraId="14BB2CD8" w14:textId="77777777" w:rsidR="009116B7" w:rsidRDefault="009116B7" w:rsidP="009116B7">
      <w:pPr>
        <w:pStyle w:val="Bibliography"/>
      </w:pPr>
      <w:r>
        <w:t xml:space="preserve">THREE.JS CONTRIBUTORS (2023d): Shadows - three.js manual, https://threejs.org/manual/#en/shadows (18. 10. 2023). </w:t>
      </w:r>
    </w:p>
    <w:p w14:paraId="6BB4083F" w14:textId="77777777" w:rsidR="009116B7" w:rsidRDefault="009116B7" w:rsidP="009116B7">
      <w:pPr>
        <w:pStyle w:val="Bibliography"/>
      </w:pPr>
      <w:r>
        <w:t xml:space="preserve">THREE.JS CONTRIBUTORS (2023e): Textures - three.js manual, https://threejs.org/manual/#en/textures#memory (15. 10. 2023). </w:t>
      </w:r>
    </w:p>
    <w:p w14:paraId="74AD5869" w14:textId="77777777" w:rsidR="009116B7" w:rsidRDefault="009116B7" w:rsidP="009116B7">
      <w:pPr>
        <w:pStyle w:val="Bibliography"/>
      </w:pPr>
      <w:r>
        <w:t xml:space="preserve">THREE.JS CONTRIBUTORS (2023f): VR - three.js manual, https://threejs.org/manual/#en/webxr-basics (5. 11. 2023). </w:t>
      </w:r>
    </w:p>
    <w:p w14:paraId="3925BA58" w14:textId="77777777" w:rsidR="009116B7" w:rsidRDefault="009116B7" w:rsidP="009116B7">
      <w:pPr>
        <w:pStyle w:val="Bibliography"/>
      </w:pPr>
      <w:r>
        <w:t xml:space="preserve">UGWITZ, P., STACHOŇ, Z., KUBICEK, P. (2021): Building a virtual cartographic museum. Abstracts of the ICA, 3, 1–1. </w:t>
      </w:r>
    </w:p>
    <w:p w14:paraId="776A81BB" w14:textId="77777777" w:rsidR="009116B7" w:rsidRDefault="009116B7" w:rsidP="009116B7">
      <w:pPr>
        <w:pStyle w:val="Bibliography"/>
      </w:pPr>
      <w:r>
        <w:t xml:space="preserve">UNITY (2022): Unity - Manual: Types of light, https://docs.unity3d.com/Manual/Lighting.html (17. 10. 2023). </w:t>
      </w:r>
    </w:p>
    <w:p w14:paraId="4BFFD2E0" w14:textId="77777777" w:rsidR="009116B7" w:rsidRDefault="009116B7" w:rsidP="009116B7">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3049C39A" w14:textId="77777777" w:rsidR="009116B7" w:rsidRDefault="009116B7" w:rsidP="009116B7">
      <w:pPr>
        <w:pStyle w:val="Bibliography"/>
      </w:pPr>
      <w:r>
        <w:t xml:space="preserve">VR Map: Putting OpenStreetMap Data Into a WebVR World Simple GeoData Visualization with A-Frame (2019): </w:t>
      </w:r>
    </w:p>
    <w:p w14:paraId="18E1B7D3" w14:textId="77777777" w:rsidR="009116B7" w:rsidRDefault="009116B7" w:rsidP="009116B7">
      <w:pPr>
        <w:pStyle w:val="Bibliography"/>
      </w:pPr>
      <w:r>
        <w:t xml:space="preserve">W3C (2023): Immersive Web Developer Home, https://immersiveweb.dev/ (31. 1. 2023). </w:t>
      </w:r>
    </w:p>
    <w:p w14:paraId="2655DB11" w14:textId="77777777" w:rsidR="009116B7" w:rsidRDefault="009116B7" w:rsidP="009116B7">
      <w:pPr>
        <w:pStyle w:val="Bibliography"/>
      </w:pPr>
      <w:r>
        <w:t xml:space="preserve">W3SCHOOLS (2023): What is HTML DOM, https://www.w3schools.com/whatis/whatis_htmldom.asp (29. 8. 2023). </w:t>
      </w:r>
    </w:p>
    <w:p w14:paraId="46C1E49B" w14:textId="77777777" w:rsidR="009116B7" w:rsidRDefault="009116B7" w:rsidP="009116B7">
      <w:pPr>
        <w:pStyle w:val="Bibliography"/>
      </w:pPr>
      <w:r>
        <w:t xml:space="preserve">WEBXR (2020): Introduction to WebXR with BabylonJS. </w:t>
      </w:r>
    </w:p>
    <w:p w14:paraId="176BE873" w14:textId="77777777" w:rsidR="009116B7" w:rsidRDefault="009116B7" w:rsidP="009116B7">
      <w:pPr>
        <w:pStyle w:val="Bibliography"/>
      </w:pPr>
      <w:r>
        <w:t xml:space="preserve">ŽÁRA, J., BENEŠ, B., FELKEL, P. (2005): Moderní počítačová grafika. Computer Press. </w:t>
      </w:r>
    </w:p>
    <w:p w14:paraId="21C14AF6" w14:textId="77777777" w:rsidR="009116B7" w:rsidRDefault="009116B7" w:rsidP="009116B7">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6C177D32"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E88B2" w14:textId="77777777" w:rsidR="00470444" w:rsidRDefault="00470444" w:rsidP="0057088F">
      <w:pPr>
        <w:spacing w:after="0" w:line="240" w:lineRule="auto"/>
      </w:pPr>
      <w:r>
        <w:separator/>
      </w:r>
    </w:p>
  </w:endnote>
  <w:endnote w:type="continuationSeparator" w:id="0">
    <w:p w14:paraId="0C993C27" w14:textId="77777777" w:rsidR="00470444" w:rsidRDefault="00470444"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EBED9" w14:textId="77777777" w:rsidR="00470444" w:rsidRDefault="00470444" w:rsidP="0057088F">
      <w:pPr>
        <w:spacing w:after="0" w:line="240" w:lineRule="auto"/>
      </w:pPr>
      <w:r>
        <w:separator/>
      </w:r>
    </w:p>
  </w:footnote>
  <w:footnote w:type="continuationSeparator" w:id="0">
    <w:p w14:paraId="6C5F0B5D" w14:textId="77777777" w:rsidR="00470444" w:rsidRDefault="00470444"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6">
    <w:p w14:paraId="2AF74C38" w14:textId="6C6D7AF7"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proofErr w:type="spellStart"/>
      <w:r>
        <w:t>geoprostrorová</w:t>
      </w:r>
      <w:proofErr w:type="spellEnd"/>
      <w:r>
        <w:t xml:space="preserve"> metada</w:t>
      </w:r>
      <w:r w:rsidR="00F86911">
        <w:t>ta</w:t>
      </w:r>
      <w:r>
        <w:t xml:space="preserve"> je stále v průběhu. </w:t>
      </w:r>
      <w:r w:rsidR="003611BD">
        <w:fldChar w:fldCharType="begin"/>
      </w:r>
      <w:r w:rsidR="009116B7">
        <w:instrText xml:space="preserve"> ADDIN ZOTERO_ITEM CSL_CITATION {"citationID":"Zexg1Vaq","properties":{"formattedCitation":"(Khronos Group 2022)","plainCitation":"(Khronos Group 2022)","noteIndex":6},"citationItems":[{"id":2089,"uris":["http://zotero.org/groups/4599106/items/C53ST79W"],"itemData":{"id":2089,"type":"webpage","abstract":"The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7">
    <w:p w14:paraId="7901F71F" w14:textId="35DC1BB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Data Brno</w:t>
      </w:r>
      <w:r>
        <w:t>.</w:t>
      </w:r>
      <w:r w:rsidR="00F33FE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8"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9"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1"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3"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8"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2"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4"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9"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3"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4"/>
  </w:num>
  <w:num w:numId="3" w16cid:durableId="1170680267">
    <w:abstractNumId w:val="17"/>
  </w:num>
  <w:num w:numId="4" w16cid:durableId="1796368114">
    <w:abstractNumId w:val="27"/>
  </w:num>
  <w:num w:numId="5" w16cid:durableId="300885919">
    <w:abstractNumId w:val="38"/>
  </w:num>
  <w:num w:numId="6" w16cid:durableId="521938209">
    <w:abstractNumId w:val="58"/>
  </w:num>
  <w:num w:numId="7" w16cid:durableId="619992562">
    <w:abstractNumId w:val="31"/>
  </w:num>
  <w:num w:numId="8" w16cid:durableId="208229350">
    <w:abstractNumId w:val="12"/>
  </w:num>
  <w:num w:numId="9" w16cid:durableId="2076317703">
    <w:abstractNumId w:val="21"/>
  </w:num>
  <w:num w:numId="10" w16cid:durableId="802234337">
    <w:abstractNumId w:val="36"/>
  </w:num>
  <w:num w:numId="11" w16cid:durableId="385684583">
    <w:abstractNumId w:val="26"/>
  </w:num>
  <w:num w:numId="12" w16cid:durableId="65956355">
    <w:abstractNumId w:val="54"/>
  </w:num>
  <w:num w:numId="13" w16cid:durableId="354035738">
    <w:abstractNumId w:val="65"/>
  </w:num>
  <w:num w:numId="14" w16cid:durableId="395475347">
    <w:abstractNumId w:val="1"/>
  </w:num>
  <w:num w:numId="15" w16cid:durableId="1336884254">
    <w:abstractNumId w:val="34"/>
  </w:num>
  <w:num w:numId="16" w16cid:durableId="757364363">
    <w:abstractNumId w:val="45"/>
  </w:num>
  <w:num w:numId="17" w16cid:durableId="2033720445">
    <w:abstractNumId w:val="66"/>
  </w:num>
  <w:num w:numId="18" w16cid:durableId="837696955">
    <w:abstractNumId w:val="56"/>
  </w:num>
  <w:num w:numId="19" w16cid:durableId="414474922">
    <w:abstractNumId w:val="33"/>
  </w:num>
  <w:num w:numId="20" w16cid:durableId="2059282820">
    <w:abstractNumId w:val="15"/>
  </w:num>
  <w:num w:numId="21" w16cid:durableId="1490631062">
    <w:abstractNumId w:val="32"/>
  </w:num>
  <w:num w:numId="22" w16cid:durableId="1901403376">
    <w:abstractNumId w:val="2"/>
  </w:num>
  <w:num w:numId="23" w16cid:durableId="901527545">
    <w:abstractNumId w:val="52"/>
  </w:num>
  <w:num w:numId="24" w16cid:durableId="13649980">
    <w:abstractNumId w:val="7"/>
  </w:num>
  <w:num w:numId="25" w16cid:durableId="1364744581">
    <w:abstractNumId w:val="16"/>
  </w:num>
  <w:num w:numId="26" w16cid:durableId="1671255231">
    <w:abstractNumId w:val="40"/>
  </w:num>
  <w:num w:numId="27" w16cid:durableId="1198667109">
    <w:abstractNumId w:val="57"/>
  </w:num>
  <w:num w:numId="28" w16cid:durableId="619802950">
    <w:abstractNumId w:val="4"/>
  </w:num>
  <w:num w:numId="29" w16cid:durableId="367877274">
    <w:abstractNumId w:val="39"/>
  </w:num>
  <w:num w:numId="30" w16cid:durableId="802776096">
    <w:abstractNumId w:val="6"/>
  </w:num>
  <w:num w:numId="31" w16cid:durableId="742023868">
    <w:abstractNumId w:val="25"/>
  </w:num>
  <w:num w:numId="32" w16cid:durableId="404689245">
    <w:abstractNumId w:val="50"/>
  </w:num>
  <w:num w:numId="33" w16cid:durableId="1361203164">
    <w:abstractNumId w:val="53"/>
  </w:num>
  <w:num w:numId="34" w16cid:durableId="2136636456">
    <w:abstractNumId w:val="37"/>
  </w:num>
  <w:num w:numId="35" w16cid:durableId="882057253">
    <w:abstractNumId w:val="14"/>
  </w:num>
  <w:num w:numId="36" w16cid:durableId="2002463788">
    <w:abstractNumId w:val="59"/>
  </w:num>
  <w:num w:numId="37" w16cid:durableId="1464738753">
    <w:abstractNumId w:val="22"/>
  </w:num>
  <w:num w:numId="38" w16cid:durableId="1462070677">
    <w:abstractNumId w:val="3"/>
  </w:num>
  <w:num w:numId="39" w16cid:durableId="1886866115">
    <w:abstractNumId w:val="43"/>
  </w:num>
  <w:num w:numId="40" w16cid:durableId="965311621">
    <w:abstractNumId w:val="49"/>
  </w:num>
  <w:num w:numId="41" w16cid:durableId="818768559">
    <w:abstractNumId w:val="55"/>
  </w:num>
  <w:num w:numId="42" w16cid:durableId="1967276253">
    <w:abstractNumId w:val="18"/>
  </w:num>
  <w:num w:numId="43" w16cid:durableId="1442647274">
    <w:abstractNumId w:val="13"/>
  </w:num>
  <w:num w:numId="44" w16cid:durableId="1146313284">
    <w:abstractNumId w:val="30"/>
  </w:num>
  <w:num w:numId="45" w16cid:durableId="1133062556">
    <w:abstractNumId w:val="10"/>
  </w:num>
  <w:num w:numId="46" w16cid:durableId="1318923120">
    <w:abstractNumId w:val="29"/>
  </w:num>
  <w:num w:numId="47" w16cid:durableId="976765939">
    <w:abstractNumId w:val="35"/>
  </w:num>
  <w:num w:numId="48" w16cid:durableId="1987278381">
    <w:abstractNumId w:val="63"/>
  </w:num>
  <w:num w:numId="49" w16cid:durableId="344286222">
    <w:abstractNumId w:val="48"/>
  </w:num>
  <w:num w:numId="50" w16cid:durableId="586889268">
    <w:abstractNumId w:val="61"/>
  </w:num>
  <w:num w:numId="51" w16cid:durableId="1214346142">
    <w:abstractNumId w:val="42"/>
  </w:num>
  <w:num w:numId="52" w16cid:durableId="1666350155">
    <w:abstractNumId w:val="8"/>
  </w:num>
  <w:num w:numId="53" w16cid:durableId="1936208616">
    <w:abstractNumId w:val="44"/>
  </w:num>
  <w:num w:numId="54" w16cid:durableId="1802922892">
    <w:abstractNumId w:val="19"/>
  </w:num>
  <w:num w:numId="55" w16cid:durableId="2044668093">
    <w:abstractNumId w:val="20"/>
  </w:num>
  <w:num w:numId="56" w16cid:durableId="1700474541">
    <w:abstractNumId w:val="51"/>
  </w:num>
  <w:num w:numId="57" w16cid:durableId="2082558311">
    <w:abstractNumId w:val="46"/>
  </w:num>
  <w:num w:numId="58" w16cid:durableId="1871141540">
    <w:abstractNumId w:val="64"/>
  </w:num>
  <w:num w:numId="59" w16cid:durableId="1538816812">
    <w:abstractNumId w:val="11"/>
  </w:num>
  <w:num w:numId="60" w16cid:durableId="747965305">
    <w:abstractNumId w:val="41"/>
  </w:num>
  <w:num w:numId="61" w16cid:durableId="2103643924">
    <w:abstractNumId w:val="5"/>
  </w:num>
  <w:num w:numId="62" w16cid:durableId="457264442">
    <w:abstractNumId w:val="60"/>
  </w:num>
  <w:num w:numId="63" w16cid:durableId="496380383">
    <w:abstractNumId w:val="9"/>
  </w:num>
  <w:num w:numId="64" w16cid:durableId="1291588825">
    <w:abstractNumId w:val="62"/>
  </w:num>
  <w:num w:numId="65" w16cid:durableId="1924559521">
    <w:abstractNumId w:val="47"/>
  </w:num>
  <w:num w:numId="66" w16cid:durableId="1492871536">
    <w:abstractNumId w:val="28"/>
  </w:num>
  <w:num w:numId="67" w16cid:durableId="1847862588">
    <w:abstractNumId w:val="23"/>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624"/>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1F56"/>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bBJ9sxc?hub_invite_id=Lr9efka"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png"/><Relationship Id="rId58" Type="http://schemas.openxmlformats.org/officeDocument/2006/relationships/hyperlink" Target="https://interesting-parallel-bit.glitch.me" TargetMode="External"/><Relationship Id="rId74" Type="http://schemas.openxmlformats.org/officeDocument/2006/relationships/image" Target="media/image47.png"/><Relationship Id="rId79"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jendahorak.github.io/a3sixty/" TargetMode="External"/><Relationship Id="rId64" Type="http://schemas.openxmlformats.org/officeDocument/2006/relationships/hyperlink" Target="https://hubs.mozilla.com/jkemrr4" TargetMode="External"/><Relationship Id="rId69" Type="http://schemas.openxmlformats.org/officeDocument/2006/relationships/image" Target="media/image43.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5.emf"/><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litch.com/edit/"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sv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hyperlink" Target="https://developers.google.com/maps/documentation/tile/use-renderer"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foam-jumpy-dianella.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v3xSqDE" TargetMode="External"/><Relationship Id="rId73" Type="http://schemas.openxmlformats.org/officeDocument/2006/relationships/image" Target="media/image46.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jendahorak.github.io/disc3vr/" TargetMode="External"/><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github.com/jendahorak/kam-topgis-batch-loader.gi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ubs.mozilla.com/link/PFhZqGd"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18462</TotalTime>
  <Pages>95</Pages>
  <Words>77368</Words>
  <Characters>441001</Characters>
  <Application>Microsoft Office Word</Application>
  <DocSecurity>0</DocSecurity>
  <Lines>3675</Lines>
  <Paragraphs>1034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517335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217</cp:revision>
  <cp:lastPrinted>2023-11-02T09:14:00Z</cp:lastPrinted>
  <dcterms:created xsi:type="dcterms:W3CDTF">2023-08-27T13:40:00Z</dcterms:created>
  <dcterms:modified xsi:type="dcterms:W3CDTF">2023-12-11T23:13:00Z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id="ScMclNLs"/&gt;&lt;style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