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067F675"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BC7A8B">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DddkAsF4/MUyRxEUG","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w:t>
      </w:r>
      <w:proofErr w:type="gramStart"/>
      <w:r w:rsidR="00370404" w:rsidRPr="002B3EE7">
        <w:rPr>
          <w:highlight w:val="yellow"/>
        </w:rPr>
        <w:t>3D</w:t>
      </w:r>
      <w:proofErr w:type="gramEnd"/>
      <w:r w:rsidR="00370404" w:rsidRPr="002B3EE7">
        <w:rPr>
          <w:highlight w:val="yellow"/>
        </w:rPr>
        <w:t xml:space="preserve">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5F805282"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64D8EE1"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BC7A8B">
        <w:instrText xml:space="preserve"> ADDIN ZOTERO_ITEM CSL_CITATION {"citationID":"3CtlPLsy","properties":{"formattedCitation":"(Coltekin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0D88697B"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656A18CD"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863307">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5482084E"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6557AB46"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BC7A8B">
        <w:instrText xml:space="preserve"> ADDIN ZOTERO_ITEM CSL_CITATION {"citationID":"1qIlQgrk","properties":{"formattedCitation":"(Coltekin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3B020FB7"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5</w:t>
      </w:r>
      <w:r w:rsidRPr="001F6849">
        <w:fldChar w:fldCharType="end"/>
      </w:r>
      <w:r w:rsidRPr="001F6849">
        <w:t xml:space="preserve"> Dělení HMD, zdroj: </w:t>
      </w:r>
      <w:r w:rsidRPr="001F6849">
        <w:fldChar w:fldCharType="begin"/>
      </w:r>
      <w:r w:rsidR="00BC7A8B">
        <w:instrText xml:space="preserve"> ADDIN ZOTERO_ITEM CSL_CITATION {"citationID":"o3pU5io5","properties":{"formattedCitation":"(Coltekin et al. 2020)","plainCitation":"(Coltekin et al. 2020)","noteIndex":0},"citationItems":[{"id":"DddkAsF4/6rLe0ClE","uris":["http://zotero.org/groups/4599106/items/F54Y7ICM"],"itemData":{"id":"9DyV48Zt/oRbg8WmZ","type":"article-journal","abstract":"This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75DB4104" w:rsidR="00863307" w:rsidRPr="001D0D02" w:rsidRDefault="00863307" w:rsidP="00863307">
      <w:pPr>
        <w:pStyle w:val="Caption"/>
        <w:rPr>
          <w:lang w:val="en-US"/>
        </w:rPr>
      </w:pPr>
      <w:r>
        <w:t xml:space="preserve">Obr. </w:t>
      </w:r>
      <w:r>
        <w:fldChar w:fldCharType="begin"/>
      </w:r>
      <w:r>
        <w:instrText xml:space="preserve"> SEQ Obr. \* ARABIC </w:instrText>
      </w:r>
      <w:r>
        <w:fldChar w:fldCharType="separate"/>
      </w:r>
      <w:r>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w:t>
      </w:r>
      <w:proofErr w:type="spellStart"/>
      <w:r w:rsidR="00572B4B" w:rsidRPr="00572B4B">
        <w:t>Paracuellos</w:t>
      </w:r>
      <w:proofErr w:type="spellEnd"/>
      <w:r w:rsidR="00572B4B" w:rsidRPr="00572B4B">
        <w:t xml:space="preserve">, </w:t>
      </w:r>
      <w:proofErr w:type="spellStart"/>
      <w:r w:rsidR="00572B4B" w:rsidRPr="00572B4B">
        <w:t>MacIntyre</w:t>
      </w:r>
      <w:proofErr w:type="spellEnd"/>
      <w:r w:rsidR="00572B4B" w:rsidRPr="00572B4B">
        <w:t xml:space="preserve"> 2018)</w:t>
      </w:r>
      <w:r w:rsidR="00572B4B">
        <w:fldChar w:fldCharType="end"/>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6007ABE7"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14A80">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0F09E144"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BC7A8B">
        <w:instrText xml:space="preserve"> ADDIN ZOTERO_ITEM CSL_CITATION {"citationID":"Vvs5N4QI","properties":{"formattedCitation":"(Coltekin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1FEED754"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37FA34CA">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7B9DFA7E"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863307">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AA16FF4" w:rsidR="001100A3" w:rsidRDefault="001100A3" w:rsidP="001100A3">
      <w:pPr>
        <w:pStyle w:val="Caption"/>
      </w:pPr>
      <w:r>
        <w:t xml:space="preserve">Obr. </w:t>
      </w:r>
      <w:r>
        <w:fldChar w:fldCharType="begin"/>
      </w:r>
      <w:r>
        <w:instrText xml:space="preserve"> SEQ Obr. \* ARABIC </w:instrText>
      </w:r>
      <w:r>
        <w:fldChar w:fldCharType="separate"/>
      </w:r>
      <w:r w:rsidR="00863307">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noProof/>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9"/>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EEAC16F"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lastRenderedPageBreak/>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2C2C3BAD">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12AC28A7"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BF1B85A"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12</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60952229" w:rsidR="00AB45B4" w:rsidRDefault="00AB45B4" w:rsidP="00331DCE">
      <w:pPr>
        <w:pStyle w:val="Normlnprvnodsazen"/>
      </w:pPr>
      <w:r w:rsidRPr="001F6849">
        <w:t xml:space="preserve">Jako důležitou problematiku zmiňuje </w:t>
      </w:r>
      <w:r w:rsidRPr="001F6849">
        <w:fldChar w:fldCharType="begin"/>
      </w:r>
      <w:r w:rsidR="00BC7A8B">
        <w:instrText xml:space="preserve"> ADDIN ZOTERO_ITEM CSL_CITATION {"citationID":"pyYXfhhk","properties":{"formattedCitation":"(Coltekin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BC7A8B">
        <w:instrText xml:space="preserve"> ADDIN ZOTERO_ITEM CSL_CITATION {"citationID":"cz6cyLsT","properties":{"formattedCitation":"(Coltekin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3"/>
                    <a:stretch>
                      <a:fillRect/>
                    </a:stretch>
                  </pic:blipFill>
                  <pic:spPr>
                    <a:xfrm>
                      <a:off x="0" y="0"/>
                      <a:ext cx="5579745" cy="3993515"/>
                    </a:xfrm>
                    <a:prstGeom prst="rect">
                      <a:avLst/>
                    </a:prstGeom>
                  </pic:spPr>
                </pic:pic>
              </a:graphicData>
            </a:graphic>
          </wp:inline>
        </w:drawing>
      </w:r>
    </w:p>
    <w:p w14:paraId="00AB9F73" w14:textId="5A855994" w:rsidR="00B2682C" w:rsidRPr="001F6849" w:rsidRDefault="00B2682C" w:rsidP="00B2682C">
      <w:pPr>
        <w:pStyle w:val="Caption"/>
      </w:pPr>
      <w:r>
        <w:t xml:space="preserve">Obr. </w:t>
      </w:r>
      <w:r>
        <w:fldChar w:fldCharType="begin"/>
      </w:r>
      <w:r>
        <w:instrText xml:space="preserve"> SEQ Obr. \* ARABIC </w:instrText>
      </w:r>
      <w:r>
        <w:fldChar w:fldCharType="separate"/>
      </w:r>
      <w:r w:rsidR="00863307">
        <w:rPr>
          <w:noProof/>
        </w:rPr>
        <w:t>13</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AD4FEF5"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BC7A8B">
        <w:instrText xml:space="preserve"> ADDIN ZOTERO_ITEM CSL_CITATION {"citationID":"Qk91xJhn","properties":{"formattedCitation":"(Coltekin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 xml:space="preserve">méně běžné vzhledem k modernějším technologiím a </w:t>
      </w:r>
      <w:r w:rsidRPr="0087744F">
        <w:rPr>
          <w:lang w:eastAsia="en-US"/>
        </w:rPr>
        <w:lastRenderedPageBreak/>
        <w:t>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13E3A211" w14:textId="765F3EBE" w:rsidR="00FC3789" w:rsidRDefault="006C458C" w:rsidP="00FC3789">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20D8D1CA" w14:textId="0F0B28F3"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proofErr w:type="spellStart"/>
      <w:r>
        <w:rPr>
          <w:lang w:eastAsia="en-US"/>
        </w:rPr>
        <w:t>virutální</w:t>
      </w:r>
      <w:proofErr w:type="spellEnd"/>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D72E4ED" w:rsidR="00714A80" w:rsidRDefault="00FC3789" w:rsidP="00FC3789">
      <w:pPr>
        <w:pStyle w:val="Normlnprvnodsazen"/>
        <w:ind w:firstLine="0"/>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není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aktuální problém, protože při prezentování geografické informace (terén, objekty) v měřítku 1:1, měly by být textury dostatečně detailní. </w:t>
      </w:r>
    </w:p>
    <w:p w14:paraId="544342D3" w14:textId="572B9AB4" w:rsidR="00D169E7" w:rsidRPr="00DE58F0" w:rsidRDefault="00D169E7" w:rsidP="006C458C">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10C4F004" w14:textId="1650E391" w:rsidR="0087744F" w:rsidRPr="00153841" w:rsidRDefault="0087744F" w:rsidP="0087744F">
      <w:pPr>
        <w:pStyle w:val="Caption"/>
        <w:keepNext/>
      </w:pPr>
      <w:r>
        <w:lastRenderedPageBreak/>
        <w:t xml:space="preserve">Tab. </w:t>
      </w:r>
      <w:r>
        <w:fldChar w:fldCharType="begin"/>
      </w:r>
      <w:r>
        <w:instrText xml:space="preserve"> SEQ Tab. \* ARABIC </w:instrText>
      </w:r>
      <w:r>
        <w:fldChar w:fldCharType="separate"/>
      </w:r>
      <w:r w:rsidR="00714A80">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ABCEBF4" w14:textId="77777777" w:rsidR="00714A80" w:rsidRDefault="00714A80" w:rsidP="00714A80">
      <w:pPr>
        <w:pStyle w:val="Normlnprvnodsazen"/>
        <w:rPr>
          <w:lang w:eastAsia="en-US"/>
        </w:rPr>
      </w:pPr>
    </w:p>
    <w:p w14:paraId="627DEBAE" w14:textId="1CAF445E" w:rsidR="00714A80" w:rsidRDefault="00714A80" w:rsidP="00714A80">
      <w:pPr>
        <w:pStyle w:val="Caption"/>
        <w:keepNext/>
      </w:pPr>
      <w:r>
        <w:t xml:space="preserve">Tab. </w:t>
      </w:r>
      <w:r>
        <w:fldChar w:fldCharType="begin"/>
      </w:r>
      <w:r>
        <w:instrText xml:space="preserve"> SEQ Tab. \* ARABIC </w:instrText>
      </w:r>
      <w:r>
        <w:fldChar w:fldCharType="separate"/>
      </w:r>
      <w:r>
        <w:rPr>
          <w:noProof/>
        </w:rPr>
        <w:t>3</w:t>
      </w:r>
      <w:r>
        <w:fldChar w:fldCharType="end"/>
      </w:r>
      <w:r>
        <w:t xml:space="preserve"> Formáty pro textury. </w:t>
      </w:r>
      <w:r w:rsidR="00470CBF">
        <w:fldChar w:fldCharType="begin"/>
      </w:r>
      <w:r w:rsidR="00BC7A8B">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https://www.rapidcompact.com/3d-pipel...","title":"Best Practices for Compressing glTF Textures | Eric Chadwick | 3D Pipeline Days 2023","URL":"https://www.youtube.com/watch?v=vX7jPajwLUo","author":[{"family":"Chadwick","given":"Eric"}],"accessed":{"date-parts":[["2023",11,8]]},"issued":{"date-parts":[["2023"]]},"citation-key":"chadwickBestPracticesCompressing2023"}}],"schema":"https://github.com/citation-style-language/schema/raw/master/csl-citation.json"} </w:instrText>
      </w:r>
      <w:r w:rsidR="00470CBF">
        <w:fldChar w:fldCharType="separate"/>
      </w:r>
      <w:r w:rsidR="00BC7A8B" w:rsidRPr="00BC7A8B">
        <w:t>(</w:t>
      </w:r>
      <w:proofErr w:type="spellStart"/>
      <w:r w:rsidR="00BC7A8B" w:rsidRPr="00BC7A8B">
        <w:t>Chadwick</w:t>
      </w:r>
      <w:proofErr w:type="spellEnd"/>
      <w:r w:rsidR="00BC7A8B" w:rsidRPr="00BC7A8B">
        <w:t xml:space="preserve"> 2023)</w:t>
      </w:r>
      <w:r w:rsidR="00470CBF">
        <w:fldChar w:fldCharType="end"/>
      </w:r>
    </w:p>
    <w:tbl>
      <w:tblPr>
        <w:tblW w:w="8820" w:type="dxa"/>
        <w:tblLook w:val="04A0" w:firstRow="1" w:lastRow="0" w:firstColumn="1" w:lastColumn="0" w:noHBand="0" w:noVBand="1"/>
      </w:tblPr>
      <w:tblGrid>
        <w:gridCol w:w="919"/>
        <w:gridCol w:w="1280"/>
        <w:gridCol w:w="1041"/>
        <w:gridCol w:w="1710"/>
        <w:gridCol w:w="720"/>
        <w:gridCol w:w="990"/>
        <w:gridCol w:w="2160"/>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gltf</w:t>
            </w:r>
            <w:proofErr w:type="spellEnd"/>
            <w:r w:rsidRPr="00714A80">
              <w:rPr>
                <w:rFonts w:eastAsia="Times New Roman" w:cs="Calibri"/>
                <w:b/>
                <w:bCs/>
                <w:color w:val="000000"/>
                <w:sz w:val="18"/>
                <w:szCs w:val="18"/>
                <w:lang w:val="en-US"/>
              </w:rPr>
              <w:t xml:space="preserve"> </w:t>
            </w:r>
            <w:proofErr w:type="spellStart"/>
            <w:r w:rsidRPr="00714A80">
              <w:rPr>
                <w:rFonts w:eastAsia="Times New Roman" w:cs="Calibri"/>
                <w:b/>
                <w:bCs/>
                <w:color w:val="000000"/>
                <w:sz w:val="18"/>
                <w:szCs w:val="18"/>
                <w:lang w:val="en-US"/>
              </w:rPr>
              <w:t>podpora</w:t>
            </w:r>
            <w:proofErr w:type="spellEnd"/>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lastRenderedPageBreak/>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68CB3143" w:rsidR="008812DD" w:rsidRDefault="00EE12F5" w:rsidP="00EE12F5">
      <w:pPr>
        <w:pStyle w:val="Caption"/>
      </w:pPr>
      <w:r>
        <w:t xml:space="preserve">Obr. </w:t>
      </w:r>
      <w:r>
        <w:fldChar w:fldCharType="begin"/>
      </w:r>
      <w:r>
        <w:instrText xml:space="preserve"> SEQ Obr. \* ARABIC </w:instrText>
      </w:r>
      <w:r>
        <w:fldChar w:fldCharType="separate"/>
      </w:r>
      <w:r w:rsidR="00863307">
        <w:rPr>
          <w:noProof/>
        </w:rPr>
        <w:t>14</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lastRenderedPageBreak/>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7"/>
                    <a:stretch>
                      <a:fillRect/>
                    </a:stretch>
                  </pic:blipFill>
                  <pic:spPr>
                    <a:xfrm>
                      <a:off x="0" y="0"/>
                      <a:ext cx="2671063" cy="1939387"/>
                    </a:xfrm>
                    <a:prstGeom prst="rect">
                      <a:avLst/>
                    </a:prstGeom>
                  </pic:spPr>
                </pic:pic>
              </a:graphicData>
            </a:graphic>
          </wp:inline>
        </w:drawing>
      </w:r>
    </w:p>
    <w:p w14:paraId="62B42586" w14:textId="55B2F76F"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863307">
        <w:rPr>
          <w:noProof/>
          <w:highlight w:val="yellow"/>
        </w:rPr>
        <w:t>15</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78A695B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863307">
        <w:rPr>
          <w:noProof/>
        </w:rPr>
        <w:t>16</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lastRenderedPageBreak/>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FA46148"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863307">
        <w:rPr>
          <w:noProof/>
        </w:rPr>
        <w:t>17</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 xml:space="preserve">(Hutter 2021; three.js </w:t>
      </w:r>
      <w:r w:rsidR="00B358A5" w:rsidRPr="00B358A5">
        <w:lastRenderedPageBreak/>
        <w:t>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5CCD1977" w14:textId="1827CF59" w:rsidR="00713631" w:rsidRDefault="00713631" w:rsidP="00D72ECF">
      <w:pPr>
        <w:pStyle w:val="Normlnprvnodsazen"/>
        <w:ind w:firstLine="0"/>
      </w:pP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w:t>
      </w:r>
      <w:r w:rsidR="006A51B8">
        <w:lastRenderedPageBreak/>
        <w:t xml:space="preserve">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2C78AA5B">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75894F41" w:rsidR="008A7EFA" w:rsidRDefault="008A7EFA" w:rsidP="008A7EFA">
      <w:pPr>
        <w:pStyle w:val="Caption"/>
      </w:pPr>
      <w:r>
        <w:t xml:space="preserve">Obr. </w:t>
      </w:r>
      <w:r>
        <w:fldChar w:fldCharType="begin"/>
      </w:r>
      <w:r>
        <w:instrText xml:space="preserve"> SEQ Obr. \* ARABIC </w:instrText>
      </w:r>
      <w:r>
        <w:fldChar w:fldCharType="separate"/>
      </w:r>
      <w:r w:rsidR="00863307">
        <w:rPr>
          <w:noProof/>
        </w:rPr>
        <w:t>18</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77777777" w:rsidR="009F4413" w:rsidRDefault="009F4413" w:rsidP="009F4413">
      <w:pPr>
        <w:pStyle w:val="Normlnprvnodsazen"/>
        <w:numPr>
          <w:ilvl w:val="0"/>
          <w:numId w:val="54"/>
        </w:numPr>
      </w:pPr>
      <w:r w:rsidRPr="00D2399F">
        <w:rPr>
          <w:b/>
          <w:bCs/>
        </w:rPr>
        <w:t>Velikost a počet textur</w:t>
      </w:r>
      <w:r>
        <w:t xml:space="preserve"> – Textury je zpravidla nutné nejvíce </w:t>
      </w:r>
      <w:proofErr w:type="gramStart"/>
      <w:r>
        <w:t>optimalizovat</w:t>
      </w:r>
      <w:proofErr w:type="gramEnd"/>
      <w:r>
        <w:t xml:space="preserve"> a to jak jejich velikost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Pr="00BE6F26" w:rsidRDefault="00BE6F26" w:rsidP="00BE6F26">
      <w:pPr>
        <w:pStyle w:val="Normlnprvnodsazen"/>
        <w:ind w:firstLine="0"/>
      </w:pPr>
      <w:r>
        <w:lastRenderedPageBreak/>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w:t>
      </w:r>
      <w:r w:rsidR="002F5A56" w:rsidRPr="00BE6F26">
        <w:rPr>
          <w:highlight w:val="yellow"/>
        </w:rPr>
        <w:t xml:space="preserve">jedná se však o nový produkt stále ve vývoji, jelikož samotné </w:t>
      </w:r>
      <w:proofErr w:type="spellStart"/>
      <w:r w:rsidR="002F5A56" w:rsidRPr="00BE6F26">
        <w:rPr>
          <w:highlight w:val="yellow"/>
        </w:rPr>
        <w:t>WebXR</w:t>
      </w:r>
      <w:proofErr w:type="spellEnd"/>
      <w:r w:rsidR="002F5A56" w:rsidRPr="00BE6F26">
        <w:rPr>
          <w:highlight w:val="yellow"/>
        </w:rPr>
        <w:t xml:space="preserve"> API je stále novou specifikací.</w:t>
      </w:r>
      <w:r w:rsidR="002F5A56">
        <w:t xml:space="preserve">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64BD5F54"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863307">
        <w:rPr>
          <w:noProof/>
        </w:rPr>
        <w:t>19</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5CB481DA"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20</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02AD9E6D" w:rsidR="00637A27" w:rsidRPr="00637A27" w:rsidRDefault="00637A27" w:rsidP="00637A27">
      <w:pPr>
        <w:pStyle w:val="Caption"/>
      </w:pPr>
      <w:r>
        <w:t xml:space="preserve">Obr. </w:t>
      </w:r>
      <w:r>
        <w:fldChar w:fldCharType="begin"/>
      </w:r>
      <w:r>
        <w:instrText xml:space="preserve"> SEQ Obr. \* ARABIC </w:instrText>
      </w:r>
      <w:r>
        <w:fldChar w:fldCharType="separate"/>
      </w:r>
      <w:r w:rsidR="00863307">
        <w:rPr>
          <w:noProof/>
        </w:rPr>
        <w:t>21</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1E53823"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863307">
        <w:rPr>
          <w:noProof/>
        </w:rPr>
        <w:t>22</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C11233B"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14A80">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0E63AD04" w14:textId="20F120FC" w:rsidR="0021568E" w:rsidRDefault="007E3F0A" w:rsidP="0021568E">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2D64007" w14:textId="190BD90A" w:rsidR="0021568E" w:rsidRPr="00231D31" w:rsidRDefault="0021568E" w:rsidP="0021568E">
      <w:pPr>
        <w:pStyle w:val="Normlnprvnodsazen"/>
        <w:rPr>
          <w:lang w:val="en-US" w:eastAsia="en-US"/>
        </w:rPr>
      </w:pPr>
      <w:r>
        <w:rPr>
          <w:lang w:eastAsia="en-US"/>
        </w:rPr>
        <w:t xml:space="preserve">Vývoj virtuálních </w:t>
      </w:r>
      <w:r w:rsidR="00D926B2">
        <w:rPr>
          <w:lang w:eastAsia="en-US"/>
        </w:rPr>
        <w:t>imerzních</w:t>
      </w:r>
      <w:r>
        <w:rPr>
          <w:lang w:eastAsia="en-US"/>
        </w:rPr>
        <w:t xml:space="preserve"> prostředí z velké části na tradiční obrazovce vyžaduje dodatečné nástroje umožňující prototypování a testování při vývoji. Dostupnost HMD zařízení je stále na takové </w:t>
      </w:r>
      <w:r w:rsidR="00D926B2">
        <w:rPr>
          <w:lang w:eastAsia="en-US"/>
        </w:rPr>
        <w:t>úrovni, aby</w:t>
      </w:r>
      <w:r>
        <w:rPr>
          <w:lang w:eastAsia="en-US"/>
        </w:rPr>
        <w:t xml:space="preserve"> bylo možné předpokládat, že uživatel bude virtuální prostředí zažívat skrze HMD. Tuto problematiku je možné řešit v rámci návrhu aplikace (viz. kap. X). Popř. druhou možností částečného řešení dostupnosti aplikace jsou existující nástroje jako: </w:t>
      </w:r>
      <w:proofErr w:type="spellStart"/>
      <w:r>
        <w:rPr>
          <w:b/>
          <w:bCs/>
          <w:lang w:eastAsia="en-US"/>
        </w:rPr>
        <w:t>Immersive</w:t>
      </w:r>
      <w:proofErr w:type="spellEnd"/>
      <w:r>
        <w:rPr>
          <w:b/>
          <w:bCs/>
          <w:lang w:eastAsia="en-US"/>
        </w:rPr>
        <w:t xml:space="preserve"> web </w:t>
      </w:r>
      <w:proofErr w:type="spellStart"/>
      <w:r>
        <w:rPr>
          <w:b/>
          <w:bCs/>
          <w:lang w:eastAsia="en-US"/>
        </w:rPr>
        <w:t>emmulator</w:t>
      </w:r>
      <w:proofErr w:type="spellEnd"/>
      <w:r>
        <w:rPr>
          <w:b/>
          <w:bCs/>
          <w:lang w:eastAsia="en-US"/>
        </w:rPr>
        <w:t xml:space="preserve"> </w:t>
      </w:r>
      <w:r>
        <w:rPr>
          <w:lang w:eastAsia="en-US"/>
        </w:rPr>
        <w:t xml:space="preserve">(Chrome, </w:t>
      </w:r>
      <w:proofErr w:type="spellStart"/>
      <w:r>
        <w:rPr>
          <w:lang w:eastAsia="en-US"/>
        </w:rPr>
        <w:t>Edge</w:t>
      </w:r>
      <w:proofErr w:type="spellEnd"/>
      <w:r>
        <w:rPr>
          <w:lang w:eastAsia="en-US"/>
        </w:rPr>
        <w:t>)</w:t>
      </w:r>
      <w:r>
        <w:rPr>
          <w:b/>
          <w:bCs/>
          <w:lang w:eastAsia="en-US"/>
        </w:rPr>
        <w:t xml:space="preserve"> </w:t>
      </w:r>
      <w:r>
        <w:rPr>
          <w:lang w:eastAsia="en-US"/>
        </w:rPr>
        <w:t xml:space="preserve">a </w:t>
      </w:r>
      <w:proofErr w:type="spellStart"/>
      <w:r>
        <w:rPr>
          <w:b/>
          <w:bCs/>
          <w:lang w:eastAsia="en-US"/>
        </w:rPr>
        <w:t>WebXR</w:t>
      </w:r>
      <w:proofErr w:type="spellEnd"/>
      <w:r>
        <w:rPr>
          <w:b/>
          <w:bCs/>
          <w:lang w:eastAsia="en-US"/>
        </w:rPr>
        <w:t xml:space="preserve"> API </w:t>
      </w:r>
      <w:proofErr w:type="spellStart"/>
      <w:r>
        <w:rPr>
          <w:b/>
          <w:bCs/>
          <w:lang w:eastAsia="en-US"/>
        </w:rPr>
        <w:t>emulator</w:t>
      </w:r>
      <w:proofErr w:type="spellEnd"/>
      <w:r>
        <w:rPr>
          <w:b/>
          <w:bCs/>
          <w:lang w:eastAsia="en-US"/>
        </w:rPr>
        <w:t xml:space="preserve"> </w:t>
      </w:r>
      <w:r>
        <w:rPr>
          <w:lang w:eastAsia="en-US"/>
        </w:rPr>
        <w:t>(Firefox)</w:t>
      </w:r>
      <w:r w:rsidR="00231D31">
        <w:rPr>
          <w:lang w:eastAsia="en-US"/>
        </w:rPr>
        <w:t xml:space="preserve"> </w:t>
      </w:r>
      <w:r w:rsidR="00231D31">
        <w:rPr>
          <w:lang w:eastAsia="en-US"/>
        </w:rPr>
        <w:fldChar w:fldCharType="begin"/>
      </w:r>
      <w:r w:rsidR="00231D31">
        <w:rPr>
          <w:lang w:eastAsia="en-US"/>
        </w:rPr>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rPr>
          <w:lang w:eastAsia="en-US"/>
        </w:rPr>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rPr>
          <w:lang w:eastAsia="en-US"/>
        </w:rPr>
        <w:fldChar w:fldCharType="end"/>
      </w:r>
      <w:r>
        <w:rPr>
          <w:lang w:eastAsia="en-US"/>
        </w:rPr>
        <w:t>. Jedná se o rozšíření do prohlížečů, které umožňují uživateli simulovat interakci aplikace s HMD zařízením.</w:t>
      </w:r>
      <w:r w:rsidR="00D926B2">
        <w:rPr>
          <w:lang w:eastAsia="en-US"/>
        </w:rPr>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w:t>
      </w:r>
      <w:r w:rsidR="00D926B2">
        <w:rPr>
          <w:lang w:eastAsia="en-US"/>
        </w:rPr>
        <w:lastRenderedPageBreak/>
        <w:t xml:space="preserve">zařízení je možné propojit mobilní zařízení s počítačem skrze USB kabel a pomocí vývojářských nástrojů prohlížeče Chrome </w:t>
      </w:r>
      <w:proofErr w:type="spellStart"/>
      <w:r w:rsidR="00D926B2">
        <w:rPr>
          <w:lang w:eastAsia="en-US"/>
        </w:rPr>
        <w:t>streamovat</w:t>
      </w:r>
      <w:proofErr w:type="spellEnd"/>
      <w:r w:rsidR="00D926B2">
        <w:rPr>
          <w:lang w:eastAsia="en-US"/>
        </w:rPr>
        <w:t xml:space="preserve"> lokální vývojový server do mobilního zařízení</w:t>
      </w:r>
      <w:r w:rsidR="00231D31">
        <w:rPr>
          <w:lang w:eastAsia="en-US"/>
        </w:rPr>
        <w:t xml:space="preserve"> </w:t>
      </w:r>
      <w:r w:rsidR="00231D31">
        <w:rPr>
          <w:lang w:eastAsia="en-US"/>
        </w:rPr>
        <w:fldChar w:fldCharType="begin"/>
      </w:r>
      <w:r w:rsidR="00231D31">
        <w:rPr>
          <w:lang w:eastAsia="en-US"/>
        </w:rPr>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rPr>
          <w:lang w:eastAsia="en-US"/>
        </w:rPr>
        <w:fldChar w:fldCharType="separate"/>
      </w:r>
      <w:r w:rsidR="00231D31" w:rsidRPr="00231D31">
        <w:t>(Basques 2023)</w:t>
      </w:r>
      <w:r w:rsidR="00231D31">
        <w:rPr>
          <w:lang w:eastAsia="en-US"/>
        </w:rPr>
        <w:fldChar w:fldCharType="end"/>
      </w:r>
      <w:r w:rsidR="00D926B2">
        <w:rPr>
          <w:lang w:eastAsia="en-US"/>
        </w:rPr>
        <w:t xml:space="preserve">. </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6"/>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47"/>
                    <a:stretch>
                      <a:fillRect/>
                    </a:stretch>
                  </pic:blipFill>
                  <pic:spPr>
                    <a:xfrm>
                      <a:off x="0" y="0"/>
                      <a:ext cx="3850119" cy="2269673"/>
                    </a:xfrm>
                    <a:prstGeom prst="rect">
                      <a:avLst/>
                    </a:prstGeom>
                  </pic:spPr>
                </pic:pic>
              </a:graphicData>
            </a:graphic>
          </wp:inline>
        </w:drawing>
      </w:r>
    </w:p>
    <w:p w14:paraId="39CC6B3E" w14:textId="13CA9162" w:rsidR="0021568E" w:rsidRPr="0021568E" w:rsidRDefault="00D926B2" w:rsidP="00D926B2">
      <w:pPr>
        <w:pStyle w:val="Caption"/>
      </w:pPr>
      <w:r>
        <w:t xml:space="preserve">Obr. </w:t>
      </w:r>
      <w:r>
        <w:fldChar w:fldCharType="begin"/>
      </w:r>
      <w:r>
        <w:instrText xml:space="preserve"> SEQ Obr. \* ARABIC </w:instrText>
      </w:r>
      <w:r>
        <w:fldChar w:fldCharType="separate"/>
      </w:r>
      <w:r w:rsidR="00863307">
        <w:rPr>
          <w:noProof/>
        </w:rPr>
        <w:t>23</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lastRenderedPageBreak/>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lastRenderedPageBreak/>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000F9194" w14:textId="0A343BB4" w:rsidR="00300A59" w:rsidRDefault="002C3EA4" w:rsidP="002C1FE1">
      <w:pPr>
        <w:pStyle w:val="Normlnprvnodsazen"/>
        <w:ind w:firstLine="0"/>
        <w:rPr>
          <w:i/>
          <w:iCs/>
          <w:lang w:val="en-US" w:eastAsia="en-US"/>
        </w:rPr>
      </w:pPr>
      <w:proofErr w:type="spellStart"/>
      <w:r w:rsidRPr="009520E3">
        <w:rPr>
          <w:i/>
          <w:iCs/>
          <w:highlight w:val="yellow"/>
          <w:lang w:eastAsia="en-US"/>
        </w:rPr>
        <w:t>Blender</w:t>
      </w:r>
      <w:proofErr w:type="spellEnd"/>
      <w:r w:rsidRPr="009520E3">
        <w:rPr>
          <w:i/>
          <w:iCs/>
          <w:highlight w:val="yellow"/>
          <w:lang w:eastAsia="en-US"/>
        </w:rPr>
        <w:t xml:space="preserve"> – </w:t>
      </w:r>
      <w:proofErr w:type="spellStart"/>
      <w:r w:rsidRPr="009520E3">
        <w:rPr>
          <w:i/>
          <w:iCs/>
          <w:highlight w:val="yellow"/>
          <w:lang w:eastAsia="en-US"/>
        </w:rPr>
        <w:t>scripting</w:t>
      </w:r>
      <w:proofErr w:type="spellEnd"/>
      <w:r w:rsidRPr="009520E3">
        <w:rPr>
          <w:i/>
          <w:iCs/>
          <w:highlight w:val="yellow"/>
          <w:lang w:eastAsia="en-US"/>
        </w:rPr>
        <w:t xml:space="preserve"> – level editor – </w:t>
      </w:r>
      <w:proofErr w:type="spellStart"/>
      <w:r w:rsidRPr="009520E3">
        <w:rPr>
          <w:i/>
          <w:iCs/>
          <w:highlight w:val="yellow"/>
          <w:lang w:eastAsia="en-US"/>
        </w:rPr>
        <w:t>custom</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to </w:t>
      </w:r>
      <w:proofErr w:type="spellStart"/>
      <w:r w:rsidRPr="009520E3">
        <w:rPr>
          <w:i/>
          <w:iCs/>
          <w:highlight w:val="yellow"/>
          <w:lang w:eastAsia="en-US"/>
        </w:rPr>
        <w:t>individual</w:t>
      </w:r>
      <w:proofErr w:type="spellEnd"/>
      <w:r w:rsidRPr="009520E3">
        <w:rPr>
          <w:i/>
          <w:iCs/>
          <w:highlight w:val="yellow"/>
          <w:lang w:eastAsia="en-US"/>
        </w:rPr>
        <w:t xml:space="preserve"> </w:t>
      </w:r>
      <w:proofErr w:type="spellStart"/>
      <w:r w:rsidRPr="009520E3">
        <w:rPr>
          <w:i/>
          <w:iCs/>
          <w:highlight w:val="yellow"/>
          <w:lang w:eastAsia="en-US"/>
        </w:rPr>
        <w:t>meshes</w:t>
      </w:r>
      <w:proofErr w:type="spellEnd"/>
      <w:r w:rsidRPr="009520E3">
        <w:rPr>
          <w:i/>
          <w:iCs/>
          <w:highlight w:val="yellow"/>
          <w:lang w:eastAsia="en-US"/>
        </w:rPr>
        <w:t xml:space="preserve"> and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json</w:t>
      </w:r>
      <w:proofErr w:type="spellEnd"/>
      <w:r w:rsidRPr="009520E3">
        <w:rPr>
          <w:i/>
          <w:iCs/>
          <w:highlight w:val="yellow"/>
          <w:lang w:eastAsia="en-US"/>
        </w:rPr>
        <w:t xml:space="preserve"> data as </w:t>
      </w:r>
      <w:proofErr w:type="spellStart"/>
      <w:r w:rsidRPr="009520E3">
        <w:rPr>
          <w:i/>
          <w:iCs/>
          <w:highlight w:val="yellow"/>
          <w:lang w:eastAsia="en-US"/>
        </w:rPr>
        <w:t>attributes</w:t>
      </w:r>
      <w:proofErr w:type="spellEnd"/>
      <w:r w:rsidRPr="009520E3">
        <w:rPr>
          <w:i/>
          <w:iCs/>
          <w:highlight w:val="yellow"/>
          <w:lang w:eastAsia="en-US"/>
        </w:rPr>
        <w:t xml:space="preserve"> </w:t>
      </w:r>
      <w:proofErr w:type="spellStart"/>
      <w:r w:rsidRPr="009520E3">
        <w:rPr>
          <w:i/>
          <w:iCs/>
          <w:highlight w:val="yellow"/>
          <w:lang w:eastAsia="en-US"/>
        </w:rPr>
        <w:t>directly</w:t>
      </w:r>
      <w:proofErr w:type="spellEnd"/>
      <w:r w:rsidRPr="009520E3">
        <w:rPr>
          <w:i/>
          <w:iCs/>
          <w:highlight w:val="yellow"/>
          <w:lang w:eastAsia="en-US"/>
        </w:rPr>
        <w:t xml:space="preserve"> to </w:t>
      </w:r>
      <w:proofErr w:type="spellStart"/>
      <w:r w:rsidRPr="009520E3">
        <w:rPr>
          <w:i/>
          <w:iCs/>
          <w:highlight w:val="yellow"/>
          <w:lang w:eastAsia="en-US"/>
        </w:rPr>
        <w:t>the</w:t>
      </w:r>
      <w:proofErr w:type="spellEnd"/>
      <w:r w:rsidRPr="009520E3">
        <w:rPr>
          <w:i/>
          <w:iCs/>
          <w:highlight w:val="yellow"/>
          <w:lang w:eastAsia="en-US"/>
        </w:rPr>
        <w:t xml:space="preserve"> </w:t>
      </w:r>
      <w:proofErr w:type="spellStart"/>
      <w:r w:rsidRPr="009520E3">
        <w:rPr>
          <w:i/>
          <w:iCs/>
          <w:highlight w:val="yellow"/>
          <w:lang w:eastAsia="en-US"/>
        </w:rPr>
        <w:t>nodes</w:t>
      </w:r>
      <w:proofErr w:type="spellEnd"/>
      <w:r w:rsidRPr="009520E3">
        <w:rPr>
          <w:i/>
          <w:iCs/>
          <w:highlight w:val="yellow"/>
          <w:lang w:eastAsia="en-US"/>
        </w:rPr>
        <w:t xml:space="preserve"> in GLTF </w:t>
      </w:r>
      <w:proofErr w:type="spellStart"/>
      <w:r w:rsidRPr="009520E3">
        <w:rPr>
          <w:i/>
          <w:iCs/>
          <w:highlight w:val="yellow"/>
          <w:lang w:eastAsia="en-US"/>
        </w:rPr>
        <w:t>format</w:t>
      </w:r>
      <w:proofErr w:type="spellEnd"/>
      <w:r w:rsidRPr="009520E3">
        <w:rPr>
          <w:i/>
          <w:iCs/>
          <w:highlight w:val="yellow"/>
          <w:lang w:eastAsia="en-US"/>
        </w:rPr>
        <w:t xml:space="preserve"> – </w:t>
      </w:r>
      <w:proofErr w:type="spellStart"/>
      <w:r w:rsidRPr="009520E3">
        <w:rPr>
          <w:i/>
          <w:iCs/>
          <w:highlight w:val="yellow"/>
          <w:lang w:eastAsia="en-US"/>
        </w:rPr>
        <w:t>read</w:t>
      </w:r>
      <w:proofErr w:type="spellEnd"/>
      <w:r w:rsidRPr="009520E3">
        <w:rPr>
          <w:i/>
          <w:iCs/>
          <w:highlight w:val="yellow"/>
          <w:lang w:eastAsia="en-US"/>
        </w:rPr>
        <w:t xml:space="preserve"> </w:t>
      </w:r>
      <w:proofErr w:type="spellStart"/>
      <w:r w:rsidRPr="009520E3">
        <w:rPr>
          <w:i/>
          <w:iCs/>
          <w:highlight w:val="yellow"/>
          <w:lang w:eastAsia="en-US"/>
        </w:rPr>
        <w:t>those</w:t>
      </w:r>
      <w:proofErr w:type="spellEnd"/>
      <w:r w:rsidRPr="009520E3">
        <w:rPr>
          <w:i/>
          <w:iCs/>
          <w:highlight w:val="yellow"/>
          <w:lang w:eastAsia="en-US"/>
        </w:rPr>
        <w:t xml:space="preserve"> </w:t>
      </w:r>
      <w:proofErr w:type="spellStart"/>
      <w:r w:rsidRPr="009520E3">
        <w:rPr>
          <w:i/>
          <w:iCs/>
          <w:highlight w:val="yellow"/>
          <w:lang w:eastAsia="en-US"/>
        </w:rPr>
        <w:t>properties</w:t>
      </w:r>
      <w:proofErr w:type="spellEnd"/>
      <w:r w:rsidRPr="009520E3">
        <w:rPr>
          <w:i/>
          <w:iCs/>
          <w:highlight w:val="yellow"/>
          <w:lang w:eastAsia="en-US"/>
        </w:rPr>
        <w:t xml:space="preserve"> in </w:t>
      </w:r>
      <w:proofErr w:type="spellStart"/>
      <w:r w:rsidRPr="009520E3">
        <w:rPr>
          <w:i/>
          <w:iCs/>
          <w:highlight w:val="yellow"/>
          <w:lang w:eastAsia="en-US"/>
        </w:rPr>
        <w:t>engine</w:t>
      </w:r>
      <w:proofErr w:type="spellEnd"/>
      <w:r w:rsidRPr="009520E3">
        <w:rPr>
          <w:i/>
          <w:iCs/>
          <w:highlight w:val="yellow"/>
          <w:lang w:eastAsia="en-US"/>
        </w:rPr>
        <w:t xml:space="preserve"> to </w:t>
      </w:r>
      <w:proofErr w:type="spellStart"/>
      <w:r w:rsidRPr="009520E3">
        <w:rPr>
          <w:i/>
          <w:iCs/>
          <w:highlight w:val="yellow"/>
          <w:lang w:eastAsia="en-US"/>
        </w:rPr>
        <w:t>attach</w:t>
      </w:r>
      <w:proofErr w:type="spellEnd"/>
      <w:r w:rsidRPr="009520E3">
        <w:rPr>
          <w:i/>
          <w:iCs/>
          <w:highlight w:val="yellow"/>
          <w:lang w:eastAsia="en-US"/>
        </w:rPr>
        <w:t xml:space="preserve"> </w:t>
      </w:r>
      <w:proofErr w:type="spellStart"/>
      <w:r w:rsidRPr="009520E3">
        <w:rPr>
          <w:i/>
          <w:iCs/>
          <w:highlight w:val="yellow"/>
          <w:lang w:eastAsia="en-US"/>
        </w:rPr>
        <w:t>gameplay</w:t>
      </w:r>
      <w:proofErr w:type="spellEnd"/>
      <w:r w:rsidRPr="009520E3">
        <w:rPr>
          <w:i/>
          <w:iCs/>
          <w:highlight w:val="yellow"/>
          <w:lang w:eastAsia="en-US"/>
        </w:rPr>
        <w:t xml:space="preserve"> </w:t>
      </w:r>
      <w:proofErr w:type="spellStart"/>
      <w:proofErr w:type="gramStart"/>
      <w:r w:rsidRPr="009520E3">
        <w:rPr>
          <w:i/>
          <w:iCs/>
          <w:highlight w:val="yellow"/>
          <w:lang w:eastAsia="en-US"/>
        </w:rPr>
        <w:t>behaviours</w:t>
      </w:r>
      <w:proofErr w:type="spellEnd"/>
      <w:r w:rsidRPr="009520E3">
        <w:rPr>
          <w:i/>
          <w:iCs/>
          <w:highlight w:val="yellow"/>
          <w:lang w:eastAsia="en-US"/>
        </w:rPr>
        <w:t xml:space="preserve"> </w:t>
      </w:r>
      <w:r w:rsidRPr="009520E3">
        <w:rPr>
          <w:i/>
          <w:iCs/>
          <w:highlight w:val="yellow"/>
          <w:lang w:val="en-US" w:eastAsia="en-US"/>
        </w:rPr>
        <w:t>??</w:t>
      </w:r>
      <w:proofErr w:type="gramEnd"/>
      <w:r w:rsidRPr="009520E3">
        <w:rPr>
          <w:i/>
          <w:iCs/>
          <w:highlight w:val="yellow"/>
          <w:lang w:val="en-US" w:eastAsia="en-US"/>
        </w:rPr>
        <w:t xml:space="preserve"> </w:t>
      </w:r>
      <w:proofErr w:type="gramStart"/>
      <w:r w:rsidRPr="009520E3">
        <w:rPr>
          <w:i/>
          <w:iCs/>
          <w:highlight w:val="yellow"/>
          <w:lang w:val="en-US" w:eastAsia="en-US"/>
        </w:rPr>
        <w:t>HOW</w:t>
      </w:r>
      <w:proofErr w:type="gramEnd"/>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32B20C4E" w14:textId="77777777" w:rsidR="009F4413" w:rsidRDefault="009F4413" w:rsidP="009F4413">
      <w:pPr>
        <w:pStyle w:val="Malnadpis"/>
        <w:rPr>
          <w:rFonts w:ascii="Times New Roman" w:hAnsi="Times New Roman"/>
          <w:lang w:val="en-US"/>
        </w:rPr>
      </w:pPr>
      <w:r>
        <w:lastRenderedPageBreak/>
        <w:t>Ski Fit 365</w:t>
      </w: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1EE56B27" w14:textId="77777777" w:rsidR="00EF7E0B" w:rsidRDefault="00EF7E0B" w:rsidP="00EF7E0B">
      <w:pPr>
        <w:pStyle w:val="Heading3"/>
      </w:pPr>
      <w:proofErr w:type="spellStart"/>
      <w:r>
        <w:t>Rendering</w:t>
      </w:r>
      <w:proofErr w:type="spellEnd"/>
      <w:r>
        <w:t xml:space="preserve"> </w:t>
      </w:r>
      <w:proofErr w:type="spellStart"/>
      <w:r>
        <w:t>enginy</w:t>
      </w:r>
      <w:proofErr w:type="spellEnd"/>
    </w:p>
    <w:p w14:paraId="624C7F3F" w14:textId="77777777" w:rsidR="00EF7E0B" w:rsidRDefault="00EF7E0B" w:rsidP="00EF7E0B">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21945890"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14A80">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393A19DC" w14:textId="77777777" w:rsidR="00EF7E0B" w:rsidRPr="009D3674" w:rsidRDefault="00EF7E0B" w:rsidP="00EF7E0B">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w:t>
      </w:r>
      <w:r w:rsidRPr="008F062B">
        <w:lastRenderedPageBreak/>
        <w:t xml:space="preserve">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77777777" w:rsidR="00EF7E0B" w:rsidRDefault="00EF7E0B" w:rsidP="00EF7E0B">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7AC374" w14:textId="77777777" w:rsidR="00EF7E0B" w:rsidRPr="009520E3" w:rsidRDefault="00EF7E0B" w:rsidP="00EF7E0B">
      <w:pPr>
        <w:pStyle w:val="ListParagraph"/>
        <w:numPr>
          <w:ilvl w:val="0"/>
          <w:numId w:val="55"/>
        </w:numPr>
        <w:rPr>
          <w:highlight w:val="yellow"/>
        </w:rPr>
      </w:pPr>
      <w:r w:rsidRPr="009520E3">
        <w:rPr>
          <w:highlight w:val="yellow"/>
        </w:rPr>
        <w:t>Geoprostorové informace -</w:t>
      </w:r>
      <w:r w:rsidRPr="009520E3">
        <w:rPr>
          <w:b/>
          <w:bCs/>
          <w:highlight w:val="yellow"/>
        </w:rPr>
        <w:t xml:space="preserve"> qgis2three.js</w:t>
      </w:r>
      <w:r w:rsidRPr="009520E3">
        <w:rPr>
          <w:highlight w:val="yellow"/>
        </w:rPr>
        <w:t xml:space="preserve"> plugin</w:t>
      </w:r>
      <w:r w:rsidRPr="009520E3">
        <w:rPr>
          <w:b/>
          <w:bCs/>
          <w:highlight w:val="yellow"/>
        </w:rPr>
        <w:t xml:space="preserve">, </w:t>
      </w:r>
      <w:proofErr w:type="spellStart"/>
      <w:proofErr w:type="gramStart"/>
      <w:r w:rsidRPr="009520E3">
        <w:rPr>
          <w:b/>
          <w:bCs/>
          <w:highlight w:val="yellow"/>
        </w:rPr>
        <w:t>ITowns</w:t>
      </w:r>
      <w:proofErr w:type="spellEnd"/>
      <w:proofErr w:type="gramEnd"/>
      <w:r w:rsidRPr="009520E3">
        <w:rPr>
          <w:highlight w:val="yellow"/>
        </w:rPr>
        <w:t xml:space="preserve"> popř. </w:t>
      </w:r>
      <w:r w:rsidRPr="009520E3">
        <w:rPr>
          <w:b/>
          <w:bCs/>
          <w:highlight w:val="yellow"/>
        </w:rPr>
        <w:t>3dbag-viewer</w:t>
      </w:r>
      <w:r w:rsidRPr="009520E3">
        <w:rPr>
          <w:highlight w:val="yellow"/>
        </w:rPr>
        <w:t xml:space="preserve"> aj (</w:t>
      </w:r>
      <w:r w:rsidRPr="009520E3">
        <w:rPr>
          <w:highlight w:val="yellow"/>
          <w:lang w:val="en-US"/>
        </w:rPr>
        <w:t xml:space="preserve">#TODO – </w:t>
      </w:r>
      <w:proofErr w:type="spellStart"/>
      <w:r w:rsidRPr="009520E3">
        <w:rPr>
          <w:highlight w:val="yellow"/>
          <w:lang w:val="en-US"/>
        </w:rPr>
        <w:t>projít</w:t>
      </w:r>
      <w:proofErr w:type="spellEnd"/>
      <w:r w:rsidRPr="009520E3">
        <w:rPr>
          <w:highlight w:val="yellow"/>
          <w:lang w:val="en-US"/>
        </w:rPr>
        <w:t xml:space="preserve"> </w:t>
      </w:r>
      <w:proofErr w:type="spellStart"/>
      <w:r w:rsidRPr="009520E3">
        <w:rPr>
          <w:highlight w:val="yellow"/>
          <w:lang w:val="en-US"/>
        </w:rPr>
        <w:t>github</w:t>
      </w:r>
      <w:proofErr w:type="spellEnd"/>
      <w:r w:rsidRPr="009520E3">
        <w:rPr>
          <w:highlight w:val="yellow"/>
          <w:lang w:val="en-US"/>
        </w:rPr>
        <w:t xml:space="preserve"> stars a </w:t>
      </w:r>
      <w:proofErr w:type="spellStart"/>
      <w:r w:rsidRPr="009520E3">
        <w:rPr>
          <w:highlight w:val="yellow"/>
          <w:lang w:val="en-US"/>
        </w:rPr>
        <w:t>vypsat</w:t>
      </w:r>
      <w:proofErr w:type="spellEnd"/>
      <w:r w:rsidRPr="009520E3">
        <w:rPr>
          <w:highlight w:val="yellow"/>
          <w:lang w:val="en-US"/>
        </w:rPr>
        <w:t xml:space="preserve"> </w:t>
      </w:r>
      <w:proofErr w:type="spellStart"/>
      <w:r w:rsidRPr="009520E3">
        <w:rPr>
          <w:highlight w:val="yellow"/>
          <w:lang w:val="en-US"/>
        </w:rPr>
        <w:t>relevantní</w:t>
      </w:r>
      <w:proofErr w:type="spellEnd"/>
      <w:r w:rsidRPr="009520E3">
        <w:rPr>
          <w:highlight w:val="yellow"/>
          <w:lang w:val="en-US"/>
        </w:rPr>
        <w:t xml:space="preserve"> geo </w:t>
      </w:r>
      <w:proofErr w:type="spellStart"/>
      <w:r w:rsidRPr="009520E3">
        <w:rPr>
          <w:highlight w:val="yellow"/>
          <w:lang w:val="en-US"/>
        </w:rPr>
        <w:t>projekty</w:t>
      </w:r>
      <w:proofErr w:type="spellEnd"/>
      <w:r w:rsidRPr="009520E3">
        <w:rPr>
          <w:highlight w:val="yellow"/>
          <w:lang w:val="en-US"/>
        </w:rPr>
        <w:t xml:space="preserve"> – </w:t>
      </w:r>
      <w:proofErr w:type="spellStart"/>
      <w:r w:rsidRPr="009520E3">
        <w:rPr>
          <w:highlight w:val="yellow"/>
          <w:lang w:val="en-US"/>
        </w:rPr>
        <w:t>GeoThree</w:t>
      </w:r>
      <w:proofErr w:type="spellEnd"/>
      <w:r w:rsidRPr="009520E3">
        <w:rPr>
          <w:highlight w:val="yellow"/>
          <w:lang w:val="en-US"/>
        </w:rPr>
        <w:t xml:space="preserve"> </w:t>
      </w:r>
      <w:proofErr w:type="spellStart"/>
      <w:r w:rsidRPr="009520E3">
        <w:rPr>
          <w:highlight w:val="yellow"/>
          <w:lang w:val="en-US"/>
        </w:rPr>
        <w:t>aj</w:t>
      </w:r>
      <w:proofErr w:type="spellEnd"/>
      <w:r w:rsidRPr="009520E3">
        <w:rPr>
          <w:highlight w:val="yellow"/>
          <w:lang w:val="en-US"/>
        </w:rPr>
        <w:t xml:space="preserve">., 3DMover </w:t>
      </w:r>
      <w:proofErr w:type="spellStart"/>
      <w:r w:rsidRPr="009520E3">
        <w:rPr>
          <w:highlight w:val="yellow"/>
          <w:lang w:val="en-US"/>
        </w:rPr>
        <w:t>aj</w:t>
      </w:r>
      <w:proofErr w:type="spellEnd"/>
      <w:r w:rsidRPr="009520E3">
        <w:rPr>
          <w:highlight w:val="yellow"/>
          <w:lang w:val="en-US"/>
        </w:rPr>
        <w:t>)</w:t>
      </w:r>
      <w:r w:rsidRPr="009520E3">
        <w:rPr>
          <w:highlight w:val="yellow"/>
        </w:rPr>
        <w:t>.</w:t>
      </w:r>
    </w:p>
    <w:p w14:paraId="40A91B86" w14:textId="77777777"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implementovaný graf scény (</w:t>
      </w:r>
      <w:proofErr w:type="spellStart"/>
      <w:r>
        <w:t>Obr.X</w:t>
      </w:r>
      <w:proofErr w:type="spellEnd"/>
      <w:r>
        <w:t>)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037693" cy="2287936"/>
                    </a:xfrm>
                    <a:prstGeom prst="rect">
                      <a:avLst/>
                    </a:prstGeom>
                  </pic:spPr>
                </pic:pic>
              </a:graphicData>
            </a:graphic>
          </wp:inline>
        </w:drawing>
      </w:r>
    </w:p>
    <w:p w14:paraId="112B699F" w14:textId="12F2F342"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863307">
        <w:rPr>
          <w:noProof/>
        </w:rPr>
        <w:t>24</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77777777"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(translace, rotace, </w:t>
      </w:r>
      <w:proofErr w:type="spellStart"/>
      <w:r>
        <w:rPr>
          <w:lang w:eastAsia="en-US"/>
        </w:rPr>
        <w:t>scaling</w:t>
      </w:r>
      <w:proofErr w:type="spellEnd"/>
      <w:r>
        <w:rPr>
          <w:lang w:eastAsia="en-US"/>
        </w:rPr>
        <w:t xml:space="preserve">) je definována v souřadnicovém systému otcovského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w:t>
      </w:r>
      <w:r>
        <w:rPr>
          <w:lang w:eastAsia="en-US"/>
        </w:rPr>
        <w:lastRenderedPageBreak/>
        <w:t xml:space="preserve">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B66645E" w14:textId="77777777" w:rsidR="00EF7E0B" w:rsidRPr="002555DB" w:rsidRDefault="00EF7E0B" w:rsidP="00EF7E0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 xml:space="preserve">. </w:t>
      </w:r>
    </w:p>
    <w:p w14:paraId="7225323A" w14:textId="77777777" w:rsidR="00EF7E0B" w:rsidRDefault="00EF7E0B" w:rsidP="00EF7E0B">
      <w:r w:rsidRPr="002413F8">
        <w:rPr>
          <w:highlight w:val="yellow"/>
        </w:rPr>
        <w:t xml:space="preserve"> </w:t>
      </w:r>
      <w:proofErr w:type="spellStart"/>
      <w:r w:rsidRPr="002413F8">
        <w:rPr>
          <w:highlight w:val="yellow"/>
        </w:rPr>
        <w:t>PlayCanvas</w:t>
      </w:r>
      <w:proofErr w:type="spellEnd"/>
      <w:r w:rsidRPr="002413F8">
        <w:rPr>
          <w:highlight w:val="yellow"/>
        </w:rPr>
        <w:t>, Babylon.js,</w:t>
      </w:r>
      <w:r>
        <w:t xml:space="preserve"> </w:t>
      </w:r>
    </w:p>
    <w:p w14:paraId="1804D13C" w14:textId="77777777" w:rsidR="00EF7E0B" w:rsidRDefault="00EF7E0B" w:rsidP="00EF7E0B">
      <w:pPr>
        <w:rPr>
          <w:b/>
          <w:bCs/>
        </w:rPr>
      </w:pPr>
      <w:r w:rsidRPr="00467A7E">
        <w:rPr>
          <w:b/>
          <w:bCs/>
        </w:rPr>
        <w:t xml:space="preserve">Babylon.js </w:t>
      </w:r>
    </w:p>
    <w:p w14:paraId="360CAA13" w14:textId="055D004B" w:rsidR="00EF7E0B" w:rsidRPr="00EF7E0B" w:rsidRDefault="00EF7E0B" w:rsidP="00EF7E0B">
      <w:pPr>
        <w:pStyle w:val="Normlnprvnodsazen"/>
        <w:ind w:firstLine="0"/>
        <w:rPr>
          <w:lang w:eastAsia="en-US"/>
        </w:rPr>
      </w:pPr>
      <w:proofErr w:type="spellStart"/>
      <w:r>
        <w:rPr>
          <w:lang w:eastAsia="en-US"/>
        </w:rPr>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213F1ADE" w14:textId="011163CB" w:rsidR="00EF7E0B" w:rsidRDefault="00EF7E0B" w:rsidP="00EF7E0B">
      <w:r w:rsidRPr="00EF7E0B">
        <w:rPr>
          <w:highlight w:val="yellow"/>
        </w:rPr>
        <w:t xml:space="preserve"># </w:t>
      </w:r>
      <w:proofErr w:type="spellStart"/>
      <w:r w:rsidRPr="00EF7E0B">
        <w:rPr>
          <w:highlight w:val="yellow"/>
        </w:rPr>
        <w:t>todo</w:t>
      </w:r>
      <w:proofErr w:type="spellEnd"/>
      <w:r w:rsidRPr="00EF7E0B">
        <w:rPr>
          <w:highlight w:val="yellow"/>
        </w:rPr>
        <w:t xml:space="preserve"> dopsat </w:t>
      </w:r>
      <w:proofErr w:type="spellStart"/>
      <w:r w:rsidRPr="00EF7E0B">
        <w:rPr>
          <w:highlight w:val="yellow"/>
        </w:rPr>
        <w:t>vysvěltení</w:t>
      </w:r>
      <w:proofErr w:type="spellEnd"/>
      <w:r w:rsidRPr="00EF7E0B">
        <w:rPr>
          <w:highlight w:val="yellow"/>
        </w:rPr>
        <w:t xml:space="preserve"> že se jedná o editory – přeházet kapitoly, dát </w:t>
      </w:r>
      <w:proofErr w:type="spellStart"/>
      <w:r w:rsidRPr="00EF7E0B">
        <w:rPr>
          <w:highlight w:val="yellow"/>
        </w:rPr>
        <w:t>rendering</w:t>
      </w:r>
      <w:proofErr w:type="spellEnd"/>
      <w:r w:rsidRPr="00EF7E0B">
        <w:rPr>
          <w:highlight w:val="yellow"/>
        </w:rPr>
        <w:t xml:space="preserve"> </w:t>
      </w:r>
      <w:proofErr w:type="spellStart"/>
      <w:r w:rsidRPr="00EF7E0B">
        <w:rPr>
          <w:highlight w:val="yellow"/>
        </w:rPr>
        <w:t>enginy</w:t>
      </w:r>
      <w:proofErr w:type="spellEnd"/>
      <w:r w:rsidRPr="00EF7E0B">
        <w:rPr>
          <w:highlight w:val="yellow"/>
        </w:rPr>
        <w:t xml:space="preserve"> navrch</w:t>
      </w:r>
    </w:p>
    <w:p w14:paraId="688F8E0C" w14:textId="66494B1B" w:rsidR="00173EE3" w:rsidRPr="00173EE3" w:rsidRDefault="00173EE3" w:rsidP="00173EE3">
      <w:pPr>
        <w:spacing w:after="160"/>
        <w:jc w:val="left"/>
      </w:pPr>
      <w:r>
        <w:br w:type="page"/>
      </w:r>
    </w:p>
    <w:p w14:paraId="106C0D34" w14:textId="5D8C5524" w:rsidR="00EF7E0B" w:rsidRDefault="00EF7E0B" w:rsidP="00EF7E0B">
      <w:pPr>
        <w:pStyle w:val="Caption"/>
        <w:keepNext/>
      </w:pPr>
      <w:r>
        <w:lastRenderedPageBreak/>
        <w:t xml:space="preserve">Tab. </w:t>
      </w:r>
      <w:r>
        <w:fldChar w:fldCharType="begin"/>
      </w:r>
      <w:r>
        <w:instrText xml:space="preserve"> SEQ Tab. \* ARABIC </w:instrText>
      </w:r>
      <w:r>
        <w:fldChar w:fldCharType="separate"/>
      </w:r>
      <w:r w:rsidR="00714A80">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60C66FE8"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w:t>
      </w:r>
      <w:r w:rsidR="00AC4DE3">
        <w:t xml:space="preserve"> </w:t>
      </w:r>
      <w:proofErr w:type="spellStart"/>
      <w:r>
        <w:t>Wonderland</w:t>
      </w:r>
      <w:proofErr w:type="spellEnd"/>
      <w:r>
        <w:t xml:space="preserve"> </w:t>
      </w:r>
      <w:proofErr w:type="spellStart"/>
      <w:r>
        <w:t>Engine</w:t>
      </w:r>
      <w:proofErr w:type="spellEnd"/>
      <w:r>
        <w:t xml:space="preserve"> je </w:t>
      </w:r>
      <w:r w:rsidR="00AC4DE3">
        <w:t xml:space="preserve">softwarové platforma </w:t>
      </w:r>
      <w:r>
        <w:t>optimalizován</w:t>
      </w:r>
      <w:r w:rsidR="00AC4DE3">
        <w:t>a</w:t>
      </w:r>
      <w:r>
        <w:t xml:space="preserve"> pro tvorbu virtuálních zážitků. </w:t>
      </w:r>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A04263F"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9F4413">
        <w:t>webassembly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proofErr w:type="spellStart"/>
      <w:r>
        <w:t>odstarnění</w:t>
      </w:r>
      <w:proofErr w:type="spellEnd"/>
      <w:r>
        <w:t xml:space="preserve"> manuální optimalizace </w:t>
      </w:r>
      <w:proofErr w:type="spellStart"/>
      <w:r>
        <w:t>assetů</w:t>
      </w:r>
      <w:proofErr w:type="spellEnd"/>
      <w:r>
        <w:t xml:space="preserve"> a aplikační logiky za účelem dosažení vhodného výkonu.</w:t>
      </w:r>
      <w:r w:rsidR="004C4076">
        <w:t xml:space="preserve"> </w:t>
      </w:r>
      <w:proofErr w:type="spellStart"/>
      <w:r w:rsidR="004C4076">
        <w:t>Wonderland</w:t>
      </w:r>
      <w:proofErr w:type="spellEnd"/>
      <w:r w:rsidR="004C4076">
        <w:t xml:space="preserve"> </w:t>
      </w:r>
      <w:proofErr w:type="spellStart"/>
      <w:r w:rsidR="004C4076">
        <w:t>engine</w:t>
      </w:r>
      <w:proofErr w:type="spellEnd"/>
      <w:r w:rsidR="004C4076">
        <w:t xml:space="preserve"> automaticky optimalizuje </w:t>
      </w:r>
      <w:proofErr w:type="gramStart"/>
      <w:r w:rsidR="004C4076">
        <w:t>importovaný .</w:t>
      </w:r>
      <w:proofErr w:type="spellStart"/>
      <w:r w:rsidR="004C4076">
        <w:t>glb</w:t>
      </w:r>
      <w:proofErr w:type="spellEnd"/>
      <w:proofErr w:type="gramEnd"/>
      <w:r w:rsidR="004C4076">
        <w:t xml:space="preserve"> formát skrze optimalizaci geometrie, textur. Pro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p>
    <w:p w14:paraId="4E58FBBA" w14:textId="132E231D" w:rsidR="004C4076" w:rsidRDefault="00203FA6" w:rsidP="00AC4DE3">
      <w:pPr>
        <w:pStyle w:val="Normlnprvnodsazen"/>
        <w:ind w:firstLine="0"/>
      </w:pPr>
      <w:r>
        <w:br/>
      </w:r>
      <w:r w:rsidRPr="004C4076">
        <w:rPr>
          <w:highlight w:val="yellow"/>
          <w:lang w:val="en-US"/>
        </w:rPr>
        <w:t># TODO – p</w:t>
      </w:r>
      <w:proofErr w:type="spellStart"/>
      <w:r w:rsidRPr="004C4076">
        <w:rPr>
          <w:highlight w:val="yellow"/>
        </w:rPr>
        <w:t>řidat</w:t>
      </w:r>
      <w:proofErr w:type="spellEnd"/>
      <w:r w:rsidRPr="004C4076">
        <w:rPr>
          <w:highlight w:val="yellow"/>
        </w:rPr>
        <w:t xml:space="preserve"> </w:t>
      </w:r>
      <w:proofErr w:type="spellStart"/>
      <w:r w:rsidRPr="004C4076">
        <w:rPr>
          <w:highlight w:val="yellow"/>
        </w:rPr>
        <w:t>Wonderland</w:t>
      </w:r>
      <w:proofErr w:type="spellEnd"/>
      <w:r w:rsidRPr="004C4076">
        <w:rPr>
          <w:highlight w:val="yellow"/>
        </w:rPr>
        <w:t xml:space="preserve"> </w:t>
      </w:r>
      <w:proofErr w:type="spellStart"/>
      <w:r w:rsidRPr="004C4076">
        <w:rPr>
          <w:highlight w:val="yellow"/>
        </w:rPr>
        <w:t>engine</w:t>
      </w:r>
      <w:proofErr w:type="spellEnd"/>
      <w:r w:rsidRPr="004C4076">
        <w:rPr>
          <w:highlight w:val="yellow"/>
        </w:rPr>
        <w:t xml:space="preserve">, play </w:t>
      </w:r>
      <w:proofErr w:type="spellStart"/>
      <w:r w:rsidRPr="004C4076">
        <w:rPr>
          <w:highlight w:val="yellow"/>
        </w:rPr>
        <w:t>canvas</w:t>
      </w:r>
      <w:proofErr w:type="spellEnd"/>
      <w:r w:rsidRPr="004C4076">
        <w:rPr>
          <w:highlight w:val="yellow"/>
        </w:rPr>
        <w:t xml:space="preserve"> a </w:t>
      </w:r>
      <w:proofErr w:type="spellStart"/>
      <w:r w:rsidRPr="004C4076">
        <w:rPr>
          <w:highlight w:val="yellow"/>
        </w:rPr>
        <w:t>summerian</w:t>
      </w:r>
      <w:proofErr w:type="spellEnd"/>
      <w:r w:rsidRPr="004C4076">
        <w:rPr>
          <w:highlight w:val="yellow"/>
        </w:rPr>
        <w:t xml:space="preserve"> do tabulky</w:t>
      </w:r>
    </w:p>
    <w:p w14:paraId="06F5A841" w14:textId="77777777" w:rsidR="004C4076" w:rsidRDefault="004C4076" w:rsidP="004C4076">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7E225A78" w14:textId="74E5E201" w:rsidR="004C4076" w:rsidRPr="00203FA6" w:rsidRDefault="004C4076" w:rsidP="00AC4DE3">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w:t>
      </w:r>
      <w:r>
        <w:lastRenderedPageBreak/>
        <w:t xml:space="preserve">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 xml:space="preserve">(ESRI </w:t>
      </w:r>
      <w:proofErr w:type="gramStart"/>
      <w:r w:rsidRPr="004D0EC7">
        <w:rPr>
          <w:rFonts w:cs="Times New Roman"/>
          <w:szCs w:val="24"/>
        </w:rPr>
        <w:t>2023b</w:t>
      </w:r>
      <w:proofErr w:type="gramEnd"/>
      <w:r w:rsidRPr="004D0EC7">
        <w:rPr>
          <w:rFonts w:cs="Times New Roman"/>
          <w:szCs w:val="24"/>
        </w:rPr>
        <w:t>;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 xml:space="preserve">(CesiumGS </w:t>
      </w:r>
      <w:proofErr w:type="gramStart"/>
      <w:r w:rsidR="005308D9" w:rsidRPr="005308D9">
        <w:t>2023b</w:t>
      </w:r>
      <w:proofErr w:type="gramEnd"/>
      <w:r w:rsidR="005308D9" w:rsidRPr="005308D9">
        <w:t>;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lastRenderedPageBreak/>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50"/>
                    <a:stretch>
                      <a:fillRect/>
                    </a:stretch>
                  </pic:blipFill>
                  <pic:spPr>
                    <a:xfrm>
                      <a:off x="0" y="0"/>
                      <a:ext cx="5579745" cy="2852420"/>
                    </a:xfrm>
                    <a:prstGeom prst="rect">
                      <a:avLst/>
                    </a:prstGeom>
                  </pic:spPr>
                </pic:pic>
              </a:graphicData>
            </a:graphic>
          </wp:inline>
        </w:drawing>
      </w:r>
    </w:p>
    <w:p w14:paraId="6E019035" w14:textId="4507426E" w:rsidR="00B40019" w:rsidRDefault="00B40019" w:rsidP="00B40019">
      <w:pPr>
        <w:pStyle w:val="Caption"/>
      </w:pPr>
      <w:r>
        <w:t xml:space="preserve">Obr. </w:t>
      </w:r>
      <w:r>
        <w:fldChar w:fldCharType="begin"/>
      </w:r>
      <w:r>
        <w:instrText xml:space="preserve"> SEQ Obr. \* ARABIC </w:instrText>
      </w:r>
      <w:r>
        <w:fldChar w:fldCharType="separate"/>
      </w:r>
      <w:r w:rsidR="00863307">
        <w:rPr>
          <w:noProof/>
        </w:rPr>
        <w:t>25</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lastRenderedPageBreak/>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51"/>
                    <a:stretch>
                      <a:fillRect/>
                    </a:stretch>
                  </pic:blipFill>
                  <pic:spPr>
                    <a:xfrm>
                      <a:off x="0" y="0"/>
                      <a:ext cx="5579745" cy="2602865"/>
                    </a:xfrm>
                    <a:prstGeom prst="rect">
                      <a:avLst/>
                    </a:prstGeom>
                  </pic:spPr>
                </pic:pic>
              </a:graphicData>
            </a:graphic>
          </wp:inline>
        </w:drawing>
      </w:r>
    </w:p>
    <w:p w14:paraId="4AFAB6CE" w14:textId="0BAEC1F2" w:rsidR="003635FB" w:rsidRPr="003635FB" w:rsidRDefault="003635FB" w:rsidP="003635FB">
      <w:pPr>
        <w:pStyle w:val="Caption"/>
      </w:pPr>
      <w:r>
        <w:t xml:space="preserve">Obr. </w:t>
      </w:r>
      <w:r>
        <w:fldChar w:fldCharType="begin"/>
      </w:r>
      <w:r>
        <w:instrText xml:space="preserve"> SEQ Obr. \* ARABIC </w:instrText>
      </w:r>
      <w:r>
        <w:fldChar w:fldCharType="separate"/>
      </w:r>
      <w:r w:rsidR="00863307">
        <w:rPr>
          <w:noProof/>
        </w:rPr>
        <w:t>26</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628BD73E" w14:textId="29CD4D00" w:rsidR="00400092" w:rsidRDefault="00400092">
      <w:pPr>
        <w:spacing w:after="160"/>
        <w:jc w:val="left"/>
        <w:rPr>
          <w:lang w:eastAsia="cs-CZ"/>
        </w:rPr>
      </w:pPr>
      <w:r>
        <w:br w:type="page"/>
      </w:r>
    </w:p>
    <w:p w14:paraId="0A9D595B" w14:textId="45F9105A" w:rsidR="00400092" w:rsidRDefault="00400092" w:rsidP="00400092">
      <w:pPr>
        <w:pStyle w:val="Caption"/>
        <w:keepNext/>
      </w:pPr>
      <w:r>
        <w:lastRenderedPageBreak/>
        <w:t xml:space="preserve">Tab. </w:t>
      </w:r>
      <w:r>
        <w:fldChar w:fldCharType="begin"/>
      </w:r>
      <w:r>
        <w:instrText xml:space="preserve"> SEQ Tab. \* ARABIC </w:instrText>
      </w:r>
      <w:r>
        <w:fldChar w:fldCharType="separate"/>
      </w:r>
      <w:r w:rsidR="00714A80">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5009607A" w14:textId="017E0A35" w:rsidR="00D560AD" w:rsidRPr="00D560AD" w:rsidRDefault="00770B9C" w:rsidP="00D560AD">
      <w:pPr>
        <w:pStyle w:val="Heading3"/>
      </w:pPr>
      <w:r>
        <w:t>VR frameworky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2"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2B8A966E" w14:textId="0BD76D7D" w:rsidR="00203FA6" w:rsidRPr="00203FA6" w:rsidRDefault="00203FA6" w:rsidP="00203FA6">
      <w:pPr>
        <w:pStyle w:val="Normlnprvnodsazen"/>
      </w:pPr>
      <w:r>
        <w:t>A-</w:t>
      </w:r>
      <w:proofErr w:type="spellStart"/>
      <w:r w:rsidR="009632ED">
        <w:t>F</w:t>
      </w:r>
      <w:r>
        <w:t>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w:t>
      </w:r>
      <w:r>
        <w:lastRenderedPageBreak/>
        <w:t xml:space="preserve">poskytuje pouze základní podporu optimalizačních procesů. Je tedy na </w:t>
      </w:r>
      <w:proofErr w:type="gramStart"/>
      <w:r>
        <w:t>vývojáři</w:t>
      </w:r>
      <w:proofErr w:type="gramEnd"/>
      <w:r>
        <w:t xml:space="preserve"> aby tyto techniky implementoval. </w:t>
      </w:r>
    </w:p>
    <w:p w14:paraId="3646732C" w14:textId="75133DB8" w:rsidR="00CD3330" w:rsidRPr="001F6849" w:rsidRDefault="00CD3330" w:rsidP="00BA2735">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3"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4"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5"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6"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P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588FC828" w14:textId="4ECD01C4" w:rsidR="00173EE3" w:rsidRDefault="00173EE3" w:rsidP="00173EE3">
      <w:pPr>
        <w:pStyle w:val="Heading3"/>
      </w:pPr>
      <w:r>
        <w:t>Optimalizační nástroje</w:t>
      </w:r>
    </w:p>
    <w:p w14:paraId="752E4763" w14:textId="77777777" w:rsidR="00742FD9" w:rsidRDefault="00742FD9" w:rsidP="00742FD9">
      <w:r w:rsidRPr="00742FD9">
        <w:rPr>
          <w:b/>
          <w:bCs/>
        </w:rPr>
        <w:t>Standardy</w:t>
      </w:r>
      <w:r>
        <w:t xml:space="preserve"> </w:t>
      </w:r>
    </w:p>
    <w:p w14:paraId="2FF02DE3" w14:textId="0CA21EEE" w:rsidR="00742FD9" w:rsidRDefault="00742FD9" w:rsidP="00742FD9">
      <w:r>
        <w:t xml:space="preserve">– textury – </w:t>
      </w:r>
      <w:proofErr w:type="spellStart"/>
      <w:r>
        <w:t>formaty</w:t>
      </w:r>
      <w:proofErr w:type="spellEnd"/>
      <w:r>
        <w:t xml:space="preserve">: </w:t>
      </w:r>
      <w:proofErr w:type="spellStart"/>
      <w:r>
        <w:t>webp</w:t>
      </w:r>
      <w:proofErr w:type="spellEnd"/>
      <w:r>
        <w:t>, komprese: ktx2</w:t>
      </w:r>
      <w:proofErr w:type="gramStart"/>
      <w:r>
        <w:t>, .</w:t>
      </w:r>
      <w:proofErr w:type="spellStart"/>
      <w:r>
        <w:t>basis</w:t>
      </w:r>
      <w:proofErr w:type="spellEnd"/>
      <w:proofErr w:type="gramEnd"/>
      <w:r>
        <w:t xml:space="preserve">, velikost: 1024x1024, </w:t>
      </w:r>
    </w:p>
    <w:p w14:paraId="451E545F" w14:textId="4F486B1D" w:rsidR="00742FD9" w:rsidRDefault="00742FD9" w:rsidP="00742FD9">
      <w:pPr>
        <w:rPr>
          <w:lang w:val="en-US"/>
        </w:rPr>
      </w:pPr>
      <w:r>
        <w:t xml:space="preserve">- </w:t>
      </w:r>
      <w:proofErr w:type="spellStart"/>
      <w:r>
        <w:t>mesh</w:t>
      </w:r>
      <w:proofErr w:type="spellEnd"/>
      <w:r>
        <w:t xml:space="preserve"> – </w:t>
      </w:r>
      <w:proofErr w:type="spellStart"/>
      <w:r>
        <w:t>gltf</w:t>
      </w:r>
      <w:proofErr w:type="spellEnd"/>
      <w:r>
        <w:t xml:space="preserve"> -</w:t>
      </w:r>
      <w:proofErr w:type="gramStart"/>
      <w:r>
        <w:rPr>
          <w:lang w:val="en-US"/>
        </w:rPr>
        <w:t>&gt; .</w:t>
      </w:r>
      <w:proofErr w:type="spellStart"/>
      <w:r>
        <w:rPr>
          <w:lang w:val="en-US"/>
        </w:rPr>
        <w:t>glb</w:t>
      </w:r>
      <w:proofErr w:type="spellEnd"/>
      <w:proofErr w:type="gramEnd"/>
      <w:r>
        <w:rPr>
          <w:lang w:val="en-US"/>
        </w:rPr>
        <w:t xml:space="preserve">, </w:t>
      </w:r>
      <w:proofErr w:type="spellStart"/>
      <w:r>
        <w:rPr>
          <w:lang w:val="en-US"/>
        </w:rPr>
        <w:t>bundeling</w:t>
      </w:r>
      <w:proofErr w:type="spellEnd"/>
      <w:r>
        <w:rPr>
          <w:lang w:val="en-US"/>
        </w:rPr>
        <w:t xml:space="preserve"> – </w:t>
      </w:r>
      <w:proofErr w:type="spellStart"/>
      <w:r>
        <w:rPr>
          <w:lang w:val="en-US"/>
        </w:rPr>
        <w:t>spojení</w:t>
      </w:r>
      <w:proofErr w:type="spellEnd"/>
      <w:r>
        <w:rPr>
          <w:lang w:val="en-US"/>
        </w:rPr>
        <w:t xml:space="preserve"> </w:t>
      </w:r>
      <w:proofErr w:type="spellStart"/>
      <w:r>
        <w:rPr>
          <w:lang w:val="en-US"/>
        </w:rPr>
        <w:t>meshů</w:t>
      </w:r>
      <w:proofErr w:type="spellEnd"/>
      <w:r>
        <w:rPr>
          <w:lang w:val="en-US"/>
        </w:rPr>
        <w:t xml:space="preserve"> do </w:t>
      </w:r>
      <w:proofErr w:type="spellStart"/>
      <w:r>
        <w:rPr>
          <w:lang w:val="en-US"/>
        </w:rPr>
        <w:t>sebe</w:t>
      </w:r>
      <w:proofErr w:type="spellEnd"/>
      <w:r>
        <w:rPr>
          <w:lang w:val="en-US"/>
        </w:rPr>
        <w:t xml:space="preserve"> za </w:t>
      </w:r>
      <w:proofErr w:type="spellStart"/>
      <w:r>
        <w:rPr>
          <w:lang w:val="en-US"/>
        </w:rPr>
        <w:t>účelem</w:t>
      </w:r>
      <w:proofErr w:type="spellEnd"/>
      <w:r>
        <w:rPr>
          <w:lang w:val="en-US"/>
        </w:rPr>
        <w:t xml:space="preserve"> </w:t>
      </w:r>
      <w:proofErr w:type="spellStart"/>
      <w:r>
        <w:rPr>
          <w:lang w:val="en-US"/>
        </w:rPr>
        <w:t>snížení</w:t>
      </w:r>
      <w:proofErr w:type="spellEnd"/>
      <w:r>
        <w:rPr>
          <w:lang w:val="en-US"/>
        </w:rPr>
        <w:t xml:space="preserve"> </w:t>
      </w:r>
      <w:proofErr w:type="spellStart"/>
      <w:r>
        <w:rPr>
          <w:lang w:val="en-US"/>
        </w:rPr>
        <w:t>počtu</w:t>
      </w:r>
      <w:proofErr w:type="spellEnd"/>
      <w:r>
        <w:rPr>
          <w:lang w:val="en-US"/>
        </w:rPr>
        <w:t xml:space="preserve"> </w:t>
      </w:r>
      <w:proofErr w:type="spellStart"/>
      <w:r>
        <w:rPr>
          <w:lang w:val="en-US"/>
        </w:rPr>
        <w:t>drawcallů</w:t>
      </w:r>
      <w:proofErr w:type="spellEnd"/>
      <w:r>
        <w:rPr>
          <w:lang w:val="en-US"/>
        </w:rPr>
        <w:t xml:space="preserve">, pruning – </w:t>
      </w:r>
      <w:proofErr w:type="spellStart"/>
      <w:r>
        <w:rPr>
          <w:lang w:val="en-US"/>
        </w:rPr>
        <w:t>odstranění</w:t>
      </w:r>
      <w:proofErr w:type="spellEnd"/>
      <w:r>
        <w:rPr>
          <w:lang w:val="en-US"/>
        </w:rPr>
        <w:t xml:space="preserve"> </w:t>
      </w:r>
      <w:proofErr w:type="spellStart"/>
      <w:r>
        <w:rPr>
          <w:lang w:val="en-US"/>
        </w:rPr>
        <w:t>nepotřebné</w:t>
      </w:r>
      <w:proofErr w:type="spellEnd"/>
      <w:r>
        <w:rPr>
          <w:lang w:val="en-US"/>
        </w:rPr>
        <w:t xml:space="preserve"> </w:t>
      </w:r>
      <w:proofErr w:type="spellStart"/>
      <w:r>
        <w:rPr>
          <w:lang w:val="en-US"/>
        </w:rPr>
        <w:t>geometrie</w:t>
      </w:r>
      <w:proofErr w:type="spellEnd"/>
      <w:r>
        <w:rPr>
          <w:lang w:val="en-US"/>
        </w:rPr>
        <w:t xml:space="preserve">, flattening – </w:t>
      </w:r>
      <w:proofErr w:type="spellStart"/>
      <w:r>
        <w:rPr>
          <w:lang w:val="en-US"/>
        </w:rPr>
        <w:t>simplifikace</w:t>
      </w:r>
      <w:proofErr w:type="spellEnd"/>
      <w:r>
        <w:rPr>
          <w:lang w:val="en-US"/>
        </w:rPr>
        <w:t xml:space="preserve"> </w:t>
      </w:r>
      <w:proofErr w:type="spellStart"/>
      <w:r>
        <w:rPr>
          <w:lang w:val="en-US"/>
        </w:rPr>
        <w:t>stromové</w:t>
      </w:r>
      <w:proofErr w:type="spellEnd"/>
      <w:r>
        <w:rPr>
          <w:lang w:val="en-US"/>
        </w:rPr>
        <w:t xml:space="preserve"> </w:t>
      </w:r>
      <w:proofErr w:type="spellStart"/>
      <w:r>
        <w:rPr>
          <w:lang w:val="en-US"/>
        </w:rPr>
        <w:t>hierarchie</w:t>
      </w:r>
      <w:proofErr w:type="spellEnd"/>
      <w:r>
        <w:rPr>
          <w:lang w:val="en-US"/>
        </w:rPr>
        <w:t xml:space="preserve"> – </w:t>
      </w:r>
      <w:proofErr w:type="spellStart"/>
      <w:r>
        <w:rPr>
          <w:lang w:val="en-US"/>
        </w:rPr>
        <w:t>rychlejší</w:t>
      </w:r>
      <w:proofErr w:type="spellEnd"/>
      <w:r>
        <w:rPr>
          <w:lang w:val="en-US"/>
        </w:rPr>
        <w:t xml:space="preserve"> </w:t>
      </w:r>
      <w:proofErr w:type="spellStart"/>
      <w:r>
        <w:rPr>
          <w:lang w:val="en-US"/>
        </w:rPr>
        <w:t>querry</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modelu</w:t>
      </w:r>
      <w:proofErr w:type="spellEnd"/>
      <w:r>
        <w:rPr>
          <w:lang w:val="en-US"/>
        </w:rPr>
        <w:t xml:space="preserve"> (</w:t>
      </w:r>
      <w:proofErr w:type="spellStart"/>
      <w:r>
        <w:rPr>
          <w:lang w:val="en-US"/>
        </w:rPr>
        <w:t>odstarnění</w:t>
      </w:r>
      <w:proofErr w:type="spellEnd"/>
      <w:r>
        <w:rPr>
          <w:lang w:val="en-US"/>
        </w:rPr>
        <w:t xml:space="preserve"> </w:t>
      </w:r>
      <w:proofErr w:type="spellStart"/>
      <w:r>
        <w:rPr>
          <w:lang w:val="en-US"/>
        </w:rPr>
        <w:t>nepotřebných</w:t>
      </w:r>
      <w:proofErr w:type="spellEnd"/>
      <w:r>
        <w:rPr>
          <w:lang w:val="en-US"/>
        </w:rPr>
        <w:t xml:space="preserve"> </w:t>
      </w:r>
      <w:proofErr w:type="spellStart"/>
      <w:r>
        <w:rPr>
          <w:lang w:val="en-US"/>
        </w:rPr>
        <w:t>nodů</w:t>
      </w:r>
      <w:proofErr w:type="spellEnd"/>
      <w:r>
        <w:rPr>
          <w:lang w:val="en-US"/>
        </w:rPr>
        <w:t xml:space="preserve">), </w:t>
      </w:r>
      <w:proofErr w:type="spellStart"/>
      <w:r>
        <w:rPr>
          <w:lang w:val="en-US"/>
        </w:rPr>
        <w:t>komprese</w:t>
      </w:r>
      <w:proofErr w:type="spellEnd"/>
      <w:r>
        <w:rPr>
          <w:lang w:val="en-US"/>
        </w:rPr>
        <w:t xml:space="preserve">: </w:t>
      </w:r>
      <w:proofErr w:type="spellStart"/>
      <w:r>
        <w:rPr>
          <w:lang w:val="en-US"/>
        </w:rPr>
        <w:t>draco</w:t>
      </w:r>
      <w:proofErr w:type="spellEnd"/>
      <w:r>
        <w:rPr>
          <w:lang w:val="en-US"/>
        </w:rPr>
        <w:t xml:space="preserve">, </w:t>
      </w:r>
      <w:proofErr w:type="spellStart"/>
      <w:r>
        <w:rPr>
          <w:lang w:val="en-US"/>
        </w:rPr>
        <w:t>meshopt</w:t>
      </w:r>
      <w:proofErr w:type="spellEnd"/>
    </w:p>
    <w:p w14:paraId="0C3DB372" w14:textId="77777777" w:rsidR="00742FD9" w:rsidRDefault="00742FD9" w:rsidP="00742FD9">
      <w:pPr>
        <w:pStyle w:val="Normlnprvnodsazen"/>
        <w:rPr>
          <w:lang w:val="en-US" w:eastAsia="en-US"/>
        </w:rPr>
      </w:pPr>
    </w:p>
    <w:p w14:paraId="2EB7C060" w14:textId="5A5BE33D" w:rsidR="00742FD9" w:rsidRPr="00742FD9" w:rsidRDefault="00742FD9" w:rsidP="00742FD9">
      <w:pPr>
        <w:pStyle w:val="Normlnprvnodsazen"/>
        <w:ind w:firstLine="0"/>
        <w:rPr>
          <w:b/>
          <w:bCs/>
          <w:lang w:val="en-US" w:eastAsia="en-US"/>
        </w:rPr>
      </w:pPr>
      <w:r>
        <w:rPr>
          <w:b/>
          <w:bCs/>
          <w:lang w:val="en-US" w:eastAsia="en-US"/>
        </w:rPr>
        <w:t>Software</w:t>
      </w:r>
    </w:p>
    <w:p w14:paraId="37AD3D3A" w14:textId="0A57EED8" w:rsidR="00173EE3" w:rsidRDefault="00742FD9" w:rsidP="00173EE3">
      <w:proofErr w:type="spellStart"/>
      <w:r>
        <w:t>ZenCompress</w:t>
      </w:r>
      <w:proofErr w:type="spellEnd"/>
      <w:r>
        <w:t xml:space="preserve">, </w:t>
      </w:r>
      <w:proofErr w:type="spellStart"/>
      <w:r>
        <w:t>gltf-pack</w:t>
      </w:r>
      <w:proofErr w:type="spellEnd"/>
      <w:r>
        <w:t xml:space="preserve">, </w:t>
      </w:r>
      <w:proofErr w:type="spellStart"/>
      <w:r>
        <w:t>gltf-transform</w:t>
      </w:r>
      <w:proofErr w:type="spellEnd"/>
    </w:p>
    <w:p w14:paraId="34DD37A5" w14:textId="77777777" w:rsidR="00742FD9" w:rsidRDefault="00742FD9" w:rsidP="00742FD9">
      <w:pPr>
        <w:pStyle w:val="Normlnprvnodsazen"/>
        <w:ind w:firstLine="0"/>
        <w:rPr>
          <w:lang w:eastAsia="en-US"/>
        </w:rPr>
      </w:pPr>
    </w:p>
    <w:p w14:paraId="63AA1178" w14:textId="66C41837" w:rsidR="00742FD9" w:rsidRDefault="00742FD9" w:rsidP="00742FD9">
      <w:pPr>
        <w:pStyle w:val="Normlnprvnodsazen"/>
        <w:ind w:firstLine="0"/>
        <w:rPr>
          <w:b/>
          <w:bCs/>
          <w:lang w:eastAsia="en-US"/>
        </w:rPr>
      </w:pPr>
      <w:r>
        <w:rPr>
          <w:b/>
          <w:bCs/>
          <w:lang w:eastAsia="en-US"/>
        </w:rPr>
        <w:t>Podpora</w:t>
      </w:r>
    </w:p>
    <w:p w14:paraId="79965FB3" w14:textId="5E973099" w:rsidR="00742FD9" w:rsidRPr="00742FD9" w:rsidRDefault="00742FD9" w:rsidP="00742FD9">
      <w:pPr>
        <w:pStyle w:val="Normlnprvnodsazen"/>
        <w:ind w:firstLine="0"/>
        <w:rPr>
          <w:lang w:eastAsia="en-US"/>
        </w:rPr>
      </w:pPr>
      <w:proofErr w:type="spellStart"/>
      <w:r>
        <w:rPr>
          <w:lang w:eastAsia="en-US"/>
        </w:rPr>
        <w:t>Specifiké</w:t>
      </w:r>
      <w:proofErr w:type="spellEnd"/>
      <w:r>
        <w:rPr>
          <w:lang w:eastAsia="en-US"/>
        </w:rPr>
        <w:t xml:space="preserve"> </w:t>
      </w:r>
      <w:proofErr w:type="spellStart"/>
      <w:r>
        <w:rPr>
          <w:lang w:eastAsia="en-US"/>
        </w:rPr>
        <w:t>loaders</w:t>
      </w:r>
      <w:proofErr w:type="spellEnd"/>
      <w:r>
        <w:rPr>
          <w:lang w:eastAsia="en-US"/>
        </w:rPr>
        <w:t>.</w:t>
      </w:r>
    </w:p>
    <w:p w14:paraId="765ABA60" w14:textId="5B5A4F1F" w:rsidR="00BC3D00" w:rsidRDefault="00BC3D00" w:rsidP="00BC3D00">
      <w:pPr>
        <w:pStyle w:val="Heading2"/>
        <w:rPr>
          <w:lang w:val="cs-CZ"/>
        </w:rPr>
      </w:pPr>
      <w:r w:rsidRPr="001F6849">
        <w:rPr>
          <w:lang w:val="cs-CZ"/>
        </w:rPr>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lastRenderedPageBreak/>
        <w:t>Výběr  technologie</w:t>
      </w:r>
      <w:proofErr w:type="gramEnd"/>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2151E95" w14:textId="71246518" w:rsidR="00606C54" w:rsidRDefault="00606C54" w:rsidP="00877A92">
      <w:pPr>
        <w:pStyle w:val="Normlnprvnodsazen"/>
        <w:ind w:firstLine="0"/>
      </w:pPr>
      <w:r>
        <w:t>Interakce</w:t>
      </w:r>
      <w:r w:rsidR="00877A92">
        <w:t xml:space="preserve"> –</w:t>
      </w:r>
    </w:p>
    <w:p w14:paraId="752568DE" w14:textId="1867E942" w:rsidR="00877A92" w:rsidRDefault="00877A92" w:rsidP="00877A92">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048E9D5C" w14:textId="285F67D1" w:rsidR="00877A92" w:rsidRPr="00606C54" w:rsidRDefault="002C7D72" w:rsidP="00877A92">
      <w:pPr>
        <w:pStyle w:val="Normlnprvnodsazen"/>
        <w:numPr>
          <w:ilvl w:val="0"/>
          <w:numId w:val="26"/>
        </w:numPr>
      </w:pPr>
      <w:r>
        <w:t xml:space="preserve">Ostatní – pohyb, manipulace </w:t>
      </w: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2ACC3D9" w:rsidR="00054069" w:rsidRPr="001F6849" w:rsidRDefault="00054069" w:rsidP="00054069">
      <w:pPr>
        <w:pStyle w:val="Normlnprvnodsazen"/>
        <w:ind w:firstLine="0"/>
      </w:pPr>
      <w:r w:rsidRPr="001F6849">
        <w:fldChar w:fldCharType="begin"/>
      </w:r>
      <w:r w:rsidR="00BC7A8B">
        <w:instrText xml:space="preserve"> ADDIN ZOTERO_ITEM CSL_CITATION {"citationID":"cYRPxs8U","properties":{"formattedCitation":"(Coltekin et al. 2020)","plainCitation":"(Coltekin et al. 2020)","noteIndex":0},"citationItems":[{"id":"DddkAsF4/6rLe0ClE","uris":["http://zotero.org/groups/4599106/items/F54Y7ICM"],"itemData":{"id":1274,"type":"article-journal","abstract":"This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57C42A" w14:textId="5A55CFB9" w:rsidR="00F973CB" w:rsidRDefault="009F3D5B" w:rsidP="001D0D02">
      <w:pPr>
        <w:pStyle w:val="ListParagraph"/>
        <w:numPr>
          <w:ilvl w:val="0"/>
          <w:numId w:val="17"/>
        </w:numPr>
        <w:rPr>
          <w:lang w:eastAsia="cs-CZ"/>
        </w:rPr>
      </w:pPr>
      <w:r w:rsidRPr="001F6849">
        <w:rPr>
          <w:lang w:eastAsia="cs-CZ"/>
        </w:rPr>
        <w:t>Hostování webové stránky na webu</w:t>
      </w:r>
    </w:p>
    <w:p w14:paraId="3AE3FD16" w14:textId="77777777" w:rsidR="001D0D02" w:rsidRDefault="001D0D02" w:rsidP="001D0D02">
      <w:pPr>
        <w:rPr>
          <w:lang w:eastAsia="cs-CZ"/>
        </w:rPr>
      </w:pPr>
    </w:p>
    <w:p w14:paraId="252F123B" w14:textId="58BB1FBF" w:rsidR="001D0D02" w:rsidRPr="001D0D02" w:rsidRDefault="001D0D02" w:rsidP="001D0D02">
      <w:pPr>
        <w:pStyle w:val="Normlnprvnodsazen"/>
        <w:ind w:firstLine="0"/>
      </w:pPr>
      <w:r>
        <w:t xml:space="preserve">Návrh aplikace. Měřítko objektů je důležitý prvek při návrhu aplikace. </w:t>
      </w: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8"/>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6E4F64CE" w:rsidR="001A2401" w:rsidRDefault="00231D31" w:rsidP="00466AC8">
      <w:pPr>
        <w:pStyle w:val="Normlnprvnodsazen"/>
        <w:ind w:firstLine="0"/>
      </w:pPr>
      <w:r w:rsidRPr="00231D31">
        <w:t>https://developer.oculus.com/blog/art-direction-for-all-in-one-vr-performance/</w:t>
      </w:r>
    </w:p>
    <w:p w14:paraId="06B7022F" w14:textId="61180B77" w:rsidR="001A2401" w:rsidRDefault="00000000" w:rsidP="00466AC8">
      <w:pPr>
        <w:pStyle w:val="Normlnprvnodsazen"/>
        <w:ind w:firstLine="0"/>
      </w:pPr>
      <w:hyperlink r:id="rId59" w:history="1">
        <w:r w:rsidR="0001174E" w:rsidRPr="00D626DC">
          <w:rPr>
            <w:rStyle w:val="Hyperlink"/>
          </w:rPr>
          <w:t>https://developer.oculus.com/documentation/web/webxr-perf/?intern_source=devblog&amp;intern_content=project-flowerbed-a-webxr-case-study</w:t>
        </w:r>
      </w:hyperlink>
    </w:p>
    <w:p w14:paraId="034AD418" w14:textId="77777777" w:rsidR="0001174E" w:rsidRDefault="0001174E" w:rsidP="00466AC8">
      <w:pPr>
        <w:pStyle w:val="Normlnprvnodsazen"/>
        <w:ind w:firstLine="0"/>
      </w:pPr>
    </w:p>
    <w:p w14:paraId="1DF06EAB" w14:textId="68E54A19" w:rsidR="0001174E" w:rsidRPr="0001174E" w:rsidRDefault="0001174E" w:rsidP="00466AC8">
      <w:pPr>
        <w:pStyle w:val="Normlnprvnodsazen"/>
        <w:ind w:firstLine="0"/>
        <w:rPr>
          <w:b/>
          <w:bCs/>
        </w:rPr>
      </w:pPr>
      <w:proofErr w:type="spellStart"/>
      <w:r>
        <w:rPr>
          <w:b/>
          <w:bCs/>
        </w:rPr>
        <w:t>Mixed</w:t>
      </w:r>
      <w:proofErr w:type="spellEnd"/>
      <w:r>
        <w:rPr>
          <w:b/>
          <w:bCs/>
        </w:rPr>
        <w:t xml:space="preserve"> reality</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60"/>
          <w:footerReference w:type="default" r:id="rId61"/>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62"/>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A6543" w14:textId="77777777" w:rsidR="00214106" w:rsidRDefault="00214106" w:rsidP="0057088F">
      <w:pPr>
        <w:spacing w:after="0" w:line="240" w:lineRule="auto"/>
      </w:pPr>
      <w:r>
        <w:separator/>
      </w:r>
    </w:p>
  </w:endnote>
  <w:endnote w:type="continuationSeparator" w:id="0">
    <w:p w14:paraId="42775E50" w14:textId="77777777" w:rsidR="00214106" w:rsidRDefault="00214106"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036F0" w14:textId="77777777" w:rsidR="00214106" w:rsidRDefault="00214106" w:rsidP="0057088F">
      <w:pPr>
        <w:spacing w:after="0" w:line="240" w:lineRule="auto"/>
      </w:pPr>
      <w:r>
        <w:separator/>
      </w:r>
    </w:p>
  </w:footnote>
  <w:footnote w:type="continuationSeparator" w:id="0">
    <w:p w14:paraId="723E0182" w14:textId="77777777" w:rsidR="00214106" w:rsidRDefault="00214106"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proofErr w:type="spellStart"/>
      <w:r w:rsidRPr="0023051B">
        <w:t>WebGL</w:t>
      </w:r>
      <w:proofErr w:type="spellEnd"/>
      <w:r w:rsidRPr="0023051B">
        <w:t xml:space="preserve"> je založen na specifikaci </w:t>
      </w:r>
      <w:proofErr w:type="spellStart"/>
      <w:r w:rsidRPr="0023051B">
        <w:t>OpenGL</w:t>
      </w:r>
      <w:proofErr w:type="spellEnd"/>
      <w:r w:rsidRPr="0023051B">
        <w:t xml:space="preserve"> ES 2.0 s cílem maximalizovat přenositelnost na mobilní zařízení</w:t>
      </w:r>
      <w:r>
        <w:t xml:space="preserve"> namísto </w:t>
      </w:r>
      <w:proofErr w:type="spellStart"/>
      <w:r>
        <w:t>OpenGL</w:t>
      </w:r>
      <w:proofErr w:type="spellEnd"/>
      <w:r>
        <w:t>, který je pro desktopová řešení.</w:t>
      </w:r>
    </w:p>
  </w:footnote>
  <w:footnote w:id="3">
    <w:p w14:paraId="599CE642" w14:textId="77777777" w:rsidR="00D415EF" w:rsidRDefault="00D415EF" w:rsidP="00D415EF">
      <w:pPr>
        <w:pStyle w:val="FootnoteText"/>
      </w:pPr>
      <w:r>
        <w:rPr>
          <w:rStyle w:val="FootnoteReference"/>
        </w:rPr>
        <w:footnoteRef/>
      </w:r>
      <w:r>
        <w:t xml:space="preserve"> </w:t>
      </w:r>
      <w:proofErr w:type="spellStart"/>
      <w:r>
        <w:t>OpenXR</w:t>
      </w:r>
      <w:proofErr w:type="spellEnd"/>
      <w:r>
        <w:t xml:space="preserve">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w:t>
      </w:r>
      <w:proofErr w:type="gramStart"/>
      <w:r>
        <w:t>jazyce</w:t>
      </w:r>
      <w:proofErr w:type="gramEnd"/>
      <w:r>
        <w:t xml:space="preserve"> než </w:t>
      </w:r>
      <w:proofErr w:type="spellStart"/>
      <w:r>
        <w:t>JavaScriptu</w:t>
      </w:r>
      <w:proofErr w:type="spellEnd"/>
      <w:r>
        <w:t xml:space="preserve">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51"/>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7"/>
  </w:num>
  <w:num w:numId="13" w16cid:durableId="354035738">
    <w:abstractNumId w:val="55"/>
  </w:num>
  <w:num w:numId="14" w16cid:durableId="395475347">
    <w:abstractNumId w:val="1"/>
  </w:num>
  <w:num w:numId="15" w16cid:durableId="1336884254">
    <w:abstractNumId w:val="29"/>
  </w:num>
  <w:num w:numId="16" w16cid:durableId="757364363">
    <w:abstractNumId w:val="39"/>
  </w:num>
  <w:num w:numId="17" w16cid:durableId="2033720445">
    <w:abstractNumId w:val="56"/>
  </w:num>
  <w:num w:numId="18" w16cid:durableId="837696955">
    <w:abstractNumId w:val="49"/>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5"/>
  </w:num>
  <w:num w:numId="24" w16cid:durableId="13649980">
    <w:abstractNumId w:val="6"/>
  </w:num>
  <w:num w:numId="25" w16cid:durableId="1364744581">
    <w:abstractNumId w:val="13"/>
  </w:num>
  <w:num w:numId="26" w16cid:durableId="1671255231">
    <w:abstractNumId w:val="35"/>
  </w:num>
  <w:num w:numId="27" w16cid:durableId="1198667109">
    <w:abstractNumId w:val="50"/>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3"/>
  </w:num>
  <w:num w:numId="33" w16cid:durableId="1361203164">
    <w:abstractNumId w:val="46"/>
  </w:num>
  <w:num w:numId="34" w16cid:durableId="2136636456">
    <w:abstractNumId w:val="32"/>
  </w:num>
  <w:num w:numId="35" w16cid:durableId="882057253">
    <w:abstractNumId w:val="11"/>
  </w:num>
  <w:num w:numId="36" w16cid:durableId="2002463788">
    <w:abstractNumId w:val="52"/>
  </w:num>
  <w:num w:numId="37" w16cid:durableId="1464738753">
    <w:abstractNumId w:val="19"/>
  </w:num>
  <w:num w:numId="38" w16cid:durableId="1462070677">
    <w:abstractNumId w:val="3"/>
  </w:num>
  <w:num w:numId="39" w16cid:durableId="1886866115">
    <w:abstractNumId w:val="37"/>
  </w:num>
  <w:num w:numId="40" w16cid:durableId="965311621">
    <w:abstractNumId w:val="42"/>
  </w:num>
  <w:num w:numId="41" w16cid:durableId="818768559">
    <w:abstractNumId w:val="48"/>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4"/>
  </w:num>
  <w:num w:numId="49" w16cid:durableId="344286222">
    <w:abstractNumId w:val="41"/>
  </w:num>
  <w:num w:numId="50" w16cid:durableId="586889268">
    <w:abstractNumId w:val="53"/>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 w:numId="56" w16cid:durableId="1700474541">
    <w:abstractNumId w:val="44"/>
  </w:num>
  <w:num w:numId="57" w16cid:durableId="2082558311">
    <w:abstractNumId w:val="4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0D02"/>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3D9F"/>
    <w:rsid w:val="00213F3C"/>
    <w:rsid w:val="00214106"/>
    <w:rsid w:val="0021568E"/>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24C"/>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A59"/>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57F0"/>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2FD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2D3F"/>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201"/>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EF7E0B"/>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8BE"/>
    <w:rsid w:val="00FD0AFD"/>
    <w:rsid w:val="00FD158C"/>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interesting-parallel-bit.glitch.me"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hubs.mozilla.com/bBJ9sxc?hub_invite_id=Lr9efka" TargetMode="External"/><Relationship Id="rId58"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glitch.com/edit/" TargetMode="External"/><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developer.oculus.com/documentation/web/webxr-perf/?intern_source=devblog&amp;intern_content=project-flowerbed-a-webxr-case-study"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hubs.mozilla.com/jkemrr4"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svg"/><Relationship Id="rId49" Type="http://schemas.openxmlformats.org/officeDocument/2006/relationships/image" Target="media/image34.sv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foam-jumpy-dianella.glitch.me" TargetMode="External"/><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2.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13752</TotalTime>
  <Pages>73</Pages>
  <Words>68561</Words>
  <Characters>390801</Characters>
  <Application>Microsoft Office Word</Application>
  <DocSecurity>0</DocSecurity>
  <Lines>3256</Lines>
  <Paragraphs>916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458446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136</cp:revision>
  <cp:lastPrinted>2023-11-02T09:14:00Z</cp:lastPrinted>
  <dcterms:created xsi:type="dcterms:W3CDTF">2023-08-27T13:40:00Z</dcterms:created>
  <dcterms:modified xsi:type="dcterms:W3CDTF">2023-11-08T13:52:00Z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id="DddkAsF4"/&gt;&lt;style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