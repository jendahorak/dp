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lastRenderedPageBreak/>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lastRenderedPageBreak/>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 xml:space="preserve">pracovat </w:t>
      </w:r>
      <w:r w:rsidR="00EE7FB6" w:rsidRPr="00B71937">
        <w:rPr>
          <w:color w:val="000000" w:themeColor="text1"/>
          <w:highlight w:val="yellow"/>
        </w:rPr>
        <w:lastRenderedPageBreak/>
        <w:t>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lastRenderedPageBreak/>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2EADB28B" w14:textId="77777777" w:rsidR="00584638" w:rsidRDefault="00584638" w:rsidP="00584638">
      <w:pPr>
        <w:pStyle w:val="Normlnprvnodsazen"/>
        <w:rPr>
          <w:highlight w:val="yellow"/>
        </w:rPr>
      </w:pPr>
    </w:p>
    <w:p w14:paraId="2400AEEE" w14:textId="3BA1095F" w:rsidR="00584638" w:rsidRPr="00584638" w:rsidRDefault="00584638" w:rsidP="00584638">
      <w:pPr>
        <w:pStyle w:val="Malnadpis"/>
      </w:pPr>
      <w:r w:rsidRPr="00584638">
        <w:t>Definice problému</w:t>
      </w:r>
    </w:p>
    <w:p w14:paraId="11970B10" w14:textId="0D7D0B92" w:rsidR="00A46F0E" w:rsidRPr="00A46F0E" w:rsidRDefault="00584638" w:rsidP="00584638">
      <w:pPr>
        <w:pStyle w:val="Malnadpis"/>
        <w:rPr>
          <w:lang w:val="en-US"/>
        </w:rPr>
      </w:pPr>
      <w:r w:rsidRPr="00A46F0E">
        <w:rPr>
          <w:lang w:val="en-US"/>
        </w:rPr>
        <w:t xml:space="preserve">“Jak </w:t>
      </w:r>
      <w:proofErr w:type="spellStart"/>
      <w:r w:rsidRPr="00A46F0E">
        <w:rPr>
          <w:lang w:val="en-US"/>
        </w:rPr>
        <w:t>dostat</w:t>
      </w:r>
      <w:proofErr w:type="spellEnd"/>
      <w:r w:rsidRPr="00A46F0E">
        <w:rPr>
          <w:lang w:val="en-US"/>
        </w:rPr>
        <w:t xml:space="preserve"> </w:t>
      </w:r>
      <w:proofErr w:type="spellStart"/>
      <w:r w:rsidRPr="00A46F0E">
        <w:rPr>
          <w:lang w:val="en-US"/>
        </w:rPr>
        <w:t>geografická</w:t>
      </w:r>
      <w:proofErr w:type="spellEnd"/>
      <w:r w:rsidRPr="00A46F0E">
        <w:rPr>
          <w:lang w:val="en-US"/>
        </w:rPr>
        <w:t xml:space="preserve"> data </w:t>
      </w:r>
      <w:proofErr w:type="spellStart"/>
      <w:r w:rsidRPr="00A46F0E">
        <w:rPr>
          <w:lang w:val="en-US"/>
        </w:rPr>
        <w:t>na</w:t>
      </w:r>
      <w:proofErr w:type="spellEnd"/>
      <w:r w:rsidRPr="00A46F0E">
        <w:rPr>
          <w:lang w:val="en-US"/>
        </w:rPr>
        <w:t xml:space="preserve"> web </w:t>
      </w:r>
      <w:proofErr w:type="spellStart"/>
      <w:r w:rsidRPr="00A46F0E">
        <w:rPr>
          <w:lang w:val="en-US"/>
        </w:rPr>
        <w:t>ve</w:t>
      </w:r>
      <w:proofErr w:type="spellEnd"/>
      <w:r w:rsidRPr="00A46F0E">
        <w:rPr>
          <w:lang w:val="en-US"/>
        </w:rPr>
        <w:t xml:space="preserve"> VR.” </w:t>
      </w:r>
    </w:p>
    <w:p w14:paraId="548D283A" w14:textId="10F7CCEB" w:rsidR="00584638" w:rsidRPr="00F66363" w:rsidRDefault="00A46F0E" w:rsidP="00F66363">
      <w:pPr>
        <w:pStyle w:val="Malnadpis"/>
        <w:rPr>
          <w:lang w:val="en-US"/>
        </w:rPr>
      </w:pPr>
      <w:r w:rsidRPr="00A46F0E">
        <w:rPr>
          <w:lang w:val="en-US"/>
        </w:rPr>
        <w:t>Pipelines</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t>
      </w:r>
      <w:r w:rsidR="00E2062E" w:rsidRPr="001F6849">
        <w:lastRenderedPageBreak/>
        <w:t xml:space="preserve">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w:t>
      </w:r>
      <w:r w:rsidR="00B12CF6" w:rsidRPr="001F6849">
        <w:lastRenderedPageBreak/>
        <w:t xml:space="preserve">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lastRenderedPageBreak/>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lastRenderedPageBreak/>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lastRenderedPageBreak/>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lastRenderedPageBreak/>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w:t>
      </w:r>
      <w:r>
        <w:lastRenderedPageBreak/>
        <w:t xml:space="preserve">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xml:space="preserve">.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w:t>
      </w:r>
      <w:r>
        <w:lastRenderedPageBreak/>
        <w:t>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w:t>
      </w:r>
      <w:r w:rsidR="00FC59D6">
        <w:rPr>
          <w:b w:val="0"/>
          <w:bCs/>
        </w:rPr>
        <w:lastRenderedPageBreak/>
        <w:t xml:space="preserve">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746A41">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lastRenderedPageBreak/>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w:t>
      </w:r>
      <w:r w:rsidR="00080800" w:rsidRPr="007E1EA4">
        <w:rPr>
          <w:highlight w:val="yellow"/>
        </w:rPr>
        <w:lastRenderedPageBreak/>
        <w:t xml:space="preserve">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w:t>
      </w:r>
      <w:r w:rsidR="00192B15" w:rsidRPr="001F6849">
        <w:lastRenderedPageBreak/>
        <w:t xml:space="preserve">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7CFF13D"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B653051"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lastRenderedPageBreak/>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w:t>
      </w:r>
      <w:r w:rsidR="00412B84" w:rsidRPr="001F6849">
        <w:rPr>
          <w:lang w:eastAsia="en-US"/>
        </w:rPr>
        <w:lastRenderedPageBreak/>
        <w:t xml:space="preserve">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219071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w:t>
      </w:r>
      <w:r w:rsidR="00724435">
        <w:rPr>
          <w:color w:val="000000" w:themeColor="text1"/>
        </w:rPr>
        <w:lastRenderedPageBreak/>
        <w:t>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lastRenderedPageBreak/>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V druhém případě je uživatel schopen zaměřit v prostoru nezávisle na pohledu. Třetí variantou je plná podpora pro pohyb uživatele i zpravidla dvou 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lastRenderedPageBreak/>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w:t>
      </w:r>
      <w:r w:rsidR="0026039C" w:rsidRPr="001F6849">
        <w:lastRenderedPageBreak/>
        <w:t xml:space="preserve">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w:t>
      </w:r>
      <w:r w:rsidRPr="001F6849">
        <w:lastRenderedPageBreak/>
        <w:t xml:space="preserve">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707677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w:t>
      </w:r>
      <w:r w:rsidRPr="001F6849">
        <w:lastRenderedPageBreak/>
        <w:t xml:space="preserve">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71057B8A"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9276C4">
        <w:rPr>
          <w:highlight w:val="yellow"/>
        </w:rPr>
        <w:t>Náročnost tvorby těchto dat je vysoká, tudíž i jejich dostupnost pro běžného uživatele a podpora napříč softwarovými řešeními je nízká</w:t>
      </w:r>
      <w:r>
        <w:t xml:space="preserve">.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3" w:history="1">
        <w:r w:rsidR="00AB173B" w:rsidRPr="008F59DC">
          <w:rPr>
            <w:rStyle w:val="Hyperlink"/>
            <w:lang w:val="en-US"/>
          </w:rPr>
          <w:t>https://github.com/pka/awesome-3d-tiles</w:t>
        </w:r>
      </w:hyperlink>
    </w:p>
    <w:p w14:paraId="00CB6616" w14:textId="00DBECC6" w:rsidR="00AB173B" w:rsidRPr="00AB173B" w:rsidRDefault="00AB173B" w:rsidP="00AB173B">
      <w:pPr>
        <w:pStyle w:val="Normlnprvnodsazen"/>
      </w:pPr>
      <w:r w:rsidRPr="00AB173B">
        <w:t xml:space="preserve">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w:t>
      </w:r>
      <w:r w:rsidRPr="00AB173B">
        <w:lastRenderedPageBreak/>
        <w:t>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pohne </w:t>
      </w:r>
      <w:proofErr w:type="spellStart"/>
      <w:r w:rsidR="00D83A28" w:rsidRPr="00D83A28">
        <w:rPr>
          <w:highlight w:val="yellow"/>
        </w:rPr>
        <w:t>hýblátkem</w:t>
      </w:r>
      <w:proofErr w:type="spellEnd"/>
      <w:r w:rsidR="00D83A28" w:rsidRPr="00D83A28">
        <w:rPr>
          <w:highlight w:val="yellow"/>
        </w:rPr>
        <w:t xml:space="preserve"> a reliéf se </w:t>
      </w:r>
      <w:proofErr w:type="gramStart"/>
      <w:r w:rsidR="00D83A28" w:rsidRPr="00D83A28">
        <w:rPr>
          <w:highlight w:val="yellow"/>
        </w:rPr>
        <w:t>zvětší</w:t>
      </w:r>
      <w:proofErr w:type="gramEnd"/>
      <w:r w:rsidR="00D83A28" w:rsidRPr="00D83A28">
        <w:rPr>
          <w:highlight w:val="yellow"/>
        </w:rPr>
        <w:t xml:space="preserve"> 2x – 3x atd.</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B41874">
      <w:pPr>
        <w:pStyle w:val="Normlnprvnodsazen"/>
      </w:pPr>
      <w:r w:rsidRPr="009276C4">
        <w:rPr>
          <w:b/>
          <w:bCs/>
        </w:rPr>
        <w:t>Topografické mapy:</w:t>
      </w:r>
      <w:r>
        <w:rPr>
          <w:b/>
          <w:bCs/>
        </w:rP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77777777"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proofErr w:type="gramStart"/>
      <w:r>
        <w:t>měřítko</w:t>
      </w:r>
      <w:proofErr w:type="gramEnd"/>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w:t>
      </w:r>
      <w:r>
        <w:rPr>
          <w:lang w:eastAsia="en-US"/>
        </w:rPr>
        <w:lastRenderedPageBreak/>
        <w:t>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50E42F2"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w:t>
      </w:r>
      <w:proofErr w:type="gramStart"/>
      <w:r>
        <w:rPr>
          <w:b/>
          <w:bCs/>
          <w:lang w:val="en-US" w:eastAsia="en-US"/>
        </w:rPr>
        <w:t>000 :</w:t>
      </w:r>
      <w:proofErr w:type="gramEnd"/>
      <w:r>
        <w:rPr>
          <w:b/>
          <w:bCs/>
          <w:lang w:eastAsia="en-US"/>
        </w:rPr>
        <w:t xml:space="preserve">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4">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A598C31" w14:textId="77777777" w:rsidR="00B41874" w:rsidRDefault="00B41874" w:rsidP="00B41874">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08642B04" w14:textId="77777777" w:rsidR="00B41874" w:rsidRDefault="00B41874" w:rsidP="00B41874">
      <w:pPr>
        <w:pStyle w:val="Normlnprvnodsazen"/>
        <w:ind w:firstLine="0"/>
        <w:rPr>
          <w:lang w:eastAsia="en-US"/>
        </w:rPr>
      </w:pPr>
    </w:p>
    <w:p w14:paraId="697F4B12" w14:textId="77777777" w:rsidR="00B41874" w:rsidRDefault="00B41874" w:rsidP="00B41874">
      <w:pPr>
        <w:pStyle w:val="Normlnprvnodsazen"/>
        <w:ind w:firstLine="0"/>
      </w:pPr>
    </w:p>
    <w:p w14:paraId="4674482E" w14:textId="65F0FF4E"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5"/>
                    <a:stretch>
                      <a:fillRect/>
                    </a:stretch>
                  </pic:blipFill>
                  <pic:spPr>
                    <a:xfrm>
                      <a:off x="0" y="0"/>
                      <a:ext cx="5579745" cy="3993515"/>
                    </a:xfrm>
                    <a:prstGeom prst="rect">
                      <a:avLst/>
                    </a:prstGeom>
                  </pic:spPr>
                </pic:pic>
              </a:graphicData>
            </a:graphic>
          </wp:inline>
        </w:drawing>
      </w:r>
    </w:p>
    <w:p w14:paraId="00AB9F73" w14:textId="7B971AED"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w:t>
      </w:r>
      <w:r w:rsidR="000A08D9" w:rsidRPr="00932527">
        <w:rPr>
          <w:highlight w:val="yellow"/>
        </w:rPr>
        <w:lastRenderedPageBreak/>
        <w:t xml:space="preserve">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w:t>
      </w:r>
      <w:r>
        <w:rPr>
          <w:lang w:eastAsia="en-US"/>
        </w:rPr>
        <w:lastRenderedPageBreak/>
        <w:t xml:space="preserve">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w:t>
      </w:r>
      <w:r>
        <w:rPr>
          <w:lang w:eastAsia="cs-CZ"/>
        </w:rPr>
        <w:lastRenderedPageBreak/>
        <w:t xml:space="preserve">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lastRenderedPageBreak/>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lastRenderedPageBreak/>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9"/>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w:t>
      </w:r>
      <w:r w:rsidR="00BD3EFA">
        <w:lastRenderedPageBreak/>
        <w:t xml:space="preserve">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w:t>
      </w:r>
      <w:r w:rsidR="00B44B8E">
        <w:lastRenderedPageBreak/>
        <w:t xml:space="preserve">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lastRenderedPageBreak/>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51523B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lastRenderedPageBreak/>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lastRenderedPageBreak/>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Default="00B95DF6" w:rsidP="00976012">
      <w:pPr>
        <w:pStyle w:val="Normlnprvnodsazen"/>
      </w:pPr>
      <w:r>
        <w:lastRenderedPageBreak/>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42FA3B53" w:rsidR="004D6387" w:rsidRPr="00F66363"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lastRenderedPageBreak/>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lastRenderedPageBreak/>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w:t>
      </w:r>
      <w:r>
        <w:rPr>
          <w:bCs/>
        </w:rPr>
        <w:lastRenderedPageBreak/>
        <w:t>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lastRenderedPageBreak/>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(Meta Quest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lastRenderedPageBreak/>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lastRenderedPageBreak/>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w:t>
      </w:r>
      <w:r w:rsidRPr="00464C35">
        <w:rPr>
          <w:highlight w:val="yellow"/>
        </w:rPr>
        <w:lastRenderedPageBreak/>
        <w:t xml:space="preserve">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lastRenderedPageBreak/>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0FC31E20" w14:textId="5B2F5668" w:rsidR="00BE7E16"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lastRenderedPageBreak/>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w:t>
      </w:r>
      <w:r>
        <w:lastRenderedPageBreak/>
        <w:t>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w:t>
      </w:r>
      <w:r>
        <w:rPr>
          <w:lang w:eastAsia="en-US"/>
        </w:rPr>
        <w:lastRenderedPageBreak/>
        <w:t xml:space="preserve">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022C60FF"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248DE709" w14:textId="72E51869" w:rsidR="00DC2D7C" w:rsidRPr="00DC2D7C" w:rsidRDefault="00EF7E0B" w:rsidP="00DC2D7C">
      <w:pPr>
        <w:rPr>
          <w:b/>
          <w:bCs/>
        </w:rPr>
      </w:pPr>
      <w:r w:rsidRPr="00467A7E">
        <w:rPr>
          <w:b/>
          <w:bCs/>
        </w:rPr>
        <w:t xml:space="preserve">Babylon.js </w:t>
      </w:r>
    </w:p>
    <w:p w14:paraId="360CAA13" w14:textId="055D004B" w:rsid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7BB38681" w14:textId="7D37EDF4" w:rsidR="00B36706" w:rsidRDefault="00B36706" w:rsidP="00B36706">
      <w:pPr>
        <w:pStyle w:val="Malnadpis"/>
      </w:pPr>
      <w:proofErr w:type="spellStart"/>
      <w:r>
        <w:t>PlayCanvas</w:t>
      </w:r>
      <w:proofErr w:type="spellEnd"/>
    </w:p>
    <w:p w14:paraId="50A65F8F" w14:textId="4871B8B3" w:rsidR="00B36706" w:rsidRP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w:t>
      </w:r>
      <w:r w:rsidRPr="00CC22A1">
        <w:lastRenderedPageBreak/>
        <w:t xml:space="preserve">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lastRenderedPageBreak/>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lastRenderedPageBreak/>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2023b; 2023a; Espinosa </w:t>
      </w:r>
      <w:r w:rsidR="005308D9" w:rsidRPr="005308D9">
        <w:lastRenderedPageBreak/>
        <w:t>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046053">
      <w:pPr>
        <w:pStyle w:val="Normlnprvnodsazen"/>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 xml:space="preserve">knihovna umožňuje </w:t>
      </w:r>
      <w:r w:rsidR="00B037DC" w:rsidRPr="004F2C70">
        <w:lastRenderedPageBreak/>
        <w:t>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3"/>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4"/>
                    <a:stretch>
                      <a:fillRect/>
                    </a:stretch>
                  </pic:blipFill>
                  <pic:spPr>
                    <a:xfrm>
                      <a:off x="0" y="0"/>
                      <a:ext cx="5579745" cy="2602865"/>
                    </a:xfrm>
                    <a:prstGeom prst="rect">
                      <a:avLst/>
                    </a:prstGeom>
                  </pic:spPr>
                </pic:pic>
              </a:graphicData>
            </a:graphic>
          </wp:inline>
        </w:drawing>
      </w:r>
    </w:p>
    <w:p w14:paraId="4AFAB6CE" w14:textId="0FADB818" w:rsidR="003635FB" w:rsidRP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A9D595B" w14:textId="637404F9" w:rsidR="00400092" w:rsidRDefault="00400092" w:rsidP="003D34B4">
      <w:pPr>
        <w:spacing w:after="160"/>
        <w:jc w:val="left"/>
      </w:pPr>
      <w:r>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lastRenderedPageBreak/>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5"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w:t>
      </w:r>
      <w:r w:rsidR="007F7BCF" w:rsidRPr="001F6849">
        <w:lastRenderedPageBreak/>
        <w:t>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6"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7"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w:t>
      </w:r>
      <w:r w:rsidRPr="001F6849">
        <w:rPr>
          <w:highlight w:val="yellow"/>
        </w:rPr>
        <w:lastRenderedPageBreak/>
        <w:t xml:space="preserve">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056C2AC4" w:rsidR="00A46F0E" w:rsidRDefault="00A46F0E" w:rsidP="00A46F0E">
      <w:pPr>
        <w:pStyle w:val="Normlnprvnodsazen"/>
        <w:ind w:firstLine="0"/>
      </w:pPr>
      <w:r w:rsidRPr="00A46F0E">
        <w:rPr>
          <w:noProof/>
        </w:rPr>
        <w:drawing>
          <wp:inline distT="0" distB="0" distL="0" distR="0" wp14:anchorId="7BBDB864" wp14:editId="6A293B13">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58"/>
                    <a:stretch>
                      <a:fillRect/>
                    </a:stretch>
                  </pic:blipFill>
                  <pic:spPr>
                    <a:xfrm>
                      <a:off x="0" y="0"/>
                      <a:ext cx="5579745" cy="2312035"/>
                    </a:xfrm>
                    <a:prstGeom prst="rect">
                      <a:avLst/>
                    </a:prstGeom>
                  </pic:spPr>
                </pic:pic>
              </a:graphicData>
            </a:graphic>
          </wp:inline>
        </w:drawing>
      </w:r>
    </w:p>
    <w:p w14:paraId="2CEA7349" w14:textId="01458DA2" w:rsidR="00A46F0E" w:rsidRPr="00A46F0E" w:rsidRDefault="00A46F0E" w:rsidP="00A46F0E">
      <w:pPr>
        <w:pStyle w:val="Normlnprvnodsazen"/>
        <w:ind w:firstLine="0"/>
      </w:pPr>
      <w:r>
        <w:t xml:space="preserve">Konfigurační instrukce pro </w:t>
      </w:r>
      <w:proofErr w:type="spellStart"/>
      <w:r>
        <w:t>gltf</w:t>
      </w:r>
      <w:proofErr w:type="spellEnd"/>
      <w:r>
        <w:t xml:space="preserve">. Jaké komprese udělat atd, co se bude dít s 3D modelem na webu. </w:t>
      </w:r>
    </w:p>
    <w:p w14:paraId="2C2E1757" w14:textId="1B7A0934" w:rsidR="00884FFF" w:rsidRDefault="00A46F0E" w:rsidP="007F7BCF">
      <w:pPr>
        <w:pStyle w:val="Normlnprvnodsazen"/>
        <w:ind w:firstLine="0"/>
        <w:rPr>
          <w:b/>
          <w:bCs/>
          <w:lang w:eastAsia="en-US"/>
        </w:rPr>
      </w:pPr>
      <w:r w:rsidRPr="00A46F0E">
        <w:rPr>
          <w:b/>
          <w:bCs/>
          <w:noProof/>
          <w:lang w:eastAsia="en-US"/>
        </w:rPr>
        <w:lastRenderedPageBreak/>
        <w:drawing>
          <wp:inline distT="0" distB="0" distL="0" distR="0" wp14:anchorId="33BFBFD9" wp14:editId="3AB61619">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59"/>
                    <a:stretch>
                      <a:fillRect/>
                    </a:stretch>
                  </pic:blipFill>
                  <pic:spPr>
                    <a:xfrm>
                      <a:off x="0" y="0"/>
                      <a:ext cx="5579745" cy="1722755"/>
                    </a:xfrm>
                    <a:prstGeom prst="rect">
                      <a:avLst/>
                    </a:prstGeom>
                  </pic:spPr>
                </pic:pic>
              </a:graphicData>
            </a:graphic>
          </wp:inline>
        </w:drawing>
      </w: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1" w:history="1">
        <w:r w:rsidRPr="001F6849">
          <w:rPr>
            <w:rStyle w:val="Hyperlink"/>
          </w:rPr>
          <w:t>https://hubs.mozilla.com/bBJ9sx</w:t>
        </w:r>
        <w:r w:rsidRPr="001F6849">
          <w:rPr>
            <w:rStyle w:val="Hyperlink"/>
          </w:rPr>
          <w:t>c</w:t>
        </w:r>
        <w:r w:rsidRPr="001F6849">
          <w:rPr>
            <w:rStyle w:val="Hyperlink"/>
          </w:rPr>
          <w:t>?hub_invite_id=Lr9efka</w:t>
        </w:r>
      </w:hyperlink>
    </w:p>
    <w:p w14:paraId="66873AD1" w14:textId="77777777" w:rsidR="00DE4E4E" w:rsidRPr="001F6849" w:rsidRDefault="00DE4E4E" w:rsidP="00DE4E4E">
      <w:pPr>
        <w:pStyle w:val="Normlnprvnodsazen"/>
        <w:ind w:firstLine="0"/>
      </w:pPr>
      <w:r w:rsidRPr="001F6849">
        <w:t>Prototyp 3D model Brno:</w:t>
      </w:r>
      <w:r w:rsidRPr="001F6849">
        <w:rPr>
          <w:b/>
          <w:bCs/>
        </w:rPr>
        <w:t xml:space="preserve"> </w:t>
      </w:r>
      <w:hyperlink r:id="rId62" w:history="1">
        <w:r w:rsidRPr="001F6849">
          <w:rPr>
            <w:rStyle w:val="Hyperlink"/>
          </w:rPr>
          <w:t>https://hubs.mozilla.com/jkemrr4</w:t>
        </w:r>
      </w:hyperlink>
    </w:p>
    <w:p w14:paraId="4EE49F0A" w14:textId="2EF404E8" w:rsidR="00E93552" w:rsidRPr="001F6849" w:rsidRDefault="00DE4E4E" w:rsidP="00DE4E4E">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w:t>
      </w:r>
      <w:r w:rsidRPr="001F6849">
        <w:lastRenderedPageBreak/>
        <w:t xml:space="preserve">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041A801A" w14:textId="77777777" w:rsidR="00DE4E4E" w:rsidRDefault="00DE4E4E" w:rsidP="00173EE3">
      <w:pPr>
        <w:pStyle w:val="Normlnprvnodsazen"/>
        <w:ind w:firstLine="0"/>
        <w:rPr>
          <w:lang w:eastAsia="en-US"/>
        </w:rPr>
      </w:pPr>
    </w:p>
    <w:p w14:paraId="2D920460" w14:textId="77777777" w:rsidR="00DE4E4E" w:rsidRDefault="00DE4E4E"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lastRenderedPageBreak/>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lastRenderedPageBreak/>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lastRenderedPageBreak/>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1E7C0AC2" w14:textId="70CB5BF5" w:rsidR="00F617A7" w:rsidRDefault="0063295F" w:rsidP="00B825BE">
      <w:pPr>
        <w:pStyle w:val="Normlnprvnodsazen"/>
        <w:numPr>
          <w:ilvl w:val="1"/>
          <w:numId w:val="7"/>
        </w:numPr>
      </w:pPr>
      <w:r w:rsidRPr="0063295F">
        <w:t>https://developers.google.com/maps/documentation/tile/use-renderer</w:t>
      </w:r>
    </w:p>
    <w:p w14:paraId="29332158" w14:textId="77777777" w:rsidR="00F617A7" w:rsidRDefault="00F617A7" w:rsidP="00F617A7">
      <w:pPr>
        <w:pStyle w:val="Normlnprvnodsazen"/>
        <w:ind w:firstLine="0"/>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lastRenderedPageBreak/>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lastRenderedPageBreak/>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42101811" w14:textId="221A9529" w:rsidR="00DC2D7C" w:rsidRDefault="00DC2D7C" w:rsidP="00DC2D7C">
      <w:pPr>
        <w:pStyle w:val="Malnadpis"/>
      </w:pPr>
      <w:r>
        <w:t>Topografické mapy</w:t>
      </w:r>
    </w:p>
    <w:p w14:paraId="52B4D736" w14:textId="21134D54" w:rsidR="00DC2D7C" w:rsidRDefault="00DC2D7C" w:rsidP="00DC2D7C">
      <w:pPr>
        <w:pStyle w:val="Malnadpis"/>
      </w:pPr>
      <w:r>
        <w:t>Tematické mapy</w:t>
      </w:r>
    </w:p>
    <w:p w14:paraId="2E538C11" w14:textId="77777777" w:rsidR="00B36706" w:rsidRDefault="00B36706" w:rsidP="00DC2D7C">
      <w:pPr>
        <w:pStyle w:val="Malnadpis"/>
      </w:pP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Pr="00B36706" w:rsidRDefault="00B36706" w:rsidP="00B36706">
      <w:r w:rsidRPr="00EF3020">
        <w:rPr>
          <w:highlight w:val="yellow"/>
        </w:rPr>
        <w:t xml:space="preserve">Nutné jasně definovat jaké možnosti interakce ve VP uživatel má na základě sledovaného účelu / úkolu VP. </w:t>
      </w:r>
      <w:r w:rsidRPr="00EF3020">
        <w:rPr>
          <w:highlight w:val="yellow"/>
        </w:rPr>
        <w:t>Pokud jsou cílovým zařízením 3DOF i 6DOF možnosti, je nutné prostředí navrhnout tak, aby všichni měli přístup k úplnému obsahu. Je tedy nutné implementovat způsob pohybu a interakce pro 3DOF zařízení.</w:t>
      </w:r>
      <w:r w:rsidRPr="00EF3020">
        <w:rPr>
          <w:highlight w:val="yellow"/>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P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63"/>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64"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5"/>
          <w:footerReference w:type="default" r:id="rId66"/>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9B6D5" w14:textId="77777777" w:rsidR="00E27035" w:rsidRDefault="00E27035" w:rsidP="0057088F">
      <w:pPr>
        <w:spacing w:after="0" w:line="240" w:lineRule="auto"/>
      </w:pPr>
      <w:r>
        <w:separator/>
      </w:r>
    </w:p>
  </w:endnote>
  <w:endnote w:type="continuationSeparator" w:id="0">
    <w:p w14:paraId="722455FE" w14:textId="77777777" w:rsidR="00E27035" w:rsidRDefault="00E27035"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F17FA" w14:textId="77777777" w:rsidR="00E27035" w:rsidRDefault="00E27035" w:rsidP="0057088F">
      <w:pPr>
        <w:spacing w:after="0" w:line="240" w:lineRule="auto"/>
      </w:pPr>
      <w:r>
        <w:separator/>
      </w:r>
    </w:p>
  </w:footnote>
  <w:footnote w:type="continuationSeparator" w:id="0">
    <w:p w14:paraId="5B5C2623" w14:textId="77777777" w:rsidR="00E27035" w:rsidRDefault="00E27035"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hubs.mozilla.com/bBJ9sxc?hub_invite_id=Lr9efka" TargetMode="Externa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interesting-parallel-bit.glitch.me" TargetMode="External"/><Relationship Id="rId64" Type="http://schemas.openxmlformats.org/officeDocument/2006/relationships/hyperlink" Target="https://developer.oculus.com/documentation/web/webxr-perf/?intern_source=devblog&amp;intern_content=project-flowerbed-a-webxr-case-study" TargetMode="External"/><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hyperlink" Target="https://github.com/pka/awesome-3d-tiles" TargetMode="External"/><Relationship Id="rId38" Type="http://schemas.openxmlformats.org/officeDocument/2006/relationships/image" Target="media/image22.sv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hubs.mozilla.com/jkemrr4"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glitch.com/edit/"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svg"/><Relationship Id="rId60" Type="http://schemas.openxmlformats.org/officeDocument/2006/relationships/image" Target="media/image4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foam-jumpy-dianella.glitch.me"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14148</TotalTime>
  <Pages>96</Pages>
  <Words>69895</Words>
  <Characters>398407</Characters>
  <Application>Microsoft Office Word</Application>
  <DocSecurity>0</DocSecurity>
  <Lines>3320</Lines>
  <Paragraphs>934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467368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150</cp:revision>
  <cp:lastPrinted>2023-11-02T09:14:00Z</cp:lastPrinted>
  <dcterms:created xsi:type="dcterms:W3CDTF">2023-08-27T13:40:00Z</dcterms:created>
  <dcterms:modified xsi:type="dcterms:W3CDTF">2023-11-13T09:14:00Z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