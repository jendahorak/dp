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r w:rsidRPr="001F6849">
              <w:rPr>
                <w:szCs w:val="24"/>
              </w:rPr>
              <w:t>xx</w:t>
            </w:r>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r w:rsidRPr="001F6849">
              <w:t>Author:</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r w:rsidRPr="001F6849">
              <w:rPr>
                <w:szCs w:val="24"/>
              </w:rPr>
              <w:t>Faculty of Science, Masaryk University</w:t>
            </w:r>
          </w:p>
          <w:p w14:paraId="1A923EAF" w14:textId="77777777" w:rsidR="00D64539" w:rsidRPr="001F6849" w:rsidRDefault="00D64539" w:rsidP="00D64539">
            <w:pPr>
              <w:pStyle w:val="bibentrytext"/>
              <w:rPr>
                <w:szCs w:val="24"/>
              </w:rPr>
            </w:pPr>
            <w:r w:rsidRPr="001F6849">
              <w:rPr>
                <w:szCs w:val="24"/>
              </w:rPr>
              <w:t>Department of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r w:rsidRPr="001F6849">
              <w:t>Title of Thesis:</w:t>
            </w:r>
          </w:p>
        </w:tc>
        <w:tc>
          <w:tcPr>
            <w:tcW w:w="6125" w:type="dxa"/>
          </w:tcPr>
          <w:p w14:paraId="11EAA9B0" w14:textId="2B821CEC" w:rsidR="00D64539" w:rsidRPr="001F6849" w:rsidRDefault="00341D2E" w:rsidP="00D64539">
            <w:pPr>
              <w:pStyle w:val="bibentrytext"/>
              <w:rPr>
                <w:szCs w:val="24"/>
              </w:rPr>
            </w:pPr>
            <w:r w:rsidRPr="001F6849">
              <w:t>Web virtual reality: a new way of presenting geospatial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r w:rsidRPr="001F6849">
              <w:t>Degree Programme:</w:t>
            </w:r>
          </w:p>
        </w:tc>
        <w:tc>
          <w:tcPr>
            <w:tcW w:w="6125" w:type="dxa"/>
          </w:tcPr>
          <w:p w14:paraId="215CF4F8" w14:textId="2556747D" w:rsidR="00D64539" w:rsidRPr="001F6849" w:rsidRDefault="00341D2E" w:rsidP="00D64539">
            <w:pPr>
              <w:pStyle w:val="bibentrytext"/>
              <w:rPr>
                <w:szCs w:val="24"/>
              </w:rPr>
            </w:pPr>
            <w:r w:rsidRPr="001F6849">
              <w:rPr>
                <w:szCs w:val="24"/>
              </w:rPr>
              <w:t>Cartography and geoinformatics</w:t>
            </w:r>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r w:rsidRPr="001F6849">
              <w:t>Field of Study:</w:t>
            </w:r>
          </w:p>
        </w:tc>
        <w:tc>
          <w:tcPr>
            <w:tcW w:w="6125" w:type="dxa"/>
          </w:tcPr>
          <w:p w14:paraId="71A10349" w14:textId="6ABD1B77" w:rsidR="00D64539" w:rsidRPr="001F6849" w:rsidRDefault="00341D2E" w:rsidP="00D64539">
            <w:pPr>
              <w:pStyle w:val="bibentrytext"/>
              <w:rPr>
                <w:szCs w:val="24"/>
              </w:rPr>
            </w:pPr>
            <w:r w:rsidRPr="001F6849">
              <w:rPr>
                <w:szCs w:val="24"/>
              </w:rPr>
              <w:t>Cartography and geoinformatics</w:t>
            </w:r>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r w:rsidRPr="001F6849">
              <w:t>Academic Year:</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r w:rsidRPr="001F6849">
              <w:t>Number of Pages:</w:t>
            </w:r>
          </w:p>
        </w:tc>
        <w:tc>
          <w:tcPr>
            <w:tcW w:w="6125" w:type="dxa"/>
          </w:tcPr>
          <w:p w14:paraId="23C49C23" w14:textId="77777777" w:rsidR="00D64539" w:rsidRPr="001F6849" w:rsidRDefault="00D64539" w:rsidP="00D64539">
            <w:pPr>
              <w:pStyle w:val="bibentrytext"/>
              <w:rPr>
                <w:szCs w:val="24"/>
              </w:rPr>
            </w:pPr>
            <w:r w:rsidRPr="001F6849">
              <w:rPr>
                <w:szCs w:val="24"/>
              </w:rPr>
              <w:t>xx</w:t>
            </w:r>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r w:rsidRPr="001F6849">
              <w:t>Keywords:</w:t>
            </w:r>
          </w:p>
        </w:tc>
        <w:tc>
          <w:tcPr>
            <w:tcW w:w="6125" w:type="dxa"/>
          </w:tcPr>
          <w:p w14:paraId="623224F0" w14:textId="77777777" w:rsidR="00D64539" w:rsidRPr="001F6849" w:rsidRDefault="00D64539" w:rsidP="00D64539">
            <w:pPr>
              <w:pStyle w:val="bibentrytext"/>
              <w:rPr>
                <w:szCs w:val="24"/>
              </w:rPr>
            </w:pPr>
            <w:r w:rsidRPr="001F6849">
              <w:rPr>
                <w:szCs w:val="24"/>
              </w:rPr>
              <w:t>Keyword, Keyword, Keyword, Keyword, Keyword, Keyword, Keyword, Keyword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r w:rsidRPr="001F6849">
        <w:t>Bachelor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Web-Based Framework for Creating Immersive Analytics Experiences. IEEE Transactions on Visualization and Computer Graphics, roč. 27, č. 7, s. 3213–3225. http://doi.org/10.1109/TVCG.2020.2965109   </w:t>
      </w:r>
    </w:p>
    <w:p w14:paraId="71D6DA11" w14:textId="77777777" w:rsidR="00341D2E" w:rsidRPr="001F6849" w:rsidRDefault="00341D2E" w:rsidP="00341D2E">
      <w:pPr>
        <w:pStyle w:val="Normlnprvnodsazen"/>
        <w:ind w:firstLine="0"/>
      </w:pPr>
      <w:r w:rsidRPr="001F6849">
        <w:t>LAKONSO, D., ADITYA, T. (2019): Utilizing A Game Engine for Interactive 3D Topographic Data Visualization. ISPRS International Journal of Geo-Information,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Usability of WebXR Visualizations in Urban Planning. ISPRS International Journal of Geo-Information,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1F6849" w:rsidRDefault="00341D2E" w:rsidP="00341D2E">
      <w:pPr>
        <w:pStyle w:val="Normlnprvnodsazen"/>
        <w:ind w:firstLine="0"/>
      </w:pPr>
      <w:r w:rsidRPr="001F6849">
        <w:t>ŠTĚRBA, Z., ŠAŠINKA, Č., STACHOŇ, Z., ŠTAMPACH, R., MORONG, K. (2015): Selected Issues of Experimental Testing in Cartography.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Herber,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“Jak dostat geografická data na web 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r>
        <w:rPr>
          <w:lang w:eastAsia="en-US"/>
        </w:rPr>
        <w:t>Navrh:</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Zpracovat metodiku VR, 3D modelovani</w:t>
      </w:r>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WebGL,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appku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528E8C08"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9116B7">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ScMclNLs/hQLLaAcA","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r w:rsidR="00071441" w:rsidRPr="001F6849">
        <w:t>geo-</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r w:rsidR="00805D18" w:rsidRPr="001F6849">
        <w:rPr>
          <w:i/>
          <w:iCs/>
        </w:rPr>
        <w:t>virtual geographic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enginů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enginů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goevizualizaci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r w:rsidR="00B12CF6" w:rsidRPr="001F6849">
        <w:t>Geovizualizace v rámci tohoto výzkumu spočívala ve vytvoření virtuálních prostředí univerzitního kampusu pomocí herních enginů (</w:t>
      </w:r>
      <w:ins w:id="32" w:author="Lukáš Herman" w:date="2023-02-21T16:15:00Z">
        <w:r w:rsidR="00AA587E" w:rsidRPr="001F6849">
          <w:t xml:space="preserve">např. </w:t>
        </w:r>
      </w:ins>
      <w:r w:rsidR="00B12CF6" w:rsidRPr="001F6849">
        <w:t>Unity, Unreal).</w:t>
      </w:r>
      <w:r w:rsidR="00736AD5">
        <w:t xml:space="preserve"> </w:t>
      </w:r>
      <w:r w:rsidR="009F7D92" w:rsidRPr="001F6849">
        <w:t xml:space="preserve">Důležitým aspektem vývoje pro webové prostředí je porozumění ekosystému techologií,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r w:rsidR="004F5876" w:rsidRPr="001F6849">
        <w:rPr>
          <w:highlight w:val="yellow"/>
        </w:rPr>
        <w:t>Usability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r w:rsidR="00E7237C" w:rsidRPr="001F6849">
        <w:rPr>
          <w:color w:val="000000" w:themeColor="text1"/>
          <w:lang w:eastAsia="cs-CZ"/>
        </w:rPr>
        <w:t xml:space="preserve">Sherman a Craig definují virtuální realitu následovně: </w:t>
      </w:r>
    </w:p>
    <w:p w14:paraId="488CEC18" w14:textId="7A8A3B69" w:rsidR="00DD7256" w:rsidRPr="001F6849" w:rsidRDefault="00E7237C" w:rsidP="001078D6">
      <w:pPr>
        <w:pStyle w:val="Quote"/>
        <w:jc w:val="both"/>
      </w:pPr>
      <w:r w:rsidRPr="001F6849">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r w:rsidRPr="001F6849">
        <w:rPr>
          <w:i/>
          <w:iCs/>
          <w:lang w:eastAsia="en-US"/>
        </w:rPr>
        <w:t>experience</w:t>
      </w:r>
      <w:r w:rsidRPr="001F6849">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1F6849" w:rsidRDefault="00E7237C" w:rsidP="001078D6">
      <w:pPr>
        <w:pStyle w:val="Quote"/>
        <w:jc w:val="both"/>
        <w:rPr>
          <w:lang w:eastAsia="cs-CZ"/>
        </w:rPr>
      </w:pPr>
      <w:r w:rsidRPr="001F6849">
        <w:rPr>
          <w:lang w:eastAsia="cs-CZ"/>
        </w:rPr>
        <w:t xml:space="preserve">Inducing targeted behavior in an organism by using artificial sensory stimulation while the organism has little or no awareness of the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MacEachren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Definice Shermana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zážitku stejně jako LaValle,</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r w:rsidRPr="001F6849">
        <w:t>Sherman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Sherman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LaValle definuje stejný koncept pomocí termínu </w:t>
      </w:r>
      <w:r w:rsidR="0047600E" w:rsidRPr="001F6849">
        <w:rPr>
          <w:i/>
          <w:iCs/>
        </w:rPr>
        <w:t>Awareness</w:t>
      </w:r>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Shermana a Craiga klíčovým prvkem k autenticitě virtuální reality.</w:t>
      </w:r>
      <w:r w:rsidR="00BA1AC6" w:rsidRPr="001F6849">
        <w:t xml:space="preserve"> LaValle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 xml:space="preserve">open-loop </w:t>
      </w:r>
      <w:r w:rsidR="0001411B" w:rsidRPr="001F6849">
        <w:t xml:space="preserve">(nemá vliv) </w:t>
      </w:r>
      <w:r w:rsidR="00BA1AC6" w:rsidRPr="001F6849">
        <w:t xml:space="preserve">a </w:t>
      </w:r>
      <w:r w:rsidR="00BA1AC6" w:rsidRPr="001F6849">
        <w:rPr>
          <w:i/>
          <w:iCs/>
        </w:rPr>
        <w:t>closed-</w:t>
      </w:r>
      <w:r w:rsidR="00471E68" w:rsidRPr="001F6849">
        <w:rPr>
          <w:i/>
          <w:iCs/>
        </w:rPr>
        <w:t>loop</w:t>
      </w:r>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 xml:space="preserve">Výše zmíněné koncepty je možné přímo překrýt s MacEachrenovy,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r w:rsidR="00C22B58" w:rsidRPr="001F6849">
        <w:t>LaValle pod termín virtuální reality řadí termíny AR (</w:t>
      </w:r>
      <w:r w:rsidR="00C22B58" w:rsidRPr="001F6849">
        <w:rPr>
          <w:i/>
          <w:iCs/>
        </w:rPr>
        <w:t>Augmented reality</w:t>
      </w:r>
      <w:r w:rsidR="00C22B58" w:rsidRPr="001F6849">
        <w:t>), MR (</w:t>
      </w:r>
      <w:r w:rsidR="00C22B58" w:rsidRPr="001F6849">
        <w:rPr>
          <w:i/>
          <w:iCs/>
        </w:rPr>
        <w:t>Mixed reality</w:t>
      </w:r>
      <w:r w:rsidR="00C22B58" w:rsidRPr="001F6849">
        <w:t>) a XR (</w:t>
      </w:r>
      <w:r w:rsidR="00C22B58" w:rsidRPr="001F6849">
        <w:rPr>
          <w:i/>
          <w:iCs/>
        </w:rPr>
        <w:t>Extended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r>
        <w:t>Teleprezence</w:t>
      </w:r>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r>
        <w:t>Imerzivní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Terminologie následně obsahuje tedy termíny jakožto mobile VR, desktop VR a HMD – immersive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Sherman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C1DF79F"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„geoinformatizací“,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Immersive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(vyu</w:t>
      </w:r>
      <w:r>
        <w:t xml:space="preserve">žívá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Virtuální prostředí v kartografii a geoinformatice jsou často spojovány s termíny VGE, Digital Earth a Metaverse.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interakci mezi člověkem a počítačem, distribuované geografické modelování a simulace a síťovou geo-kolaboraci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Digital Earth</w:t>
      </w:r>
    </w:p>
    <w:p w14:paraId="54D30151" w14:textId="64552959" w:rsidR="00573340" w:rsidRPr="00573340" w:rsidRDefault="00573340" w:rsidP="00212457">
      <w:pPr>
        <w:pStyle w:val="Normlnprvnodsazen"/>
        <w:ind w:firstLine="0"/>
        <w:rPr>
          <w:lang w:eastAsia="en-US"/>
        </w:rPr>
      </w:pPr>
      <w:r>
        <w:rPr>
          <w:lang w:eastAsia="en-US"/>
        </w:rPr>
        <w:t xml:space="preserve">Digital Earth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provádět simulace systému a podporu rozhodování pro složité geovědní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r w:rsidRPr="001F6849">
        <w:t>Metaverse</w:t>
      </w:r>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Metaverse je </w:t>
      </w:r>
      <w:r w:rsidR="009F23F8">
        <w:rPr>
          <w:b w:val="0"/>
          <w:bCs/>
        </w:rPr>
        <w:t>obtížně definovatelný</w:t>
      </w:r>
      <w:r w:rsidRPr="00FC59D6">
        <w:rPr>
          <w:b w:val="0"/>
          <w:bCs/>
        </w:rPr>
        <w:t xml:space="preserve"> a jeho význam se mění v závislosti na perspektivě a kontextu. Existuje mnoho různých názorů a přístupů k tomu, co Metaverse skutečně představuje</w:t>
      </w:r>
      <w:r w:rsidR="00FC59D6" w:rsidRPr="00FC59D6">
        <w:rPr>
          <w:b w:val="0"/>
          <w:bCs/>
        </w:rPr>
        <w:t xml:space="preserve"> </w:t>
      </w:r>
      <w:r w:rsidRPr="00FC59D6">
        <w:rPr>
          <w:b w:val="0"/>
          <w:bCs/>
        </w:rPr>
        <w:t>Jedním z aspektů, který ilustruje nejednoznačnost Metaverse, je různorodost definic a pohledů na tento koncept. Někteří ho vidí 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metaverse často spojován s MMORPG počítačovými hrami, jelikož koncept individuálních virtuálních světů umožňujících sociální interakce odpovídá představám o Metaverse.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r w:rsidRPr="00FC59D6">
        <w:t xml:space="preserve">Metaverse,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Metaverse)</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Earth, Metaverse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4F5D10D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Sherman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LaValle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9116B7">
        <w:instrText xml:space="preserve"> ADDIN ZOTERO_ITEM CSL_CITATION {"citationID":"3CtlPLsy","properties":{"formattedCitation":"(Coltekin et al. 2020)","plainCitation":"(Coltekin et al. 2020)","noteIndex":0},"citationItems":[{"id":"ScMclNLs/qZaCYDo3","uris":["http://zotero.org/groups/4599106/items/F54Y7ICM"],"itemData":{"id":"9DyV48Zt/oRbg8WmZ","type":"article-journal","abstract":"This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008A7157"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4E58441"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2165DC">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r w:rsidRPr="001F6849">
        <w:t xml:space="preserve">LaValle </w:t>
      </w:r>
      <w:r w:rsidRPr="00B6437D">
        <w:t>představuje</w:t>
      </w:r>
      <w:r w:rsidRPr="001F6849">
        <w:t xml:space="preserve"> koncept tzv. </w:t>
      </w:r>
      <w:r w:rsidRPr="001F6849">
        <w:rPr>
          <w:i/>
          <w:iCs/>
        </w:rPr>
        <w:t xml:space="preserve">virutal world generator,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 world generator</w:t>
      </w:r>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r w:rsidR="00FD6B41" w:rsidRPr="001F6849">
        <w:rPr>
          <w:i/>
          <w:iCs/>
        </w:rPr>
        <w:t xml:space="preserve">rendering.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r w:rsidRPr="001F6849">
        <w:t xml:space="preserve">LaValle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r w:rsidRPr="001F6849">
        <w:rPr>
          <w:i/>
          <w:iCs/>
        </w:rPr>
        <w:t>processing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r w:rsidR="008C0C63" w:rsidRPr="001F6849">
        <w:rPr>
          <w:i/>
          <w:iCs/>
        </w:rPr>
        <w:t>intertial measurement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r w:rsidR="0032481E" w:rsidRPr="001F6849">
        <w:rPr>
          <w:i/>
          <w:iCs/>
        </w:rPr>
        <w:t xml:space="preserve">depth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 xml:space="preserve">body-fixed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r w:rsidRPr="001F6849">
        <w:t xml:space="preserve">LaValle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r w:rsidR="00080800" w:rsidRPr="00080800">
        <w:rPr>
          <w:highlight w:val="yellow"/>
        </w:rPr>
        <w:t>Obr.X</w:t>
      </w:r>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F09FA0C"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4772886D" w:rsidR="005B68D0" w:rsidRDefault="0047600E" w:rsidP="00D221D1">
      <w:pPr>
        <w:rPr>
          <w:b/>
        </w:rPr>
      </w:pPr>
      <w:r w:rsidRPr="001F6849">
        <w:t>Zobrazovací zařízení je možné klasifikovat dle míry imerze, kterou poskytují na ne-imerzní, semi-imerzní a plně-imerzní</w:t>
      </w:r>
      <w:r w:rsidR="00E3650B" w:rsidRPr="001F6849">
        <w:t xml:space="preserve"> </w:t>
      </w:r>
      <w:r w:rsidR="00E3650B" w:rsidRPr="001F6849">
        <w:fldChar w:fldCharType="begin"/>
      </w:r>
      <w:r w:rsidR="009116B7">
        <w:instrText xml:space="preserve"> ADDIN ZOTERO_ITEM CSL_CITATION {"citationID":"1qIlQgrk","properties":{"formattedCitation":"(Coltekin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považovány za zobrazovací zařízení pro virtuální realitu. Za semi-imrezní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r w:rsidR="00F11FD9" w:rsidRPr="001F6849">
        <w:rPr>
          <w:i/>
          <w:iCs/>
        </w:rPr>
        <w:t xml:space="preserve">head mounted display). </w:t>
      </w:r>
      <w:r w:rsidR="00192B15" w:rsidRPr="001F6849">
        <w:t xml:space="preserve">Sherman a Craig dělí </w:t>
      </w:r>
      <w:r w:rsidR="00901C02" w:rsidRPr="001F6849">
        <w:t xml:space="preserve">VR </w:t>
      </w:r>
      <w:r w:rsidR="00192B15" w:rsidRPr="001F6849">
        <w:t xml:space="preserve">na 3 paradigmata, podle hardwaru, který zážitek zprostředkovává na: </w:t>
      </w:r>
      <w:r w:rsidR="00192B15" w:rsidRPr="001F6849">
        <w:rPr>
          <w:i/>
          <w:iCs/>
        </w:rPr>
        <w:t>hand based</w:t>
      </w:r>
      <w:r w:rsidR="00192B15" w:rsidRPr="001F6849">
        <w:t xml:space="preserve">, </w:t>
      </w:r>
      <w:r w:rsidR="00192B15" w:rsidRPr="001F6849">
        <w:rPr>
          <w:i/>
          <w:iCs/>
        </w:rPr>
        <w:t>stacionary</w:t>
      </w:r>
      <w:r w:rsidR="00192B15" w:rsidRPr="001F6849">
        <w:t xml:space="preserve"> a </w:t>
      </w:r>
      <w:r w:rsidR="00192B15" w:rsidRPr="001F6849">
        <w:rPr>
          <w:i/>
          <w:iCs/>
        </w:rPr>
        <w:t>head mounted</w:t>
      </w:r>
      <w:r w:rsidR="00192B15" w:rsidRPr="001F6849">
        <w:t xml:space="preserve">. Nejrozšířenější terminologií pro tento hardware je </w:t>
      </w:r>
      <w:r w:rsidR="00192B15" w:rsidRPr="001F6849">
        <w:rPr>
          <w:i/>
          <w:iCs/>
        </w:rPr>
        <w:t xml:space="preserve">head mounted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29B8A15"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5</w:t>
      </w:r>
      <w:r w:rsidRPr="001F6849">
        <w:fldChar w:fldCharType="end"/>
      </w:r>
      <w:r w:rsidRPr="001F6849">
        <w:t xml:space="preserve"> Dělení HMD, zdroj: </w:t>
      </w:r>
      <w:r w:rsidRPr="001F6849">
        <w:fldChar w:fldCharType="begin"/>
      </w:r>
      <w:r w:rsidR="009116B7">
        <w:instrText xml:space="preserve"> ADDIN ZOTERO_ITEM CSL_CITATION {"citationID":"o3pU5io5","properties":{"formattedCitation":"(Coltekin et al. 2020)","plainCitation":"(Coltekin et al. 2020)","noteIndex":0},"citationItems":[{"id":"ScMclNLs/qZaCYDo3","uris":["http://zotero.org/groups/4599106/items/F54Y7ICM"],"itemData":{"id":"9DyV48Zt/oRbg8WmZ","type":"article-journal","abstract":"This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r w:rsidR="003B1D9A" w:rsidRPr="003B1D9A">
        <w:rPr>
          <w:highlight w:val="yellow"/>
        </w:rPr>
        <w:t>ředělat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5432B4F9" w:rsidR="00863307" w:rsidRPr="00736AD5" w:rsidRDefault="00863307" w:rsidP="00863307">
      <w:pPr>
        <w:pStyle w:val="Caption"/>
      </w:pPr>
      <w:r>
        <w:t xml:space="preserve">Obr. </w:t>
      </w:r>
      <w:r>
        <w:fldChar w:fldCharType="begin"/>
      </w:r>
      <w:r>
        <w:instrText xml:space="preserve"> SEQ Obr. \* ARABIC </w:instrText>
      </w:r>
      <w:r>
        <w:fldChar w:fldCharType="separate"/>
      </w:r>
      <w:r w:rsidR="002165DC">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TODO - </w:t>
      </w:r>
      <w:r w:rsidR="00736AD5" w:rsidRPr="00736AD5">
        <w:rPr>
          <w:highlight w:val="yellow"/>
        </w:rPr>
        <w:t>čeština</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(Obr.X)</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r w:rsidRPr="001F6849">
        <w:rPr>
          <w:i/>
          <w:iCs/>
        </w:rPr>
        <w:t>interpupillary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px rozlišení na to, aby nebylo možné rozeznat pixely. Tento přístup je však velice výpočetně náročný tudíž, se aplikuje proces, kdy vysoké rozlišení je pouze tam kde je lidské oko aktuálně zaostřeno, k čemuž je však potřeba aby HMD implementoval tracking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snímání popř. interakce (</w:t>
      </w:r>
      <w:r w:rsidR="00D26A67">
        <w:rPr>
          <w:i/>
          <w:iCs/>
        </w:rPr>
        <w:t>tracking)</w:t>
      </w:r>
      <w:r w:rsidR="00D26A67">
        <w:t xml:space="preserve"> implementuje </w:t>
      </w:r>
      <w:r w:rsidR="00D26A67" w:rsidRPr="00D26A67">
        <w:rPr>
          <w:highlight w:val="yellow"/>
        </w:rPr>
        <w:t>(viz. kap. Input)</w:t>
      </w:r>
      <w:r w:rsidR="00D26A67">
        <w:t>. V Tabulce nejsou zahrnuty nededikované HMD jako Google Carboard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4995E535"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r w:rsidR="00F11FD9" w:rsidRPr="00CD0161">
        <w:rPr>
          <w:i/>
          <w:iCs/>
        </w:rPr>
        <w:t>tracking</w:t>
      </w:r>
      <w:r w:rsidR="00E12F85" w:rsidRPr="001F6849">
        <w:t xml:space="preserve"> </w:t>
      </w:r>
      <w:r w:rsidR="00F11FD9" w:rsidRPr="001F6849">
        <w:fldChar w:fldCharType="begin"/>
      </w:r>
      <w:r w:rsidR="009116B7">
        <w:instrText xml:space="preserve"> ADDIN ZOTERO_ITEM CSL_CITATION {"citationID":"Vvs5N4QI","properties":{"formattedCitation":"(Coltekin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LaValle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r w:rsidRPr="001F6849">
        <w:rPr>
          <w:i/>
          <w:iCs/>
          <w:lang w:eastAsia="en-US"/>
        </w:rPr>
        <w:t xml:space="preserve">tracking </w:t>
      </w:r>
      <w:r w:rsidRPr="001F6849">
        <w:rPr>
          <w:lang w:eastAsia="en-US"/>
        </w:rPr>
        <w:t>je koncept DoF (</w:t>
      </w:r>
      <w:r w:rsidRPr="001F6849">
        <w:rPr>
          <w:i/>
          <w:iCs/>
          <w:lang w:eastAsia="en-US"/>
        </w:rPr>
        <w:t xml:space="preserve">degrees of freedom – </w:t>
      </w:r>
      <w:r w:rsidRPr="001F6849">
        <w:rPr>
          <w:lang w:eastAsia="en-US"/>
        </w:rPr>
        <w:t xml:space="preserve">stupně volnosti). </w:t>
      </w:r>
      <w:r w:rsidR="00C75062" w:rsidRPr="001F6849">
        <w:rPr>
          <w:lang w:eastAsia="en-US"/>
        </w:rPr>
        <w:t>DoF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pomocí 6 DoF,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B23419" w:rsidRPr="00B23419">
        <w:rPr>
          <w:highlight w:val="yellow"/>
          <w:lang w:eastAsia="en-US"/>
        </w:rPr>
        <w:t>Obr.X</w:t>
      </w:r>
      <w:r w:rsidR="00412B84" w:rsidRPr="001F6849">
        <w:rPr>
          <w:lang w:eastAsia="en-US"/>
        </w:rPr>
        <w:t>.</w:t>
      </w:r>
      <w:r w:rsidR="006D3644">
        <w:rPr>
          <w:lang w:eastAsia="en-US"/>
        </w:rPr>
        <w:t xml:space="preserve"> Obecně 3 DoF znamenají rotace na daném místě a 6 DoF znamená rotace na daném místě a pohyb v prostoru (translace). Tracking pozice v prostoru je následně možné dělit na </w:t>
      </w:r>
      <w:r w:rsidR="006D3644">
        <w:rPr>
          <w:i/>
          <w:iCs/>
          <w:lang w:eastAsia="en-US"/>
        </w:rPr>
        <w:t xml:space="preserve">inside-out </w:t>
      </w:r>
      <w:r w:rsidR="006D3644">
        <w:rPr>
          <w:lang w:eastAsia="en-US"/>
        </w:rPr>
        <w:t xml:space="preserve">a </w:t>
      </w:r>
      <w:r w:rsidR="006D3644">
        <w:rPr>
          <w:i/>
          <w:iCs/>
          <w:lang w:eastAsia="en-US"/>
        </w:rPr>
        <w:t>outside-in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r w:rsidR="006D3644" w:rsidRPr="006D3644">
        <w:rPr>
          <w:i/>
          <w:iCs/>
          <w:lang w:eastAsia="en-US"/>
        </w:rPr>
        <w:t>Inside-out</w:t>
      </w:r>
      <w:r w:rsidR="006D3644">
        <w:rPr>
          <w:lang w:eastAsia="en-US"/>
        </w:rPr>
        <w:t xml:space="preserve"> snímá okolní prostředí kamerami v rámci HMD, kdežto </w:t>
      </w:r>
      <w:r w:rsidR="006D3644">
        <w:rPr>
          <w:i/>
          <w:iCs/>
          <w:lang w:eastAsia="en-US"/>
        </w:rPr>
        <w:t xml:space="preserve">outside-in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DoF,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r w:rsidR="00F93097">
        <w:rPr>
          <w:lang w:eastAsia="en-US"/>
        </w:rPr>
        <w:t xml:space="preserve">Gooogle Cardboard, </w:t>
      </w:r>
      <w:r>
        <w:rPr>
          <w:lang w:eastAsia="en-US"/>
        </w:rPr>
        <w:t>Google Daydream, Samsung GearVR, Oculus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Daydream GearVR a Oculus Go poskytovali i </w:t>
      </w:r>
      <w:r w:rsidR="00466AC8">
        <w:rPr>
          <w:lang w:eastAsia="en-US"/>
        </w:rPr>
        <w:t>ovladač</w:t>
      </w:r>
      <w:r w:rsidR="00F93097">
        <w:rPr>
          <w:lang w:eastAsia="en-US"/>
        </w:rPr>
        <w:t>, nejednalo se tedy pouze o stacionární HMD, ale byla zde možnost interakce. S nástupem HMD Oculus Quest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r w:rsidR="005F5B27">
        <w:rPr>
          <w:lang w:eastAsia="en-US"/>
        </w:rPr>
        <w:t xml:space="preserve">Oculus Quest 2, HTC Vive,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A0F5D8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7</w:t>
      </w:r>
      <w:r w:rsidRPr="001F6849">
        <w:fldChar w:fldCharType="end"/>
      </w:r>
      <w:r w:rsidRPr="001F6849">
        <w:t xml:space="preserve"> Stupně volnosti – </w:t>
      </w:r>
      <w:r w:rsidRPr="003B1D9A">
        <w:rPr>
          <w:i/>
          <w:iCs w:val="0"/>
        </w:rPr>
        <w:t xml:space="preserve">Degrees of </w:t>
      </w:r>
      <w:r w:rsidR="003B1D9A">
        <w:rPr>
          <w:i/>
          <w:iCs w:val="0"/>
        </w:rPr>
        <w:t>F</w:t>
      </w:r>
      <w:r w:rsidRPr="003B1D9A">
        <w:rPr>
          <w:i/>
          <w:iCs w:val="0"/>
        </w:rPr>
        <w:t>reedom</w:t>
      </w:r>
      <w:r w:rsidRPr="001F6849">
        <w:t xml:space="preserve"> – DoF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DoF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přiřazeny i dodatečné ovladače. Následně pak kolik DoF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r w:rsidR="007C35E4" w:rsidRPr="007C35E4">
        <w:rPr>
          <w:i/>
          <w:iCs/>
          <w:lang w:eastAsia="en-US"/>
        </w:rPr>
        <w:t>remapping</w:t>
      </w:r>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Valle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342747" w:rsidRPr="00733285">
        <w:rPr>
          <w:b/>
          <w:bCs/>
          <w:lang w:eastAsia="en-US"/>
        </w:rPr>
        <w:t>vekci</w:t>
      </w:r>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2745C7C0">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50A3849F"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2165DC">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(#TODO – vysv</w:t>
      </w:r>
      <w:r w:rsidR="001078D6" w:rsidRPr="001078D6">
        <w:rPr>
          <w:highlight w:val="yellow"/>
        </w:rPr>
        <w:t>ětlit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DoF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WebXR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r w:rsidRPr="00724435">
        <w:rPr>
          <w:b/>
          <w:bCs/>
          <w:i/>
          <w:iCs/>
          <w:color w:val="000000" w:themeColor="text1"/>
        </w:rPr>
        <w:t>targeting</w:t>
      </w:r>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r w:rsidRPr="00724435">
        <w:rPr>
          <w:b/>
          <w:bCs/>
          <w:i/>
          <w:iCs/>
          <w:color w:val="000000" w:themeColor="text1"/>
        </w:rPr>
        <w:t>action</w:t>
      </w:r>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r w:rsidR="00485474" w:rsidRPr="00645171">
        <w:rPr>
          <w:i/>
          <w:iCs/>
        </w:rPr>
        <w:t>gaze based</w:t>
      </w:r>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pointer based</w:t>
      </w:r>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4A0E48C5" w:rsidR="001100A3" w:rsidRDefault="001100A3" w:rsidP="001100A3">
      <w:pPr>
        <w:pStyle w:val="Caption"/>
      </w:pPr>
      <w:r>
        <w:t xml:space="preserve">Obr. </w:t>
      </w:r>
      <w:r>
        <w:fldChar w:fldCharType="begin"/>
      </w:r>
      <w:r>
        <w:instrText xml:space="preserve"> SEQ Obr. \* ARABIC </w:instrText>
      </w:r>
      <w:r>
        <w:fldChar w:fldCharType="separate"/>
      </w:r>
      <w:r w:rsidR="002165DC">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r>
        <w:rPr>
          <w:i/>
          <w:iCs/>
          <w:lang w:eastAsia="en-US"/>
        </w:rPr>
        <w:t>gazed based</w:t>
      </w:r>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 xml:space="preserve">implementaci pokročilého pohybu (teleporatace)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Monokulární vodítka (viz. Obr.X)</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r w:rsidRPr="00EB2A0C">
        <w:rPr>
          <w:b/>
          <w:bCs/>
        </w:rPr>
        <w:t>Interpozice</w:t>
      </w:r>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r>
        <w:rPr>
          <w:lang w:val="en-US"/>
        </w:rPr>
        <w:t>tvar objektu vytv</w:t>
      </w:r>
      <w:r>
        <w:t>áří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3BA0C6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r w:rsidRPr="001A784B">
        <w:rPr>
          <w:b/>
          <w:bCs/>
          <w:i/>
          <w:iCs/>
        </w:rPr>
        <w:t>deletion</w:t>
      </w:r>
      <w:r>
        <w:rPr>
          <w:b/>
          <w:bCs/>
        </w:rPr>
        <w:t>)</w:t>
      </w:r>
      <w:r w:rsidRPr="001A784B">
        <w:t xml:space="preserve"> a </w:t>
      </w:r>
      <w:r w:rsidRPr="001A784B">
        <w:rPr>
          <w:b/>
          <w:bCs/>
        </w:rPr>
        <w:t>přirůstání</w:t>
      </w:r>
      <w:r>
        <w:rPr>
          <w:b/>
          <w:bCs/>
        </w:rPr>
        <w:t xml:space="preserve"> (</w:t>
      </w:r>
      <w:r w:rsidRPr="001A784B">
        <w:rPr>
          <w:b/>
          <w:bCs/>
          <w:i/>
          <w:iCs/>
        </w:rPr>
        <w:t>accretion</w:t>
      </w:r>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r w:rsidR="00DF14FD" w:rsidRPr="001A784B">
        <w:rPr>
          <w:i/>
          <w:iCs/>
        </w:rPr>
        <w:t>vergence accomodation mismatch</w:t>
      </w:r>
      <w:r w:rsidR="00DF14FD" w:rsidRPr="001F6849">
        <w:t xml:space="preserve">). </w:t>
      </w:r>
      <w:r w:rsidR="0026039C" w:rsidRPr="001F6849">
        <w:t xml:space="preserve">Dalšími příčinami neshod je pak nedokonalý tracking hlavy uživatele, kdy výrazná latence působí opoždění zobrazení. Problematické je i když tracking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tvoří </w:t>
      </w:r>
      <w:r w:rsidR="00506131" w:rsidRPr="001F6849">
        <w:lastRenderedPageBreak/>
        <w:t>iluze vlastního pohybu z důvodu vnímání pohybu vizuálně. Jedná se tedy o konflikt visuálního a rovnovážného aparátu</w:t>
      </w:r>
      <w:r w:rsidR="00931B57" w:rsidRPr="001F6849">
        <w:t xml:space="preserve"> nazvaný </w:t>
      </w:r>
      <w:r w:rsidR="00931B57" w:rsidRPr="001F6849">
        <w:rPr>
          <w:i/>
          <w:iCs/>
        </w:rPr>
        <w:t xml:space="preserve">vection.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r w:rsidRPr="001F6849">
        <w:rPr>
          <w:i/>
          <w:iCs/>
        </w:rPr>
        <w:t>Retinal image slip</w:t>
      </w:r>
      <w:r w:rsidR="00165789" w:rsidRPr="001F6849">
        <w:t xml:space="preserve"> aneb problém kolik FPS (</w:t>
      </w:r>
      <w:r w:rsidR="00165789" w:rsidRPr="00B23419">
        <w:rPr>
          <w:i/>
          <w:iCs/>
        </w:rPr>
        <w:t>frame</w:t>
      </w:r>
      <w:r w:rsidR="00B23419">
        <w:rPr>
          <w:i/>
          <w:iCs/>
        </w:rPr>
        <w:t>s</w:t>
      </w:r>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r w:rsidR="002B781B" w:rsidRPr="001F6849">
        <w:rPr>
          <w:i/>
          <w:iCs/>
        </w:rPr>
        <w:t>judder</w:t>
      </w:r>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r w:rsidRPr="001F6849">
        <w:rPr>
          <w:i/>
          <w:iCs/>
        </w:rPr>
        <w:t xml:space="preserve">retinal image slip </w:t>
      </w:r>
      <w:r w:rsidRPr="001F6849">
        <w:t xml:space="preserve">řešen skrze </w:t>
      </w:r>
      <w:r w:rsidRPr="001F6849">
        <w:rPr>
          <w:i/>
          <w:iCs/>
        </w:rPr>
        <w:t>low persistence</w:t>
      </w:r>
      <w:r w:rsidRPr="001F6849">
        <w:t xml:space="preserve"> přístup. Kdy je obraz objektu zobrazen jen v dané intervaly, které stačí očním receptorům na zaznamenání obrazu. </w:t>
      </w:r>
      <w:r w:rsidR="00316178" w:rsidRPr="001F6849">
        <w:t xml:space="preserve">Pro příklad moderní HMD Oculus Quest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vekce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Level of Detail, Level of Realism, Level of Abstraction</w:t>
      </w:r>
    </w:p>
    <w:p w14:paraId="0C0827B2" w14:textId="39199A25" w:rsidR="00331DCE" w:rsidRPr="001F6849" w:rsidRDefault="006E3574" w:rsidP="00331DCE">
      <w:r w:rsidRPr="001F6849">
        <w:t>LOD (</w:t>
      </w:r>
      <w:r w:rsidR="00FC2EB8" w:rsidRPr="001F6849">
        <w:rPr>
          <w:i/>
          <w:iCs/>
        </w:rPr>
        <w:t>level of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CityGML) nebo algoritmickým (menší počet vertexů). </w:t>
      </w:r>
      <w:r w:rsidRPr="001F6849">
        <w:t xml:space="preserve">Tímto je umožněno </w:t>
      </w:r>
      <w:r w:rsidRPr="001F6849">
        <w:rPr>
          <w:i/>
          <w:iCs/>
        </w:rPr>
        <w:t>real-time</w:t>
      </w:r>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6BD6B760">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6F9EB67"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CityGML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E7961D9"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dlaždicování (MapTiler, Mapy.cz, Mapbox atd.), popř. vykreslování map ve vhodném měřítku pro určené intervaly přiblížení (CUZK) </w:t>
      </w:r>
      <w:r w:rsidRPr="00CB5279">
        <w:rPr>
          <w:highlight w:val="yellow"/>
        </w:rPr>
        <w:t>viz. Obr.X</w:t>
      </w:r>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2D webové mapy je umožněn pomocí 3D dlaždicování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Viz. kap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zvětšní zmenšení na základě vstupu může být ve virutálním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(scale v Z ose) </w:t>
      </w:r>
      <w:r w:rsidR="00D83A28" w:rsidRPr="00D83A28">
        <w:rPr>
          <w:highlight w:val="yellow"/>
        </w:rPr>
        <w:t>.</w:t>
      </w:r>
    </w:p>
    <w:p w14:paraId="47CC4203" w14:textId="48B081C4" w:rsidR="00B41874" w:rsidRPr="00D47513" w:rsidRDefault="00B41874" w:rsidP="00B41874">
      <w:pPr>
        <w:pStyle w:val="Normlnprvnodsazen"/>
        <w:rPr>
          <w:lang w:val="en-US"/>
        </w:rPr>
      </w:pPr>
      <w:r>
        <w:rPr>
          <w:lang w:val="en-US"/>
        </w:rPr>
        <w:t>V </w:t>
      </w:r>
      <w:r>
        <w:t xml:space="preserve">případě tvorby virtuální aplikace na základě dat statických, tedy „ne-dlaždicovaných“,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 :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jak je patrn</w:t>
      </w:r>
      <w:r>
        <w:t>é z </w:t>
      </w:r>
      <w:r w:rsidRPr="0080777D">
        <w:rPr>
          <w:highlight w:val="yellow"/>
        </w:rPr>
        <w:t>Obr.X</w:t>
      </w:r>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neinstancovanými daty, je pro zobrazení ve velkých měřítkách je vyžadováno vysoké podrobnosti, což v 3D virtuálním prostředí znamená podrobný mesh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r w:rsidRPr="00B41874">
        <w:rPr>
          <w:highlight w:val="yellow"/>
          <w:lang w:eastAsia="en-US"/>
        </w:rPr>
        <w:t>ýkon</w:t>
      </w:r>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nadm.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 :</w:t>
      </w:r>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r>
        <w:rPr>
          <w:b/>
          <w:bCs/>
          <w:lang w:val="en-US" w:eastAsia="en-US"/>
        </w:rPr>
        <w:t>Zobraziteln</w:t>
      </w:r>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3tí dimenze na autorovi vizualizace, jelikož je možné pomocí 3. dimenze zobrazovat libovolné charakteristiky. </w:t>
      </w:r>
      <w:r w:rsidR="00F66363" w:rsidRPr="00F66363">
        <w:rPr>
          <w:highlight w:val="yellow"/>
          <w:lang w:val="en-US"/>
        </w:rPr>
        <w:t># todo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5F674DFA" w:rsidR="00B41874" w:rsidRDefault="00B41874" w:rsidP="001D37CB">
      <w:pPr>
        <w:pStyle w:val="Caption"/>
      </w:pPr>
      <w:r>
        <w:t xml:space="preserve">Obr. </w:t>
      </w:r>
      <w:r>
        <w:fldChar w:fldCharType="begin"/>
      </w:r>
      <w:r>
        <w:instrText xml:space="preserve"> SEQ Obr. \* ARABIC </w:instrText>
      </w:r>
      <w:r>
        <w:fldChar w:fldCharType="separate"/>
      </w:r>
      <w:r w:rsidR="002165DC">
        <w:rPr>
          <w:noProof/>
        </w:rPr>
        <w:t>13</w:t>
      </w:r>
      <w:r>
        <w:fldChar w:fldCharType="end"/>
      </w:r>
      <w:r>
        <w:t xml:space="preserve"> Porovnání měřítek map ve webovém prostředí ve 2D prostředí a 3D prostředí. </w:t>
      </w:r>
      <w:r w:rsidRPr="00746A41">
        <w:rPr>
          <w:highlight w:val="yellow"/>
        </w:rPr>
        <w:t>zdroj: CUZK #todo citovat</w:t>
      </w:r>
      <w:r>
        <w:t>, google earth – vlastní úprava</w:t>
      </w:r>
      <w:r w:rsidR="001C20B3">
        <w:t>. Zmenšeno – měřítka odpovídají zobrazení v rámci internetového prohlížeče namísto velikosti obrázku v textu</w:t>
      </w:r>
      <w:r>
        <w:t>.</w:t>
      </w:r>
    </w:p>
    <w:p w14:paraId="4674482E" w14:textId="623BA25C" w:rsidR="00AB45B4" w:rsidRDefault="00AB45B4" w:rsidP="00331DCE">
      <w:pPr>
        <w:pStyle w:val="Normlnprvnodsazen"/>
      </w:pPr>
      <w:r w:rsidRPr="001F6849">
        <w:t xml:space="preserve">Jako důležitou problematiku zmiňuje </w:t>
      </w:r>
      <w:r w:rsidRPr="001F6849">
        <w:fldChar w:fldCharType="begin"/>
      </w:r>
      <w:r w:rsidR="009116B7">
        <w:instrText xml:space="preserve"> ADDIN ZOTERO_ITEM CSL_CITATION {"citationID":"pyYXfhhk","properties":{"formattedCitation":"(Coltekin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9116B7">
        <w:instrText xml:space="preserve"> ADDIN ZOTERO_ITEM CSL_CITATION {"citationID":"cz6cyLsT","properties":{"formattedCitation":"(Coltekin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730E186B" w:rsidR="00B2682C" w:rsidRPr="001F6849" w:rsidRDefault="00B2682C" w:rsidP="00B2682C">
      <w:pPr>
        <w:pStyle w:val="Caption"/>
      </w:pPr>
      <w:r>
        <w:t xml:space="preserve">Obr. </w:t>
      </w:r>
      <w:r>
        <w:fldChar w:fldCharType="begin"/>
      </w:r>
      <w:r>
        <w:instrText xml:space="preserve"> SEQ Obr. \* ARABIC </w:instrText>
      </w:r>
      <w:r>
        <w:fldChar w:fldCharType="separate"/>
      </w:r>
      <w:r w:rsidR="002165DC">
        <w:rPr>
          <w:noProof/>
        </w:rPr>
        <w:t>14</w:t>
      </w:r>
      <w:r>
        <w:fldChar w:fldCharType="end"/>
      </w:r>
      <w:r>
        <w:t xml:space="preserve"> </w:t>
      </w:r>
      <w:r w:rsidR="00B71937">
        <w:t xml:space="preserve">Klasifikace 3D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19E23514"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9116B7">
        <w:rPr>
          <w:highlight w:val="yellow"/>
        </w:rPr>
        <w:instrText xml:space="preserve"> ADDIN ZOTERO_ITEM CSL_CITATION {"citationID":"Qk91xJhn","properties":{"formattedCitation":"(Coltekin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(LiDAR, tomografie, sterofotogrametrie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#TODO – zopakovat argument dynamick</w:t>
      </w:r>
      <w:r w:rsidRPr="008D5F3F">
        <w:rPr>
          <w:highlight w:val="yellow"/>
        </w:rPr>
        <w:t>ých (instancovaných)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r>
        <w:lastRenderedPageBreak/>
        <w:t>glTF</w:t>
      </w:r>
    </w:p>
    <w:p w14:paraId="59AAF2AE" w14:textId="23A7B356" w:rsidR="00E86C62" w:rsidRDefault="006C458C" w:rsidP="004E6E7C">
      <w:pPr>
        <w:pStyle w:val="Normlnprvnodsazen"/>
        <w:ind w:firstLine="0"/>
        <w:rPr>
          <w:lang w:eastAsia="en-US"/>
        </w:rPr>
      </w:pPr>
      <w:r>
        <w:rPr>
          <w:lang w:eastAsia="en-US"/>
        </w:rPr>
        <w:t xml:space="preserve">Formát </w:t>
      </w:r>
      <w:r w:rsidRPr="00A93670">
        <w:rPr>
          <w:b/>
          <w:bCs/>
          <w:lang w:eastAsia="en-US"/>
        </w:rPr>
        <w:t>gltf</w:t>
      </w:r>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Khronos. Jedná se o formát určený pro sdílení 3D scén. Může být ve dvou formách – jakožto binární balík </w:t>
      </w:r>
      <w:r w:rsidRPr="001F6849">
        <w:rPr>
          <w:i/>
          <w:iCs/>
          <w:lang w:eastAsia="en-US"/>
        </w:rPr>
        <w:t>.glb</w:t>
      </w:r>
      <w:r w:rsidRPr="001F6849">
        <w:rPr>
          <w:lang w:eastAsia="en-US"/>
        </w:rPr>
        <w:t xml:space="preserve"> nebo jako JSON soubor </w:t>
      </w:r>
      <w:r w:rsidRPr="001F6849">
        <w:rPr>
          <w:i/>
          <w:iCs/>
          <w:lang w:eastAsia="en-US"/>
        </w:rPr>
        <w:t>.gltf</w:t>
      </w:r>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.jpg, .png. .webP</w:t>
      </w:r>
      <w:r w:rsidRPr="001F6849">
        <w:rPr>
          <w:lang w:eastAsia="en-US"/>
        </w:rPr>
        <w:t>). Formát je podporovaný ve většině WebGL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glTF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(mesh).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glTF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r w:rsidR="002128A9">
        <w:rPr>
          <w:lang w:eastAsia="en-US"/>
        </w:rPr>
        <w:t>gl</w:t>
      </w:r>
      <w:r>
        <w:rPr>
          <w:lang w:eastAsia="en-US"/>
        </w:rPr>
        <w:t xml:space="preserve">TF je schopen obsáhnout kompletní 3D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3D Tiles. Jedná se o otevřený formát a OGC standard. Formát je vytvořen na základě glTF specifikace. Hlavní předností je hierarchický LOD přístup, kdy data jsou definována ve stromové struktuře, kde koncové nódy mají maximální rozlišení a každý rodič je zjednodušenou verzí svých </w:t>
      </w:r>
      <w:r w:rsidR="00F33FE8">
        <w:rPr>
          <w:lang w:eastAsia="en-US"/>
        </w:rPr>
        <w:t>potomků</w:t>
      </w:r>
      <w:r>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Obdobným formátem jako 3D Tiles je I3S/SLPK (</w:t>
      </w:r>
      <w:r w:rsidRPr="005C35FA">
        <w:rPr>
          <w:i/>
          <w:iCs/>
          <w:lang w:eastAsia="en-US"/>
        </w:rPr>
        <w:t>Indexed 3D Scene Layers</w:t>
      </w:r>
      <w:r>
        <w:rPr>
          <w:lang w:eastAsia="en-US"/>
        </w:rPr>
        <w:t xml:space="preserve">), formát podporuje sdílení 3D objektů, povrchových síti s texturami, bodová mračna aj. Formát primárně vytvořen a využíván v Esri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Mezi nejpopulárnější formáty pro výměnu 3D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glTF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gltf.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.basis,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(Collada, glTF, KML), modely měst (CityGML,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10C4F004" w14:textId="4EA56745"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Formát dat</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Použití</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Notace</w:t>
            </w:r>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Otevřenost</w:t>
            </w:r>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r w:rsidR="0087744F"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r w:rsidR="0087744F"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slpk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GeoJSON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WebGIS / 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Urbanismus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Modelování staveb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Shapefile - Polygon Z / Multipatch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glTF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 Binární (glb)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netCDF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Vědecká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(Filmbox)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Modelování a Animace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3D Grafika a Vizualizace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Binární</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#todo – sjednotit styl tabulek</w:t>
      </w:r>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Formáty</w:t>
            </w:r>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Komprese</w:t>
            </w:r>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Velikost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Velikost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Charakteristika</w:t>
            </w:r>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Bezstrátová</w:t>
            </w:r>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Babylon.js, Three.js, Cesium aj.</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Jednoduché modely, Vysoká kvalita, Výborná kompatiblita</w:t>
            </w:r>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Ztrátová</w:t>
            </w:r>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Jednoduché modely, Malá velikost, Výborná kompatiblita</w:t>
            </w:r>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Vysoce ztrátová</w:t>
            </w:r>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Velice malá</w:t>
            </w:r>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Vysoká</w:t>
            </w:r>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 xml:space="preserve">Jednoduché modely, Malá velikost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Ztrátová</w:t>
            </w:r>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Střední</w:t>
            </w:r>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Nízká (komprimace)</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 xml:space="preserve">Komplexní modely, Rychlé GPU načítání,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r>
        <w:rPr>
          <w:lang w:eastAsia="cs-CZ"/>
        </w:rPr>
        <w:t>Rendering pipeline</w:t>
      </w:r>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r w:rsidRPr="008812DD">
        <w:rPr>
          <w:i/>
          <w:iCs/>
          <w:lang w:eastAsia="cs-CZ"/>
        </w:rPr>
        <w:t>graphics rendering pipeline</w:t>
      </w:r>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WebGL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Základním nastavením je definování kamery, tedy bodu, ze kterého bude scéna renderována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3D scény (viz. xx)</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shader: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shader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 xml:space="preserve">(culling): </w:t>
      </w:r>
      <w:r w:rsidRPr="00E17ACB">
        <w:rPr>
          <w:lang w:eastAsia="en-US"/>
        </w:rPr>
        <w:t xml:space="preserve">Ořezávání je proces, při kterém jsou odstraněny části 3D objektů, které nejsou viditelné </w:t>
      </w:r>
      <w:r>
        <w:rPr>
          <w:lang w:eastAsia="en-US"/>
        </w:rPr>
        <w:t>v zorném poli kamery (</w:t>
      </w:r>
      <w:r w:rsidRPr="00E17ACB">
        <w:rPr>
          <w:i/>
          <w:iCs/>
          <w:lang w:eastAsia="en-US"/>
        </w:rPr>
        <w:t>frustum</w:t>
      </w:r>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r w:rsidRPr="00BD0F8E">
        <w:rPr>
          <w:b/>
          <w:bCs/>
          <w:lang w:eastAsia="en-US"/>
        </w:rPr>
        <w:t>Rasterizace</w:t>
      </w:r>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Při rasterizaci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Fragment Shader</w:t>
      </w:r>
      <w:r>
        <w:rPr>
          <w:b/>
          <w:bCs/>
          <w:lang w:eastAsia="en-US"/>
        </w:rPr>
        <w:t xml:space="preserve">: </w:t>
      </w:r>
      <w:r w:rsidR="00BA409B" w:rsidRPr="00BA409B">
        <w:rPr>
          <w:lang w:eastAsia="en-US"/>
        </w:rPr>
        <w:t>Když je pixel vygenerován během rasterizace (převodu vrcholů na pixely), fragment shader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(render)</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r w:rsidR="003009DB" w:rsidRPr="004F485A">
        <w:rPr>
          <w:i/>
          <w:iCs/>
          <w:lang w:eastAsia="en-US"/>
        </w:rPr>
        <w:t>blending</w:t>
      </w:r>
      <w:r w:rsidR="003009DB" w:rsidRPr="003009DB">
        <w:rPr>
          <w:lang w:eastAsia="en-US"/>
        </w:rPr>
        <w:t>) a test hloubky (</w:t>
      </w:r>
      <w:r w:rsidR="003009DB" w:rsidRPr="004F485A">
        <w:rPr>
          <w:i/>
          <w:iCs/>
          <w:lang w:eastAsia="en-US"/>
        </w:rPr>
        <w:t>depth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4B482926" w:rsidR="00B1180A" w:rsidRPr="00B1180A" w:rsidRDefault="00EE12F5" w:rsidP="003A5BDB">
      <w:pPr>
        <w:pStyle w:val="Caption"/>
      </w:pPr>
      <w:r>
        <w:t xml:space="preserve">Obr. </w:t>
      </w:r>
      <w:r>
        <w:fldChar w:fldCharType="begin"/>
      </w:r>
      <w:r>
        <w:instrText xml:space="preserve"> SEQ Obr. \* ARABIC </w:instrText>
      </w:r>
      <w:r>
        <w:fldChar w:fldCharType="separate"/>
      </w:r>
      <w:r w:rsidR="002165DC">
        <w:rPr>
          <w:noProof/>
        </w:rPr>
        <w:t>15</w:t>
      </w:r>
      <w:r>
        <w:fldChar w:fldCharType="end"/>
      </w:r>
      <w:r>
        <w:t xml:space="preserve"> </w:t>
      </w:r>
      <w:r>
        <w:rPr>
          <w:i/>
          <w:iCs w:val="0"/>
        </w:rPr>
        <w:t>Graphics rendering pipeline</w:t>
      </w:r>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Systémy umožňující 3D vizualizaci popř. virutální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r w:rsidRPr="00D81069">
        <w:rPr>
          <w:i/>
          <w:iCs/>
        </w:rPr>
        <w:t>scene graph</w:t>
      </w:r>
      <w:r w:rsidRPr="00D81069">
        <w:t>).</w:t>
      </w:r>
      <w:r>
        <w:t xml:space="preserve"> Tato struktura se využívá napříč 3D softwarem</w:t>
      </w:r>
      <w:r w:rsidR="00DA6E08">
        <w:t xml:space="preserve"> např. formát gltf, Blender nebo three.js. </w:t>
      </w:r>
      <w:r w:rsidR="00C41253">
        <w:t xml:space="preserve">Scéna zpravidla obsahuje druhy objektů, které jsou Světla, Objekty, Meshe. </w:t>
      </w:r>
      <w:r w:rsidR="00C41253">
        <w:rPr>
          <w:b/>
          <w:bCs/>
        </w:rPr>
        <w:t>Mesh</w:t>
      </w:r>
      <w:r w:rsidR="00C41253">
        <w:t xml:space="preserve"> tedy objekt, který se skládá z Geometrie (tvaru) a Materiálu (</w:t>
      </w:r>
      <w:r w:rsidR="00A35D7E">
        <w:t>pravidel,</w:t>
      </w:r>
      <w:r w:rsidR="00C41253">
        <w:t xml:space="preserve"> jak má</w:t>
      </w:r>
      <w:r w:rsidR="00A35D7E">
        <w:t xml:space="preserve"> mesh</w:t>
      </w:r>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gltf´, obj. aj.). </w:t>
      </w:r>
      <w:r w:rsidR="00D2399F">
        <w:t xml:space="preserve"> </w:t>
      </w:r>
    </w:p>
    <w:p w14:paraId="0CA35219" w14:textId="1516CB7A" w:rsidR="00EF0008" w:rsidRPr="00C41253" w:rsidRDefault="00E672E7" w:rsidP="00EF0008">
      <w:pPr>
        <w:pStyle w:val="Normlnprvnodsazen"/>
      </w:pPr>
      <w:r w:rsidRPr="00E672E7">
        <w:rPr>
          <w:b/>
          <w:bCs/>
        </w:rPr>
        <w:t>Mesh</w:t>
      </w:r>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(mesh)</w:t>
      </w:r>
      <w:r w:rsidR="00EF0008">
        <w:t>. Hardware tedy GPU jsou optimalizovány pro práci se sítí trojúhelníků (</w:t>
      </w:r>
      <w:r w:rsidR="00EF0008" w:rsidRPr="00EF0008">
        <w:rPr>
          <w:i/>
          <w:iCs/>
        </w:rPr>
        <w:t>triangle mesh</w:t>
      </w:r>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3D30DDD"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2165DC">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gltf</w:t>
      </w:r>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r w:rsidRPr="0064106A">
        <w:rPr>
          <w:i/>
          <w:iCs/>
        </w:rPr>
        <w:t>field of view</w:t>
      </w:r>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r w:rsidRPr="0064106A">
        <w:rPr>
          <w:i/>
          <w:iCs/>
        </w:rPr>
        <w:t>aspect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r w:rsidRPr="0064106A">
        <w:rPr>
          <w:b/>
          <w:bCs/>
        </w:rPr>
        <w:t>Výřezové roviny</w:t>
      </w:r>
      <w:r>
        <w:t xml:space="preserve"> (</w:t>
      </w:r>
      <w:r w:rsidRPr="0064106A">
        <w:rPr>
          <w:i/>
          <w:iCs/>
        </w:rPr>
        <w:t>clipping planes</w:t>
      </w:r>
      <w:r>
        <w:t>): určují, které objekty jsou viditelné a které ne. Kamera může mít dvě výřezové roviny: blízkou (</w:t>
      </w:r>
      <w:r>
        <w:rPr>
          <w:i/>
          <w:iCs/>
        </w:rPr>
        <w:t>near</w:t>
      </w:r>
      <w:r>
        <w:t xml:space="preserve">) a </w:t>
      </w:r>
      <w:r w:rsidR="007C3EEE">
        <w:t>vzdálenou</w:t>
      </w:r>
      <w:r>
        <w:t xml:space="preserve"> (</w:t>
      </w:r>
      <w:r>
        <w:rPr>
          <w:i/>
          <w:iCs/>
        </w:rPr>
        <w:t>far</w:t>
      </w:r>
      <w:r>
        <w:t>). Objekty mimo tyto roviny nebudou zobrazeny</w:t>
      </w:r>
      <w:r w:rsidR="007C3EEE">
        <w:t xml:space="preserve"> (viz. </w:t>
      </w:r>
      <w:r w:rsidR="00F33FE8">
        <w:rPr>
          <w:i/>
          <w:iCs/>
        </w:rPr>
        <w:t>frustum</w:t>
      </w:r>
      <w:r w:rsidR="007C3EEE" w:rsidRPr="007C3EEE">
        <w:rPr>
          <w:i/>
          <w:iCs/>
        </w:rPr>
        <w:t xml:space="preserve"> culling</w:t>
      </w:r>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CA8E37A"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2165DC">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(mesh)</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r w:rsidR="0078088F">
        <w:rPr>
          <w:i/>
          <w:iCs/>
        </w:rPr>
        <w:t xml:space="preserve">shading </w:t>
      </w:r>
      <w:r w:rsidR="0078088F" w:rsidRPr="0078088F">
        <w:rPr>
          <w:i/>
          <w:iCs/>
        </w:rPr>
        <w:t>model</w:t>
      </w:r>
      <w:r w:rsidR="0078088F">
        <w:rPr>
          <w:i/>
          <w:iCs/>
        </w:rPr>
        <w:t>.</w:t>
      </w:r>
      <w:r w:rsidR="0078088F">
        <w:t xml:space="preserve"> Mezi tyto modely se řadí Labertův, Phongův, Blinn-Phongův a PBR </w:t>
      </w:r>
      <w:r w:rsidR="0078088F">
        <w:rPr>
          <w:lang w:val="en-US"/>
        </w:rPr>
        <w:t>(</w:t>
      </w:r>
      <w:r w:rsidR="0078088F" w:rsidRPr="0078088F">
        <w:rPr>
          <w:i/>
          <w:iCs/>
        </w:rPr>
        <w:t>Physically Based Rendering</w:t>
      </w:r>
      <w:r w:rsidR="0078088F">
        <w:t xml:space="preserve">). Jednotlivé modely umožňují simulaci způsobů, jakým světlo interaguje s různými typy povrchů. Lambertův model – simuluje jakým způsobem světlo interaguje s hrubými matnými povrchy, </w:t>
      </w:r>
      <w:r w:rsidR="000E25E3">
        <w:t>Phongův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Base Color (základní barv</w:t>
      </w:r>
      <w:r w:rsidR="00BD3EFA">
        <w:t>a</w:t>
      </w:r>
      <w:r w:rsidR="000E25E3">
        <w:t xml:space="preserve">), Rougness (hrubost), Metalness (do jaké míry se povrch chová jako kov), Specular (Odrazivost). </w:t>
      </w:r>
      <w:r w:rsidR="00BD3EFA">
        <w:t xml:space="preserve">Zárověň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7C018E5B"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2165DC">
        <w:rPr>
          <w:noProof/>
        </w:rPr>
        <w:t>18</w:t>
      </w:r>
      <w:r>
        <w:fldChar w:fldCharType="end"/>
      </w:r>
      <w:r>
        <w:t xml:space="preserve"> PBR Metalic a Roughness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r w:rsidR="00E62835">
        <w:rPr>
          <w:i/>
          <w:iCs/>
        </w:rPr>
        <w:t>bump mapping / normal mapping</w:t>
      </w:r>
      <w:r w:rsidR="00E62835">
        <w:t xml:space="preserve">, kdy textura modifikuje normálový vektor povrchu na úrovni jednolitvých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enginech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 xml:space="preserve">Nepřímého (Indirect)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rederovacích enginech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Point Light</w:t>
      </w:r>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Light – </w:t>
      </w:r>
      <w:r>
        <w:t xml:space="preserve">Obdobné jako Point Light,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Area Light</w:t>
      </w:r>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Sun Light / Directional Light</w:t>
      </w:r>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Ambient Light</w:t>
      </w:r>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r w:rsidR="00BC581D">
        <w:t>stínovacího</w:t>
      </w:r>
      <w:r>
        <w:t xml:space="preserve"> mapování (shadow maps), kdy pro každý zdroj světa, který vytváří stíny jsou všechny objekty schopné vytvářet stíny vykreslovány z pohledu daného světla. Tento způsob vede k opakovaní vykreslení celé scény (</w:t>
      </w:r>
      <w:r w:rsidRPr="00B358A5">
        <w:rPr>
          <w:i/>
          <w:iCs/>
          <w:u w:val="single"/>
        </w:rPr>
        <w:t>draw calls</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r w:rsidR="00BC581D" w:rsidRPr="00D2399F">
        <w:rPr>
          <w:i/>
          <w:iCs/>
        </w:rPr>
        <w:t>shadows maps</w:t>
      </w:r>
      <w:r w:rsidR="00BC581D">
        <w:t>) a statické mapování, kdy simulované stíny jsou integrovány do textury (</w:t>
      </w:r>
      <w:r w:rsidR="00BC581D">
        <w:rPr>
          <w:i/>
          <w:iCs/>
        </w:rPr>
        <w:t>baked shadows</w:t>
      </w:r>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Entity component system</w:t>
      </w:r>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Tento přístup využívá řada herních enginů (Unreal Engine, Unity, Godot) a také webové řešení jako Babylon.js a A-Frame</w:t>
      </w:r>
      <w:r w:rsidR="008A7EFA">
        <w:t xml:space="preserve"> popř. řešení jako Mozzila Hubs, Third Room a Ethereal Engine (</w:t>
      </w:r>
      <w:r w:rsidR="008A7EFA" w:rsidRPr="008A7EFA">
        <w:rPr>
          <w:highlight w:val="yellow"/>
        </w:rPr>
        <w:t>podrobný rozbor technologiíí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13C446A4">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0EEFD05" w:rsidR="008A7EFA" w:rsidRDefault="008A7EFA" w:rsidP="008A7EFA">
      <w:pPr>
        <w:pStyle w:val="Caption"/>
      </w:pPr>
      <w:r>
        <w:t xml:space="preserve">Obr. </w:t>
      </w:r>
      <w:r>
        <w:fldChar w:fldCharType="begin"/>
      </w:r>
      <w:r>
        <w:instrText xml:space="preserve"> SEQ Obr. \* ARABIC </w:instrText>
      </w:r>
      <w:r>
        <w:fldChar w:fldCharType="separate"/>
      </w:r>
      <w:r w:rsidR="002165DC">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r w:rsidRPr="00BE6F26">
        <w:rPr>
          <w:i/>
          <w:iCs/>
        </w:rPr>
        <w:t>draw calls</w:t>
      </w:r>
      <w:r>
        <w:t>), a s</w:t>
      </w:r>
      <w:r w:rsidRPr="00BF699A">
        <w:t>nímková frekvence aplikace</w:t>
      </w:r>
      <w:r>
        <w:rPr>
          <w:lang w:val="en-US"/>
        </w:rPr>
        <w:t xml:space="preserve">; </w:t>
      </w:r>
      <w:r>
        <w:t>FPS (</w:t>
      </w:r>
      <w:r w:rsidRPr="00BE6F26">
        <w:rPr>
          <w:i/>
          <w:iCs/>
        </w:rPr>
        <w:t>frames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velikost tak jejich rozlišení. V rendering enginu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(citovat WLE Hale, Meta Quest prezentaci).</w:t>
      </w:r>
      <w:r w:rsidR="00BA4B88">
        <w:t xml:space="preserve"> </w:t>
      </w:r>
      <w:r>
        <w:t xml:space="preserve">Jelikož je tento proces nezbytný pro jakýkoliv jiný než malý projekt, exitují standardy, technologie a procesy pro jeho </w:t>
      </w:r>
      <w:r w:rsidR="00BA4B88">
        <w:t>usnadnění</w:t>
      </w:r>
      <w:r>
        <w:t xml:space="preserve"> </w:t>
      </w:r>
      <w:r w:rsidRPr="006E15C8">
        <w:rPr>
          <w:highlight w:val="yellow"/>
          <w:lang w:val="en-US"/>
        </w:rPr>
        <w:t>(</w:t>
      </w:r>
      <w:r w:rsidRPr="006E15C8">
        <w:rPr>
          <w:highlight w:val="yellow"/>
        </w:rPr>
        <w:t>viz. kap. Asset pipeline).</w:t>
      </w:r>
      <w:r w:rsidR="00BA4B88">
        <w:t xml:space="preserve"> Speciálně náročná je implementace dobře dobře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srkze textury popř. samotné vertex. Je tedy možné nastavit </w:t>
      </w:r>
      <w:r w:rsidR="009116B7" w:rsidRPr="009116B7">
        <w:t>světelné</w:t>
      </w:r>
      <w:r w:rsidR="00DD646B" w:rsidRPr="009116B7">
        <w:t xml:space="preserve"> podmínky v 3D software jako např. Blender a </w:t>
      </w:r>
      <w:r w:rsidR="00DD646B" w:rsidRPr="009116B7">
        <w:lastRenderedPageBreak/>
        <w:t xml:space="preserve">následně zapsat informace o aktuálním vzhledu do pixelu textury. </w:t>
      </w:r>
      <w:r w:rsidR="009116B7" w:rsidRPr="009116B7">
        <w:t xml:space="preserve">Světelné podmíky jsou tedy uloženy do vzhledu objektu staticky. Druhou možností, jak ušetřit na výkonosti při běhu aplikace je zapsání akutálního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r>
        <w:t xml:space="preserve">Spojovnání textur do atlasů a „spékání“ světelných efektů do textur. Engine pak načítá pozue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r>
        <w:rPr>
          <w:i/>
          <w:iCs/>
          <w:lang w:eastAsia="cs-CZ"/>
        </w:rPr>
        <w:t>Virtual World Generator</w:t>
      </w:r>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shadery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tech stack</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tech stacku</w:t>
      </w:r>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(mesh),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Zobrazení dat pomocí vybraného vykreslovacího enginu,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Zvěřejnění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 xml:space="preserve">do třech hlavních skupin na CAD (computer aided design), GIS, programy pro tvorbu 3D grafiky a fotogrammetrické programy. Dále zmiňují i herní enginy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ArcGIS, GRASS</w:t>
      </w:r>
      <w:r w:rsidR="003A0BA8">
        <w:t>, FME, Autodesk, Bentley Microstation</w:t>
      </w:r>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(Blender, SketchUP, Microstation</w:t>
      </w:r>
      <w:r w:rsidR="003A0BA8">
        <w:t xml:space="preserve">, </w:t>
      </w:r>
      <w:r w:rsidR="003A0BA8" w:rsidRPr="003A0BA8">
        <w:t>Rhinoceros 3D</w:t>
      </w:r>
      <w:r w:rsidR="003A0BA8">
        <w:t xml:space="preserve"> aj.</w:t>
      </w:r>
      <w:r w:rsidR="003A0BA8" w:rsidRPr="001F6849">
        <w:t>) a herní enginy (Unity, Unreal Engine,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WebGL, WebXR</w:t>
      </w:r>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Přímý vývoj nad WebGL a WebXR</w:t>
      </w:r>
    </w:p>
    <w:p w14:paraId="4CCDB2E0" w14:textId="3C780194" w:rsidR="00B95DF6" w:rsidRDefault="00B95DF6" w:rsidP="00B95DF6">
      <w:pPr>
        <w:pStyle w:val="ListParagraph"/>
        <w:numPr>
          <w:ilvl w:val="0"/>
          <w:numId w:val="53"/>
        </w:numPr>
      </w:pPr>
      <w:r>
        <w:t xml:space="preserve">Vývoj skrze Javascriptový framework </w:t>
      </w:r>
      <w:r>
        <w:rPr>
          <w:lang w:val="en-US"/>
        </w:rPr>
        <w:t xml:space="preserve">/ </w:t>
      </w:r>
      <w:r>
        <w:t xml:space="preserve">knihovnu pro renderování a </w:t>
      </w:r>
      <w:r w:rsidRPr="006C458C">
        <w:t>pro WebXR</w:t>
      </w:r>
      <w:r>
        <w:t>.</w:t>
      </w:r>
    </w:p>
    <w:p w14:paraId="713FE2FD" w14:textId="0927CCD0" w:rsidR="00B95DF6" w:rsidRDefault="00B95DF6" w:rsidP="00B95DF6">
      <w:pPr>
        <w:pStyle w:val="ListParagraph"/>
        <w:numPr>
          <w:ilvl w:val="0"/>
          <w:numId w:val="53"/>
        </w:numPr>
      </w:pPr>
      <w:r>
        <w:t>Vývoj v rámci desktopového herního enginu a export WebGL aplikace skrze WASM (</w:t>
      </w:r>
      <w:r w:rsidRPr="00B95DF6">
        <w:rPr>
          <w:i/>
          <w:iCs/>
        </w:rPr>
        <w:t>Web Assembly</w:t>
      </w:r>
      <w:r>
        <w:t xml:space="preserve">). </w:t>
      </w:r>
    </w:p>
    <w:p w14:paraId="7C318EDC" w14:textId="6F220A00" w:rsidR="00B95DF6" w:rsidRDefault="00B95DF6" w:rsidP="00B95DF6">
      <w:pPr>
        <w:pStyle w:val="ListParagraph"/>
        <w:numPr>
          <w:ilvl w:val="0"/>
          <w:numId w:val="53"/>
        </w:numPr>
      </w:pPr>
      <w:r>
        <w:t xml:space="preserve">Vývoj skrze dedikovaný </w:t>
      </w:r>
      <w:r w:rsidR="002F5A56">
        <w:t>Web</w:t>
      </w:r>
      <w:r>
        <w:t xml:space="preserve">XR engine.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enginech skrze WASM jsou často černými skříňkami. Alternativně, existují nástroje, které se snaží tento problém řešit propojení postupu 2 a 3 (viz. Needle engine). Postup č. 4 je uživatelsky nejpřívětivější </w:t>
      </w:r>
      <w:r w:rsidR="00FA6C16">
        <w:t>cestou,</w:t>
      </w:r>
      <w:r w:rsidR="002F5A56">
        <w:t xml:space="preserve"> jelikož umožňuje tvorbu VP v rámci GUI a přímou kompatibilitu s WebXR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#TODO – pipeline pohled !!!!!!!!!!!!!!!!!!!!</w:t>
      </w:r>
      <w:r w:rsidRPr="00F66363">
        <w:rPr>
          <w:color w:val="FF0000"/>
        </w:rPr>
        <w:t xml:space="preserve"> </w:t>
      </w:r>
      <w:r w:rsidRPr="00F66363">
        <w:rPr>
          <w:color w:val="FF0000"/>
          <w:highlight w:val="yellow"/>
        </w:rPr>
        <w:t>– Felix Herbst</w:t>
      </w:r>
      <w:r w:rsidRPr="00F66363">
        <w:rPr>
          <w:color w:val="FF0000"/>
        </w:rPr>
        <w:t xml:space="preserve"> </w:t>
      </w:r>
      <w:r w:rsidRPr="00F66363">
        <w:rPr>
          <w:color w:val="FF0000"/>
          <w:highlight w:val="yellow"/>
        </w:rPr>
        <w:t>– konf. Prez. 3D pipeline days</w:t>
      </w:r>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1FBE68D"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2165DC">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647C6D9"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předělat na vlastní relevatní</w:t>
      </w:r>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6BA061" w:rsidR="00637A27" w:rsidRPr="00637A27" w:rsidRDefault="00637A27" w:rsidP="00637A27">
      <w:pPr>
        <w:pStyle w:val="Caption"/>
      </w:pPr>
      <w:r>
        <w:t xml:space="preserve">Obr. </w:t>
      </w:r>
      <w:r>
        <w:fldChar w:fldCharType="begin"/>
      </w:r>
      <w:r>
        <w:instrText xml:space="preserve"> SEQ Obr. \* ARABIC </w:instrText>
      </w:r>
      <w:r>
        <w:fldChar w:fldCharType="separate"/>
      </w:r>
      <w:r w:rsidR="002165DC">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r w:rsidR="00FC5365" w:rsidRPr="001F6849">
        <w:rPr>
          <w:i/>
          <w:iCs/>
        </w:rPr>
        <w:t>availability</w:t>
      </w:r>
      <w:r w:rsidR="00FC5365" w:rsidRPr="001F6849">
        <w:t>) a přístupnost (</w:t>
      </w:r>
      <w:r w:rsidR="00FC5365" w:rsidRPr="001F6849">
        <w:rPr>
          <w:i/>
          <w:iCs/>
        </w:rPr>
        <w:t>accesability)</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r w:rsidR="00FC5365" w:rsidRPr="001F6849">
        <w:t>WebGL a WebXR technologií. Dalším z benefitů je fakt, že většina globálně užívaných aplikací se postupně přesouvá z desktopových řešení do webového prohlížeče (</w:t>
      </w:r>
      <w:r>
        <w:t xml:space="preserve">kancelářské programy: </w:t>
      </w:r>
      <w:r w:rsidR="00FC5365" w:rsidRPr="001F6849">
        <w:t>Microsoft Office Suite</w:t>
      </w:r>
      <w:r>
        <w:t xml:space="preserve">, grafické: Figma, Canva, vývojářské: CodePen, VSCode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technologies</w:t>
      </w:r>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CSS – kaskádový stylovací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Fetch API, </w:t>
      </w:r>
      <w:r w:rsidRPr="001F6849">
        <w:rPr>
          <w:lang w:eastAsia="en-US"/>
        </w:rPr>
        <w:t>WebGL, WebX</w:t>
      </w:r>
      <w:r w:rsidR="008C5DF5">
        <w:rPr>
          <w:lang w:eastAsia="en-US"/>
        </w:rPr>
        <w:t>R</w:t>
      </w:r>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Web APIs</w:t>
      </w:r>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r w:rsidRPr="00A8678D">
        <w:rPr>
          <w:i/>
          <w:iCs/>
        </w:rPr>
        <w:t>Document Object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skriptovacího jazyka, například JavaScriptu</w:t>
      </w:r>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Z hlediska HTML je to objektový model, který definuje atributy, metody a události. Z hlediska JavaScriptu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596FB2D"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r w:rsidRPr="001F6849">
        <w:t>WebGL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r w:rsidR="007F7BCF" w:rsidRPr="001F6849">
        <w:rPr>
          <w:bCs/>
        </w:rPr>
        <w:t>Javascriptové aplikační rozhraní, které umožňuje vysoko výkonnostní vykreslování interaktivní 3D a 2D grafiky v rámci kompatibilního webového prohlížeče. Díky tomu, že WebGL následuje implementaci OpenGL ES (</w:t>
      </w:r>
      <w:r w:rsidR="007F7BCF" w:rsidRPr="001F6849">
        <w:rPr>
          <w:bCs/>
          <w:i/>
          <w:iCs/>
        </w:rPr>
        <w:t>OpenGL for Embedded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WebGL je přístupné skrze HTML5 Canvas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Pro vykreslování využívá WebGL jazyk GLSL, který popisuje způsob, jakým je daný objekt vyobrazen (</w:t>
      </w:r>
      <w:r w:rsidR="00356E8E" w:rsidRPr="00356E8E">
        <w:rPr>
          <w:i/>
          <w:iCs/>
        </w:rPr>
        <w:t>shader</w:t>
      </w:r>
      <w:r w:rsidR="00356E8E" w:rsidRPr="00A8678D">
        <w:t xml:space="preserve">). Základní funkčnost WebGL dále rozšiřují JavaScriptové knihovny </w:t>
      </w:r>
      <w:r w:rsidR="00356E8E" w:rsidRPr="00356E8E">
        <w:rPr>
          <w:highlight w:val="yellow"/>
        </w:rPr>
        <w:t>(viz. kapitola X)</w:t>
      </w:r>
      <w:r w:rsidR="00356E8E" w:rsidRPr="00A8678D">
        <w:t>,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r w:rsidR="00F11501">
        <w:t xml:space="preserve"> Jednoduše řečeno, WebGL je soubor javascriptových funkcí umožňující webovým prohlížečům zobrazovat 3D grafiku s využitím grafických karet. </w:t>
      </w:r>
    </w:p>
    <w:p w14:paraId="0B605B2F" w14:textId="77777777" w:rsidR="00D415EF" w:rsidRPr="001F6849" w:rsidRDefault="00D415EF" w:rsidP="00D415EF">
      <w:pPr>
        <w:pStyle w:val="Malnadpis"/>
      </w:pPr>
      <w:r w:rsidRPr="001F6849">
        <w:t>WebXR API</w:t>
      </w:r>
    </w:p>
    <w:p w14:paraId="4AD9055B" w14:textId="3C49F320" w:rsidR="00B47578" w:rsidRPr="00372EA8" w:rsidRDefault="00D415EF" w:rsidP="00372EA8">
      <w:pPr>
        <w:rPr>
          <w:b/>
        </w:rPr>
      </w:pPr>
      <w:r w:rsidRPr="001F6849">
        <w:t>WebXR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mobilní i desktopový VR hardware. WebXR API je založeno na OpenXR</w:t>
      </w:r>
      <w:r w:rsidRPr="001F6849">
        <w:rPr>
          <w:rStyle w:val="FootnoteReference"/>
          <w:bCs/>
        </w:rPr>
        <w:footnoteReference w:id="4"/>
      </w:r>
      <w:r w:rsidRPr="001F6849">
        <w:t xml:space="preserve"> specifikaci skupiny Khronos. Hlavními body zájmu WebXR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r w:rsidR="00473E08" w:rsidRPr="00D415EF">
        <w:t>WebXR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r w:rsidR="00D03258">
        <w:t xml:space="preserve">WebXR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immersive-vr</w:t>
      </w:r>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immersive-ar</w:t>
      </w:r>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r w:rsidR="00841D60" w:rsidRPr="00841D60">
        <w:rPr>
          <w:i/>
          <w:iCs/>
        </w:rPr>
        <w:t>environmentBlendMode</w:t>
      </w:r>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render)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WebXR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inline, immerive-vr, immersive-ar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r w:rsidRPr="00B17DB5">
        <w:rPr>
          <w:bCs/>
          <w:i/>
          <w:iCs/>
        </w:rPr>
        <w:t>unbounded</w:t>
      </w:r>
      <w:r w:rsidR="00EA43B7">
        <w:rPr>
          <w:bCs/>
          <w:i/>
          <w:iCs/>
        </w:rPr>
        <w:t xml:space="preserve">, local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Samotné WebXR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(WebGL + JS knihovny)</w:t>
      </w:r>
      <w:r w:rsidR="006D0E6E">
        <w:rPr>
          <w:bCs/>
        </w:rPr>
        <w:t xml:space="preserve"> </w:t>
      </w:r>
      <w:r w:rsidR="006D0E6E" w:rsidRPr="006D0E6E">
        <w:rPr>
          <w:bCs/>
          <w:highlight w:val="yellow"/>
        </w:rPr>
        <w:t>viz. kap.X</w:t>
      </w:r>
      <w:r w:rsidR="006D0E6E">
        <w:rPr>
          <w:bCs/>
        </w:rPr>
        <w:t xml:space="preserve"> skrze XRWebGLLayer</w:t>
      </w:r>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ins w:id="105" w:author="Jan Horák" w:date="2023-06-15T11:57:00Z">
        <w:r w:rsidRPr="007B3717">
          <w:lastRenderedPageBreak/>
          <w:t>WebGPU</w:t>
        </w:r>
      </w:ins>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r w:rsidRPr="00DA3AC7">
        <w:rPr>
          <w:bCs/>
        </w:rPr>
        <w:t>WebGPU je dalším krokem v evoluci webových grafických API</w:t>
      </w:r>
      <w:r w:rsidR="00DB26F1">
        <w:rPr>
          <w:bCs/>
        </w:rPr>
        <w:t>, tedy zamýšleným následníkem WebGL</w:t>
      </w:r>
      <w:r w:rsidRPr="00DA3AC7">
        <w:rPr>
          <w:bCs/>
        </w:rPr>
        <w:t>. Jedná se o experimentální aplikační rozhraní, které umožňuje vysoko výkonnostní 3D a 2D vykreslování na webu. WebGPU je nízkoúrovňové API, které poskytuje programátorům přímý přístup k hardwarové akceleraci na grafických kartách</w:t>
      </w:r>
      <w:r>
        <w:rPr>
          <w:bCs/>
        </w:rPr>
        <w:t>. Rozdílné od WebGL, které pro přístup k GPU využívá OpenGL ES APIs</w:t>
      </w:r>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WebGPU podporováno jen v nových verzích Chrome, Edge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WebGL API a WebXR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r w:rsidRPr="001F6849">
        <w:rPr>
          <w:i/>
          <w:iCs/>
          <w:lang w:eastAsia="en-US"/>
        </w:rPr>
        <w:t>Wolvic, Meta Oculus Browser</w:t>
      </w:r>
      <w:r w:rsidRPr="001F6849">
        <w:rPr>
          <w:lang w:eastAsia="en-US"/>
        </w:rPr>
        <w:t xml:space="preserve">). </w:t>
      </w:r>
      <w:r w:rsidR="00E05CB6" w:rsidRPr="001F6849">
        <w:rPr>
          <w:lang w:eastAsia="en-US"/>
        </w:rPr>
        <w:t xml:space="preserve">Analýza podpory prohlížečů pro WebXR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WebXR API</w:t>
      </w:r>
      <w:r w:rsidR="00BB451F" w:rsidRPr="001F6849">
        <w:rPr>
          <w:lang w:eastAsia="en-US"/>
        </w:rPr>
        <w:t>. Nutné zmínit, že tabulka neobsahuje prohlížeče specializované na AR (</w:t>
      </w:r>
      <w:r w:rsidR="00714A95" w:rsidRPr="001F6849">
        <w:rPr>
          <w:i/>
          <w:iCs/>
        </w:rPr>
        <w:t>Magic Leap Helio</w:t>
      </w:r>
      <w:r w:rsidR="00BB451F" w:rsidRPr="001F6849">
        <w:t>)</w:t>
      </w:r>
      <w:r w:rsidR="00714A95" w:rsidRPr="001F6849">
        <w:t>.</w:t>
      </w:r>
      <w:r w:rsidR="004C0F9A" w:rsidRPr="001F6849">
        <w:t xml:space="preserve"> </w:t>
      </w:r>
      <w:r w:rsidR="006C32DE" w:rsidRPr="001F6849">
        <w:t xml:space="preserve">Pro podporu WebGL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r w:rsidR="00B009CC" w:rsidRPr="001F6849">
        <w:t xml:space="preserve">WebGL 1.0 a WebGL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WebXR není tak rozšířená, tudíž přehled je zobrazen v </w:t>
      </w:r>
      <w:r w:rsidR="00DB26F1" w:rsidRPr="00DB26F1">
        <w:rPr>
          <w:highlight w:val="yellow"/>
        </w:rPr>
        <w:t>Tab.X</w:t>
      </w:r>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r w:rsidRPr="001F6849">
        <w:t>WebXR Device API</w:t>
      </w:r>
      <w:r w:rsidR="006C32DE" w:rsidRPr="001F6849">
        <w:t xml:space="preserve"> ve verzích vybraných prohlížečů. – </w:t>
      </w:r>
      <w:r w:rsidR="009C30BB" w:rsidRPr="001F6849">
        <w:rPr>
          <w:vertAlign w:val="superscript"/>
        </w:rPr>
        <w:t>1</w:t>
      </w:r>
      <w:r w:rsidR="006C32DE" w:rsidRPr="001F6849">
        <w:t xml:space="preserve">WebXR Device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Edge</w:t>
            </w:r>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 for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WebXR Viewer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Wolvic</w:t>
            </w:r>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Meta Quest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r>
        <w:rPr>
          <w:lang w:val="en-US"/>
        </w:rPr>
        <w:t>ývojářské nástroje</w:t>
      </w:r>
    </w:p>
    <w:p w14:paraId="02D64007" w14:textId="45B2B515"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r>
        <w:rPr>
          <w:b/>
          <w:bCs/>
        </w:rPr>
        <w:t xml:space="preserve">Immersive web emmulator </w:t>
      </w:r>
      <w:r>
        <w:t>(Chrome, Edge)</w:t>
      </w:r>
      <w:r>
        <w:rPr>
          <w:b/>
          <w:bCs/>
        </w:rPr>
        <w:t xml:space="preserve"> </w:t>
      </w:r>
      <w:r>
        <w:t xml:space="preserve">a </w:t>
      </w:r>
      <w:r>
        <w:rPr>
          <w:b/>
          <w:bCs/>
        </w:rPr>
        <w:t xml:space="preserve">WebXR API emulator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(Meta Quest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streamovat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35387C">
        <w:t xml:space="preserve">Poslední v rámci vývoje, která zároveň řeší i poskytnutí aplikace na internetu je skrze nastavení CD / CI procesu. V rámci platforem Github a Gitlab lze využít služby, kdy při každé změně v zdrojovém kódu v rámci sledovaného repozitáře je webová aplikace vystavěna a publikována. Tento přístup zároveň umožňuje univerzální testování, jelikož aplikace je přístupná všem zařízením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6DAB6A0B" w:rsidR="0021568E" w:rsidRPr="0021568E" w:rsidRDefault="00D926B2" w:rsidP="00D926B2">
      <w:pPr>
        <w:pStyle w:val="Caption"/>
      </w:pPr>
      <w:r>
        <w:t xml:space="preserve">Obr. </w:t>
      </w:r>
      <w:r>
        <w:fldChar w:fldCharType="begin"/>
      </w:r>
      <w:r>
        <w:instrText xml:space="preserve"> SEQ Obr. \* ARABIC </w:instrText>
      </w:r>
      <w:r>
        <w:fldChar w:fldCharType="separate"/>
      </w:r>
      <w:r w:rsidR="002165DC">
        <w:rPr>
          <w:noProof/>
        </w:rPr>
        <w:t>24</w:t>
      </w:r>
      <w:r>
        <w:fldChar w:fldCharType="end"/>
      </w:r>
      <w:r>
        <w:t xml:space="preserve"> Emulátory HMD zařízení v prohlížeči. nahoře – Immersive web emmulator, dole – WebXR API emmulator. </w:t>
      </w:r>
    </w:p>
    <w:p w14:paraId="3E6A1866" w14:textId="5CBE568B" w:rsidR="00054E2A" w:rsidRPr="00054E2A" w:rsidRDefault="00142D08" w:rsidP="00054E2A">
      <w:pPr>
        <w:pStyle w:val="Heading2"/>
        <w:rPr>
          <w:lang w:val="cs-CZ"/>
        </w:rPr>
      </w:pPr>
      <w:r w:rsidRPr="001F6849">
        <w:rPr>
          <w:lang w:val="cs-CZ"/>
        </w:rPr>
        <w:lastRenderedPageBreak/>
        <w:t>Specifikace požadavků pro technologie</w:t>
      </w:r>
    </w:p>
    <w:p w14:paraId="5E8D2DF6" w14:textId="77777777" w:rsidR="00054E2A" w:rsidRDefault="00054E2A" w:rsidP="00054E2A">
      <w:pPr>
        <w:pStyle w:val="Normlnprvnodsazen"/>
      </w:pPr>
    </w:p>
    <w:p w14:paraId="6BFFDDA4" w14:textId="77777777" w:rsidR="00054E2A" w:rsidRPr="00054E2A" w:rsidRDefault="00054E2A" w:rsidP="00054E2A">
      <w:pPr>
        <w:pStyle w:val="Normlnprvnodsazen"/>
      </w:pPr>
    </w:p>
    <w:p w14:paraId="6C2D8108" w14:textId="59301FE2" w:rsidR="00884108" w:rsidRPr="00884108" w:rsidRDefault="00884108" w:rsidP="00884108">
      <w:pPr>
        <w:rPr>
          <w:lang w:eastAsia="cs-CZ"/>
        </w:rPr>
      </w:pPr>
      <w:r w:rsidRPr="00884108">
        <w:rPr>
          <w:highlight w:val="yellow"/>
          <w:lang w:val="en-US" w:eastAsia="cs-CZ"/>
        </w:rPr>
        <w:t># TODO – jak tohle v</w:t>
      </w:r>
      <w:r w:rsidRPr="00884108">
        <w:rPr>
          <w:highlight w:val="yellow"/>
          <w:lang w:eastAsia="cs-CZ"/>
        </w:rPr>
        <w:t xml:space="preserve">ůbec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trackingu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r w:rsidRPr="00464C35">
        <w:rPr>
          <w:i/>
          <w:iCs/>
          <w:highlight w:val="yellow"/>
          <w:lang w:eastAsia="en-US"/>
        </w:rPr>
        <w:t>tracking</w:t>
      </w:r>
      <w:r w:rsidRPr="00464C35">
        <w:rPr>
          <w:highlight w:val="yellow"/>
          <w:lang w:eastAsia="en-US"/>
        </w:rPr>
        <w:t>,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kontrolery,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Technologie by měla umožňovat zobrazení na úrovni imerze jak Desktop VR tak Immersive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geolokalizace.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w:t>
      </w:r>
      <w:r w:rsidRPr="00464C35">
        <w:rPr>
          <w:highlight w:val="yellow"/>
        </w:rPr>
        <w:lastRenderedPageBreak/>
        <w:t xml:space="preserve">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WebGL.</w:t>
      </w:r>
    </w:p>
    <w:p w14:paraId="797114CF" w14:textId="77777777" w:rsidR="00142D08" w:rsidRPr="00464C35" w:rsidRDefault="00142D08" w:rsidP="00142D08">
      <w:pPr>
        <w:pStyle w:val="Normlnprvnodsazen"/>
        <w:ind w:firstLine="0"/>
        <w:rPr>
          <w:highlight w:val="yellow"/>
        </w:rPr>
      </w:pPr>
      <w:r w:rsidRPr="00464C35">
        <w:rPr>
          <w:highlight w:val="yellow"/>
          <w:lang w:val="en-US"/>
        </w:rPr>
        <w:t>#todo – jak budu m</w:t>
      </w:r>
      <w:r w:rsidRPr="00464C35">
        <w:rPr>
          <w:highlight w:val="yellow"/>
        </w:rPr>
        <w:t xml:space="preserve">ěřit,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#todo - specifikovat</w:t>
      </w:r>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Technologie by měla podporovat Imerzní VR, tedy možnost vizualizace skrze HMD zařízení. Technologie by měla podporovat WebXR.</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Flower Bed </w:t>
      </w:r>
    </w:p>
    <w:p w14:paraId="43C5BEE7" w14:textId="6A88A9DF" w:rsidR="0059450E" w:rsidRDefault="00C81EC4" w:rsidP="002C3EA4">
      <w:pPr>
        <w:pStyle w:val="Normlnprvnodsazen"/>
        <w:ind w:firstLine="0"/>
      </w:pPr>
      <w:r>
        <w:t xml:space="preserve">Komplexní virtuální prostředí zcela vystavěné na OpenSource technologiích. Projekt obsahuje pokročilou interakci. Uživatel je schopen se plně pohybovat v rámci smyšleného ostrovního prostředí, manipulovat a vytvářet objekty. Projekt je postaven zcela na WebXR funkcionalitě. Jako rendering engine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assetů skrze modelovací software </w:t>
      </w:r>
      <w:r w:rsidRPr="00C81EC4">
        <w:rPr>
          <w:i/>
          <w:iCs/>
        </w:rPr>
        <w:t>Blender</w:t>
      </w:r>
      <w:r>
        <w:t xml:space="preserve">, formát gltf a optimalizaci pomocí knihovny </w:t>
      </w:r>
      <w:r w:rsidRPr="00C81EC4">
        <w:rPr>
          <w:i/>
          <w:iCs/>
        </w:rPr>
        <w:t>gltf-transform</w:t>
      </w:r>
      <w:r w:rsidR="00AC0170">
        <w:t xml:space="preserve"> a </w:t>
      </w:r>
      <w:r w:rsidR="00AC0170">
        <w:rPr>
          <w:i/>
          <w:iCs/>
        </w:rPr>
        <w:t>ktx-tools</w:t>
      </w:r>
      <w:r>
        <w:t>.</w:t>
      </w:r>
      <w:r w:rsidR="00AC0170">
        <w:t xml:space="preserve"> Pro definování kolizní geometrie a logiky využívá projekt rozšíření pro three.js </w:t>
      </w:r>
      <w:r w:rsidR="00AC0170" w:rsidRPr="00AC0170">
        <w:rPr>
          <w:i/>
          <w:iCs/>
        </w:rPr>
        <w:t>three-mesh-bvh</w:t>
      </w:r>
      <w:r w:rsidR="00AC0170">
        <w:t xml:space="preserve">. Specifika interakce jako je raycasting a pohyb uživatele projekt řeší vlastním kódem. Pro </w:t>
      </w:r>
      <w:r w:rsidR="00AC0170">
        <w:lastRenderedPageBreak/>
        <w:t xml:space="preserve">uživatelské rozhraní využívá projekt </w:t>
      </w:r>
      <w:r w:rsidR="00AC0170">
        <w:rPr>
          <w:i/>
          <w:iCs/>
        </w:rPr>
        <w:t>three-mesh-ui</w:t>
      </w:r>
      <w:r w:rsidR="00AC0170">
        <w:t xml:space="preserve"> rozšíření. </w:t>
      </w:r>
      <w:r w:rsidR="002C1FE1">
        <w:t xml:space="preserve">Projekt extenzivně využívá optimalizačních technik (komprese, instancování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todo – Co si z toho vz</w:t>
      </w:r>
      <w:r w:rsidRPr="002C1FE1">
        <w:rPr>
          <w:highlight w:val="yellow"/>
        </w:rPr>
        <w:t xml:space="preserve">ít. Implementovat interaktivní VR je v three.js komplikované, potřeba nějakého pokročilého ECS </w:t>
      </w:r>
      <w:r w:rsidRPr="002C1FE1">
        <w:rPr>
          <w:highlight w:val="yellow"/>
          <w:lang w:val="en-US"/>
        </w:rPr>
        <w:t>(</w:t>
      </w:r>
      <w:r w:rsidRPr="002C1FE1">
        <w:rPr>
          <w:highlight w:val="yellow"/>
        </w:rPr>
        <w:t>aframe</w:t>
      </w:r>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Par-adowski minigolf</w:t>
      </w:r>
    </w:p>
    <w:p w14:paraId="1D60F1BE" w14:textId="77777777" w:rsidR="009F4413" w:rsidRDefault="00FD158C" w:rsidP="002C1FE1">
      <w:pPr>
        <w:pStyle w:val="Normlnprvnodsazen"/>
        <w:ind w:firstLine="0"/>
        <w:rPr>
          <w:lang w:eastAsia="en-US"/>
        </w:rPr>
      </w:pPr>
      <w:r>
        <w:rPr>
          <w:lang w:val="en-US" w:eastAsia="en-US"/>
        </w:rPr>
        <w:t>Virtu</w:t>
      </w:r>
      <w:r>
        <w:rPr>
          <w:lang w:eastAsia="en-US"/>
        </w:rPr>
        <w:t xml:space="preserve">ální prostředí imitující minigolf. Projekt je vystavěn na opensource technologiích. Pro vykreslování využívá </w:t>
      </w:r>
      <w:r w:rsidRPr="00FD158C">
        <w:rPr>
          <w:i/>
          <w:iCs/>
          <w:lang w:eastAsia="en-US"/>
        </w:rPr>
        <w:t>three.js</w:t>
      </w:r>
      <w:r>
        <w:rPr>
          <w:lang w:eastAsia="en-US"/>
        </w:rPr>
        <w:t xml:space="preserve">. Pro herní logiku a kompozici prostředí využívá </w:t>
      </w:r>
      <w:r w:rsidRPr="00FD158C">
        <w:rPr>
          <w:i/>
          <w:iCs/>
          <w:lang w:eastAsia="en-US"/>
        </w:rPr>
        <w:t>Aframe</w:t>
      </w:r>
      <w:r>
        <w:rPr>
          <w:lang w:eastAsia="en-US"/>
        </w:rPr>
        <w:t xml:space="preserve">. Fyzikální simulaci řeší skrze </w:t>
      </w:r>
      <w:r w:rsidRPr="00FD158C">
        <w:rPr>
          <w:i/>
          <w:iCs/>
          <w:lang w:eastAsia="en-US"/>
        </w:rPr>
        <w:t>NVIDIA PhysX</w:t>
      </w:r>
      <w:r>
        <w:rPr>
          <w:lang w:eastAsia="en-US"/>
        </w:rPr>
        <w:t xml:space="preserve"> systém. Tvorbu assetů řeší skrze Blender a gltf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r>
        <w:rPr>
          <w:lang w:val="en-US" w:eastAsia="en-US"/>
        </w:rPr>
        <w:t>Projekt od stejné agentury jako webXR minigolf</w:t>
      </w:r>
      <w:r w:rsidR="009F4413">
        <w:rPr>
          <w:lang w:val="en-US" w:eastAsia="en-US"/>
        </w:rPr>
        <w:t xml:space="preserve"> </w:t>
      </w:r>
      <w:r>
        <w:rPr>
          <w:lang w:val="en-US" w:eastAsia="en-US"/>
        </w:rPr>
        <w:t xml:space="preserve">vyvinutý v rámci programu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OSM a Aframe</w:t>
      </w:r>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r>
        <w:rPr>
          <w:lang w:eastAsia="en-US"/>
        </w:rPr>
        <w:t xml:space="preserve">World is flat </w:t>
      </w:r>
    </w:p>
    <w:p w14:paraId="729A9A9C" w14:textId="77777777" w:rsidR="00B825BE" w:rsidRDefault="00B825BE" w:rsidP="00B825BE">
      <w:pPr>
        <w:pStyle w:val="Normlnprvnodsazen"/>
        <w:numPr>
          <w:ilvl w:val="1"/>
          <w:numId w:val="7"/>
        </w:numPr>
        <w:rPr>
          <w:lang w:eastAsia="en-US"/>
        </w:rPr>
      </w:pPr>
      <w:r>
        <w:rPr>
          <w:lang w:eastAsia="en-US"/>
        </w:rPr>
        <w:t>No curvature</w:t>
      </w:r>
    </w:p>
    <w:p w14:paraId="302A3D12" w14:textId="77777777" w:rsidR="00B825BE" w:rsidRDefault="00B825BE" w:rsidP="00B825BE">
      <w:pPr>
        <w:pStyle w:val="Normlnprvnodsazen"/>
        <w:numPr>
          <w:ilvl w:val="1"/>
          <w:numId w:val="7"/>
        </w:numPr>
        <w:rPr>
          <w:lang w:eastAsia="en-US"/>
        </w:rPr>
      </w:pPr>
      <w:r>
        <w:rPr>
          <w:lang w:eastAsia="en-US"/>
        </w:rPr>
        <w:t>No terrain</w:t>
      </w:r>
    </w:p>
    <w:p w14:paraId="5F75B2AE" w14:textId="77777777" w:rsidR="00B825BE" w:rsidRDefault="00B825BE" w:rsidP="00B825BE">
      <w:pPr>
        <w:pStyle w:val="Normlnprvnodsazen"/>
        <w:numPr>
          <w:ilvl w:val="1"/>
          <w:numId w:val="7"/>
        </w:numPr>
        <w:rPr>
          <w:lang w:eastAsia="en-US"/>
        </w:rPr>
      </w:pPr>
      <w:r>
        <w:rPr>
          <w:lang w:eastAsia="en-US"/>
        </w:rPr>
        <w:t>Ground tiles change size based on lon lat, in AFRAME coord sys je v metrech – tiles z vlastního cache serveru</w:t>
      </w:r>
    </w:p>
    <w:p w14:paraId="4154A091" w14:textId="77777777" w:rsidR="00B825BE" w:rsidRDefault="00B825BE" w:rsidP="00B825BE">
      <w:pPr>
        <w:pStyle w:val="Normlnprvnodsazen"/>
        <w:numPr>
          <w:ilvl w:val="0"/>
          <w:numId w:val="7"/>
        </w:numPr>
        <w:rPr>
          <w:lang w:eastAsia="en-US"/>
        </w:rPr>
      </w:pPr>
      <w:r>
        <w:rPr>
          <w:lang w:eastAsia="en-US"/>
        </w:rPr>
        <w:t>Budovy a stromy z Overpass API</w:t>
      </w:r>
    </w:p>
    <w:p w14:paraId="66A0AEF8" w14:textId="77777777" w:rsidR="00B825BE" w:rsidRDefault="00B825BE" w:rsidP="00B825BE">
      <w:pPr>
        <w:pStyle w:val="Normlnprvnodsazen"/>
        <w:numPr>
          <w:ilvl w:val="0"/>
          <w:numId w:val="7"/>
        </w:numPr>
        <w:rPr>
          <w:lang w:eastAsia="en-US"/>
        </w:rPr>
      </w:pPr>
      <w:r>
        <w:rPr>
          <w:lang w:eastAsia="en-US"/>
        </w:rPr>
        <w:t>Kamera  a Kontroler setup – vlastní modifikace (létaní atd)</w:t>
      </w:r>
    </w:p>
    <w:p w14:paraId="3D654732" w14:textId="77777777" w:rsidR="00B825BE" w:rsidRDefault="00B825BE" w:rsidP="00B825BE">
      <w:pPr>
        <w:pStyle w:val="Normlnprvnodsazen"/>
        <w:numPr>
          <w:ilvl w:val="0"/>
          <w:numId w:val="7"/>
        </w:numPr>
        <w:rPr>
          <w:lang w:eastAsia="en-US"/>
        </w:rPr>
      </w:pPr>
      <w:r>
        <w:rPr>
          <w:lang w:eastAsia="en-US"/>
        </w:rPr>
        <w:t>Code</w:t>
      </w:r>
    </w:p>
    <w:p w14:paraId="7169209A" w14:textId="77777777" w:rsidR="00B825BE" w:rsidRDefault="00B825BE" w:rsidP="00B825BE">
      <w:pPr>
        <w:pStyle w:val="Normlnprvnodsazen"/>
        <w:numPr>
          <w:ilvl w:val="1"/>
          <w:numId w:val="7"/>
        </w:numPr>
        <w:rPr>
          <w:lang w:eastAsia="en-US"/>
        </w:rPr>
      </w:pPr>
      <w:r>
        <w:rPr>
          <w:lang w:eastAsia="en-US"/>
        </w:rPr>
        <w:t>Html - Start dialog popup, scene, camera, controlers</w:t>
      </w:r>
    </w:p>
    <w:p w14:paraId="6914B32C" w14:textId="77777777" w:rsidR="00B825BE" w:rsidRDefault="00B825BE" w:rsidP="00B825BE">
      <w:pPr>
        <w:pStyle w:val="Normlnprvnodsazen"/>
        <w:numPr>
          <w:ilvl w:val="1"/>
          <w:numId w:val="7"/>
        </w:numPr>
        <w:rPr>
          <w:lang w:eastAsia="en-US"/>
        </w:rPr>
      </w:pPr>
      <w:r>
        <w:rPr>
          <w:lang w:eastAsia="en-US"/>
        </w:rPr>
        <w:t xml:space="preserve">Map.js – load, handlers, fetch from Overpass API </w:t>
      </w:r>
    </w:p>
    <w:p w14:paraId="5A2A894E" w14:textId="77777777" w:rsidR="00B825BE" w:rsidRDefault="00B825BE" w:rsidP="00B825BE">
      <w:pPr>
        <w:pStyle w:val="Normlnprvnodsazen"/>
        <w:numPr>
          <w:ilvl w:val="1"/>
          <w:numId w:val="7"/>
        </w:numPr>
        <w:rPr>
          <w:lang w:eastAsia="en-US"/>
        </w:rPr>
      </w:pPr>
      <w:r>
        <w:rPr>
          <w:lang w:eastAsia="en-US"/>
        </w:rPr>
        <w:t>Conversions – coordinate conversions</w:t>
      </w:r>
    </w:p>
    <w:p w14:paraId="2CE26BE0" w14:textId="77777777" w:rsidR="00B825BE" w:rsidRDefault="00B825BE" w:rsidP="00B825BE">
      <w:pPr>
        <w:pStyle w:val="Normlnprvnodsazen"/>
        <w:numPr>
          <w:ilvl w:val="1"/>
          <w:numId w:val="7"/>
        </w:numPr>
        <w:rPr>
          <w:lang w:eastAsia="en-US"/>
        </w:rPr>
      </w:pPr>
      <w:r>
        <w:rPr>
          <w:lang w:eastAsia="en-US"/>
        </w:rPr>
        <w:t>Position-limit.js – aframe component to keep position above ground</w:t>
      </w:r>
    </w:p>
    <w:p w14:paraId="0551317E" w14:textId="77777777" w:rsidR="00B825BE" w:rsidRDefault="00B825BE" w:rsidP="00B825BE">
      <w:pPr>
        <w:pStyle w:val="Normlnprvnodsazen"/>
        <w:numPr>
          <w:ilvl w:val="1"/>
          <w:numId w:val="7"/>
        </w:numPr>
        <w:rPr>
          <w:lang w:eastAsia="en-US"/>
        </w:rPr>
      </w:pPr>
      <w:r>
        <w:rPr>
          <w:lang w:eastAsia="en-US"/>
        </w:rPr>
        <w:t>Tiles, trees.js, buildings.js – draw objects to the screen</w:t>
      </w:r>
    </w:p>
    <w:p w14:paraId="26E5A5FF" w14:textId="531DE3E1" w:rsidR="003A5D0E" w:rsidRDefault="00BE7E16" w:rsidP="00BE7E16">
      <w:pPr>
        <w:pStyle w:val="Normlnprvnodsazen"/>
        <w:ind w:firstLine="0"/>
        <w:rPr>
          <w:lang w:eastAsia="en-US"/>
        </w:rPr>
      </w:pPr>
      <w:r>
        <w:rPr>
          <w:lang w:eastAsia="en-US"/>
        </w:rPr>
        <w:t xml:space="preserve">Demo VR 3D Tiles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r>
        <w:t>3D Tiles a three.js - mendelka</w:t>
      </w:r>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browser of spatial data in virtual reality</w:t>
      </w:r>
    </w:p>
    <w:p w14:paraId="5AA5390D" w14:textId="0655FEB4" w:rsidR="00BE7E16" w:rsidRDefault="00BE7E16" w:rsidP="00BE7E16">
      <w:pPr>
        <w:pStyle w:val="ListParagraph"/>
        <w:numPr>
          <w:ilvl w:val="0"/>
          <w:numId w:val="62"/>
        </w:numPr>
      </w:pPr>
      <w:r>
        <w:t>web application – noone needs to install anything</w:t>
      </w:r>
    </w:p>
    <w:p w14:paraId="0F8A8E74" w14:textId="3951888B" w:rsidR="00BE7E16" w:rsidRDefault="00BE7E16" w:rsidP="00BE7E16">
      <w:pPr>
        <w:pStyle w:val="ListParagraph"/>
        <w:numPr>
          <w:ilvl w:val="0"/>
          <w:numId w:val="62"/>
        </w:numPr>
      </w:pPr>
      <w:r>
        <w:t>user can choose 3D Tiles dataset</w:t>
      </w:r>
    </w:p>
    <w:p w14:paraId="5187ACBD" w14:textId="07EFFD03" w:rsidR="00BE7E16" w:rsidRDefault="00BE7E16" w:rsidP="00BE7E16">
      <w:pPr>
        <w:pStyle w:val="ListParagraph"/>
        <w:numPr>
          <w:ilvl w:val="0"/>
          <w:numId w:val="62"/>
        </w:numPr>
      </w:pPr>
      <w:r>
        <w:t>its possible to use also without VR headset</w:t>
      </w:r>
    </w:p>
    <w:p w14:paraId="5CFABC21" w14:textId="1CCA1EA1" w:rsidR="00BE7E16" w:rsidRDefault="00BE7E16" w:rsidP="00BE7E16">
      <w:pPr>
        <w:pStyle w:val="ListParagraph"/>
        <w:numPr>
          <w:ilvl w:val="0"/>
          <w:numId w:val="62"/>
        </w:numPr>
      </w:pPr>
      <w:r>
        <w:t>three.js + 3DTilesRendererJS for visualization</w:t>
      </w:r>
    </w:p>
    <w:p w14:paraId="3A228AB6" w14:textId="35927AF3" w:rsidR="00BE7E16" w:rsidRDefault="00BE7E16" w:rsidP="00BE7E16">
      <w:pPr>
        <w:pStyle w:val="ListParagraph"/>
        <w:numPr>
          <w:ilvl w:val="0"/>
          <w:numId w:val="62"/>
        </w:numPr>
      </w:pPr>
      <w:r>
        <w:t>py3dtilers for converting .obj to 3D tiles</w:t>
      </w:r>
    </w:p>
    <w:p w14:paraId="09472650" w14:textId="240B677A" w:rsidR="00B825BE" w:rsidRPr="00075E05" w:rsidRDefault="00BE7E16" w:rsidP="00075E05">
      <w:pPr>
        <w:pStyle w:val="Normlnprvnodsazen"/>
        <w:ind w:firstLine="0"/>
        <w:rPr>
          <w:lang w:val="en-US" w:eastAsia="en-US"/>
        </w:rPr>
      </w:pPr>
      <w:r>
        <w:rPr>
          <w:lang w:eastAsia="en-US"/>
        </w:rPr>
        <w:t xml:space="preserve">V three.js načítaj custom 3D tilesety a zobrazují v základním 3DoF VR. </w:t>
      </w:r>
    </w:p>
    <w:p w14:paraId="3411C646" w14:textId="78AB62DA" w:rsidR="001937BB" w:rsidRDefault="006108EA" w:rsidP="001937BB">
      <w:pPr>
        <w:pStyle w:val="Heading2"/>
      </w:pPr>
      <w:r>
        <w:lastRenderedPageBreak/>
        <w:t>Analýza technologií</w:t>
      </w:r>
    </w:p>
    <w:p w14:paraId="45E7CF5F" w14:textId="239077BD" w:rsidR="00884108" w:rsidRDefault="00D560AD" w:rsidP="00884108">
      <w:r w:rsidRPr="00D560AD">
        <w:rPr>
          <w:lang w:eastAsia="cs-CZ"/>
        </w:rPr>
        <w:t xml:space="preserve">Technologie umožňující 3D vizualizaci na webu je možné obecně popsat jako abstrakce </w:t>
      </w:r>
      <w:r>
        <w:rPr>
          <w:lang w:eastAsia="cs-CZ"/>
        </w:rPr>
        <w:t>nad WebGL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WebXR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62E3D4C7" w14:textId="5687F71B" w:rsidR="002165DC" w:rsidRDefault="002165DC" w:rsidP="002165DC">
      <w:pPr>
        <w:pStyle w:val="Normlnprvnodsazen"/>
        <w:ind w:firstLine="0"/>
        <w:rPr>
          <w:lang w:eastAsia="en-US"/>
        </w:rPr>
      </w:pPr>
    </w:p>
    <w:p w14:paraId="0D4BD304" w14:textId="77777777" w:rsidR="002165DC" w:rsidRDefault="002165DC" w:rsidP="002165DC">
      <w:pPr>
        <w:pStyle w:val="Normlnprvnodsazen"/>
        <w:ind w:firstLine="0"/>
        <w:rPr>
          <w:lang w:eastAsia="en-US"/>
        </w:rPr>
      </w:pP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2"/>
                    <a:stretch>
                      <a:fillRect/>
                    </a:stretch>
                  </pic:blipFill>
                  <pic:spPr>
                    <a:xfrm>
                      <a:off x="0" y="0"/>
                      <a:ext cx="5579745" cy="3408045"/>
                    </a:xfrm>
                    <a:prstGeom prst="rect">
                      <a:avLst/>
                    </a:prstGeom>
                  </pic:spPr>
                </pic:pic>
              </a:graphicData>
            </a:graphic>
          </wp:inline>
        </w:drawing>
      </w:r>
    </w:p>
    <w:p w14:paraId="3FBC8D38" w14:textId="2B072463" w:rsidR="002165DC" w:rsidRPr="002165DC" w:rsidRDefault="002165DC" w:rsidP="002165DC">
      <w:pPr>
        <w:pStyle w:val="Caption"/>
      </w:pPr>
      <w:r>
        <w:t xml:space="preserve">Obr. </w:t>
      </w:r>
      <w:r>
        <w:fldChar w:fldCharType="begin"/>
      </w:r>
      <w:r>
        <w:instrText xml:space="preserve"> SEQ Obr. \* ARABIC </w:instrText>
      </w:r>
      <w:r>
        <w:fldChar w:fldCharType="separate"/>
      </w:r>
      <w:r>
        <w:rPr>
          <w:noProof/>
        </w:rPr>
        <w:t>25</w:t>
      </w:r>
      <w:r>
        <w:fldChar w:fldCharType="end"/>
      </w:r>
      <w:r>
        <w:t xml:space="preserve"> Predelat</w:t>
      </w:r>
    </w:p>
    <w:p w14:paraId="1EE56B27" w14:textId="182ECB6C" w:rsidR="00EF7E0B" w:rsidRDefault="00EF7E0B" w:rsidP="00EF7E0B">
      <w:pPr>
        <w:pStyle w:val="Heading3"/>
      </w:pPr>
      <w:r>
        <w:t>Rendering enginy</w:t>
      </w:r>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WebGL. Kreativní práce s touto knihovnou je však není triviální, tudíž existují knihovny dedikované pro usnadění vykreslování 3D grafiky na webu. Jedná se o knihovny, které zpravidla poskytují deklarativní objektovou strukturu nad WebGL koncepty. Poskytují tedy implementované abstrakce pro jednotlivé komponenty 3D vizualizace </w:t>
      </w:r>
      <w:r w:rsidRPr="000333F9">
        <w:rPr>
          <w:highlight w:val="yellow"/>
        </w:rPr>
        <w:t>(viz. kap)</w:t>
      </w:r>
      <w:r>
        <w:t xml:space="preserve"> skrze zpravidla JavaScriptové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WebGL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WebGL knihovna</w:t>
            </w:r>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Popularita</w:t>
            </w:r>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Prog. jazyk</w:t>
            </w:r>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WebXR</w:t>
            </w:r>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Funkcionalita</w:t>
            </w:r>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Licence</w:t>
            </w:r>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 Interaktivita</w:t>
            </w:r>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Multifunkční, Interaktivita</w:t>
            </w:r>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PlayCanvas</w:t>
            </w:r>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FBX, OBJ, glTF</w:t>
            </w:r>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Herní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w:t>
            </w:r>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 FBX, OBJ, glTF</w:t>
            </w:r>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OBJ, STL (s doplňky)</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oGL</w:t>
            </w:r>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 doplňky)</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r w:rsidRPr="0078152F">
        <w:rPr>
          <w:b/>
          <w:bCs/>
        </w:rPr>
        <w:t>PlayCanvas</w:t>
      </w:r>
      <w:r>
        <w:t xml:space="preserve">, jelikož jako jediné poskytují přímou podporu pro WebXR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 xml:space="preserve">Jedná se o Javascript knihovnu, tvořící abstrakci pro práci s WebGL. Knihovna byla vytvořena Ricardem Cabellem (Mr. Doob) a je publikována pod MIT Licencí. Jedná se o velice populární knihovnu (více nežli 1.1 mil. instalací skrze npm),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(React Three Fiber)</w:t>
      </w:r>
      <w:r w:rsidRPr="008F062B">
        <w:t xml:space="preserve"> –</w:t>
      </w:r>
      <w:r>
        <w:t xml:space="preserve"> Knihovna pro tvorbu interaktivních 3D uživatelských rozhraní pomocí frameworku React JS. </w:t>
      </w:r>
    </w:p>
    <w:p w14:paraId="636F5BC4" w14:textId="77777777" w:rsidR="00EF7E0B" w:rsidRDefault="00EF7E0B" w:rsidP="00EF7E0B">
      <w:pPr>
        <w:pStyle w:val="ListParagraph"/>
        <w:numPr>
          <w:ilvl w:val="0"/>
          <w:numId w:val="55"/>
        </w:numPr>
      </w:pPr>
      <w:r>
        <w:rPr>
          <w:b/>
          <w:bCs/>
        </w:rPr>
        <w:t>A-frame</w:t>
      </w:r>
      <w:r w:rsidRPr="008F062B">
        <w:t xml:space="preserve"> – </w:t>
      </w:r>
      <w:r>
        <w:t xml:space="preserve">Deklarativní systém pro tvorbu virtuálních prostředí a integraci s WebXR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r>
        <w:rPr>
          <w:b/>
          <w:bCs/>
        </w:rPr>
        <w:t>Needle</w:t>
      </w:r>
      <w:r w:rsidR="005F7100">
        <w:rPr>
          <w:b/>
          <w:bCs/>
        </w:rPr>
        <w:t xml:space="preserve"> </w:t>
      </w:r>
      <w:r>
        <w:rPr>
          <w:b/>
          <w:bCs/>
        </w:rPr>
        <w:t xml:space="preserve">engine </w:t>
      </w:r>
      <w:r>
        <w:t xml:space="preserve">– integrace desktopových aplikací Unity, Blender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r w:rsidRPr="005F7100">
        <w:rPr>
          <w:i/>
          <w:iCs/>
        </w:rPr>
        <w:t>Renderer</w:t>
      </w:r>
      <w:r w:rsidRPr="009D3674">
        <w:t xml:space="preserve">, který při poskytnutí Scény a Kamery umožní skrze WebGL vykreslit část 3D prostředí, které je v záběru kamery jakožto 2D obraz v rámci </w:t>
      </w:r>
      <w:r w:rsidRPr="009D3674">
        <w:rPr>
          <w:lang w:val="en-US"/>
        </w:rPr>
        <w:t>&lt;</w:t>
      </w:r>
      <w:r w:rsidRPr="009D3674">
        <w:t>canvas&gt; HTML elementu.</w:t>
      </w:r>
      <w:r>
        <w:t xml:space="preserve"> Hlavní strukturou v three.js je graf scény </w:t>
      </w:r>
      <w:r w:rsidRPr="005F7100">
        <w:rPr>
          <w:highlight w:val="yellow"/>
        </w:rPr>
        <w:t>(Obr.X)</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lastRenderedPageBreak/>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037693" cy="2287936"/>
                    </a:xfrm>
                    <a:prstGeom prst="rect">
                      <a:avLst/>
                    </a:prstGeom>
                  </pic:spPr>
                </pic:pic>
              </a:graphicData>
            </a:graphic>
          </wp:inline>
        </w:drawing>
      </w:r>
    </w:p>
    <w:p w14:paraId="112B699F" w14:textId="3549C1D0"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2165DC">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r>
        <w:rPr>
          <w:lang w:eastAsia="en-US"/>
        </w:rPr>
        <w:t xml:space="preserve">Geolokace v three.js není </w:t>
      </w:r>
      <w:r w:rsidRPr="00D643C8">
        <w:t>inherentně</w:t>
      </w:r>
      <w:r>
        <w:rPr>
          <w:lang w:eastAsia="en-US"/>
        </w:rPr>
        <w:t xml:space="preserve"> implementována. Využívá 3D kartézské soustavy kdy střed scény je (x = 0, y = 0, z = 0) a jednotkou je metr. Jedná se o standard pro vykreslovací enginy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r w:rsidRPr="005F7100">
        <w:rPr>
          <w:i/>
          <w:iCs/>
          <w:lang w:eastAsia="en-US"/>
        </w:rPr>
        <w:t>scaling</w:t>
      </w:r>
      <w:r>
        <w:rPr>
          <w:lang w:eastAsia="en-US"/>
        </w:rPr>
        <w:t xml:space="preserve">) je definována v souřadnicovém systému </w:t>
      </w:r>
      <w:r w:rsidR="005A518A">
        <w:rPr>
          <w:lang w:eastAsia="en-US"/>
        </w:rPr>
        <w:t>rodičovského</w:t>
      </w:r>
      <w:r>
        <w:rPr>
          <w:lang w:eastAsia="en-US"/>
        </w:rPr>
        <w:t xml:space="preserve"> nódu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r w:rsidRPr="00C74EEE">
        <w:rPr>
          <w:i/>
          <w:iCs/>
          <w:lang w:eastAsia="en-US"/>
        </w:rPr>
        <w:t>Animation loop,</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Game Loop</w:t>
      </w:r>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WebXR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 xml:space="preserve">Propojení s WebXR životním cyklem je v three.js implementováno skrze třídu VRButton. Návratovou hodnotou třídy VRButton je html </w:t>
      </w:r>
      <w:r w:rsidR="005A518A">
        <w:rPr>
          <w:lang w:val="en-US" w:eastAsia="en-US"/>
        </w:rPr>
        <w:t>&lt;</w:t>
      </w:r>
      <w:r>
        <w:rPr>
          <w:lang w:eastAsia="en-US"/>
        </w:rPr>
        <w:t>button</w:t>
      </w:r>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rendereru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#todo – citace teleport prikladu)</w:t>
      </w:r>
      <w:r>
        <w:rPr>
          <w:lang w:eastAsia="en-US"/>
        </w:rPr>
        <w:t>.</w:t>
      </w:r>
      <w:r w:rsidR="005A518A">
        <w:rPr>
          <w:lang w:eastAsia="en-US"/>
        </w:rPr>
        <w:t xml:space="preserve"> Za účelem tvorby imerzního prostředí je tedy zapotřebí vlastního vývoje kolizní logiky (kolizní geometrie, </w:t>
      </w:r>
      <w:r w:rsidR="005A518A" w:rsidRPr="005A518A">
        <w:rPr>
          <w:i/>
          <w:iCs/>
          <w:lang w:eastAsia="en-US"/>
        </w:rPr>
        <w:t>raycasting</w:t>
      </w:r>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5"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javascriptová knihovna umožňující vykreslování 3D scén na základě WebGL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enginů jakožto fyzikální simulace, animace, VR, raycasting aj. </w:t>
      </w:r>
      <w:r w:rsidR="00530083">
        <w:rPr>
          <w:lang w:eastAsia="en-US"/>
        </w:rPr>
        <w:t>Babylon.js podporuje metody PBR (</w:t>
      </w:r>
      <w:r w:rsidR="00530083" w:rsidRPr="00530083">
        <w:rPr>
          <w:i/>
          <w:iCs/>
          <w:lang w:eastAsia="en-US"/>
        </w:rPr>
        <w:t>physically based rendering</w:t>
      </w:r>
      <w:r w:rsidR="00530083">
        <w:rPr>
          <w:lang w:eastAsia="en-US"/>
        </w:rPr>
        <w:t xml:space="preserve">) </w:t>
      </w:r>
      <w:r w:rsidR="00530083">
        <w:rPr>
          <w:lang w:eastAsia="en-US"/>
        </w:rPr>
        <w:lastRenderedPageBreak/>
        <w:t xml:space="preserve">vykreslování a výměnný formát glTF.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3D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WebXR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r>
        <w:rPr>
          <w:lang w:eastAsia="en-US"/>
        </w:rPr>
        <w:t>WebXR</w:t>
      </w:r>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VRButton třídu Babylon.js poskytuje XRHelper,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r w:rsidR="007A4C28" w:rsidRPr="007A4C28">
        <w:rPr>
          <w:highlight w:val="yellow"/>
          <w:lang w:val="en-US" w:eastAsia="en-US"/>
        </w:rPr>
        <w:t>FeaturesManager</w:t>
      </w:r>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skrze</w:t>
      </w:r>
      <w:r w:rsidR="007A4C28" w:rsidRPr="008F0FAE">
        <w:rPr>
          <w:i/>
          <w:iCs/>
          <w:lang w:eastAsia="en-US"/>
        </w:rPr>
        <w:t>fallback</w:t>
      </w:r>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#TODO – 3DOF aplikace s terénem a budovama</w:t>
      </w:r>
    </w:p>
    <w:p w14:paraId="7BB38681" w14:textId="7D37EDF4" w:rsidR="00B36706" w:rsidRDefault="00B36706" w:rsidP="00B36706">
      <w:pPr>
        <w:pStyle w:val="Malnadpis"/>
      </w:pPr>
      <w:r>
        <w:t>PlayCanvas</w:t>
      </w:r>
    </w:p>
    <w:p w14:paraId="50A65F8F" w14:textId="11E870EB" w:rsidR="00B36706" w:rsidRPr="00F30B0C" w:rsidRDefault="00B36706" w:rsidP="00B36706">
      <w:pPr>
        <w:pStyle w:val="Malnadpis"/>
        <w:rPr>
          <w:b w:val="0"/>
          <w:bCs/>
          <w:lang w:val="en-US"/>
        </w:rPr>
      </w:pPr>
      <w:r>
        <w:rPr>
          <w:b w:val="0"/>
          <w:bCs/>
        </w:rPr>
        <w:t>Jedná se o Javascriptov</w:t>
      </w:r>
      <w:r w:rsidR="00F30B0C">
        <w:rPr>
          <w:b w:val="0"/>
          <w:bCs/>
        </w:rPr>
        <w:t xml:space="preserve">é cloudové řešení s </w:t>
      </w:r>
      <w:r>
        <w:rPr>
          <w:b w:val="0"/>
          <w:bCs/>
        </w:rPr>
        <w:t>vlastní abstrakcí nad WebGL. PlayCanvas poskytuje grafický editor ve webovém prostředí a možnost tvorby vlastních interakcí a herní logiky skrze předpřipravené komponenty, popř. vlastní JS skripty. Z tohoto důvodu je možné jej zahrnout i do kategorie herních enginů</w:t>
      </w:r>
      <w:r w:rsidR="00F30B0C">
        <w:rPr>
          <w:b w:val="0"/>
          <w:bCs/>
        </w:rPr>
        <w:t>.</w:t>
      </w:r>
      <w:r w:rsidR="008F0FAE">
        <w:rPr>
          <w:b w:val="0"/>
          <w:bCs/>
        </w:rPr>
        <w:t xml:space="preserve"> Velkým rozdílem od výše zmíněných knihoven je fakt, že se jedná o kompletní řešení, které poskytuje grafický editor pro tvorbu 3D scén, textový editor a vývojový server přímo v prohlížeči. Zároveň je možné výsledný projekt publikovat přímo z PlayCanvas editoru. Při tvorbě složitějších scén je omezený výkon webového editoru patrný.</w:t>
      </w:r>
    </w:p>
    <w:p w14:paraId="30586579" w14:textId="3269AA1A" w:rsidR="00DB0571" w:rsidRPr="00DB0571" w:rsidRDefault="00125FE9" w:rsidP="00DB0571">
      <w:r w:rsidRPr="00125FE9">
        <w:rPr>
          <w:highlight w:val="yellow"/>
        </w:rPr>
        <w:t>#TODO – 3DOF aplikace s terénem a budovama</w:t>
      </w:r>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grafiky na webu. V případě tvorby VP je tedy nutné se zaměřit na techologie specializující se na tvorbu virtuálních prostředí. Jelikož virtuální realita vyžaduje vykreslování 3D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Frame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3DOF aplikace s terénem a budovama</w:t>
      </w:r>
      <w:r>
        <w:rPr>
          <w:lang w:eastAsia="en-US"/>
        </w:rPr>
        <w:t xml:space="preserve"> - </w:t>
      </w:r>
      <w:hyperlink r:id="rId56"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7"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 xml:space="preserve">A-Frame je webový framework umožňující tvorbu virtuálních prostředí. A-Frame je založen na HTML. Jedná se o </w:t>
      </w:r>
      <w:r w:rsidRPr="001F6849">
        <w:rPr>
          <w:i/>
          <w:iCs/>
          <w:lang w:eastAsia="en-US"/>
        </w:rPr>
        <w:t>entity-component</w:t>
      </w:r>
      <w:r w:rsidRPr="001F6849">
        <w:rPr>
          <w:lang w:eastAsia="en-US"/>
        </w:rPr>
        <w:t xml:space="preserve"> </w:t>
      </w:r>
      <w:r w:rsidRPr="001F6849">
        <w:rPr>
          <w:i/>
          <w:iCs/>
          <w:lang w:eastAsia="en-US"/>
        </w:rPr>
        <w:t xml:space="preserve">framework, </w:t>
      </w:r>
      <w:r w:rsidRPr="001F6849">
        <w:rPr>
          <w:lang w:eastAsia="en-US"/>
        </w:rPr>
        <w:t xml:space="preserve">který poskytuje deklarativní a rozšiřitelnou strukturu nad knihovnou three.js. A-Frame využívá three.js pro manipulaci WebGL primitiv. </w:t>
      </w:r>
      <w:r w:rsidRPr="001F6849">
        <w:rPr>
          <w:i/>
          <w:iCs/>
          <w:lang w:eastAsia="en-US"/>
        </w:rPr>
        <w:t>Entity – Component</w:t>
      </w:r>
      <w:r w:rsidRPr="001F6849">
        <w:rPr>
          <w:lang w:eastAsia="en-US"/>
        </w:rPr>
        <w:t xml:space="preserve"> přístup umožňuje definování entit jakožto elementů přímo v HTML kódu a následně definování komponent v rámci JavaScriptu. </w:t>
      </w:r>
      <w:r w:rsidRPr="001F6849">
        <w:t xml:space="preserve">Při renderování scény A-Frame knihovna vytváří hierarchii DOM prvků z HTML elementů, které představují různé objekty ve scéně. Tyto prvky mohou být vybírány a manipulovány pomocí JavaScriptu, stejně jako jakékoliv jiné HTML prvky. Například lze pomocí JavaScriptu měnit pozici, rotaci nebo vzhled objektu ve scéně. 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A-Frame využívá DOM jako základ pro vytváření </w:t>
      </w:r>
      <w:r w:rsidRPr="001F6849">
        <w:lastRenderedPageBreak/>
        <w:t>a manipulaci s prvky VR na webové stránce.</w:t>
      </w:r>
      <w:r>
        <w:t xml:space="preserve"> Jednoduše A-Frame vytváří framework,  ve kterém je možné o 3D prostředích přemýšlet jako HTML dokumentech. </w:t>
      </w:r>
    </w:p>
    <w:p w14:paraId="565E1E51" w14:textId="77777777" w:rsidR="00DB0571" w:rsidRPr="00203FA6" w:rsidRDefault="00DB0571" w:rsidP="00DB0571">
      <w:pPr>
        <w:pStyle w:val="Normlnprvnodsazen"/>
      </w:pPr>
      <w:r>
        <w:t xml:space="preserve">A-Frame sám o sobě poskytuje pouze ECS způsob strukturalizace aplikace pomocí html dokumentů. Při tvorbě komplexnějších projektů je však nezbytná pokročilá optimalizace (počet vykreslovacích dotazů, komprese textur, komprese geometrie aj.). A-Frame sám o sobě poskytuje pouze základní podporu optimalizačních procesů. Je tedy na vývojáři aby tyto techniky implementoval. </w:t>
      </w:r>
    </w:p>
    <w:p w14:paraId="73BDECDA" w14:textId="77777777" w:rsidR="00DB0571" w:rsidRDefault="00DB0571" w:rsidP="00DB0571">
      <w:pPr>
        <w:pStyle w:val="Normlnprvnodsazen"/>
        <w:ind w:firstLine="0"/>
        <w:rPr>
          <w:b/>
          <w:bCs/>
          <w:lang w:eastAsia="en-US"/>
        </w:rPr>
      </w:pPr>
      <w:r w:rsidRPr="001F6849">
        <w:rPr>
          <w:b/>
          <w:bCs/>
          <w:lang w:eastAsia="en-US"/>
        </w:rPr>
        <w:t xml:space="preserve">Needle engine </w:t>
      </w:r>
      <w:r w:rsidRPr="001F6849">
        <w:rPr>
          <w:b/>
          <w:bCs/>
          <w:highlight w:val="yellow"/>
          <w:lang w:eastAsia="en-US"/>
        </w:rPr>
        <w:t>(Unity, Three.js, WebXR)</w:t>
      </w:r>
    </w:p>
    <w:p w14:paraId="583468D2" w14:textId="77777777" w:rsidR="00DB0571" w:rsidRPr="007E209C" w:rsidRDefault="00DB0571" w:rsidP="00DB0571">
      <w:pPr>
        <w:pStyle w:val="Normlnprvnodsazen"/>
        <w:ind w:firstLine="0"/>
      </w:pPr>
      <w:r w:rsidRPr="0028129D">
        <w:rPr>
          <w:highlight w:val="yellow"/>
          <w:lang w:eastAsia="en-US"/>
        </w:rPr>
        <w:t>#TODO – 3DOF aplikace s terénem a budovama</w:t>
      </w:r>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8" w:history="1">
        <w:r w:rsidRPr="000D3D05">
          <w:rPr>
            <w:rStyle w:val="Hyperlink"/>
          </w:rPr>
          <w:t>https://interesting-parallel-bit.glitch.me</w:t>
        </w:r>
      </w:hyperlink>
    </w:p>
    <w:p w14:paraId="1C43B861" w14:textId="77777777" w:rsidR="00DB0571" w:rsidRPr="007373F8" w:rsidRDefault="00DB0571" w:rsidP="00DB0571">
      <w:r>
        <w:t xml:space="preserve">kod: </w:t>
      </w:r>
      <w:hyperlink r:id="rId59"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t xml:space="preserve">Jedná se o webový runtime pro 3D aplikace. Umožňuje lokální vývoj, nasazení na jakýkoliv server, networking a WebXR rozhraní. Needle Exporter umožňuje propojení mezi Unity Editorem a webovým runtime rozhraním, tím že podporuje export scén, animací, lightmap aj. skrze glTF standard. Needle engine je možné nazvat </w:t>
      </w:r>
      <w:r w:rsidRPr="001F6849">
        <w:rPr>
          <w:i/>
          <w:iCs/>
        </w:rPr>
        <w:t>workflow managerem</w:t>
      </w:r>
      <w:r w:rsidRPr="001F6849">
        <w:t xml:space="preserve"> umožňující propojení mezi interaktivními technologiemi jako je Unity popř. Blender a webovým prostředím. Needle primárně podporuje otevřený glTF standard a vyžívá postupu, kdy je možné v binární formě (.glb) obsáhnout celou aplikaci nejen scénu. Primárním cílem Needle enginu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Needle Engine podporován pouze pro Unity Editor. Zde je vhodné porovnání s nativním Unity WebGL výstupem. Unity WebGL umožňuje export kompletních projektů pomocí IL2CPP do C++ a následně do </w:t>
      </w:r>
      <w:r w:rsidRPr="001F6849">
        <w:rPr>
          <w:i/>
          <w:iCs/>
          <w:highlight w:val="yellow"/>
        </w:rPr>
        <w:t>WebAssembly,</w:t>
      </w:r>
      <w:r w:rsidRPr="001F6849">
        <w:rPr>
          <w:highlight w:val="yellow"/>
        </w:rPr>
        <w:t xml:space="preserve"> což umožňuje spuštění výkonnostně náročných scén ve webovém prostředí. Toto je však umožněno na úkor rychlosti prototypování a iteracím ve vývoji samotné scény. Needle engine se snaží o rychlou iteraci při vývoji a možnost takřka instantního prototypování při tvorbě Unity projektů v jejich webovém ekvivalentu. Needle engine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r w:rsidRPr="001F6849">
        <w:t xml:space="preserve">Needle engine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.ts nebo .js a Needle Enigne je následně automaticky přeloží do C# ekvivalentu, tudíž je možné s nimi automaticky pracovat v Unity. Needle Engine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Export vytvořené scény do glTF formátu</w:t>
      </w:r>
    </w:p>
    <w:p w14:paraId="52C19483" w14:textId="77777777" w:rsidR="00DB0571" w:rsidRDefault="00DB0571" w:rsidP="00DB0571">
      <w:pPr>
        <w:pStyle w:val="Normlnprvnodsazen"/>
        <w:numPr>
          <w:ilvl w:val="0"/>
          <w:numId w:val="25"/>
        </w:numPr>
      </w:pPr>
      <w:r w:rsidRPr="001F6849">
        <w:t>Webové runtime prostředí, které načítá glTF soubory a vykresluje je pomocí three.js</w:t>
      </w:r>
    </w:p>
    <w:p w14:paraId="61566A3E" w14:textId="4B087978" w:rsidR="00DB0571" w:rsidRPr="00DB0571" w:rsidRDefault="00DB0571" w:rsidP="006F1D7A">
      <w:pPr>
        <w:pStyle w:val="Normlnprvnodsazen"/>
        <w:ind w:firstLine="0"/>
      </w:pPr>
      <w:r>
        <w:rPr>
          <w:lang w:val="en-US"/>
        </w:rPr>
        <w:t>“Opinionated pipeline” – Z aplikac</w:t>
      </w:r>
      <w:r>
        <w:t xml:space="preserve">í, které jsou vytvořené pro tvorbu 3D prostředí.  </w:t>
      </w:r>
    </w:p>
    <w:p w14:paraId="22438B77" w14:textId="77777777" w:rsidR="005B6BC8" w:rsidRDefault="005B6BC8" w:rsidP="005B6BC8">
      <w:pPr>
        <w:pStyle w:val="Heading3"/>
      </w:pPr>
      <w:r>
        <w:lastRenderedPageBreak/>
        <w:t>Herní enginy</w:t>
      </w:r>
    </w:p>
    <w:p w14:paraId="688F8E0C" w14:textId="545013AE" w:rsidR="00173EE3" w:rsidRPr="00173EE3" w:rsidRDefault="005B6BC8" w:rsidP="0028129D">
      <w:r w:rsidRPr="00CC22A1">
        <w:t>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Quest aj. Ačkoliv se jedná o desktopové aplikace, jak bylo zmíněno výše existují způsoby, jakými je možné herní enginy zapojit od tvorby virtuální reality pro webové prostředí. Primárním způsobem, jakým je možné propojit tvorbu v herních enignech s webem je export kompletních projektů pomocí do WebAssembly</w:t>
      </w:r>
      <w:r w:rsidRPr="00CC22A1">
        <w:rPr>
          <w:rStyle w:val="FootnoteReference"/>
        </w:rPr>
        <w:footnoteReference w:id="5"/>
      </w:r>
      <w:r w:rsidRPr="00CC22A1">
        <w:t xml:space="preserve">, který pak interaguje s DOM a WebGL API, tedy umožnění spuštění scén ve webovém prostředí. Mezi populární řešení je možné řadit Unity, Unreal Engine a Godot. Další enginy jako CryEngine popř. Source engine nejsou </w:t>
      </w:r>
      <w:r w:rsidR="008F0FAE" w:rsidRPr="00CC22A1">
        <w:t>kompatibilní</w:t>
      </w:r>
      <w:r w:rsidRPr="00CC22A1">
        <w:t xml:space="preserve"> s WebGL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#todo - jak pojemenovat general engine - "enginy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Jmeno</w:t>
            </w:r>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Programovací jazyk</w:t>
            </w:r>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WebXR</w:t>
            </w:r>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Licence</w:t>
            </w:r>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DAE, glTF, STL aj.</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MAX, BLEND, glTF aj.</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GDScript (podobný Pythonu),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DAE, glTF, OBJ, JSON a další</w:t>
            </w:r>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DAE, glTF a další</w:t>
            </w:r>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MIT Licence</w:t>
            </w:r>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glTF, FBX, OBJ, PLY, DAE aj.</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(WebAssembly)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Autorské poplatky</w:t>
            </w:r>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PlayCanvas</w:t>
            </w:r>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glTF, OBJ, JSON a další</w:t>
            </w:r>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enginy jsou založené na exportu skrze WASM není možné rychlé </w:t>
      </w:r>
      <w:r w:rsidRPr="0052065A">
        <w:t>prototypován</w:t>
      </w:r>
      <w:r>
        <w:t>í při vývoj</w:t>
      </w:r>
      <w:r w:rsidRPr="0052065A">
        <w:t>.</w:t>
      </w:r>
      <w:r>
        <w:t xml:space="preserve"> Rychlost iterací pro webový vývoj v Unity se snaží řešit software </w:t>
      </w:r>
      <w:r>
        <w:rPr>
          <w:i/>
          <w:iCs/>
        </w:rPr>
        <w:t>Needle Tools</w:t>
      </w:r>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renderovacího enginu three.js s využitím jazyka TypeScript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#TODO – 3DOF aplikace s terénem a budovama</w:t>
      </w:r>
    </w:p>
    <w:p w14:paraId="2DBE73E1" w14:textId="36D4F982" w:rsidR="00AC4DE3" w:rsidRPr="00AC4DE3" w:rsidRDefault="00AC4DE3" w:rsidP="00AC4DE3">
      <w:pPr>
        <w:pStyle w:val="Normlnprvnodsazen"/>
        <w:ind w:firstLine="0"/>
        <w:rPr>
          <w:b/>
          <w:bCs/>
        </w:rPr>
      </w:pPr>
      <w:r w:rsidRPr="00AC4DE3">
        <w:rPr>
          <w:b/>
          <w:bCs/>
        </w:rPr>
        <w:t>Wonderland Engine</w:t>
      </w:r>
    </w:p>
    <w:p w14:paraId="4EF97457" w14:textId="5F67DB05" w:rsidR="004C4076" w:rsidRPr="004C4076" w:rsidRDefault="00AC4DE3" w:rsidP="004C4076">
      <w:pPr>
        <w:pStyle w:val="Normlnprvnodsazen"/>
        <w:ind w:firstLine="0"/>
      </w:pPr>
      <w:r>
        <w:t>Wonderland engine je platforma pro tvorbu virtuální a rozšířené reality na webu.</w:t>
      </w:r>
      <w:r w:rsidR="005B6BC8">
        <w:t xml:space="preserve"> </w:t>
      </w:r>
      <w:r w:rsidR="009F4413">
        <w:t xml:space="preserve">Wonderland engine zahrnuje </w:t>
      </w:r>
      <w:r>
        <w:t>desktopový</w:t>
      </w:r>
      <w:r w:rsidR="009F4413">
        <w:t xml:space="preserve"> editor s </w:t>
      </w:r>
      <w:r>
        <w:t>obdobnou</w:t>
      </w:r>
      <w:r w:rsidR="009F4413">
        <w:t xml:space="preserve"> funkcionalitou a UI jako tradiční enginy jako Unity a Unreal engine, spolu s webovým runtimem založeným na </w:t>
      </w:r>
      <w:r w:rsidR="005B6F17">
        <w:t>W</w:t>
      </w:r>
      <w:r w:rsidR="009F4413">
        <w:t>ebassembly exportu. V porovnání s WebAssembly exportem z Unity je však iterační doba ve Wonderland</w:t>
      </w:r>
      <w:r w:rsidR="005B6F17">
        <w:t>u</w:t>
      </w:r>
      <w:r w:rsidR="009F4413">
        <w:t xml:space="preserve"> mnohem rychlejší, u jednodušších projektů takřka instantní.</w:t>
      </w:r>
      <w:r>
        <w:t xml:space="preserve"> Primárním zaměřením enginu je </w:t>
      </w:r>
      <w:r w:rsidR="005B6F17">
        <w:t>odstranění</w:t>
      </w:r>
      <w:r>
        <w:t xml:space="preserve"> manuální optimalizace </w:t>
      </w:r>
      <w:r w:rsidR="005B6F17">
        <w:t>modelů</w:t>
      </w:r>
      <w:r>
        <w:t xml:space="preserve"> a aplikační logiky za účelem dosažení vhodného </w:t>
      </w:r>
      <w:r>
        <w:lastRenderedPageBreak/>
        <w:t>výkonu</w:t>
      </w:r>
      <w:r w:rsidR="005B6F17">
        <w:t xml:space="preserve">. Wonderland tedy poskytuje možnosti optimalizace přímo v rámci editoru, primárně se jedná o automatické procesy zjednodušování geometrie a komprimování textur do formátu. </w:t>
      </w:r>
      <w:r w:rsidR="005B6F17" w:rsidRPr="005B6F17">
        <w:rPr>
          <w:i/>
          <w:iCs/>
        </w:rPr>
        <w:t xml:space="preserve">.basis </w:t>
      </w:r>
      <w:r w:rsidR="005B6F17" w:rsidRPr="005B6F17">
        <w:rPr>
          <w:i/>
          <w:iCs/>
          <w:lang w:val="en-US"/>
        </w:rPr>
        <w:t>/ ktx2</w:t>
      </w:r>
      <w:r w:rsidR="005B6F17">
        <w:rPr>
          <w:lang w:val="en-US"/>
        </w:rPr>
        <w:t xml:space="preserve"> </w:t>
      </w:r>
      <w:r w:rsidR="005B6F17">
        <w:t>(ecs1, uastc) přímo v rámci editoru. Zároveň p</w:t>
      </w:r>
      <w:r w:rsidR="004C4076">
        <w:t>ro běh aplikace Wonderland implementuje techniku slučování (</w:t>
      </w:r>
      <w:r w:rsidR="004C4076" w:rsidRPr="004C4076">
        <w:rPr>
          <w:i/>
          <w:iCs/>
        </w:rPr>
        <w:t>batching</w:t>
      </w:r>
      <w:r w:rsidR="004C4076">
        <w:t>), kdy spojuje co možná nejvíce objektů a jejich materiálů, za cílem minimalizovat počet vykreslovacích dotazů (</w:t>
      </w:r>
      <w:r w:rsidR="004C4076" w:rsidRPr="004C4076">
        <w:rPr>
          <w:i/>
          <w:iCs/>
        </w:rPr>
        <w:t>draw calls</w:t>
      </w:r>
      <w:r w:rsidR="004C4076">
        <w:t>).</w:t>
      </w:r>
      <w:r w:rsidR="005B6F17">
        <w:t xml:space="preserve"> </w:t>
      </w:r>
    </w:p>
    <w:p w14:paraId="143A53AA" w14:textId="0089356A" w:rsidR="0028129D" w:rsidRPr="0028129D" w:rsidRDefault="0028129D" w:rsidP="004C4076">
      <w:pPr>
        <w:pStyle w:val="Normlnprvnodsazen"/>
        <w:ind w:firstLine="0"/>
      </w:pPr>
      <w:r w:rsidRPr="0028129D">
        <w:rPr>
          <w:highlight w:val="yellow"/>
          <w:lang w:eastAsia="en-US"/>
        </w:rPr>
        <w:t>#TODO – 3DOF aplikace s terénem a budovama</w:t>
      </w:r>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ArcGIS Pro je možné dosáhnout úrovně Desktop VR, tedy interaktivní zobrazení a analýzy nad 3D modely. Možným řešením pro tvorbu urbánních virtuálních prostředí je software </w:t>
      </w:r>
      <w:r w:rsidRPr="00B40019">
        <w:rPr>
          <w:b/>
          <w:bCs/>
        </w:rPr>
        <w:t>Esri City Engine</w:t>
      </w:r>
      <w:r>
        <w:t>, který je primárně určen pro modelování a vizualizaci městské infrastruktury a zástavby. V případě propojení s externím softwarem poskytuje ESRI možnost propojení s herními enginy Unity a Unreal Engine skrze poskytované SKD (</w:t>
      </w:r>
      <w:r w:rsidRPr="00D57BDA">
        <w:rPr>
          <w:i/>
          <w:iCs/>
        </w:rPr>
        <w:t>Software Development Kit</w:t>
      </w:r>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3D scén z ArcGIS Pro na ESRI cloud řešení ArcGIS Online, které umožňuje prohlížení daných scén, stále ale na úrovni neimerzní VR. Na základě takto publikovaných scén je následně možné vyvíjet webové aplikace s přidanou funkcionalitou pomocí </w:t>
      </w:r>
      <w:r w:rsidRPr="00B40019">
        <w:rPr>
          <w:b/>
          <w:bCs/>
        </w:rPr>
        <w:t>ArcGIS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I</w:t>
      </w:r>
      <w:r>
        <w:t xml:space="preserve">mmersive VR úrovně lze dosáhnout využitím City Engine, který umožňuje export sady 360° snímků z daného 3D modelu na ArcGIS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r w:rsidRPr="00B40019">
        <w:rPr>
          <w:b/>
          <w:bCs/>
        </w:rPr>
        <w:t>Luciad</w:t>
      </w:r>
      <w:r w:rsidR="00AB24ED" w:rsidRPr="00B40019">
        <w:rPr>
          <w:b/>
          <w:bCs/>
        </w:rPr>
        <w:t>Ria JS API</w:t>
      </w:r>
      <w:r w:rsidR="00AB24ED">
        <w:t xml:space="preserve">, což je univerzální API pro vizualizaci dat v prostředí prohlížeče pomocí WebGL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Samotný QGIS přímo nepodporuje publikaci do webového prostředí jako ArcGIS.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WebXR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r w:rsidRPr="007A1CC2">
        <w:rPr>
          <w:b/>
          <w:bCs/>
          <w:lang w:eastAsia="en-US"/>
        </w:rPr>
        <w:t>CesiumJS,</w:t>
      </w:r>
      <w:r w:rsidR="00AC6351" w:rsidRPr="007A1CC2">
        <w:rPr>
          <w:b/>
          <w:bCs/>
          <w:lang w:eastAsia="en-US"/>
        </w:rPr>
        <w:t xml:space="preserve"> MapboxGL, deck.gl,</w:t>
      </w:r>
      <w:r w:rsidRPr="007A1CC2">
        <w:rPr>
          <w:b/>
          <w:bCs/>
          <w:lang w:eastAsia="en-US"/>
        </w:rPr>
        <w:t xml:space="preserve"> vts-geospatial</w:t>
      </w:r>
      <w:r w:rsidR="00AC6351" w:rsidRPr="007A1CC2">
        <w:rPr>
          <w:b/>
          <w:bCs/>
          <w:lang w:eastAsia="en-US"/>
        </w:rPr>
        <w:t xml:space="preserve">, </w:t>
      </w:r>
      <w:r w:rsidRPr="007A1CC2">
        <w:rPr>
          <w:b/>
          <w:bCs/>
          <w:lang w:eastAsia="en-US"/>
        </w:rPr>
        <w:t>ITowns</w:t>
      </w:r>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TODO – doplnit dle tabulky</w:t>
      </w:r>
    </w:p>
    <w:p w14:paraId="0FEC592C" w14:textId="76AAF7E8" w:rsidR="006108EA" w:rsidRDefault="008A417D" w:rsidP="006108EA">
      <w:pPr>
        <w:pStyle w:val="Normlnprvnodsazen"/>
      </w:pPr>
      <w:r w:rsidRPr="00AC6351">
        <w:rPr>
          <w:b/>
          <w:bCs/>
        </w:rPr>
        <w:t>CesiumJS</w:t>
      </w:r>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Tiles.</w:t>
      </w:r>
      <w:r w:rsidR="00246197">
        <w:t xml:space="preserve"> </w:t>
      </w:r>
      <w:r w:rsidR="005308D9">
        <w:t xml:space="preserve">Výhoda CesiumJS je její integrace s Cesium Ion platformou, což je cloudové řešení úložiště a sdílení dat. </w:t>
      </w:r>
      <w:r w:rsidR="00246197">
        <w:t>Momentálně CesiumJS nepodporuje WebXR API, tudíž imerzní VR v rámci prohlížeče není možné</w:t>
      </w:r>
      <w:r w:rsidR="005308D9">
        <w:t>, ačkoliv vývoj v tomto směru probíhá není však zatím oficiálně součástí CesiumJS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CesiumJS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t xml:space="preserve">VTS </w:t>
      </w:r>
      <w:r w:rsidR="00AC6351">
        <w:rPr>
          <w:b/>
          <w:bCs/>
          <w:lang w:eastAsia="en-US"/>
        </w:rPr>
        <w:t>G</w:t>
      </w:r>
      <w:r w:rsidRPr="00AC6351">
        <w:rPr>
          <w:b/>
          <w:bCs/>
          <w:lang w:eastAsia="en-US"/>
        </w:rPr>
        <w:t>eospatial</w:t>
      </w:r>
      <w:r>
        <w:rPr>
          <w:lang w:eastAsia="en-US"/>
        </w:rPr>
        <w:t xml:space="preserve"> od Melown technologies je </w:t>
      </w:r>
      <w:r w:rsidRPr="00BB0DDF">
        <w:rPr>
          <w:i/>
          <w:iCs/>
          <w:lang w:eastAsia="en-US"/>
        </w:rPr>
        <w:t>tech stack</w:t>
      </w:r>
      <w:r>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(vts-browser-js popř. obecné WebGL aplikace).</w:t>
      </w:r>
      <w:r w:rsidR="00376ACF">
        <w:rPr>
          <w:lang w:eastAsia="en-US"/>
        </w:rPr>
        <w:t xml:space="preserve">  Obdobně jako CesiumJS </w:t>
      </w:r>
      <w:r w:rsidR="006108EA">
        <w:rPr>
          <w:lang w:eastAsia="en-US"/>
        </w:rPr>
        <w:t>k</w:t>
      </w:r>
      <w:r w:rsidR="00376ACF">
        <w:rPr>
          <w:lang w:eastAsia="en-US"/>
        </w:rPr>
        <w:t>lient vts-browser-js nemá WebXR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orovnávali technologie s požadavky na síťový výkon a nízké výpočetní nároky na klienta. Jako nevhodné vyhodnotili CesiumJS (příliš výpočetně náročné) a MapboxGL (nízká specializace na 3D a nejasné OpenSource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TIles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r w:rsidRPr="007A1CC2">
        <w:rPr>
          <w:b/>
          <w:bCs/>
        </w:rPr>
        <w:t>ITowns</w:t>
      </w:r>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geoprostorových služeb WMS, WMTS aj. a dat 3D Tiles, GeoJSON aj.</w:t>
      </w:r>
      <w:r w:rsidR="00C155A9">
        <w:t xml:space="preserve"> iTowns nepodporuje integraci s WebXR. Na úrovni desktop VR umožňuje </w:t>
      </w:r>
      <w:r w:rsidR="003635FB">
        <w:t xml:space="preserve">virtuální průchod </w:t>
      </w:r>
      <w:r w:rsidR="006108EA">
        <w:t>obdobný,</w:t>
      </w:r>
      <w:r w:rsidR="003635FB">
        <w:t xml:space="preserve"> jaký poskytuje streetView na Google Maps. </w:t>
      </w:r>
      <w:r w:rsidR="006108EA">
        <w:t>Sám o sobě framework nepodporuje rozšíření do imerzní VR úrovně, ale obdobně jako 3dbag-viewer je založen na three.js tudíž rozšíření o WebXR funkcionalitu je teoreticky možné.</w:t>
      </w:r>
      <w:r w:rsidR="00CB5279">
        <w:t xml:space="preserve"> </w:t>
      </w:r>
      <w:r w:rsidR="00CB5279" w:rsidRPr="00CB5279">
        <w:rPr>
          <w:highlight w:val="yellow"/>
        </w:rPr>
        <w:t>#TODO- iTowns je mrtvý – náhrada: giro3D</w:t>
      </w:r>
      <w:r w:rsidR="00046053">
        <w:t xml:space="preserve"> – </w:t>
      </w:r>
      <w:r w:rsidR="00046053" w:rsidRPr="00046053">
        <w:rPr>
          <w:highlight w:val="yellow"/>
        </w:rPr>
        <w:t>nemá přímou podporu pro WebXR</w:t>
      </w:r>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kompatibliní s tradičními geoprostovými formáty jak GeoJSON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WebXR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60"/>
                    <a:stretch>
                      <a:fillRect/>
                    </a:stretch>
                  </pic:blipFill>
                  <pic:spPr>
                    <a:xfrm>
                      <a:off x="0" y="0"/>
                      <a:ext cx="5579745" cy="2852420"/>
                    </a:xfrm>
                    <a:prstGeom prst="rect">
                      <a:avLst/>
                    </a:prstGeom>
                  </pic:spPr>
                </pic:pic>
              </a:graphicData>
            </a:graphic>
          </wp:inline>
        </w:drawing>
      </w:r>
    </w:p>
    <w:p w14:paraId="6E019035" w14:textId="50CB874C" w:rsidR="00B40019" w:rsidRDefault="00B40019" w:rsidP="00B40019">
      <w:pPr>
        <w:pStyle w:val="Caption"/>
      </w:pPr>
      <w:r>
        <w:t xml:space="preserve">Obr. </w:t>
      </w:r>
      <w:r>
        <w:fldChar w:fldCharType="begin"/>
      </w:r>
      <w:r>
        <w:instrText xml:space="preserve"> SEQ Obr. \* ARABIC </w:instrText>
      </w:r>
      <w:r>
        <w:fldChar w:fldCharType="separate"/>
      </w:r>
      <w:r w:rsidR="002165DC">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1"/>
                    <a:stretch>
                      <a:fillRect/>
                    </a:stretch>
                  </pic:blipFill>
                  <pic:spPr>
                    <a:xfrm>
                      <a:off x="0" y="0"/>
                      <a:ext cx="5579745" cy="2602865"/>
                    </a:xfrm>
                    <a:prstGeom prst="rect">
                      <a:avLst/>
                    </a:prstGeom>
                  </pic:spPr>
                </pic:pic>
              </a:graphicData>
            </a:graphic>
          </wp:inline>
        </w:drawing>
      </w:r>
    </w:p>
    <w:p w14:paraId="4AFAB6CE" w14:textId="2E6F1702" w:rsidR="003635FB" w:rsidRDefault="003635FB" w:rsidP="003635FB">
      <w:pPr>
        <w:pStyle w:val="Caption"/>
      </w:pPr>
      <w:r>
        <w:t xml:space="preserve">Obr. </w:t>
      </w:r>
      <w:r>
        <w:fldChar w:fldCharType="begin"/>
      </w:r>
      <w:r>
        <w:instrText xml:space="preserve"> SEQ Obr. \* ARABIC </w:instrText>
      </w:r>
      <w:r>
        <w:fldChar w:fldCharType="separate"/>
      </w:r>
      <w:r w:rsidR="002165DC">
        <w:rPr>
          <w:noProof/>
        </w:rPr>
        <w:t>28</w:t>
      </w:r>
      <w:r>
        <w:fldChar w:fldCharType="end"/>
      </w:r>
      <w:r>
        <w:t xml:space="preserve"> iTowns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1AAC56D2" w14:textId="77777777" w:rsidR="004E6E7C" w:rsidRPr="004E6E7C" w:rsidRDefault="004E6E7C" w:rsidP="004E6E7C">
      <w:pPr>
        <w:pStyle w:val="Caption"/>
      </w:pPr>
    </w:p>
    <w:p w14:paraId="0A9D595B" w14:textId="50D115F3" w:rsidR="00400092" w:rsidRDefault="00400092" w:rsidP="004E6E7C">
      <w:pPr>
        <w:pStyle w:val="Caption"/>
      </w:pPr>
      <w:r>
        <w:t xml:space="preserve">Tab. </w:t>
      </w:r>
      <w:r>
        <w:fldChar w:fldCharType="begin"/>
      </w:r>
      <w:r>
        <w:instrText xml:space="preserve"> SEQ Tab. \* ARABIC </w:instrText>
      </w:r>
      <w:r>
        <w:fldChar w:fldCharType="separate"/>
      </w:r>
      <w:r w:rsidR="007B5CF8">
        <w:rPr>
          <w:noProof/>
        </w:rPr>
        <w:t>7</w:t>
      </w:r>
      <w:r>
        <w:fldChar w:fldCharType="end"/>
      </w:r>
      <w:r>
        <w:t xml:space="preserve"> WebGL knihovny se zaměřením na geoprsotorová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Řešení</w:t>
            </w:r>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Prog. Jazyk</w:t>
            </w:r>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WebXR</w:t>
            </w:r>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Typ dat</w:t>
            </w:r>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Licence</w:t>
            </w:r>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Modelování měst</w:t>
            </w:r>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Luciad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CesiumJS</w:t>
            </w:r>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Instancovaná geografická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Apache 2.0 (s výhradami)</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lastRenderedPageBreak/>
              <w:t>vts-geospatial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MapBoxGL</w:t>
            </w:r>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Geografická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(Mapbox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Tematická geografická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Tiles formát a následně 3D renderery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#todo – prejmenovat</w:t>
      </w:r>
    </w:p>
    <w:p w14:paraId="6D85E70F" w14:textId="05268D00" w:rsidR="00770B9C" w:rsidRPr="00770B9C" w:rsidRDefault="00770B9C" w:rsidP="00770B9C">
      <w:r>
        <w:rPr>
          <w:lang w:val="en-US"/>
        </w:rPr>
        <w:t>Softwarov</w:t>
      </w:r>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#viz. Obr.X</w:t>
      </w:r>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r w:rsidRPr="001F6849">
        <w:rPr>
          <w:b/>
          <w:bCs/>
        </w:rPr>
        <w:t xml:space="preserve">Mozila Hubs </w:t>
      </w:r>
      <w:r>
        <w:rPr>
          <w:b/>
          <w:bCs/>
        </w:rPr>
        <w:t xml:space="preserve"> + Spoke editor </w:t>
      </w:r>
      <w:r w:rsidRPr="00125106">
        <w:rPr>
          <w:b/>
          <w:bCs/>
          <w:highlight w:val="yellow"/>
        </w:rPr>
        <w:t>(Three, Aframe</w:t>
      </w:r>
      <w:r>
        <w:rPr>
          <w:b/>
          <w:bCs/>
          <w:highlight w:val="yellow"/>
        </w:rPr>
        <w:t xml:space="preserve"> / bitECS</w:t>
      </w:r>
      <w:r w:rsidRPr="00125106">
        <w:rPr>
          <w:b/>
          <w:bCs/>
          <w:highlight w:val="yellow"/>
        </w:rPr>
        <w:t>, WebRTC aj.)</w:t>
      </w:r>
    </w:p>
    <w:p w14:paraId="64C7F823" w14:textId="3EEB6C2C" w:rsidR="00DE4E4E" w:rsidRPr="001F6849" w:rsidRDefault="00DE4E4E" w:rsidP="00DE4E4E">
      <w:pPr>
        <w:pStyle w:val="Normlnprvnodsazen"/>
        <w:ind w:firstLine="0"/>
      </w:pPr>
      <w:r w:rsidRPr="001F6849">
        <w:t xml:space="preserve">Prototyp </w:t>
      </w:r>
      <w:r w:rsidR="00574F36">
        <w:t>qgis2three gltf export</w:t>
      </w:r>
      <w:r w:rsidRPr="001F6849">
        <w:t xml:space="preserve">: </w:t>
      </w:r>
      <w:hyperlink r:id="rId63"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měritko</w:t>
      </w:r>
      <w:r w:rsidRPr="001F6849">
        <w:t>:</w:t>
      </w:r>
      <w:r w:rsidRPr="001F6849">
        <w:rPr>
          <w:b/>
          <w:bCs/>
        </w:rPr>
        <w:t xml:space="preserve"> </w:t>
      </w:r>
      <w:hyperlink r:id="rId64"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#TODO – 3DOF aplikace s terénem a budovama</w:t>
      </w:r>
    </w:p>
    <w:p w14:paraId="1C43C1DD" w14:textId="23E18678" w:rsidR="00574F36" w:rsidRDefault="00574F36" w:rsidP="00DE4E4E">
      <w:pPr>
        <w:pStyle w:val="Normlnprvnodsazen"/>
        <w:ind w:firstLine="0"/>
        <w:rPr>
          <w:lang w:eastAsia="en-US"/>
        </w:rPr>
      </w:pPr>
      <w:r>
        <w:rPr>
          <w:lang w:eastAsia="en-US"/>
        </w:rPr>
        <w:t xml:space="preserve">Galerie pro 3D mapy: </w:t>
      </w:r>
      <w:hyperlink r:id="rId65"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brna: </w:t>
      </w:r>
      <w:hyperlink r:id="rId66"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Mozzila. Umožňuje tvorbu kolaborativních virtuálních prostředí v rámci webového prohlížeče. Mozzila Hubs je vystavěna na základech WebRTC pro komunikaci a A-Frame, Three.js a WebGL pro tvorbu, vykreslení a interakci 3D scén. Součástí Mozzila Hubs je i </w:t>
      </w:r>
      <w:r w:rsidRPr="001F6849">
        <w:rPr>
          <w:i/>
          <w:iCs/>
        </w:rPr>
        <w:t>Spoke Editor</w:t>
      </w:r>
      <w:r w:rsidRPr="001F6849">
        <w:t xml:space="preserve">, což je GUI webová aplikace, umožňující interaktivní tvorbu virtuálních prostředí přímo v prohlížeči. </w:t>
      </w:r>
      <w:r>
        <w:t xml:space="preserve">Mozzila Hubs poskutuje plugin do aplikace Blender pro usnadnění tvorby modelů. Mozzila Hubs je primárně navržena za cílem vytvořit virtuální kolaborativní prostředí, tedy vhodné pro schůze více lidí, ekvivalent virtuálních hovorů skrze aplikace jako Zoom, MS Teams aj. Hubs je kompletně webová aplikace, vstup do virtuálního prostředí je realizován skrze url adresu. Hubs umožňuje přístup a pohyb </w:t>
      </w:r>
      <w:r>
        <w:lastRenderedPageBreak/>
        <w:t xml:space="preserve">ve VP v různých mírách imerze, tedy skrze tradiční obrazovku, myš, klávesnici, ale i skrze řadu HMD. Hubs jsou vhodné primárně pro prostředí vyžadující přítomnost více účastníků, jimiž mohou být virtuální učebny, muzea, galerie (citovat Apart Posters) aj. </w:t>
      </w:r>
      <w:r w:rsidR="00E93552">
        <w:t xml:space="preserve">Hubs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Modifikaci 3D modelů pak tvoří 3 hlavní proc</w:t>
      </w:r>
      <w:r w:rsidR="007C03E4">
        <w:t>esy</w:t>
      </w:r>
      <w:r w:rsidR="004E2FCC" w:rsidRPr="004E2FCC">
        <w:t>: optimalizace stromové struktury formátu, optimalizace geometrie a optimalizace textur. První kategorie zahrnuje odstranění prázdných nódů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Příklady procesů zahrnují kompresi textur pomocí formátů jako webp, ktx2</w:t>
      </w:r>
      <w:r>
        <w:t xml:space="preserve">. </w:t>
      </w:r>
      <w:r w:rsidRPr="006170CC">
        <w:t>Pro geometrii jsou zkoumány procesy využívající formáty jako gl</w:t>
      </w:r>
      <w:r>
        <w:t>TF</w:t>
      </w:r>
      <w:r w:rsidRPr="006170CC">
        <w:t xml:space="preserve"> a .glb, s důrazem na </w:t>
      </w:r>
      <w:r w:rsidRPr="006170CC">
        <w:rPr>
          <w:i/>
          <w:iCs/>
        </w:rPr>
        <w:t>bundling</w:t>
      </w:r>
      <w:r w:rsidRPr="006170CC">
        <w:t xml:space="preserve"> (slučování meshů za účelem snížení počtu </w:t>
      </w:r>
      <w:r>
        <w:t>vykreslovacích příkazů</w:t>
      </w:r>
      <w:r w:rsidRPr="006170CC">
        <w:t xml:space="preserve">), </w:t>
      </w:r>
      <w:r w:rsidRPr="006170CC">
        <w:rPr>
          <w:i/>
          <w:iCs/>
        </w:rPr>
        <w:t>pruning</w:t>
      </w:r>
      <w:r w:rsidRPr="006170CC">
        <w:t xml:space="preserve"> (odstraňování nepotřebné geometrie) a </w:t>
      </w:r>
      <w:r w:rsidRPr="006170CC">
        <w:rPr>
          <w:i/>
          <w:iCs/>
        </w:rPr>
        <w:t>flattening</w:t>
      </w:r>
      <w:r w:rsidRPr="006170CC">
        <w:t xml:space="preserve"> (simplifikace stromové hierarchie). Komprese geometrie je prováděna </w:t>
      </w:r>
      <w:r w:rsidR="00FE5E44">
        <w:t xml:space="preserve">pomocí kompresních formátů </w:t>
      </w:r>
      <w:r w:rsidRPr="006170CC">
        <w:t xml:space="preserve">jako </w:t>
      </w:r>
      <w:r w:rsidRPr="00FE5E44">
        <w:rPr>
          <w:i/>
          <w:iCs/>
        </w:rPr>
        <w:t xml:space="preserve">draco </w:t>
      </w:r>
      <w:r w:rsidRPr="006170CC">
        <w:t xml:space="preserve">a </w:t>
      </w:r>
      <w:r w:rsidRPr="00FE5E44">
        <w:rPr>
          <w:i/>
          <w:iCs/>
        </w:rPr>
        <w:t>meshopt</w:t>
      </w:r>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r w:rsidRPr="00FE5E44">
        <w:rPr>
          <w:b/>
          <w:bCs/>
        </w:rPr>
        <w:t>ZenCompress</w:t>
      </w:r>
      <w:r>
        <w:t xml:space="preserve"> nástroj určený pro kompresi 3D modelů, zaměřující se na efektivní snižování velikosti textur. Jedná se o desktopovou aplikaci s primárním zaměřením na kompresi textur do formátu .basis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r w:rsidRPr="00FE5E44">
        <w:rPr>
          <w:b/>
          <w:bCs/>
        </w:rPr>
        <w:t>gltf-pack</w:t>
      </w:r>
      <w:r>
        <w:t xml:space="preserve"> a </w:t>
      </w:r>
      <w:r w:rsidRPr="00FE5E44">
        <w:rPr>
          <w:b/>
          <w:bCs/>
        </w:rPr>
        <w:t>gltf-transform</w:t>
      </w:r>
      <w:r>
        <w:t>: Oba tyto nástroje jsou specificky navrženy pro manipulaci s formátem gltf</w:t>
      </w:r>
      <w:r w:rsidR="00DA70D9">
        <w:t>.</w:t>
      </w:r>
      <w:r>
        <w:t xml:space="preserve"> gltf-pack se zaměřuje na</w:t>
      </w:r>
      <w:r w:rsidR="00DA70D9">
        <w:t xml:space="preserve"> kompresi</w:t>
      </w:r>
      <w:r>
        <w:t xml:space="preserve">, zatímco gltf-transform poskytuje možnosti </w:t>
      </w:r>
      <w:r w:rsidR="00DA70D9">
        <w:t>transformace</w:t>
      </w:r>
      <w:r>
        <w:t xml:space="preserve"> </w:t>
      </w:r>
      <w:r w:rsidR="00DA70D9">
        <w:t xml:space="preserve">i kompresi </w:t>
      </w:r>
      <w:r>
        <w:t>3D modelů</w:t>
      </w:r>
      <w:r w:rsidR="00DA70D9">
        <w:t xml:space="preserve"> a textur. Jedná se o samostatné knihovny poskytující CLI a API pro javascript a python.</w:t>
      </w:r>
      <w:r w:rsidR="00426882">
        <w:t xml:space="preserve"> </w:t>
      </w:r>
    </w:p>
    <w:p w14:paraId="1CD7C670" w14:textId="6E774681" w:rsidR="00FE5E44" w:rsidRDefault="00FE5E44" w:rsidP="00426882">
      <w:pPr>
        <w:pStyle w:val="Normlnprvnodsazen"/>
        <w:numPr>
          <w:ilvl w:val="0"/>
          <w:numId w:val="66"/>
        </w:numPr>
      </w:pPr>
      <w:r w:rsidRPr="00DA70D9">
        <w:rPr>
          <w:b/>
          <w:bCs/>
        </w:rPr>
        <w:t>Simplygon</w:t>
      </w:r>
      <w:r w:rsidR="00DA70D9">
        <w:t xml:space="preserve"> a </w:t>
      </w:r>
      <w:r w:rsidR="00DA70D9" w:rsidRPr="00DA70D9">
        <w:rPr>
          <w:b/>
          <w:bCs/>
        </w:rPr>
        <w:t>Rapid Compact</w:t>
      </w:r>
      <w:r>
        <w:t xml:space="preserve">: </w:t>
      </w:r>
      <w:r w:rsidR="00426882">
        <w:t xml:space="preserve">Jedná se o pokročilá komerční řešení problematiky optimalizace 3D modelů. Podporují řadu datových formátů nejen glTF a umožňují využití pokročilých algoritmů jak pro optimalizaci </w:t>
      </w:r>
      <w:r w:rsidR="004716DA">
        <w:t>geometrie,</w:t>
      </w:r>
      <w:r w:rsidR="00426882">
        <w:t xml:space="preserve"> tak textur. </w:t>
      </w:r>
    </w:p>
    <w:p w14:paraId="4DBE29DF" w14:textId="5730365B" w:rsidR="00FE5E44" w:rsidRDefault="00FE5E44" w:rsidP="007C03E4">
      <w:pPr>
        <w:pStyle w:val="Normlnprvnodsazen"/>
      </w:pPr>
      <w:r>
        <w:t>Důležitým aspektem při výběru optimalizačních nástrojů je jejich podpora v různých prostředích a enginech. Například Mozzila Hubs nepodporuje formát KTX2 ve svém spoke editoru</w:t>
      </w:r>
      <w:r w:rsidR="00426882">
        <w:t>. Na druhou stranu řešení Wonderland Engine a Needle engine poskytují funkcionalitu zmíněných nástrojů v rámci svého procesu. Při použití komprimovaných modelů je pak nutné mít na paměti, že aplikace, která modely bude vykreslovat musí podporovat dekompresi z daných formátů.</w:t>
      </w:r>
    </w:p>
    <w:p w14:paraId="3C292615" w14:textId="0DBDBEBA" w:rsidR="007C03E4" w:rsidRDefault="007C03E4" w:rsidP="007C03E4">
      <w:pPr>
        <w:pStyle w:val="Normlnprvnodsazen"/>
      </w:pPr>
      <w:r>
        <w:t xml:space="preserve">V rámci této práce byla pro optimalizaci modelů využita kombinace manuální optimalizace v Blenderu a gltf-transform CLI. </w:t>
      </w:r>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lastRenderedPageBreak/>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V HMD – Oculus Quest</w:t>
      </w:r>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Default="007A39B0" w:rsidP="007A39B0">
      <w:pPr>
        <w:pStyle w:val="Normlnprvnodsazen"/>
        <w:ind w:firstLine="0"/>
      </w:pPr>
      <w:r>
        <w:t>Jaký je výkon aplikací.</w:t>
      </w:r>
    </w:p>
    <w:p w14:paraId="77C012F4" w14:textId="3BCF891B" w:rsidR="00A72CE4" w:rsidRDefault="00A72CE4" w:rsidP="00A72CE4">
      <w:pPr>
        <w:pStyle w:val="Heading3"/>
      </w:pPr>
      <w:r>
        <w:t>Proces výběru technologie</w:t>
      </w:r>
    </w:p>
    <w:p w14:paraId="5821EB2E" w14:textId="57576A82" w:rsidR="00A72CE4" w:rsidRPr="009F68A5" w:rsidRDefault="00BD32D1" w:rsidP="00A72CE4">
      <w:pPr>
        <w:rPr>
          <w:lang w:val="en-US"/>
        </w:rPr>
      </w:pPr>
      <w:r>
        <w:t xml:space="preserve">Kapitola taxonomie technologií představuje řadu </w:t>
      </w:r>
      <w:r w:rsidR="0085673A">
        <w:t>možností,</w:t>
      </w:r>
      <w:r>
        <w:t xml:space="preserve"> </w:t>
      </w:r>
      <w:r w:rsidR="0085673A">
        <w:t xml:space="preserve">jak je možné je dělit. Instrumentální </w:t>
      </w:r>
      <w:r w:rsidR="00054E2A">
        <w:t xml:space="preserve">dělení je </w:t>
      </w: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t xml:space="preserve">MoSCoW.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r w:rsidRPr="00102292">
        <w:rPr>
          <w:i/>
          <w:iCs/>
          <w:highlight w:val="yellow"/>
        </w:rPr>
        <w:t>Must have</w:t>
      </w:r>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r w:rsidRPr="00102292">
        <w:rPr>
          <w:i/>
          <w:iCs/>
          <w:highlight w:val="yellow"/>
        </w:rPr>
        <w:t>Should have</w:t>
      </w:r>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r w:rsidRPr="00102292">
        <w:rPr>
          <w:i/>
          <w:iCs/>
          <w:highlight w:val="yellow"/>
        </w:rPr>
        <w:t>Could have</w:t>
      </w:r>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r w:rsidRPr="00102292">
        <w:rPr>
          <w:i/>
          <w:iCs/>
          <w:highlight w:val="yellow"/>
        </w:rPr>
        <w:t>Won´t have</w:t>
      </w:r>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Terén, Plošné (budovy, objemy – tematická kart.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r w:rsidRPr="001F6849">
        <w:rPr>
          <w:highlight w:val="yellow"/>
          <w:lang w:eastAsia="cs-CZ"/>
        </w:rPr>
        <w:t>DOFs</w:t>
      </w:r>
    </w:p>
    <w:p w14:paraId="6FD07B95" w14:textId="3E32161F" w:rsidR="00462C08" w:rsidRPr="001F6849" w:rsidRDefault="00462C08" w:rsidP="00462C08">
      <w:pPr>
        <w:pStyle w:val="ListParagraph"/>
        <w:numPr>
          <w:ilvl w:val="1"/>
          <w:numId w:val="27"/>
        </w:numPr>
        <w:rPr>
          <w:highlight w:val="yellow"/>
          <w:lang w:eastAsia="cs-CZ"/>
        </w:rPr>
      </w:pPr>
      <w:r w:rsidRPr="001F6849">
        <w:rPr>
          <w:highlight w:val="yellow"/>
          <w:lang w:eastAsia="cs-CZ"/>
        </w:rPr>
        <w:t xml:space="preserve">Interkace s objetky – atributové info, přepínání vrstev (nejde v mozila hubs),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r>
        <w:rPr>
          <w:lang w:val="en-US"/>
        </w:rPr>
        <w:t>Tematick</w:t>
      </w:r>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Pro rendering enginy pouze 3DoF – raycasting a colidery jsou moc složity</w:t>
      </w:r>
    </w:p>
    <w:p w14:paraId="55B0AA1C" w14:textId="0A34C035" w:rsidR="00F973CB" w:rsidRPr="00A3391B" w:rsidRDefault="005C1591" w:rsidP="00A3391B">
      <w:pPr>
        <w:pStyle w:val="Normlnprvnodsazen"/>
        <w:numPr>
          <w:ilvl w:val="0"/>
          <w:numId w:val="26"/>
        </w:numPr>
      </w:pPr>
      <w:r>
        <w:t xml:space="preserve">Ostatní </w:t>
      </w:r>
      <w:r w:rsidR="00102292">
        <w:t>(Aframe, Wonderland, Needle)</w:t>
      </w:r>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r w:rsidRPr="001F6849">
        <w:rPr>
          <w:lang w:eastAsia="cs-CZ"/>
        </w:rPr>
        <w:t xml:space="preserve">Low-Cost – </w:t>
      </w:r>
      <w:r w:rsidR="00340495" w:rsidRPr="001F6849">
        <w:rPr>
          <w:lang w:eastAsia="cs-CZ"/>
        </w:rPr>
        <w:t xml:space="preserve">Android 10 – Mi A2 Lite - </w:t>
      </w:r>
      <w:r w:rsidR="00340495" w:rsidRPr="001F6849">
        <w:t>Retrak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Střední – Google Pixel 6a</w:t>
      </w:r>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Střední – Oculus Quest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r w:rsidRPr="001F6849">
        <w:rPr>
          <w:lang w:eastAsia="cs-CZ"/>
        </w:rPr>
        <w:t>Hight end – HTC Vive</w:t>
      </w:r>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r w:rsidRPr="001F6849">
        <w:rPr>
          <w:lang w:eastAsia="cs-CZ"/>
        </w:rPr>
        <w:t>Oculus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Microsoft Edge</w:t>
      </w:r>
    </w:p>
    <w:p w14:paraId="5FCFD88E" w14:textId="03A2893D" w:rsidR="00340495" w:rsidRPr="001F6849" w:rsidRDefault="00340495" w:rsidP="00340495">
      <w:pPr>
        <w:pStyle w:val="ListParagraph"/>
        <w:numPr>
          <w:ilvl w:val="0"/>
          <w:numId w:val="22"/>
        </w:numPr>
        <w:rPr>
          <w:lang w:eastAsia="cs-CZ"/>
        </w:rPr>
      </w:pPr>
      <w:r w:rsidRPr="001F6849">
        <w:rPr>
          <w:lang w:eastAsia="cs-CZ"/>
        </w:rPr>
        <w:t>Wolvic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1A15EBB2" w:rsidR="00054069" w:rsidRDefault="00054069" w:rsidP="00054069">
      <w:pPr>
        <w:pStyle w:val="Normlnprvnodsazen"/>
        <w:ind w:firstLine="0"/>
      </w:pPr>
      <w:r w:rsidRPr="001F6849">
        <w:fldChar w:fldCharType="begin"/>
      </w:r>
      <w:r w:rsidR="009116B7">
        <w:instrText xml:space="preserve"> ADDIN ZOTERO_ITEM CSL_CITATION {"citationID":"cYRPxs8U","properties":{"formattedCitation":"(Coltekin et al. 2020)","plainCitation":"(Coltekin et al. 2020)","noteIndex":0},"citationItems":[{"id":"ScMclNLs/qZaCYDo3","uris":["http://zotero.org/groups/4599106/items/F54Y7ICM"],"itemData":{"id":1274,"type":"article-journal","abstract":"This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r w:rsidRPr="001F6849">
        <w:rPr>
          <w:i/>
          <w:iCs/>
        </w:rPr>
        <w:t>visualisation design</w:t>
      </w:r>
      <w:r w:rsidRPr="001F6849">
        <w:t xml:space="preserve"> a </w:t>
      </w:r>
      <w:r w:rsidRPr="001F6849">
        <w:rPr>
          <w:i/>
          <w:iCs/>
        </w:rPr>
        <w:t>interaction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Interaction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r>
        <w:t>Data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r>
        <w:rPr>
          <w:b w:val="0"/>
          <w:bCs/>
        </w:rPr>
        <w:t xml:space="preserve">Grid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r>
        <w:rPr>
          <w:b w:val="0"/>
          <w:bCs/>
          <w:lang w:val="en-US"/>
        </w:rPr>
        <w:t>Volumentrick</w:t>
      </w:r>
      <w:r>
        <w:rPr>
          <w:b w:val="0"/>
          <w:bCs/>
        </w:rPr>
        <w:t>é heatmapy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r>
        <w:rPr>
          <w:b w:val="0"/>
          <w:bCs/>
        </w:rPr>
        <w:t>Doejzd</w:t>
      </w:r>
      <w:r>
        <w:rPr>
          <w:b w:val="0"/>
          <w:bCs/>
          <w:lang w:val="en-US"/>
        </w:rPr>
        <w:t xml:space="preserve"> ? </w:t>
      </w:r>
    </w:p>
    <w:p w14:paraId="3914F844" w14:textId="7035AC68" w:rsidR="00B36706" w:rsidRDefault="00B36706" w:rsidP="00B36706">
      <w:pPr>
        <w:pStyle w:val="Malnadpis"/>
      </w:pPr>
      <w:r w:rsidRPr="00B36706">
        <w:t>Interaction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itnerakce na button. Např. scale v Z na základě buttonu.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(isntancovaná) z pohledu načítání do scény na základě toho co uživatel vidí a v jaké je blízkosti k datům ve virutálním prostoru. Z</w:t>
      </w:r>
      <w:r>
        <w:rPr>
          <w:lang w:eastAsia="cs-CZ"/>
        </w:rPr>
        <w:t> </w:t>
      </w:r>
      <w:r w:rsidRPr="009251D2">
        <w:rPr>
          <w:lang w:eastAsia="cs-CZ"/>
        </w:rPr>
        <w:t>důvodu</w:t>
      </w:r>
      <w:r>
        <w:rPr>
          <w:lang w:eastAsia="cs-CZ"/>
        </w:rPr>
        <w:t xml:space="preserve"> komplexity vývoje aplikace a malé dostupnosti instacovaných dat se tato práce zaměřuje primárně na způsoby vizualizace statických dat. Tedy dat načtených při iniciální návštěvě webové aplikace. Je tedy nutné brát v potaz limitace na velikost dat. </w:t>
      </w:r>
      <w:r w:rsidR="00075E05">
        <w:rPr>
          <w:lang w:eastAsia="cs-CZ"/>
        </w:rPr>
        <w:t>Způsob konvertování statických dat do příslušného formátu ve vhodné velikosti vyžaduje použití řady softwarových řešení, což samo o sobě přináší míru komplexity v podobě kompatibility mezi danými řešeními. Následující kapitola se snaží zobecnit tyto postupy a identifikovat a vyřešit případy snížené kompatibility.</w:t>
      </w:r>
    </w:p>
    <w:p w14:paraId="2B98F030" w14:textId="25432793" w:rsidR="001E00CB" w:rsidRDefault="009251D2" w:rsidP="001E00CB">
      <w:pPr>
        <w:pStyle w:val="Normlnprvnodsazen"/>
      </w:pPr>
      <w:r>
        <w:t>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3D map je běžné zobrazovat geografické jevy které mají absolutní či relativní výškovou složku. V případě tematických map je pak možné 3tí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3D vizualizaci tak pomocí 2D skrze textury. </w:t>
      </w:r>
      <w:r w:rsidR="00444F18">
        <w:t xml:space="preserve">Specifika přípravy těchto dat jsou popsány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todo tabulka</w:t>
      </w:r>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r>
        <w:lastRenderedPageBreak/>
        <w:t>2D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r>
        <w:t xml:space="preserve">3D – Povrch jakožto nepravidelná </w:t>
      </w:r>
      <w:r w:rsidR="00444F18">
        <w:t>trojúhelníková</w:t>
      </w:r>
      <w:r>
        <w:t xml:space="preserve"> síť (mesh)</w:t>
      </w:r>
    </w:p>
    <w:p w14:paraId="4E0E5B74" w14:textId="5314E98B" w:rsidR="00C150AE" w:rsidRDefault="00C150AE" w:rsidP="00C150AE">
      <w:pPr>
        <w:pStyle w:val="Normlnprvnodsazen"/>
        <w:numPr>
          <w:ilvl w:val="0"/>
          <w:numId w:val="7"/>
        </w:numPr>
        <w:rPr>
          <w:b/>
          <w:bCs/>
        </w:rPr>
      </w:pPr>
      <w:r w:rsidRPr="00C150AE">
        <w:rPr>
          <w:b/>
          <w:bCs/>
        </w:rPr>
        <w:t>Geografické objekty</w:t>
      </w:r>
    </w:p>
    <w:p w14:paraId="7BFB14FC" w14:textId="687ED7E0" w:rsidR="00444F18" w:rsidRPr="00444F18" w:rsidRDefault="001D07D3" w:rsidP="00444F18">
      <w:pPr>
        <w:pStyle w:val="Normlnprvnodsazen"/>
        <w:numPr>
          <w:ilvl w:val="1"/>
          <w:numId w:val="7"/>
        </w:numPr>
        <w:rPr>
          <w:b/>
          <w:bCs/>
        </w:rPr>
      </w:pPr>
      <w:r>
        <w:t>2</w:t>
      </w:r>
      <w:r w:rsidR="00444F18" w:rsidRPr="00444F18">
        <w:t>D</w:t>
      </w:r>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 xml:space="preserve">3D  </w:t>
      </w:r>
      <w:r>
        <w:t xml:space="preserve">- Budovy, 3D symboly - mesh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r w:rsidRPr="00744951">
        <w:t>2D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r>
        <w:t>3D – 3D ekvivalenty kartografických metod (extrudovaný grid, bodová heat mapa aj.) – mesh</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3D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(25cm)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snaží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TopGIS.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 xml:space="preserve">Pro každou lokalitu jsou poskytována data ve 3 formátech a různých mírách podrobnosti (GIS - FGDB – PolygonZ, Multipatch, CAD – DWG, DGN). </w:t>
      </w:r>
      <w:r w:rsidR="00841B47">
        <w:rPr>
          <w:lang w:eastAsia="en-US"/>
        </w:rPr>
        <w:t xml:space="preserve">V případě GIS formátů, je jedna lokalita jedna vrstva. V případě PolygonZ geometrie zahrnuje vrstva veškeré atributy zmíněné viz. </w:t>
      </w:r>
      <w:r w:rsidR="00841B47" w:rsidRPr="00841B47">
        <w:rPr>
          <w:highlight w:val="yellow"/>
          <w:lang w:eastAsia="en-US"/>
        </w:rPr>
        <w:t>Obr.X</w:t>
      </w:r>
      <w:r w:rsidR="00841B47">
        <w:rPr>
          <w:lang w:eastAsia="en-US"/>
        </w:rPr>
        <w:t>. V případě multipatch geometrie jsou prvky agregovány dle identifikace segmentu. Segmenty jsou definovány jakožto části budov se stejnou výškou římsy (hrana kde končí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7E9F33ED"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29</w:t>
      </w:r>
      <w:r>
        <w:fldChar w:fldCharType="end"/>
      </w:r>
      <w:r>
        <w:t xml:space="preserve"> Datový model 3D modelu města </w:t>
      </w:r>
      <w:r w:rsidR="004E6E7C">
        <w:t>B</w:t>
      </w:r>
      <w:r>
        <w:t>rna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0E072349"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30</w:t>
      </w:r>
      <w:r>
        <w:fldChar w:fldCharType="end"/>
      </w:r>
      <w:r>
        <w:t xml:space="preserve"> Dělení 3D modelu města Brna. zdroj dat: </w:t>
      </w:r>
      <w:r w:rsidR="00F469D6">
        <w:t>podklad – MapTiler</w:t>
      </w:r>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symbologie definována pomocí </w:t>
      </w:r>
      <w:r w:rsidR="00883053">
        <w:t>vztahu Prvek – Atribu</w:t>
      </w:r>
      <w:r>
        <w:t xml:space="preserve">t, </w:t>
      </w:r>
      <w:r w:rsidR="00354F63" w:rsidRPr="00883053">
        <w:t>kdežto v případě 3D vizualizace se jedná o vztah Mesh</w:t>
      </w:r>
      <w:r w:rsidR="00883053">
        <w:t xml:space="preserve"> – </w:t>
      </w:r>
      <w:r w:rsidR="00883053" w:rsidRPr="00883053">
        <w:t>Materiál</w:t>
      </w:r>
      <w:r w:rsidR="00354F63" w:rsidRPr="00883053">
        <w:t>.</w:t>
      </w:r>
      <w:r>
        <w:t xml:space="preserve"> Zde je první </w:t>
      </w:r>
      <w:r w:rsidR="004D3D6E">
        <w:t>problém,</w:t>
      </w:r>
      <w:r>
        <w:t xml:space="preserve"> a to rozdíl v granularitě. V GIS je běžné zobrazit velké množství jednotlivých prvků se specifickými atributy, kdežto v případě vykreslování 3D grafiky je obecným pravidlem minimalizovat počet </w:t>
      </w:r>
      <w:r>
        <w:lastRenderedPageBreak/>
        <w:t>jednotlivých meshů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mesh s přiřazeným materiálem. V případě zachování možnosti vizualizovat data na úrovni prvku dle atributů je nutné objevit způsob jakým je možné informaci o tomto vztahu přenést do 3D vizualizace. Standard glTF umožňuje definovat vlastní data až na úroveň vertexu, což by v případě převodu atributových se jeví jako vhodné řešení</w:t>
      </w:r>
      <w:r w:rsidR="004D3D6E">
        <w:rPr>
          <w:rStyle w:val="FootnoteReference"/>
        </w:rPr>
        <w:footnoteReference w:id="6"/>
      </w:r>
      <w:r w:rsidR="004D3D6E">
        <w:t xml:space="preserve">. </w:t>
      </w:r>
      <w:r w:rsidR="00F42172">
        <w:t>Vhodná cílová granularita je tedy definována počtem materiálů. Zde se tedy problém zjednodušuje na otázku, jakým způsobem převézt vizualizaci z GIS softwaru do grafického softwaru jako např. Blender aj ve formě meshů s přiřazenými materiály. Za účelem zachování sematiky v podobě symbologie, tedy např. zobrazení geografických prvků klasifikovaných na základě vybraného atributu, je nutn</w:t>
      </w:r>
      <w:r w:rsidR="00F469D6">
        <w:t xml:space="preserve">é uchovat informaci </w:t>
      </w:r>
      <w:r w:rsidR="00E168A6">
        <w:t>o tom</w:t>
      </w:r>
      <w:r w:rsidR="00F469D6">
        <w:t xml:space="preserve"> do jaké kategorie patří daný prvek a jakou tato kategorie nese symbologii aby bylo následně možné dle kategorie definovat materiál a dle symbologie parametry materiálu. </w:t>
      </w:r>
    </w:p>
    <w:p w14:paraId="58CC9EF3" w14:textId="603AB122" w:rsidR="004D3D6E" w:rsidRDefault="00F469D6" w:rsidP="00E168A6">
      <w:pPr>
        <w:pStyle w:val="Normlnprvnodsazen"/>
      </w:pPr>
      <w:r>
        <w:t>Dalším problémem je obecná kompatibilita mezi proprietárními softwary. Tento problém se váže speciálně na data 3D modelu Brna, jelikož jsou poskytována v nativních Esri formátech. Za účelem práce s daty je tedy nutné mít přístup k ArcGIS Pro softwaru</w:t>
      </w:r>
      <w:r w:rsidR="00077121">
        <w:t xml:space="preserve">. ArcGIS Pro poskytuje pouze balík </w:t>
      </w:r>
      <w:r w:rsidR="00077121">
        <w:rPr>
          <w:i/>
          <w:iCs/>
        </w:rPr>
        <w:t>Export to Collada</w:t>
      </w:r>
      <w:r w:rsidR="00077121">
        <w:t>, který byl na základě opakovaného testování vyhodnocen jako vysoce nevhodný, jelikož exportuje každý prvek jako samostaný .dae soubor a není možné zachovat definovanou symbologii.</w:t>
      </w:r>
      <w:r>
        <w:t xml:space="preserve"> </w:t>
      </w:r>
      <w:r w:rsidR="00077121">
        <w:t xml:space="preserve">Vhodným nalezeným řešením je program Esri </w:t>
      </w:r>
      <w:r>
        <w:t>CityEngine, který je primárně koncipovaný jako software pro procedurální 3D modelování</w:t>
      </w:r>
      <w:r w:rsidR="00077121">
        <w:t xml:space="preserve">, každopádně umožňuje značnou podporu kompatibility mezi GIS a 3D viz. ekosystémy (Blender, Unreal, Hudiny atd.) </w:t>
      </w:r>
      <w:r w:rsidR="00077121" w:rsidRPr="00077121">
        <w:rPr>
          <w:highlight w:val="yellow"/>
        </w:rPr>
        <w:t>viz. kap Geoprostorová řešení</w:t>
      </w:r>
      <w:r w:rsidR="00077121">
        <w:t>. City Engine umožňuje import nativních Esri formátů a export do glTF. Zároveň umožňuje tvorbu meshe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glTF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3D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3D enginu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nejedná se tedy o spojitý mesh</w:t>
      </w:r>
      <w:r w:rsidR="002D6389">
        <w:t xml:space="preserve">.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35820572" w14:textId="4C049E94" w:rsidR="0027655C" w:rsidRDefault="0027655C" w:rsidP="0027655C">
      <w:pPr>
        <w:pStyle w:val="Normlnprvnodsazen"/>
        <w:keepNext/>
        <w:ind w:firstLine="0"/>
      </w:pPr>
      <w:r>
        <w:rPr>
          <w:noProof/>
        </w:rPr>
        <w:lastRenderedPageBreak/>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0">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0B9F3C76" w:rsidR="0027655C" w:rsidRDefault="0027655C" w:rsidP="0027655C">
      <w:pPr>
        <w:pStyle w:val="Caption"/>
      </w:pPr>
      <w:r>
        <w:t xml:space="preserve">Obr. </w:t>
      </w:r>
      <w:r>
        <w:fldChar w:fldCharType="begin"/>
      </w:r>
      <w:r>
        <w:instrText xml:space="preserve"> SEQ Obr. \* ARABIC </w:instrText>
      </w:r>
      <w:r>
        <w:fldChar w:fldCharType="separate"/>
      </w:r>
      <w:r w:rsidR="002165DC">
        <w:rPr>
          <w:noProof/>
        </w:rPr>
        <w:t>32</w:t>
      </w:r>
      <w:r>
        <w:fldChar w:fldCharType="end"/>
      </w:r>
      <w:r>
        <w:t xml:space="preserve"> Problematické aspekty 3D modelu Brna ve vztahu 3D vizualizace.</w:t>
      </w:r>
    </w:p>
    <w:p w14:paraId="5C8EF902" w14:textId="12DC0BD1" w:rsidR="002D6389" w:rsidRDefault="007B5CF8" w:rsidP="007B5CF8">
      <w:pPr>
        <w:pStyle w:val="Normlnprvnodsazen"/>
      </w:pPr>
      <w:r>
        <w:t>Možná řešení na výše odvedené problémy jsou prozkoumány v rámci následujících kapitol. Které popisují exemplární řešení pro 3D Tematickou a Topografickou mapu. Snaží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DMR popř. jakékoliv jiné povrchové reprezentace je triangulace na základě vstupní bitmapy. Tuto funkcionalitu poskytuje řada řešení. City Engine i qgis2threejs tuto funkcionalitu poskytují v GUI rozhraní. Generovat terén je ale možné i v rámci webových vykreslovacích enginech Three.js a Babylon.js skrze </w:t>
      </w:r>
      <w:r>
        <w:rPr>
          <w:i/>
          <w:iCs/>
        </w:rPr>
        <w:t>displacement mapping</w:t>
      </w:r>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r>
        <w:rPr>
          <w:lang w:val="en-US"/>
        </w:rPr>
        <w:t>Tvorba map</w:t>
      </w:r>
    </w:p>
    <w:p w14:paraId="72A66142" w14:textId="7A8364D1" w:rsidR="007B5CF8" w:rsidRDefault="00357030" w:rsidP="00357030">
      <w:r>
        <w:t xml:space="preserve">Kompletní postup převodu vybraných datových vrstev </w:t>
      </w:r>
      <w:r w:rsidRPr="00357030">
        <w:rPr>
          <w:highlight w:val="yellow"/>
        </w:rPr>
        <w:t>(viz. tab X)</w:t>
      </w:r>
      <w:r>
        <w:t>. je uveden v </w:t>
      </w:r>
      <w:r w:rsidRPr="00357030">
        <w:rPr>
          <w:highlight w:val="yellow"/>
        </w:rPr>
        <w:t>diagramu X</w:t>
      </w:r>
      <w:r>
        <w:t>. Klíčové aspekty postupu jsou podrobně popsány níže.</w:t>
      </w:r>
    </w:p>
    <w:p w14:paraId="28744817" w14:textId="77777777" w:rsidR="008F7AAA" w:rsidRPr="008F7AAA" w:rsidRDefault="008F7AAA" w:rsidP="008F7AAA">
      <w:pPr>
        <w:pStyle w:val="Normlnprvnodsazen"/>
        <w:rPr>
          <w:lang w:eastAsia="en-US"/>
        </w:rPr>
      </w:pPr>
    </w:p>
    <w:p w14:paraId="424ED9EA" w14:textId="6C9030A0" w:rsidR="007B5CF8" w:rsidRDefault="007B5CF8" w:rsidP="007B5CF8">
      <w:pPr>
        <w:pStyle w:val="Caption"/>
        <w:keepNext/>
      </w:pPr>
      <w:r>
        <w:lastRenderedPageBreak/>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760" w:type="dxa"/>
        <w:tblLook w:val="04A0" w:firstRow="1" w:lastRow="0" w:firstColumn="1" w:lastColumn="0" w:noHBand="0" w:noVBand="1"/>
      </w:tblPr>
      <w:tblGrid>
        <w:gridCol w:w="1233"/>
        <w:gridCol w:w="1394"/>
        <w:gridCol w:w="1415"/>
        <w:gridCol w:w="1395"/>
        <w:gridCol w:w="1415"/>
        <w:gridCol w:w="1908"/>
      </w:tblGrid>
      <w:tr w:rsidR="008F7AAA" w:rsidRPr="008F7AAA" w14:paraId="038566B3" w14:textId="77777777" w:rsidTr="008F7AAA">
        <w:trPr>
          <w:trHeight w:val="525"/>
        </w:trPr>
        <w:tc>
          <w:tcPr>
            <w:tcW w:w="1120" w:type="dxa"/>
            <w:tcBorders>
              <w:top w:val="single" w:sz="4" w:space="0" w:color="auto"/>
              <w:left w:val="nil"/>
              <w:bottom w:val="single" w:sz="8" w:space="0" w:color="auto"/>
              <w:right w:val="nil"/>
            </w:tcBorders>
            <w:shd w:val="clear" w:color="000000" w:fill="FFFFFF"/>
            <w:vAlign w:val="center"/>
            <w:hideMark/>
          </w:tcPr>
          <w:p w14:paraId="1DBA35B0"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Mapy</w:t>
            </w:r>
          </w:p>
        </w:tc>
        <w:tc>
          <w:tcPr>
            <w:tcW w:w="1420" w:type="dxa"/>
            <w:tcBorders>
              <w:top w:val="single" w:sz="4" w:space="0" w:color="auto"/>
              <w:left w:val="nil"/>
              <w:bottom w:val="single" w:sz="8" w:space="0" w:color="auto"/>
              <w:right w:val="nil"/>
            </w:tcBorders>
            <w:shd w:val="clear" w:color="000000" w:fill="FFFFFF"/>
            <w:vAlign w:val="center"/>
            <w:hideMark/>
          </w:tcPr>
          <w:p w14:paraId="0BAA6B32"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Datová vrstva</w:t>
            </w:r>
          </w:p>
        </w:tc>
        <w:tc>
          <w:tcPr>
            <w:tcW w:w="1420" w:type="dxa"/>
            <w:tcBorders>
              <w:top w:val="single" w:sz="4" w:space="0" w:color="auto"/>
              <w:left w:val="nil"/>
              <w:bottom w:val="single" w:sz="8" w:space="0" w:color="auto"/>
              <w:right w:val="nil"/>
            </w:tcBorders>
            <w:shd w:val="clear" w:color="000000" w:fill="FFFFFF"/>
            <w:vAlign w:val="center"/>
            <w:hideMark/>
          </w:tcPr>
          <w:p w14:paraId="23DF10DE"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Výchozí reprezentace</w:t>
            </w:r>
          </w:p>
        </w:tc>
        <w:tc>
          <w:tcPr>
            <w:tcW w:w="1420" w:type="dxa"/>
            <w:tcBorders>
              <w:top w:val="single" w:sz="4" w:space="0" w:color="auto"/>
              <w:left w:val="nil"/>
              <w:bottom w:val="single" w:sz="8" w:space="0" w:color="auto"/>
              <w:right w:val="nil"/>
            </w:tcBorders>
            <w:shd w:val="clear" w:color="000000" w:fill="FFFFFF"/>
            <w:vAlign w:val="center"/>
            <w:hideMark/>
          </w:tcPr>
          <w:p w14:paraId="3F96D4DD"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Výchozí formát</w:t>
            </w:r>
          </w:p>
        </w:tc>
        <w:tc>
          <w:tcPr>
            <w:tcW w:w="1420" w:type="dxa"/>
            <w:tcBorders>
              <w:top w:val="single" w:sz="4" w:space="0" w:color="auto"/>
              <w:left w:val="nil"/>
              <w:bottom w:val="single" w:sz="8" w:space="0" w:color="auto"/>
              <w:right w:val="nil"/>
            </w:tcBorders>
            <w:shd w:val="clear" w:color="000000" w:fill="FFFFFF"/>
            <w:vAlign w:val="center"/>
            <w:hideMark/>
          </w:tcPr>
          <w:p w14:paraId="1870EF50"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Cílová reprezentace</w:t>
            </w:r>
          </w:p>
        </w:tc>
        <w:tc>
          <w:tcPr>
            <w:tcW w:w="1960" w:type="dxa"/>
            <w:tcBorders>
              <w:top w:val="single" w:sz="4" w:space="0" w:color="auto"/>
              <w:left w:val="nil"/>
              <w:bottom w:val="single" w:sz="8" w:space="0" w:color="auto"/>
              <w:right w:val="nil"/>
            </w:tcBorders>
            <w:shd w:val="clear" w:color="000000" w:fill="FFFFFF"/>
            <w:vAlign w:val="center"/>
            <w:hideMark/>
          </w:tcPr>
          <w:p w14:paraId="3F999F69"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Cílový formát</w:t>
            </w:r>
          </w:p>
        </w:tc>
      </w:tr>
      <w:tr w:rsidR="008F7AAA" w:rsidRPr="008F7AAA" w14:paraId="4C8ADB01"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2FC1958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Tematická</w:t>
            </w:r>
          </w:p>
        </w:tc>
        <w:tc>
          <w:tcPr>
            <w:tcW w:w="1420" w:type="dxa"/>
            <w:tcBorders>
              <w:top w:val="nil"/>
              <w:left w:val="nil"/>
              <w:bottom w:val="nil"/>
              <w:right w:val="nil"/>
            </w:tcBorders>
            <w:shd w:val="clear" w:color="000000" w:fill="FFFFFF"/>
            <w:vAlign w:val="center"/>
            <w:hideMark/>
          </w:tcPr>
          <w:p w14:paraId="309328B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Budovy 3D </w:t>
            </w:r>
          </w:p>
        </w:tc>
        <w:tc>
          <w:tcPr>
            <w:tcW w:w="1420" w:type="dxa"/>
            <w:tcBorders>
              <w:top w:val="nil"/>
              <w:left w:val="nil"/>
              <w:bottom w:val="nil"/>
              <w:right w:val="nil"/>
            </w:tcBorders>
            <w:shd w:val="clear" w:color="000000" w:fill="FFFFFF"/>
            <w:vAlign w:val="center"/>
            <w:hideMark/>
          </w:tcPr>
          <w:p w14:paraId="188E2DA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PolygonZ</w:t>
            </w:r>
          </w:p>
        </w:tc>
        <w:tc>
          <w:tcPr>
            <w:tcW w:w="1420" w:type="dxa"/>
            <w:tcBorders>
              <w:top w:val="nil"/>
              <w:left w:val="nil"/>
              <w:bottom w:val="nil"/>
              <w:right w:val="nil"/>
            </w:tcBorders>
            <w:shd w:val="clear" w:color="000000" w:fill="FFFFFF"/>
            <w:vAlign w:val="center"/>
            <w:hideMark/>
          </w:tcPr>
          <w:p w14:paraId="21794CF6"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458A3A2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2E6D51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glTF</w:t>
            </w:r>
          </w:p>
        </w:tc>
      </w:tr>
      <w:tr w:rsidR="008F7AAA" w:rsidRPr="008F7AAA" w14:paraId="4352A6C5" w14:textId="77777777" w:rsidTr="008F7AAA">
        <w:trPr>
          <w:trHeight w:val="240"/>
        </w:trPr>
        <w:tc>
          <w:tcPr>
            <w:tcW w:w="1120" w:type="dxa"/>
            <w:vMerge/>
            <w:tcBorders>
              <w:top w:val="nil"/>
              <w:left w:val="nil"/>
              <w:bottom w:val="single" w:sz="4" w:space="0" w:color="000000"/>
              <w:right w:val="nil"/>
            </w:tcBorders>
            <w:vAlign w:val="center"/>
            <w:hideMark/>
          </w:tcPr>
          <w:p w14:paraId="06009FEA"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610392B9"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Terén</w:t>
            </w:r>
          </w:p>
        </w:tc>
        <w:tc>
          <w:tcPr>
            <w:tcW w:w="1420" w:type="dxa"/>
            <w:tcBorders>
              <w:top w:val="nil"/>
              <w:left w:val="nil"/>
              <w:bottom w:val="single" w:sz="4" w:space="0" w:color="auto"/>
              <w:right w:val="nil"/>
            </w:tcBorders>
            <w:shd w:val="clear" w:color="000000" w:fill="FFFFFF"/>
            <w:vAlign w:val="center"/>
            <w:hideMark/>
          </w:tcPr>
          <w:p w14:paraId="61209E51"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Bitmapa</w:t>
            </w:r>
          </w:p>
        </w:tc>
        <w:tc>
          <w:tcPr>
            <w:tcW w:w="1420" w:type="dxa"/>
            <w:tcBorders>
              <w:top w:val="nil"/>
              <w:left w:val="nil"/>
              <w:bottom w:val="single" w:sz="4" w:space="0" w:color="auto"/>
              <w:right w:val="nil"/>
            </w:tcBorders>
            <w:shd w:val="clear" w:color="000000" w:fill="FFFFFF"/>
            <w:vAlign w:val="center"/>
            <w:hideMark/>
          </w:tcPr>
          <w:p w14:paraId="3B6684D5"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single" w:sz="4" w:space="0" w:color="auto"/>
              <w:right w:val="nil"/>
            </w:tcBorders>
            <w:shd w:val="clear" w:color="000000" w:fill="FFFFFF"/>
            <w:vAlign w:val="center"/>
            <w:hideMark/>
          </w:tcPr>
          <w:p w14:paraId="6702BF6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single" w:sz="4" w:space="0" w:color="auto"/>
              <w:right w:val="nil"/>
            </w:tcBorders>
            <w:shd w:val="clear" w:color="000000" w:fill="FFFFFF"/>
            <w:vAlign w:val="center"/>
            <w:hideMark/>
          </w:tcPr>
          <w:p w14:paraId="6F770047"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glTF</w:t>
            </w:r>
          </w:p>
        </w:tc>
      </w:tr>
      <w:tr w:rsidR="008F7AAA" w:rsidRPr="008F7AAA" w14:paraId="1363A0AF"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54D49A86"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Topografická</w:t>
            </w:r>
          </w:p>
        </w:tc>
        <w:tc>
          <w:tcPr>
            <w:tcW w:w="1420" w:type="dxa"/>
            <w:tcBorders>
              <w:top w:val="nil"/>
              <w:left w:val="nil"/>
              <w:bottom w:val="nil"/>
              <w:right w:val="nil"/>
            </w:tcBorders>
            <w:shd w:val="clear" w:color="000000" w:fill="FFFFFF"/>
            <w:vAlign w:val="center"/>
            <w:hideMark/>
          </w:tcPr>
          <w:p w14:paraId="7B38E10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Budovy 3D </w:t>
            </w:r>
          </w:p>
        </w:tc>
        <w:tc>
          <w:tcPr>
            <w:tcW w:w="1420" w:type="dxa"/>
            <w:tcBorders>
              <w:top w:val="nil"/>
              <w:left w:val="nil"/>
              <w:bottom w:val="nil"/>
              <w:right w:val="nil"/>
            </w:tcBorders>
            <w:shd w:val="clear" w:color="000000" w:fill="FFFFFF"/>
            <w:vAlign w:val="center"/>
            <w:hideMark/>
          </w:tcPr>
          <w:p w14:paraId="501E3F15"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PolygonZ</w:t>
            </w:r>
          </w:p>
        </w:tc>
        <w:tc>
          <w:tcPr>
            <w:tcW w:w="1420" w:type="dxa"/>
            <w:tcBorders>
              <w:top w:val="nil"/>
              <w:left w:val="nil"/>
              <w:bottom w:val="nil"/>
              <w:right w:val="nil"/>
            </w:tcBorders>
            <w:shd w:val="clear" w:color="000000" w:fill="FFFFFF"/>
            <w:vAlign w:val="center"/>
            <w:hideMark/>
          </w:tcPr>
          <w:p w14:paraId="3366EB9C"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0E69977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03E56BC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088680CF" w14:textId="77777777" w:rsidTr="008F7AAA">
        <w:trPr>
          <w:trHeight w:val="480"/>
        </w:trPr>
        <w:tc>
          <w:tcPr>
            <w:tcW w:w="1120" w:type="dxa"/>
            <w:vMerge/>
            <w:tcBorders>
              <w:top w:val="nil"/>
              <w:left w:val="nil"/>
              <w:bottom w:val="single" w:sz="4" w:space="0" w:color="000000"/>
              <w:right w:val="nil"/>
            </w:tcBorders>
            <w:vAlign w:val="center"/>
            <w:hideMark/>
          </w:tcPr>
          <w:p w14:paraId="70181DAE"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auto" w:fill="auto"/>
            <w:vAlign w:val="center"/>
            <w:hideMark/>
          </w:tcPr>
          <w:p w14:paraId="6837A0A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Stromy</w:t>
            </w:r>
          </w:p>
        </w:tc>
        <w:tc>
          <w:tcPr>
            <w:tcW w:w="1420" w:type="dxa"/>
            <w:tcBorders>
              <w:top w:val="nil"/>
              <w:left w:val="nil"/>
              <w:bottom w:val="nil"/>
              <w:right w:val="nil"/>
            </w:tcBorders>
            <w:shd w:val="clear" w:color="auto" w:fill="auto"/>
            <w:vAlign w:val="center"/>
            <w:hideMark/>
          </w:tcPr>
          <w:p w14:paraId="391C38C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Vektorová data - Bod</w:t>
            </w:r>
          </w:p>
        </w:tc>
        <w:tc>
          <w:tcPr>
            <w:tcW w:w="1420" w:type="dxa"/>
            <w:tcBorders>
              <w:top w:val="nil"/>
              <w:left w:val="nil"/>
              <w:bottom w:val="nil"/>
              <w:right w:val="nil"/>
            </w:tcBorders>
            <w:shd w:val="clear" w:color="auto" w:fill="auto"/>
            <w:vAlign w:val="center"/>
            <w:hideMark/>
          </w:tcPr>
          <w:p w14:paraId="0ABC31D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SHP</w:t>
            </w:r>
          </w:p>
        </w:tc>
        <w:tc>
          <w:tcPr>
            <w:tcW w:w="1420" w:type="dxa"/>
            <w:tcBorders>
              <w:top w:val="nil"/>
              <w:left w:val="nil"/>
              <w:bottom w:val="nil"/>
              <w:right w:val="nil"/>
            </w:tcBorders>
            <w:shd w:val="clear" w:color="auto" w:fill="auto"/>
            <w:vAlign w:val="center"/>
            <w:hideMark/>
          </w:tcPr>
          <w:p w14:paraId="70D1F53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auto" w:fill="auto"/>
            <w:vAlign w:val="center"/>
            <w:hideMark/>
          </w:tcPr>
          <w:p w14:paraId="41B99B45"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glTF</w:t>
            </w:r>
          </w:p>
        </w:tc>
      </w:tr>
      <w:tr w:rsidR="008F7AAA" w:rsidRPr="008F7AAA" w14:paraId="2F2D5E84" w14:textId="77777777" w:rsidTr="008F7AAA">
        <w:trPr>
          <w:trHeight w:val="240"/>
        </w:trPr>
        <w:tc>
          <w:tcPr>
            <w:tcW w:w="1120" w:type="dxa"/>
            <w:vMerge/>
            <w:tcBorders>
              <w:top w:val="nil"/>
              <w:left w:val="nil"/>
              <w:bottom w:val="single" w:sz="4" w:space="0" w:color="000000"/>
              <w:right w:val="nil"/>
            </w:tcBorders>
            <w:vAlign w:val="center"/>
            <w:hideMark/>
          </w:tcPr>
          <w:p w14:paraId="2B08376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000000" w:fill="FFFFFF"/>
            <w:vAlign w:val="center"/>
            <w:hideMark/>
          </w:tcPr>
          <w:p w14:paraId="754238B7"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Terén</w:t>
            </w:r>
          </w:p>
        </w:tc>
        <w:tc>
          <w:tcPr>
            <w:tcW w:w="1420" w:type="dxa"/>
            <w:tcBorders>
              <w:top w:val="nil"/>
              <w:left w:val="nil"/>
              <w:bottom w:val="nil"/>
              <w:right w:val="nil"/>
            </w:tcBorders>
            <w:shd w:val="clear" w:color="000000" w:fill="FFFFFF"/>
            <w:vAlign w:val="center"/>
            <w:hideMark/>
          </w:tcPr>
          <w:p w14:paraId="0886BD91"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Bitmapa</w:t>
            </w:r>
          </w:p>
        </w:tc>
        <w:tc>
          <w:tcPr>
            <w:tcW w:w="1420" w:type="dxa"/>
            <w:tcBorders>
              <w:top w:val="nil"/>
              <w:left w:val="nil"/>
              <w:bottom w:val="nil"/>
              <w:right w:val="nil"/>
            </w:tcBorders>
            <w:shd w:val="clear" w:color="000000" w:fill="FFFFFF"/>
            <w:vAlign w:val="center"/>
            <w:hideMark/>
          </w:tcPr>
          <w:p w14:paraId="34232B88"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nil"/>
              <w:right w:val="nil"/>
            </w:tcBorders>
            <w:shd w:val="clear" w:color="000000" w:fill="FFFFFF"/>
            <w:vAlign w:val="center"/>
            <w:hideMark/>
          </w:tcPr>
          <w:p w14:paraId="4449E1A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16307C1"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65465F71" w14:textId="77777777" w:rsidTr="008F7AAA">
        <w:trPr>
          <w:trHeight w:val="240"/>
        </w:trPr>
        <w:tc>
          <w:tcPr>
            <w:tcW w:w="1120" w:type="dxa"/>
            <w:vMerge/>
            <w:tcBorders>
              <w:top w:val="nil"/>
              <w:left w:val="nil"/>
              <w:bottom w:val="single" w:sz="4" w:space="0" w:color="000000"/>
              <w:right w:val="nil"/>
            </w:tcBorders>
            <w:vAlign w:val="center"/>
            <w:hideMark/>
          </w:tcPr>
          <w:p w14:paraId="7A8FBAE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77021EA9"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Textura terénu</w:t>
            </w:r>
          </w:p>
        </w:tc>
        <w:tc>
          <w:tcPr>
            <w:tcW w:w="1420" w:type="dxa"/>
            <w:tcBorders>
              <w:top w:val="nil"/>
              <w:left w:val="nil"/>
              <w:bottom w:val="single" w:sz="4" w:space="0" w:color="auto"/>
              <w:right w:val="nil"/>
            </w:tcBorders>
            <w:shd w:val="clear" w:color="000000" w:fill="FFFFFF"/>
            <w:vAlign w:val="center"/>
            <w:hideMark/>
          </w:tcPr>
          <w:p w14:paraId="275F2538"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Bitmapa</w:t>
            </w:r>
          </w:p>
        </w:tc>
        <w:tc>
          <w:tcPr>
            <w:tcW w:w="1420" w:type="dxa"/>
            <w:tcBorders>
              <w:top w:val="nil"/>
              <w:left w:val="nil"/>
              <w:bottom w:val="single" w:sz="4" w:space="0" w:color="auto"/>
              <w:right w:val="nil"/>
            </w:tcBorders>
            <w:shd w:val="clear" w:color="000000" w:fill="FFFFFF"/>
            <w:vAlign w:val="center"/>
            <w:hideMark/>
          </w:tcPr>
          <w:p w14:paraId="0823978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Služba</w:t>
            </w:r>
          </w:p>
        </w:tc>
        <w:tc>
          <w:tcPr>
            <w:tcW w:w="1420" w:type="dxa"/>
            <w:tcBorders>
              <w:top w:val="nil"/>
              <w:left w:val="nil"/>
              <w:bottom w:val="single" w:sz="4" w:space="0" w:color="auto"/>
              <w:right w:val="nil"/>
            </w:tcBorders>
            <w:shd w:val="clear" w:color="000000" w:fill="FFFFFF"/>
            <w:vAlign w:val="center"/>
            <w:hideMark/>
          </w:tcPr>
          <w:p w14:paraId="5878189D"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Bitmapa</w:t>
            </w:r>
          </w:p>
        </w:tc>
        <w:tc>
          <w:tcPr>
            <w:tcW w:w="1960" w:type="dxa"/>
            <w:tcBorders>
              <w:top w:val="nil"/>
              <w:left w:val="nil"/>
              <w:bottom w:val="single" w:sz="4" w:space="0" w:color="auto"/>
              <w:right w:val="nil"/>
            </w:tcBorders>
            <w:shd w:val="clear" w:color="000000" w:fill="FFFFFF"/>
            <w:vAlign w:val="center"/>
            <w:hideMark/>
          </w:tcPr>
          <w:p w14:paraId="12551654"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PNG / WebP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r>
        <w:t>ArcGIS</w:t>
      </w:r>
    </w:p>
    <w:p w14:paraId="1F8CBBD1" w14:textId="475C5287" w:rsidR="00EB6E42" w:rsidRDefault="00EB6E42" w:rsidP="00EB6E42">
      <w:pPr>
        <w:pStyle w:val="Normlnprvnodsazen"/>
        <w:ind w:firstLine="0"/>
        <w:rPr>
          <w:lang w:eastAsia="en-US"/>
        </w:rPr>
      </w:pPr>
      <w:r>
        <w:rPr>
          <w:lang w:eastAsia="en-US"/>
        </w:rPr>
        <w:t xml:space="preserve">Jelikož formáty Multipatch ani PolygonZ nepodporují ukládání symbologie, je nutné parametry vzhledu uložit v rámci atributů jednotlivých prvků a v prostředí CE je namapovat na materiály přiřazené dané části meshe. Za dosažením tohoto cíle byl tedy rozšířen datový model 3D budov o atributy </w:t>
      </w:r>
      <w:r w:rsidRPr="00EB6E42">
        <w:rPr>
          <w:i/>
          <w:iCs/>
          <w:lang w:eastAsia="en-US"/>
        </w:rPr>
        <w:t>colorCategory</w:t>
      </w:r>
      <w:r>
        <w:rPr>
          <w:lang w:eastAsia="en-US"/>
        </w:rPr>
        <w:t xml:space="preserve"> (jméno materiálu / kategorie) a </w:t>
      </w:r>
      <w:r w:rsidRPr="00EB6E42">
        <w:rPr>
          <w:i/>
          <w:iCs/>
          <w:lang w:eastAsia="en-US"/>
        </w:rPr>
        <w:t>colorValue</w:t>
      </w:r>
      <w:r>
        <w:rPr>
          <w:i/>
          <w:iCs/>
          <w:lang w:eastAsia="en-US"/>
        </w:rPr>
        <w:t xml:space="preserve"> </w:t>
      </w:r>
      <w:r>
        <w:rPr>
          <w:lang w:eastAsia="en-US"/>
        </w:rPr>
        <w:t>(hex kód vybrané barvy). Řešení bylo implementováno pouze pro jednoduché symboly, tedy pouze základní barvu (</w:t>
      </w:r>
      <w:r w:rsidRPr="00EB6E42">
        <w:rPr>
          <w:i/>
          <w:iCs/>
          <w:lang w:eastAsia="en-US"/>
        </w:rPr>
        <w:t>Diffuse color</w:t>
      </w:r>
      <w:r>
        <w:rPr>
          <w:lang w:eastAsia="en-US"/>
        </w:rPr>
        <w:t xml:space="preserve"> parametr materiálu). </w:t>
      </w:r>
    </w:p>
    <w:p w14:paraId="6A9C79F6" w14:textId="631BA9C5" w:rsidR="00E47D3C" w:rsidRDefault="00EB6E42" w:rsidP="00E47D3C">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7"/>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Blender a hlavně webové renderovací enginy </w:t>
      </w:r>
      <w:r w:rsidR="00075E05">
        <w:t>je problematické.</w:t>
      </w:r>
      <w:r w:rsidR="00E47D3C">
        <w:t xml:space="preserve"> </w:t>
      </w:r>
    </w:p>
    <w:p w14:paraId="4A9149EF" w14:textId="571F6618" w:rsidR="001941CD" w:rsidRPr="001941CD" w:rsidRDefault="00075E05" w:rsidP="001941CD">
      <w:pPr>
        <w:pStyle w:val="Normlnprvnodsazen"/>
        <w:rPr>
          <w:lang w:val="en-US"/>
        </w:rPr>
      </w:pPr>
      <w:r>
        <w:t xml:space="preserve">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#TODO – tohle by bylo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1"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1BE8C3FA" w14:textId="7B2D7D3C" w:rsidR="00E47D3C" w:rsidRDefault="00E47D3C" w:rsidP="001B7830">
      <w:pPr>
        <w:pStyle w:val="Normlnprvnodsazen"/>
      </w:pPr>
      <w:r>
        <w:t xml:space="preserve">Skript byl integrován do procesu přípravy dat modelu města pro vizualizaci i v rámci aplikací Kanceláře Architekta města Brna </w:t>
      </w:r>
      <w:r w:rsidRPr="00E47D3C">
        <w:rPr>
          <w:highlight w:val="yellow"/>
        </w:rPr>
        <w:t>viz. Obr. X</w:t>
      </w:r>
      <w:r>
        <w:t xml:space="preserve">. </w:t>
      </w:r>
    </w:p>
    <w:p w14:paraId="6EBD6418" w14:textId="7264F5F7" w:rsidR="001941CD" w:rsidRPr="001941CD" w:rsidRDefault="001941CD" w:rsidP="001941CD">
      <w:pPr>
        <w:pStyle w:val="Malnadpis"/>
      </w:pPr>
      <w:r>
        <w:t>City Engine</w:t>
      </w:r>
    </w:p>
    <w:p w14:paraId="3803EA7B" w14:textId="7C3AEFF1" w:rsidR="00990624" w:rsidRDefault="00A94302" w:rsidP="00990624">
      <w:pPr>
        <w:pStyle w:val="Normlnprvnodsazen"/>
        <w:ind w:firstLine="0"/>
      </w:pPr>
      <w:r>
        <w:t>Software City</w:t>
      </w:r>
      <w:r w:rsidR="00AA0C0C">
        <w:t xml:space="preserve"> </w:t>
      </w:r>
      <w:r>
        <w:t xml:space="preserve">Engine </w:t>
      </w:r>
      <w:r w:rsidR="00AA0C0C">
        <w:t xml:space="preserve">(CE) </w:t>
      </w:r>
      <w:r>
        <w:t xml:space="preserve">umožňuje převod geoprostorových dat (ESRI formátů) do formátů využívaných v 3D grafice. V rámci této práce je City Engine využit pro generování terénu z DMR rastrové bitmapy a k transformaci meshe ve formátu Multipatch na formát gltf, s tím že zůstane zachována symbologie na úrovni prvků. </w:t>
      </w:r>
      <w:r w:rsidR="00AA0C0C">
        <w:t xml:space="preserve">Generování DMR bylo provedeno pomocí vestavěných funkcí CE. Mapování symobologie na materiál a mesh pak skrze deklarativní jazyk CGA. </w:t>
      </w:r>
      <w:r w:rsidR="00990624">
        <w:lastRenderedPageBreak/>
        <w:t>Následně CE poskytuje exportér do gltf formátu, který umožňuje volbu obsáhnout jak terén tak generované modely.</w:t>
      </w:r>
    </w:p>
    <w:p w14:paraId="221F43D9" w14:textId="7447B931" w:rsidR="00990624" w:rsidRDefault="00990624" w:rsidP="00990624">
      <w:pPr>
        <w:pStyle w:val="Normlnprvnodsazen"/>
        <w:ind w:firstLine="0"/>
        <w:rPr>
          <w:b/>
          <w:bCs/>
        </w:rPr>
      </w:pPr>
      <w:r w:rsidRPr="00990624">
        <w:rPr>
          <w:b/>
          <w:bCs/>
        </w:rPr>
        <w:t>Blender</w:t>
      </w:r>
    </w:p>
    <w:p w14:paraId="2B1A3FE3" w14:textId="77777777" w:rsidR="00256200" w:rsidRDefault="00256200" w:rsidP="00990624">
      <w:pPr>
        <w:pStyle w:val="Normlnprvnodsazen"/>
        <w:ind w:firstLine="0"/>
      </w:pPr>
      <w:r w:rsidRPr="00256200">
        <w:t>Zde vyvstává otázka proč do procesu zahrnovat Blender, když CE umožňuje exportovat do glTF? Export z CE do glTF není dokonalý a CE neumožňuje podrobnou kontrolu optimalizace 3D dat, která je pro následné využití ve VP klíčová. Ačkoliv CE poskytuje možnosti optimalizace, bylo zjištěno, že tyto nástroje neřeší specifika vybraných dat.</w:t>
      </w:r>
      <w:r>
        <w:t xml:space="preserve"> Zároveň Blender poskytuje vlastní exportér do glTF, pro jehož možnosti je ve webových renderováních enginech a nástrojích široká kompatibilita. Zároveň je Blender ústředním nástrojem pro návrh výsledné scény při tvorbě VP, jelikož poskytuje pokročilé editační možnosti v rámci uživatelského rozhraní. Přídáním Blenderu do procesu zpracování dat, však přináší další problémy vzniklé na základě kompatibility softwarů. </w:t>
      </w:r>
    </w:p>
    <w:p w14:paraId="687CFE88" w14:textId="304D29F1" w:rsidR="00256200" w:rsidRDefault="00256200" w:rsidP="00256200">
      <w:pPr>
        <w:pStyle w:val="Normlnprvnodsazen"/>
      </w:pPr>
      <w:r>
        <w:t xml:space="preserve">V tomto případě se jednalo o </w:t>
      </w:r>
      <w:r w:rsidRPr="00256200">
        <w:t>rozdílnou implementaci BSDF shaderu</w:t>
      </w:r>
      <w:r>
        <w:rPr>
          <w:b/>
          <w:bCs/>
        </w:rPr>
        <w:t xml:space="preserve"> </w:t>
      </w:r>
      <w:r>
        <w:t>a rozdílného barevného modelu, což mělo za důsledek, že importované modely měli výrazně jiný vzhled než v CE. Jakožto řešení bylo tedy nutné pro každý materiál vytvořit kopii s validním shaderem a korektně přiřazeným HEX kódem. Tento proces byl vyřešen</w:t>
      </w:r>
      <w:r w:rsidR="00CE62D7">
        <w:t xml:space="preserve"> kombinací</w:t>
      </w:r>
      <w:r>
        <w:t xml:space="preserve"> python script</w:t>
      </w:r>
      <w:r w:rsidR="00CE62D7">
        <w:t xml:space="preserve">u </w:t>
      </w:r>
      <w:r>
        <w:t>s využitím Blender API</w:t>
      </w:r>
      <w:r w:rsidR="00CE62D7">
        <w:t xml:space="preserve"> a ruční editace</w:t>
      </w:r>
      <w:r>
        <w:t>. Mimo vyřešení problémů vzniklých ne-kompatiblitou, byl Blender využit primárně pro optimalizaci modelu. Jednalo se o úkony:</w:t>
      </w:r>
    </w:p>
    <w:p w14:paraId="03687B5B" w14:textId="315C1D53" w:rsidR="00256200" w:rsidRDefault="00256200" w:rsidP="00256200">
      <w:pPr>
        <w:pStyle w:val="Normlnprvnodsazen"/>
        <w:numPr>
          <w:ilvl w:val="0"/>
          <w:numId w:val="65"/>
        </w:numPr>
      </w:pPr>
      <w:r w:rsidRPr="00256200">
        <w:rPr>
          <w:b/>
          <w:bCs/>
        </w:rPr>
        <w:t>Zjednodušení grafu scény</w:t>
      </w:r>
      <w:r>
        <w:t xml:space="preserve"> – Tento krok spočíval v odstranění prázdných nódů,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meshe </w:t>
      </w:r>
      <w:r>
        <w:t xml:space="preserve">– Jak pro </w:t>
      </w:r>
      <w:r w:rsidR="00BE0333">
        <w:t>terén,</w:t>
      </w:r>
      <w:r>
        <w:t xml:space="preserve"> tak pro budovy bylo za využití nástroje </w:t>
      </w:r>
      <w:r>
        <w:rPr>
          <w:i/>
          <w:iCs/>
        </w:rPr>
        <w:t>Merge by distance</w:t>
      </w:r>
      <w:r>
        <w:t xml:space="preserve"> vytvořen spojitý mesh. </w:t>
      </w:r>
    </w:p>
    <w:p w14:paraId="6FC5D75B" w14:textId="79A4CFCD" w:rsidR="00D132E5" w:rsidRDefault="00D132E5" w:rsidP="00256200">
      <w:pPr>
        <w:pStyle w:val="Normlnprvnodsazen"/>
        <w:numPr>
          <w:ilvl w:val="0"/>
          <w:numId w:val="65"/>
        </w:numPr>
      </w:pPr>
      <w:r w:rsidRPr="00D132E5">
        <w:rPr>
          <w:b/>
          <w:bCs/>
        </w:rPr>
        <w:t>Sjednocení objektů budov pod jeden Mesh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r>
        <w:rPr>
          <w:i/>
          <w:iCs/>
        </w:rPr>
        <w:t xml:space="preserve">Decimate geometry </w:t>
      </w:r>
      <w:r>
        <w:t xml:space="preserve">modifikátor, který sníží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ž je nepřípustná hodnota. Při existenci textury tedy byly tedy zmenšeny do rozlišení 2048x2048 popř. 1024x1024.</w:t>
      </w:r>
    </w:p>
    <w:p w14:paraId="29AE9470" w14:textId="69FE8313" w:rsidR="00BE0333" w:rsidRDefault="00CE62D7" w:rsidP="00BE0333">
      <w:pPr>
        <w:pStyle w:val="Normlnprvnodsazen"/>
        <w:ind w:firstLine="0"/>
      </w:pPr>
      <w:r>
        <w:t xml:space="preserve">Nutno zmínit, že v případě optimalizace je nutné zvolit optimalizační kroky v závislosti na výsledné implementaci, jelikož např. Wonderland engine poskytuje obdobné možnosti optimalizace. V případě využití nástroje gltf-transform, </w:t>
      </w:r>
      <w:r w:rsidR="00BE0333">
        <w:t>jakožto specializované knihovny pro optimalizaci glTF modelů</w:t>
      </w:r>
      <w:r>
        <w:t xml:space="preserve">, je pak nutné zvolit kdy </w:t>
      </w:r>
      <w:r w:rsidR="00BE0333">
        <w:t xml:space="preserve">jednotlivé kroky </w:t>
      </w:r>
      <w:r>
        <w:t xml:space="preserve">optimalizace </w:t>
      </w:r>
      <w:r w:rsidR="00BE0333">
        <w:t xml:space="preserve">budou </w:t>
      </w:r>
      <w:r>
        <w:t>proveden</w:t>
      </w:r>
      <w:r w:rsidR="00BE0333">
        <w:t>y</w:t>
      </w:r>
      <w:r>
        <w:t>.</w:t>
      </w:r>
      <w:r w:rsidR="00BE0333">
        <w:t xml:space="preserve"> Optimalizace je nedílnou součástí procesu tvorby VP o to víc v případě kdy se jedná o velká a podrobná vstupní data. Tab. X vytvořená na základě exemplárního projektu Topografické mapy pro lokalitu 1 ukazuje míru zjednodušení geometrie a velikost v MB pro disk a GPU.  Je patrné že pouhé sjednocení geometrie v souvislý mesh umožní odstranění 80 % vertextů. Nejvíce problematické z hlediska výkonu jsou v tomto případě textury, kdy je nezbytně nutné jejich zmenšení. </w:t>
      </w:r>
    </w:p>
    <w:p w14:paraId="2313B5D5" w14:textId="20E76506" w:rsidR="00BE0333" w:rsidRPr="00BE0333" w:rsidRDefault="00BE0333" w:rsidP="00BE0333">
      <w:pPr>
        <w:pStyle w:val="Normlnprvnodsazen"/>
      </w:pPr>
      <w:r>
        <w:t xml:space="preserve">Při provedení následujících operací je možné model, popř. kompletní scénu exportovat a následně načíst do výsledné scény v rámci vybrané technologie. Za účelem dosažení vyšší míry </w:t>
      </w:r>
      <w:r w:rsidR="004E2FCC">
        <w:t>optimalizace,</w:t>
      </w:r>
      <w:r>
        <w:t xml:space="preserve"> a tedy možnosti zobrazení více dat při zachování dostatečného výkonu je vhodné použít dedikované nástroje pro optimalizaci jako zmíněný gltf-transform</w:t>
      </w:r>
      <w:r w:rsidR="004E2FCC">
        <w:t xml:space="preserve"> aj. </w:t>
      </w:r>
      <w:r w:rsidR="004E2FCC" w:rsidRPr="004E2FCC">
        <w:rPr>
          <w:highlight w:val="yellow"/>
        </w:rPr>
        <w:t>viz kap. X.</w:t>
      </w:r>
      <w:r w:rsidR="004E2FCC">
        <w:t xml:space="preserve"> Tyto </w:t>
      </w:r>
      <w:r w:rsidR="004E2FCC">
        <w:lastRenderedPageBreak/>
        <w:t xml:space="preserve">procesy je však nutné koordinovat s možnostmi cílového vizualizační technologie. </w:t>
      </w:r>
      <w:r w:rsidR="00CE149E">
        <w:t>Především při použití komprese je nutné zajistit kompatibilitu v cílové technologii.</w:t>
      </w:r>
    </w:p>
    <w:p w14:paraId="151B0118" w14:textId="091532E6" w:rsidR="00BE0333" w:rsidRPr="00CE62D7" w:rsidRDefault="00BE0333" w:rsidP="00CE62D7">
      <w:pPr>
        <w:pStyle w:val="Normlnprvnodsazen"/>
        <w:ind w:firstLine="0"/>
      </w:pPr>
      <w:r w:rsidRPr="00BE0333">
        <w:rPr>
          <w:noProof/>
        </w:rPr>
        <w:drawing>
          <wp:inline distT="0" distB="0" distL="0" distR="0" wp14:anchorId="0CF9B65E" wp14:editId="00C858B9">
            <wp:extent cx="5579745" cy="2232025"/>
            <wp:effectExtent l="0" t="0" r="1905" b="0"/>
            <wp:docPr id="6296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2232025"/>
                    </a:xfrm>
                    <a:prstGeom prst="rect">
                      <a:avLst/>
                    </a:prstGeom>
                    <a:noFill/>
                    <a:ln>
                      <a:noFill/>
                    </a:ln>
                  </pic:spPr>
                </pic:pic>
              </a:graphicData>
            </a:graphic>
          </wp:inline>
        </w:drawing>
      </w:r>
    </w:p>
    <w:p w14:paraId="21F3B182" w14:textId="551FC1A8" w:rsidR="005219F7" w:rsidRPr="00C03453" w:rsidRDefault="002D6389" w:rsidP="00CE62D7">
      <w:pPr>
        <w:rPr>
          <w:lang w:val="en-US"/>
        </w:rPr>
      </w:pPr>
      <w:r>
        <w:rPr>
          <w:noProof/>
          <w:lang w:val="en-US"/>
        </w:rPr>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3CDEDFE6" w14:textId="74CCBAEE" w:rsidR="00296350" w:rsidRDefault="00CE62D7" w:rsidP="00296350">
      <w:pPr>
        <w:pStyle w:val="Normlnprvnodsazen"/>
        <w:ind w:firstLine="0"/>
        <w:rPr>
          <w:lang w:eastAsia="en-US"/>
        </w:rPr>
      </w:pPr>
      <w:r>
        <w:rPr>
          <w:noProof/>
          <w:lang w:eastAsia="en-US"/>
        </w:rPr>
        <w:lastRenderedPageBreak/>
        <w:drawing>
          <wp:inline distT="0" distB="0" distL="0" distR="0" wp14:anchorId="6D2C31CC" wp14:editId="5EB2FDED">
            <wp:extent cx="5579745" cy="8886190"/>
            <wp:effectExtent l="0" t="0" r="1905" b="0"/>
            <wp:docPr id="645411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1308" name="Picture 1" descr="A screenshot of a computer scree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8886190"/>
                    </a:xfrm>
                    <a:prstGeom prst="rect">
                      <a:avLst/>
                    </a:prstGeom>
                  </pic:spPr>
                </pic:pic>
              </a:graphicData>
            </a:graphic>
          </wp:inline>
        </w:drawing>
      </w:r>
    </w:p>
    <w:p w14:paraId="091653AB" w14:textId="7B344C51" w:rsidR="00841B47" w:rsidRDefault="00DD646B" w:rsidP="00841B47">
      <w:pPr>
        <w:pStyle w:val="Normlnprvnodsazen"/>
        <w:keepNext/>
        <w:ind w:firstLine="0"/>
      </w:pPr>
      <w:r>
        <w:lastRenderedPageBreak/>
        <w:t>Vizualizace</w:t>
      </w:r>
    </w:p>
    <w:p w14:paraId="39C9DF11" w14:textId="62181B8F" w:rsidR="00DD646B" w:rsidRPr="00FC3768" w:rsidRDefault="00DD646B" w:rsidP="00841B47">
      <w:pPr>
        <w:pStyle w:val="Normlnprvnodsazen"/>
        <w:keepNext/>
        <w:ind w:firstLine="0"/>
        <w:rPr>
          <w:lang w:val="en-US"/>
        </w:rPr>
      </w:pPr>
      <w:r>
        <w:t>Za účelem dosažení přívětivé vizualizace je hlavním parametrem dosažení vhodného osvětlení. Ve VR není dosud dosáhout pomocí dynamických metod</w:t>
      </w:r>
      <w:r w:rsidR="009116B7">
        <w:t xml:space="preserve"> </w:t>
      </w:r>
      <w:r w:rsidR="009116B7" w:rsidRPr="009116B7">
        <w:rPr>
          <w:highlight w:val="yellow"/>
          <w:lang w:val="en-US"/>
        </w:rPr>
        <w:t>(viz. kap. Vykon)</w:t>
      </w:r>
      <w:r>
        <w:t>.</w:t>
      </w:r>
      <w:r w:rsidR="009116B7">
        <w:t xml:space="preserve"> </w:t>
      </w:r>
      <w:r>
        <w:t xml:space="preserve"> </w:t>
      </w:r>
      <w:r w:rsidR="009116B7">
        <w:t>Na základě technik popsaných v teoretické části byla otestována řada metod. Za účelem získání dat se statickým osvětlením byla otestována metoda „spékání“ (</w:t>
      </w:r>
      <w:r w:rsidR="009116B7" w:rsidRPr="00653ECB">
        <w:rPr>
          <w:i/>
          <w:iCs/>
        </w:rPr>
        <w:t>bake</w:t>
      </w:r>
      <w:r w:rsidR="009116B7">
        <w:t>)</w:t>
      </w:r>
      <w:r w:rsidR="00653ECB">
        <w:t xml:space="preserve"> jak do textury tak do vertexu. Obě metody však nevyústili v úspěch. Stíny nebylo možné staticky generovat z důvodu nevhodných specifik geometrie 3D budov popsaných v předešlé kapitole. </w:t>
      </w:r>
      <w:r w:rsidR="00FC3768">
        <w:t xml:space="preserve">V případě tematické mapy byly vytvořeny stíny na texturu terénu. V případě topografické to nebylo třeba jelikož textura vytvořená z ortofota již reálné stíny obsahovala. </w:t>
      </w:r>
    </w:p>
    <w:p w14:paraId="52D8EBDB" w14:textId="532E229E" w:rsidR="00841B47" w:rsidRPr="00296350" w:rsidRDefault="00841B47" w:rsidP="00841B47">
      <w:pPr>
        <w:pStyle w:val="Caption"/>
      </w:pPr>
      <w:r>
        <w:t xml:space="preserve">Obr. </w:t>
      </w:r>
      <w:r>
        <w:fldChar w:fldCharType="begin"/>
      </w:r>
      <w:r>
        <w:instrText xml:space="preserve"> SEQ Obr. \* ARABIC </w:instrText>
      </w:r>
      <w:r>
        <w:fldChar w:fldCharType="separate"/>
      </w:r>
      <w:r w:rsidR="002165DC">
        <w:rPr>
          <w:noProof/>
        </w:rPr>
        <w:t>33</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(brainstroming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r w:rsidRPr="001E00CB">
        <w:rPr>
          <w:highlight w:val="yellow"/>
        </w:rPr>
        <w:t xml:space="preserve">2d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r w:rsidRPr="001E00CB">
        <w:rPr>
          <w:highlight w:val="yellow"/>
        </w:rPr>
        <w:t>rastr - bitmapa (jpg)</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features (GeoJSON,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r w:rsidRPr="001E00CB">
        <w:rPr>
          <w:highlight w:val="yellow"/>
        </w:rPr>
        <w:t xml:space="preserve">3d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r w:rsidRPr="001E00CB">
        <w:rPr>
          <w:highlight w:val="yellow"/>
        </w:rPr>
        <w:t>Mesh: - tin (gltf, 3d tiles,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lokálně – gltf - nemůže být velké území – moc dat, popř. nějaký on demand loading – spatial subdivistion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 xml:space="preserve">Z height rastru </w:t>
      </w:r>
    </w:p>
    <w:p w14:paraId="13568CE6" w14:textId="44E3F750" w:rsidR="00C150AE" w:rsidRPr="001E00CB" w:rsidRDefault="00C150AE" w:rsidP="00C150AE">
      <w:pPr>
        <w:pStyle w:val="Normlnprvnodsazen"/>
        <w:numPr>
          <w:ilvl w:val="8"/>
          <w:numId w:val="7"/>
        </w:numPr>
        <w:rPr>
          <w:highlight w:val="yellow"/>
        </w:rPr>
      </w:pPr>
      <w:r w:rsidRPr="001E00CB">
        <w:rPr>
          <w:highlight w:val="yellow"/>
        </w:rPr>
        <w:t>Subdivisionsurface v blenderu</w:t>
      </w:r>
    </w:p>
    <w:p w14:paraId="7A681F4E" w14:textId="77777777" w:rsidR="00C150AE" w:rsidRPr="001E00CB" w:rsidRDefault="00C150AE" w:rsidP="00C150AE">
      <w:pPr>
        <w:pStyle w:val="Normlnprvnodsazen"/>
        <w:numPr>
          <w:ilvl w:val="8"/>
          <w:numId w:val="7"/>
        </w:numPr>
        <w:rPr>
          <w:highlight w:val="yellow"/>
        </w:rPr>
      </w:pPr>
      <w:r w:rsidRPr="001E00CB">
        <w:rPr>
          <w:highlight w:val="yellow"/>
        </w:rPr>
        <w:t>Qgis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City Engine</w:t>
      </w:r>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rendering enginech – displacement mapping – </w:t>
      </w:r>
      <w:r w:rsidRPr="001E00CB">
        <w:rPr>
          <w:highlight w:val="yellow"/>
          <w:lang w:val="en-US"/>
        </w:rPr>
        <w:t>#ud</w:t>
      </w:r>
      <w:r w:rsidRPr="001E00CB">
        <w:rPr>
          <w:highlight w:val="yellow"/>
        </w:rPr>
        <w:t xml:space="preserve">ělat Babylon.js a Three.js examply </w:t>
      </w:r>
    </w:p>
    <w:p w14:paraId="36C8FEE1" w14:textId="77777777" w:rsidR="00C150AE" w:rsidRPr="001E00CB" w:rsidRDefault="00C150AE" w:rsidP="00C150AE">
      <w:pPr>
        <w:pStyle w:val="Normlnprvnodsazen"/>
        <w:numPr>
          <w:ilvl w:val="5"/>
          <w:numId w:val="7"/>
        </w:numPr>
        <w:rPr>
          <w:highlight w:val="yellow"/>
        </w:rPr>
      </w:pPr>
      <w:r w:rsidRPr="001E00CB">
        <w:rPr>
          <w:highlight w:val="yellow"/>
        </w:rPr>
        <w:t>Instacované - služba – 3Dtiles? - loaduje se jen to co se vidí - cesium, vts-geospatial, google 3D tiles</w:t>
      </w:r>
    </w:p>
    <w:p w14:paraId="57E6E031" w14:textId="77777777" w:rsidR="00C150AE" w:rsidRPr="001E00CB" w:rsidRDefault="00C150AE" w:rsidP="00C150AE">
      <w:pPr>
        <w:pStyle w:val="Normlnprvnodsazen"/>
        <w:numPr>
          <w:ilvl w:val="6"/>
          <w:numId w:val="7"/>
        </w:numPr>
        <w:rPr>
          <w:highlight w:val="yellow"/>
        </w:rPr>
      </w:pPr>
      <w:r w:rsidRPr="001E00CB">
        <w:rPr>
          <w:highlight w:val="yellow"/>
        </w:rPr>
        <w:lastRenderedPageBreak/>
        <w:t>Google Maps 3DTiles API – jak získat data od Google Maps API lokálne</w:t>
      </w:r>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r w:rsidRPr="001E00CB">
        <w:rPr>
          <w:highlight w:val="yellow"/>
        </w:rPr>
        <w:t>Textured 3D mesh</w:t>
      </w:r>
    </w:p>
    <w:p w14:paraId="0C49A582" w14:textId="508B6B6E" w:rsidR="00C150AE" w:rsidRPr="001E00CB" w:rsidRDefault="00C150AE" w:rsidP="00C150AE">
      <w:pPr>
        <w:pStyle w:val="Normlnprvnodsazen"/>
        <w:numPr>
          <w:ilvl w:val="6"/>
          <w:numId w:val="7"/>
        </w:numPr>
        <w:rPr>
          <w:highlight w:val="yellow"/>
        </w:rPr>
      </w:pPr>
      <w:r w:rsidRPr="001E00CB">
        <w:rPr>
          <w:highlight w:val="yellow"/>
        </w:rPr>
        <w:t>Cesium 3D</w:t>
      </w:r>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r w:rsidRPr="001E00CB">
        <w:rPr>
          <w:highlight w:val="yellow"/>
        </w:rPr>
        <w:t xml:space="preserve">2d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t>Tech:</w:t>
      </w:r>
    </w:p>
    <w:p w14:paraId="0ABCB5DA" w14:textId="77777777" w:rsidR="00C150AE" w:rsidRPr="001E00CB" w:rsidRDefault="00C150AE" w:rsidP="00C150AE">
      <w:pPr>
        <w:pStyle w:val="Normlnprvnodsazen"/>
        <w:numPr>
          <w:ilvl w:val="3"/>
          <w:numId w:val="7"/>
        </w:numPr>
        <w:rPr>
          <w:highlight w:val="yellow"/>
        </w:rPr>
      </w:pPr>
      <w:r w:rsidRPr="001E00CB">
        <w:rPr>
          <w:highlight w:val="yellow"/>
        </w:rPr>
        <w:t>rastr - bitmapa (jpg)</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lokálně – tif, jpg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features (GeoJSON,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shapefile, GeoJSON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r w:rsidRPr="001E00CB">
        <w:rPr>
          <w:highlight w:val="yellow"/>
        </w:rPr>
        <w:t xml:space="preserve">3d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t>Tech:</w:t>
      </w:r>
    </w:p>
    <w:p w14:paraId="3F61B3F7" w14:textId="77777777" w:rsidR="00C150AE" w:rsidRPr="001E00CB" w:rsidRDefault="00C150AE" w:rsidP="00C150AE">
      <w:pPr>
        <w:pStyle w:val="Normlnprvnodsazen"/>
        <w:numPr>
          <w:ilvl w:val="3"/>
          <w:numId w:val="7"/>
        </w:numPr>
        <w:rPr>
          <w:highlight w:val="yellow"/>
        </w:rPr>
      </w:pPr>
      <w:r w:rsidRPr="001E00CB">
        <w:rPr>
          <w:highlight w:val="yellow"/>
        </w:rPr>
        <w:t>Mesh: – 3d modely – tin – (gltf, cityjson, cityGML, obj, collada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Lokálně – data naloadovaná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Služby - ?? – cdn? – sketchfab – vlastní server serving?</w:t>
      </w:r>
    </w:p>
    <w:p w14:paraId="05A59F99" w14:textId="77777777" w:rsidR="00C150AE" w:rsidRPr="001E00CB" w:rsidRDefault="00C150AE" w:rsidP="00C150AE">
      <w:pPr>
        <w:pStyle w:val="Normlnprvnodsazen"/>
        <w:numPr>
          <w:ilvl w:val="3"/>
          <w:numId w:val="7"/>
        </w:numPr>
        <w:rPr>
          <w:highlight w:val="yellow"/>
        </w:rPr>
      </w:pPr>
      <w:r w:rsidRPr="001E00CB">
        <w:rPr>
          <w:highlight w:val="yellow"/>
        </w:rPr>
        <w:t>Mesh – jednoduchý – plocha s texturou co se otáčí – symbol (gltf)</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Tematická data – statistika, agreagace, atd</w:t>
      </w:r>
    </w:p>
    <w:p w14:paraId="42F1379F" w14:textId="77777777" w:rsidR="00C150AE" w:rsidRPr="001E00CB" w:rsidRDefault="00C150AE" w:rsidP="00C150AE">
      <w:pPr>
        <w:pStyle w:val="Normlnprvnodsazen"/>
        <w:numPr>
          <w:ilvl w:val="1"/>
          <w:numId w:val="7"/>
        </w:numPr>
        <w:rPr>
          <w:highlight w:val="yellow"/>
        </w:rPr>
      </w:pPr>
      <w:r w:rsidRPr="001E00CB">
        <w:rPr>
          <w:highlight w:val="yellow"/>
        </w:rPr>
        <w:t>2d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r w:rsidRPr="001E00CB">
        <w:rPr>
          <w:highlight w:val="yellow"/>
        </w:rPr>
        <w:t>rastr - bitmapa (jpg)</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lokálně – tif, jpg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lastRenderedPageBreak/>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features (GeoJSON,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shapefile, GeoJSON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r w:rsidRPr="001E00CB">
        <w:rPr>
          <w:highlight w:val="yellow"/>
        </w:rPr>
        <w:t xml:space="preserve">3d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t>Tech:</w:t>
      </w:r>
    </w:p>
    <w:p w14:paraId="21D83A5A" w14:textId="77777777" w:rsidR="00C150AE" w:rsidRPr="001E00CB" w:rsidRDefault="00C150AE" w:rsidP="00C150AE">
      <w:pPr>
        <w:pStyle w:val="Normlnprvnodsazen"/>
        <w:numPr>
          <w:ilvl w:val="3"/>
          <w:numId w:val="7"/>
        </w:numPr>
        <w:rPr>
          <w:highlight w:val="yellow"/>
        </w:rPr>
      </w:pPr>
      <w:r w:rsidRPr="001E00CB">
        <w:rPr>
          <w:highlight w:val="yellow"/>
        </w:rPr>
        <w:t xml:space="preserve">Mesh: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r w:rsidRPr="001E00CB">
        <w:rPr>
          <w:highlight w:val="yellow"/>
        </w:rPr>
        <w:t>Voxely</w:t>
      </w:r>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dmr, dmp,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Švýcarsko – swiss topo</w:t>
      </w:r>
      <w:r w:rsidR="001E00CB" w:rsidRPr="001E00CB">
        <w:rPr>
          <w:highlight w:val="yellow"/>
        </w:rPr>
        <w:t xml:space="preserve">  - Vyzkoušet načítáaní rastrů a textur. Udělat pipelinu?</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5" w:history="1">
        <w:r w:rsidR="00C150AE" w:rsidRPr="00B76B4A">
          <w:rPr>
            <w:rStyle w:val="Hyperlink"/>
          </w:rPr>
          <w:t>https://developers.google.com/maps/documentation/tile/use-renderer</w:t>
        </w:r>
      </w:hyperlink>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Troika text - statický</w:t>
      </w:r>
    </w:p>
    <w:p w14:paraId="10A9B96B" w14:textId="73D9793F" w:rsidR="00DC2D7C" w:rsidRDefault="00DC2D7C" w:rsidP="00DC2D7C">
      <w:pPr>
        <w:pStyle w:val="Normlnprvnodsazen"/>
        <w:ind w:firstLine="0"/>
      </w:pPr>
      <w:r>
        <w:rPr>
          <w:lang w:val="en-US"/>
        </w:rPr>
        <w:t>Bilboardy – dynamické otáčení na uživatele – je nutné? – jak moc pohybu budu vy</w:t>
      </w:r>
      <w:r>
        <w:t>žadovat</w:t>
      </w:r>
    </w:p>
    <w:p w14:paraId="62994ABA" w14:textId="5729A4B0" w:rsidR="00414E1F" w:rsidRDefault="0035387C" w:rsidP="00414E1F">
      <w:pPr>
        <w:pStyle w:val="Heading2"/>
      </w:pPr>
      <w:r>
        <w:t>CD / CI</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6"/>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r>
        <w:rPr>
          <w:lang w:eastAsia="en-US"/>
        </w:rPr>
        <w:t xml:space="preserve">Npm package – gh pages. Github pages actions.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32FF6D37" w:rsidR="00466AC8" w:rsidRDefault="008136B2" w:rsidP="00466AC8">
      <w:pPr>
        <w:rPr>
          <w:lang w:eastAsia="cs-CZ"/>
        </w:rPr>
      </w:pPr>
      <w:r>
        <w:rPr>
          <w:lang w:eastAsia="cs-CZ"/>
        </w:rPr>
        <w:t xml:space="preserve">Optimalizace </w:t>
      </w:r>
      <w:r w:rsidR="00A3391B">
        <w:rPr>
          <w:lang w:eastAsia="cs-CZ"/>
        </w:rPr>
        <w:t>Optimalizace Optimalizace</w:t>
      </w:r>
    </w:p>
    <w:p w14:paraId="00E9C0A2" w14:textId="75F30C17" w:rsidR="00A3391B" w:rsidRDefault="00A3391B" w:rsidP="00A3391B">
      <w:pPr>
        <w:pStyle w:val="Normlnprvnodsazen"/>
        <w:ind w:firstLine="0"/>
      </w:pPr>
      <w:r>
        <w:t>Má smysl dávat geodata do VR</w:t>
      </w:r>
    </w:p>
    <w:p w14:paraId="61C36998" w14:textId="423E39A2" w:rsidR="00A3391B" w:rsidRDefault="00A3391B" w:rsidP="00A3391B">
      <w:pPr>
        <w:pStyle w:val="Normlnprvnodsazen"/>
        <w:numPr>
          <w:ilvl w:val="0"/>
          <w:numId w:val="26"/>
        </w:numPr>
      </w:pPr>
      <w:r>
        <w:t>2d ne</w:t>
      </w:r>
    </w:p>
    <w:p w14:paraId="0BD41377" w14:textId="77777777" w:rsidR="00A3391B" w:rsidRDefault="00A3391B" w:rsidP="00A3391B">
      <w:pPr>
        <w:pStyle w:val="Normlnprvnodsazen"/>
        <w:numPr>
          <w:ilvl w:val="0"/>
          <w:numId w:val="26"/>
        </w:numPr>
      </w:pPr>
      <w:r>
        <w:t xml:space="preserve">3d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&gt; moc dlouh</w:t>
      </w:r>
      <w:r>
        <w:t>é pipelin</w:t>
      </w:r>
      <w:r w:rsidR="00EC522E">
        <w:t>y</w:t>
      </w:r>
    </w:p>
    <w:p w14:paraId="15F58D2E" w14:textId="66C73F49" w:rsidR="00EC522E" w:rsidRPr="00EC522E" w:rsidRDefault="00EC522E" w:rsidP="00EC522E">
      <w:pPr>
        <w:pStyle w:val="Normlnprvnodsazen"/>
        <w:ind w:firstLine="0"/>
        <w:rPr>
          <w:lang w:val="en-US"/>
        </w:rPr>
      </w:pPr>
      <w:r>
        <w:t>Optimální techstack / pipelina</w:t>
      </w:r>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7"/>
          <w:footerReference w:type="default" r:id="rId7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AAF9B98" w14:textId="77777777" w:rsidR="009116B7" w:rsidRDefault="00FD6309" w:rsidP="009116B7">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9116B7">
        <w:t xml:space="preserve">2019 - Battle of 3D Rendering Stacks: CesiumJS, VTS Geospatial or iTowns? (2019): </w:t>
      </w:r>
    </w:p>
    <w:p w14:paraId="4DF0F66D" w14:textId="77777777" w:rsidR="009116B7" w:rsidRDefault="009116B7" w:rsidP="009116B7">
      <w:pPr>
        <w:pStyle w:val="Bibliography"/>
      </w:pPr>
      <w:r>
        <w:t xml:space="preserve">ABDUL-RAHMAN, A., PILOUK, M. (2008): Spatial data modelling for 3D GIS. Springer, Berlin ; New York. </w:t>
      </w:r>
    </w:p>
    <w:p w14:paraId="302A9621" w14:textId="77777777" w:rsidR="009116B7" w:rsidRDefault="009116B7" w:rsidP="009116B7">
      <w:pPr>
        <w:pStyle w:val="Bibliography"/>
      </w:pPr>
      <w:r>
        <w:t xml:space="preserve">ARIËN, G. (2017): Overview of the rendering pipeline in WebGL, Geert Arien, http://www.geertarien.com/blog/2017/07/16/overview-of-the-rendering-pipeline-in-webgl/ (17. 9. 2023). </w:t>
      </w:r>
    </w:p>
    <w:p w14:paraId="6CCE445B" w14:textId="77777777" w:rsidR="009116B7" w:rsidRDefault="009116B7" w:rsidP="009116B7">
      <w:pPr>
        <w:pStyle w:val="Bibliography"/>
      </w:pPr>
      <w:r>
        <w:t xml:space="preserve">BANDROVA, T., BONCHEV, S. (2013): 3D Maps – Scale, Accuracy, Level of Detail. </w:t>
      </w:r>
    </w:p>
    <w:p w14:paraId="40214521" w14:textId="77777777" w:rsidR="009116B7" w:rsidRDefault="009116B7" w:rsidP="009116B7">
      <w:pPr>
        <w:pStyle w:val="Bibliography"/>
      </w:pPr>
      <w:r>
        <w:t xml:space="preserve">BARUAH, R. (2021): AR and VR Using the WebXR API: Learn to Create Immersive Content with WebGL, Three.js, and A-Frame. Apress, Berkeley, CA. </w:t>
      </w:r>
    </w:p>
    <w:p w14:paraId="5765D662" w14:textId="77777777" w:rsidR="009116B7" w:rsidRDefault="009116B7" w:rsidP="009116B7">
      <w:pPr>
        <w:pStyle w:val="Bibliography"/>
      </w:pPr>
      <w:r>
        <w:t xml:space="preserve">BASQUES, K. (2023): Remote debug Android devices, Chrome for Developers, https://developer.chrome.com/docs/devtools/remote-debugging/ (6. 11. 2023). </w:t>
      </w:r>
    </w:p>
    <w:p w14:paraId="78DE4DCE" w14:textId="77777777" w:rsidR="009116B7" w:rsidRDefault="009116B7" w:rsidP="009116B7">
      <w:pPr>
        <w:pStyle w:val="Bibliography"/>
      </w:pPr>
      <w:r>
        <w:t xml:space="preserve">BATTY, M. (1997): Virtual geography. Futures, 4, 29, 337–352. </w:t>
      </w:r>
    </w:p>
    <w:p w14:paraId="035BE0BC" w14:textId="77777777" w:rsidR="009116B7" w:rsidRDefault="009116B7" w:rsidP="009116B7">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76C93A60" w14:textId="77777777" w:rsidR="009116B7" w:rsidRDefault="009116B7" w:rsidP="009116B7">
      <w:pPr>
        <w:pStyle w:val="Bibliography"/>
      </w:pPr>
      <w:r>
        <w:t xml:space="preserve">BILJECKI, F., LEDOUX, H., STOTER, J. (2016): An improved LOD specification for 3D building models. Computers, Environment and Urban Systems, 59, 25–37. </w:t>
      </w:r>
    </w:p>
    <w:p w14:paraId="20D169EA" w14:textId="77777777" w:rsidR="009116B7" w:rsidRDefault="009116B7" w:rsidP="009116B7">
      <w:pPr>
        <w:pStyle w:val="Bibliography"/>
      </w:pPr>
      <w:r>
        <w:t xml:space="preserve">BLENDER DOCUMENTATION TEAM (2023a): Introduction — Blender Manual, https://docs.blender.org/manual/en/latest/render/materials/introduction.html (15. 10. 2023). </w:t>
      </w:r>
    </w:p>
    <w:p w14:paraId="1CD9055C" w14:textId="77777777" w:rsidR="009116B7" w:rsidRDefault="009116B7" w:rsidP="009116B7">
      <w:pPr>
        <w:pStyle w:val="Bibliography"/>
      </w:pPr>
      <w:r>
        <w:t xml:space="preserve">BLENDER DOCUMENTATION TEAM (2023b): Light Objects — Blender Manual, https://docs.blender.org/manual/en/latest/render/lights/light_object.html (17. 10. 2023). </w:t>
      </w:r>
    </w:p>
    <w:p w14:paraId="4CAF5B9C" w14:textId="77777777" w:rsidR="009116B7" w:rsidRDefault="009116B7" w:rsidP="009116B7">
      <w:pPr>
        <w:pStyle w:val="Bibliography"/>
      </w:pPr>
      <w:r>
        <w:t xml:space="preserve">BLOKDYK, G. (2018): Virtual geographic environments A Complete Guide. 5STARCooks. </w:t>
      </w:r>
    </w:p>
    <w:p w14:paraId="7E5A4A8E" w14:textId="77777777" w:rsidR="009116B7" w:rsidRDefault="009116B7" w:rsidP="009116B7">
      <w:pPr>
        <w:pStyle w:val="Bibliography"/>
      </w:pPr>
      <w:r>
        <w:t xml:space="preserve">BOGDANOVA, R., BOULANGER, P., ZHENG, B. (2016): Depth Perception of Surgeons in Minimally Invasive Surgery. Surgical Innovation, 23. </w:t>
      </w:r>
    </w:p>
    <w:p w14:paraId="68EB3673" w14:textId="77777777" w:rsidR="009116B7" w:rsidRDefault="009116B7" w:rsidP="009116B7">
      <w:pPr>
        <w:pStyle w:val="Bibliography"/>
      </w:pPr>
      <w:r>
        <w:t xml:space="preserve">BOLETSIS, C. (2017): The New Era of Virtual Reality Locomotion: A Systematic Literature Review of Techniques and a Proposed Typology. Multimodal Technologies and Interaction, 4, 1, 24. </w:t>
      </w:r>
    </w:p>
    <w:p w14:paraId="2294C633" w14:textId="77777777" w:rsidR="009116B7" w:rsidRDefault="009116B7" w:rsidP="009116B7">
      <w:pPr>
        <w:pStyle w:val="Bibliography"/>
      </w:pPr>
      <w:r>
        <w:t xml:space="preserve">BOLSTAD, P. (2019): GIS Fundamentals: A First Text on Geographic Information Systems, Sixth Edition. XanEdu Publishing Inc, Ann Arbor, MI. </w:t>
      </w:r>
    </w:p>
    <w:p w14:paraId="408465FF" w14:textId="77777777" w:rsidR="009116B7" w:rsidRDefault="009116B7" w:rsidP="009116B7">
      <w:pPr>
        <w:pStyle w:val="Bibliography"/>
      </w:pPr>
      <w:r>
        <w:t xml:space="preserve">BOŘIL, J. (2022): Využití VGE pro výuku prostorových úloh - role interakce. Masarykova univerzita, Přírodovědecká fakulta. </w:t>
      </w:r>
    </w:p>
    <w:p w14:paraId="3249CED0" w14:textId="77777777" w:rsidR="009116B7" w:rsidRDefault="009116B7" w:rsidP="009116B7">
      <w:pPr>
        <w:pStyle w:val="Bibliography"/>
      </w:pPr>
      <w:r>
        <w:lastRenderedPageBreak/>
        <w:t xml:space="preserve">BROWN, R. (2023): VRcompare - The Internet’s Largest VR &amp; AR Headset Database, VRcompare, https://vr-compare.com/ (8. 10. 2023). </w:t>
      </w:r>
    </w:p>
    <w:p w14:paraId="548FDFF9" w14:textId="77777777" w:rsidR="009116B7" w:rsidRDefault="009116B7" w:rsidP="009116B7">
      <w:pPr>
        <w:pStyle w:val="Bibliography"/>
      </w:pPr>
      <w:r>
        <w:t xml:space="preserve">BURDEA, G., COIFFET, P. (2003): Virtual reality technology. J. Wiley-Interscience, Hoboken, N.J. </w:t>
      </w:r>
    </w:p>
    <w:p w14:paraId="2E902834" w14:textId="77777777" w:rsidR="009116B7" w:rsidRDefault="009116B7" w:rsidP="009116B7">
      <w:pPr>
        <w:pStyle w:val="Bibliography"/>
      </w:pPr>
      <w:r>
        <w:t xml:space="preserve">BUTCHER, P. W. S., JOHN, N. W., RITSOS, P. D. (2021): VRIA: A Web-Based Framework for Creating Immersive Analytics Experiences. IEEE Transactions on Visualization and Computer Graphics, 7, 27, 3213–3225. </w:t>
      </w:r>
    </w:p>
    <w:p w14:paraId="6B631713" w14:textId="77777777" w:rsidR="009116B7" w:rsidRDefault="009116B7" w:rsidP="009116B7">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537918FB" w14:textId="77777777" w:rsidR="009116B7" w:rsidRDefault="009116B7" w:rsidP="009116B7">
      <w:pPr>
        <w:pStyle w:val="Bibliography"/>
      </w:pPr>
      <w:r>
        <w:t xml:space="preserve">CAN I USE (2023a): “webGL” | Can I use... Support tables for HTML5, CSS3, etc, https://caniuse.com/?search=webGL (31. 1. 2023). </w:t>
      </w:r>
    </w:p>
    <w:p w14:paraId="67C0305F" w14:textId="77777777" w:rsidR="009116B7" w:rsidRDefault="009116B7" w:rsidP="009116B7">
      <w:pPr>
        <w:pStyle w:val="Bibliography"/>
      </w:pPr>
      <w:r>
        <w:t xml:space="preserve">CAN I USE (2023b): WebGPU - Can I use, https://caniuse.com/webgpu (29. 8. 2023). </w:t>
      </w:r>
    </w:p>
    <w:p w14:paraId="530C8886" w14:textId="77777777" w:rsidR="009116B7" w:rsidRDefault="009116B7" w:rsidP="009116B7">
      <w:pPr>
        <w:pStyle w:val="Bibliography"/>
      </w:pPr>
      <w:r>
        <w:t xml:space="preserve">CAN I USE (2023c): “WebXR” | Can I use... Support tables for HTML5, CSS3, etc, https://caniuse.com/?search=WebXR (31. 1. 2023). </w:t>
      </w:r>
    </w:p>
    <w:p w14:paraId="22DE589E" w14:textId="77777777" w:rsidR="009116B7" w:rsidRDefault="009116B7" w:rsidP="009116B7">
      <w:pPr>
        <w:pStyle w:val="Bibliography"/>
      </w:pPr>
      <w:r>
        <w:t xml:space="preserve">CESIUMGS (2023a): Initial WebXR display support for Scene by pupitetris · Pull Request #11372 · CesiumGS/cesium, GitHub, https://github.com/CesiumGS/cesium/pull/11372 (31. 8. 2023). </w:t>
      </w:r>
    </w:p>
    <w:p w14:paraId="46FA7A5E" w14:textId="77777777" w:rsidR="009116B7" w:rsidRDefault="009116B7" w:rsidP="009116B7">
      <w:pPr>
        <w:pStyle w:val="Bibliography"/>
      </w:pPr>
      <w:r>
        <w:t xml:space="preserve">CESIUMGS (2023b): WebXR · Issue #3422 · CesiumGS/cesium, GitHub, https://github.com/CesiumGS/cesium/issues/3422 (31. 8. 2023). </w:t>
      </w:r>
    </w:p>
    <w:p w14:paraId="1235413E" w14:textId="77777777" w:rsidR="009116B7" w:rsidRDefault="009116B7" w:rsidP="009116B7">
      <w:pPr>
        <w:pStyle w:val="Bibliography"/>
      </w:pPr>
      <w:r>
        <w:t xml:space="preserve">CHADWICK, E. (2023): ingBest Practices for Compress glTF Textures. </w:t>
      </w:r>
    </w:p>
    <w:p w14:paraId="201499E1" w14:textId="77777777" w:rsidR="009116B7" w:rsidRDefault="009116B7" w:rsidP="009116B7">
      <w:pPr>
        <w:pStyle w:val="Bibliography"/>
      </w:pPr>
      <w:r>
        <w:t xml:space="preserve">CHEN, M., LIN, H. (2018): Virtual geographic environments (VGEs): originating from or beyond virtual reality (VR)? International Journal of Digital Earth, 4, 11, 329–333. </w:t>
      </w:r>
    </w:p>
    <w:p w14:paraId="5160029C" w14:textId="77777777" w:rsidR="009116B7" w:rsidRDefault="009116B7" w:rsidP="009116B7">
      <w:pPr>
        <w:pStyle w:val="Bibliography"/>
      </w:pPr>
      <w:r>
        <w:t xml:space="preserve">CHLOUPKOVÁ, T. (2007): Fyziologické principy procesu vidění - tvorba a vnímání obrazu. Masarykova univerzita, Přírodovědecká fakulta. </w:t>
      </w:r>
    </w:p>
    <w:p w14:paraId="6B510B83" w14:textId="77777777" w:rsidR="009116B7" w:rsidRDefault="009116B7" w:rsidP="009116B7">
      <w:pPr>
        <w:pStyle w:val="Bibliography"/>
      </w:pPr>
      <w:r>
        <w:t xml:space="preserve">CHOW, S. (2018): glTF-Tutorials - Materials, GitHub, https://github.com/KhronosGroup/glTF-Tutorials/blob/master/gltfTutorial/gltfTutorial_010_Materials.md (15. 10. 2023). </w:t>
      </w:r>
    </w:p>
    <w:p w14:paraId="1F338F90" w14:textId="77777777" w:rsidR="009116B7" w:rsidRDefault="009116B7" w:rsidP="009116B7">
      <w:pPr>
        <w:pStyle w:val="Bibliography"/>
      </w:pPr>
      <w:r>
        <w:t xml:space="preserve">CHRISTOPHE, S. (2020): Geovisualization: Multidimensional Exploration of the Territory. 325–332. </w:t>
      </w:r>
    </w:p>
    <w:p w14:paraId="18173B3E" w14:textId="77777777" w:rsidR="009116B7" w:rsidRDefault="009116B7" w:rsidP="009116B7">
      <w:pPr>
        <w:pStyle w:val="Bibliography"/>
      </w:pPr>
      <w:r>
        <w:t xml:space="preserve">CIBULA, R. (2021): Vývoj informačného systému na vizualizáciu 3D modelov a vývoj prototypu na meranie 3D objektov. Masarykova univerzita, Přírodovědecká fakulta. </w:t>
      </w:r>
    </w:p>
    <w:p w14:paraId="4E486847" w14:textId="77777777" w:rsidR="009116B7" w:rsidRDefault="009116B7" w:rsidP="009116B7">
      <w:pPr>
        <w:pStyle w:val="Bibliography"/>
      </w:pPr>
      <w:r>
        <w:t xml:space="preserve">CIRULIS, A., BRIGMANIS, K. B. (2013): 3D Outdoor Augmented Reality for Architecture and Urban Planning. Procedia Computer Science, 25, 71–79. </w:t>
      </w:r>
    </w:p>
    <w:p w14:paraId="4AD552D2" w14:textId="77777777" w:rsidR="009116B7" w:rsidRDefault="009116B7" w:rsidP="009116B7">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74D712C2" w14:textId="77777777" w:rsidR="009116B7" w:rsidRDefault="009116B7" w:rsidP="009116B7">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79F79FD3" w14:textId="77777777" w:rsidR="009116B7" w:rsidRDefault="009116B7" w:rsidP="009116B7">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2BBB4B87" w14:textId="77777777" w:rsidR="009116B7" w:rsidRDefault="009116B7" w:rsidP="009116B7">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4B4D46D8" w14:textId="77777777" w:rsidR="009116B7" w:rsidRDefault="009116B7" w:rsidP="009116B7">
      <w:pPr>
        <w:pStyle w:val="Bibliography"/>
      </w:pPr>
      <w:r>
        <w:t xml:space="preserve">ČÚZK (2023): ČÚZK - Otevřená data - základní informace, https://www.cuzk.cz/Uvod/Produkty-a-sluzby/Otevrena-data/Otevrena-data-zakladni-informace.aspx (28. 8. 2023). </w:t>
      </w:r>
    </w:p>
    <w:p w14:paraId="6EA3AD46" w14:textId="77777777" w:rsidR="009116B7" w:rsidRDefault="009116B7" w:rsidP="009116B7">
      <w:pPr>
        <w:pStyle w:val="Bibliography"/>
      </w:pPr>
      <w:r>
        <w:t xml:space="preserve">DECK.GL (2023): WebXR Support · visgl/deck.gl · Discussion #7972, GitHub, https://github.com/visgl/deck.gl/discussions/7972 (24. 9. 2023). </w:t>
      </w:r>
    </w:p>
    <w:p w14:paraId="183B4A59" w14:textId="77777777" w:rsidR="009116B7" w:rsidRDefault="009116B7" w:rsidP="009116B7">
      <w:pPr>
        <w:pStyle w:val="Bibliography"/>
      </w:pPr>
      <w:r>
        <w:t xml:space="preserve">DISCOVER THREE.JS CONTRIBUTORS (2023): Discover three.js. </w:t>
      </w:r>
    </w:p>
    <w:p w14:paraId="359FEBCF" w14:textId="77777777" w:rsidR="009116B7" w:rsidRDefault="009116B7" w:rsidP="009116B7">
      <w:pPr>
        <w:pStyle w:val="Bibliography"/>
      </w:pPr>
      <w:r>
        <w:t xml:space="preserve">DMARCOS (2023): Deprecate daydream and gearvr controls · Issue #5374 · aframevr/aframe, GitHub, https://github.com/aframevr/aframe/issues/5374 (6. 11. 2023). </w:t>
      </w:r>
    </w:p>
    <w:p w14:paraId="532635DF" w14:textId="77777777" w:rsidR="009116B7" w:rsidRDefault="009116B7" w:rsidP="009116B7">
      <w:pPr>
        <w:pStyle w:val="Bibliography"/>
      </w:pPr>
      <w:r>
        <w:t xml:space="preserve">DORMAN, M. (2020): Introduction to Web Mapping. Chapman and Hall/CRC, Boca Raton. </w:t>
      </w:r>
    </w:p>
    <w:p w14:paraId="7BED8566" w14:textId="77777777" w:rsidR="009116B7" w:rsidRDefault="009116B7" w:rsidP="009116B7">
      <w:pPr>
        <w:pStyle w:val="Bibliography"/>
      </w:pPr>
      <w:r>
        <w:t xml:space="preserve">DUNN, F., PARBERRY, I. (2011): 3D math primer for graphics and game development. CRC Press, Boca Raton, Fla. </w:t>
      </w:r>
    </w:p>
    <w:p w14:paraId="62238EA4" w14:textId="77777777" w:rsidR="009116B7" w:rsidRDefault="009116B7" w:rsidP="009116B7">
      <w:pPr>
        <w:pStyle w:val="Bibliography"/>
      </w:pPr>
      <w:r>
        <w:t xml:space="preserve">DUPIN, L. (2016): devices-vr-awwwards-3.png (PNG Image, 941 × 519 pixels), https://www.awwwards.com/awards/gallery/2016/03/devices-vr-awwwards-3.png (30. 1. 2023). </w:t>
      </w:r>
    </w:p>
    <w:p w14:paraId="09241BB3" w14:textId="77777777" w:rsidR="009116B7" w:rsidRDefault="009116B7" w:rsidP="009116B7">
      <w:pPr>
        <w:pStyle w:val="Bibliography"/>
      </w:pPr>
      <w:r>
        <w:t xml:space="preserve">DYKES, J., MACEACHREN, A. M., KRAAK, M.-J. (2005): Exploring Geovisualization. Pergamon, Amsterdam. </w:t>
      </w:r>
    </w:p>
    <w:p w14:paraId="494747A4" w14:textId="77777777" w:rsidR="009116B7" w:rsidRDefault="009116B7" w:rsidP="009116B7">
      <w:pPr>
        <w:pStyle w:val="Bibliography"/>
      </w:pPr>
      <w:r>
        <w:t xml:space="preserve">EDUTECH CONTRIBUTORS (2023): 3D file format - EduTech Wiki, https://edutechwiki.unige.ch/en/3D_file_format (19. 10. 2023). </w:t>
      </w:r>
    </w:p>
    <w:p w14:paraId="4E943F76" w14:textId="77777777" w:rsidR="009116B7" w:rsidRDefault="009116B7" w:rsidP="009116B7">
      <w:pPr>
        <w:pStyle w:val="Bibliography"/>
      </w:pPr>
      <w:r>
        <w:t xml:space="preserve">ESPINOSA, A. (2023): CesiumJS. </w:t>
      </w:r>
    </w:p>
    <w:p w14:paraId="28536663" w14:textId="77777777" w:rsidR="009116B7" w:rsidRDefault="009116B7" w:rsidP="009116B7">
      <w:pPr>
        <w:pStyle w:val="Bibliography"/>
      </w:pPr>
      <w:r>
        <w:t xml:space="preserve">ESRI (2023a): ArcGIS Maps SDK for JavaScript | Overview | ArcGIS Maps SDK for JavaScript 4.27 | ArcGIS Developers, https://developers.arcgis.com/javascript/latest/ (31. 8. 2023). </w:t>
      </w:r>
    </w:p>
    <w:p w14:paraId="228BB99C" w14:textId="77777777" w:rsidR="009116B7" w:rsidRDefault="009116B7" w:rsidP="009116B7">
      <w:pPr>
        <w:pStyle w:val="Bibliography"/>
      </w:pPr>
      <w:r>
        <w:t xml:space="preserve">ESRI (2023b): Export 360 VR Experiences from CityEngine—ArcGIS CityEngine Resources | Documentation, https://doc.arcgis.com/en/cityengine/latest/help/help-export-360vr.htm (31. 8. 2023). </w:t>
      </w:r>
    </w:p>
    <w:p w14:paraId="655C60C0" w14:textId="77777777" w:rsidR="009116B7" w:rsidRDefault="009116B7" w:rsidP="009116B7">
      <w:pPr>
        <w:pStyle w:val="Bibliography"/>
      </w:pPr>
      <w:r>
        <w:t xml:space="preserve">ESRI (2023c): Mapping APIs | Documentation | ArcGIS Developers, Documentation, https://developers.arcgis.com/documentation/mapping-apis-and-services/apis-and-sdks/ (31. 8. 2023). </w:t>
      </w:r>
    </w:p>
    <w:p w14:paraId="23F87FBE" w14:textId="77777777" w:rsidR="009116B7" w:rsidRDefault="009116B7" w:rsidP="009116B7">
      <w:pPr>
        <w:pStyle w:val="Bibliography"/>
      </w:pPr>
      <w:r>
        <w:t xml:space="preserve">FORD, T. (2017): “Overwatch” Gameplay Architecture and Netcode. </w:t>
      </w:r>
    </w:p>
    <w:p w14:paraId="0F495546" w14:textId="77777777" w:rsidR="009116B7" w:rsidRDefault="009116B7" w:rsidP="009116B7">
      <w:pPr>
        <w:pStyle w:val="Bibliography"/>
      </w:pPr>
      <w:r>
        <w:lastRenderedPageBreak/>
        <w:t xml:space="preserve">GAUTIER, J., BRÉDIF, M., CHRISTOPHE, S. (2020): Co-Visualization of Air Temperature and Urban Data for Visual Exploration. In: 2020 IEEE Visualization Conference (VIS). 71–75. </w:t>
      </w:r>
    </w:p>
    <w:p w14:paraId="0B590938" w14:textId="77777777" w:rsidR="009116B7" w:rsidRDefault="009116B7" w:rsidP="009116B7">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71C351F4" w14:textId="77777777" w:rsidR="009116B7" w:rsidRDefault="009116B7" w:rsidP="009116B7">
      <w:pPr>
        <w:pStyle w:val="Bibliography"/>
      </w:pPr>
      <w:r>
        <w:t xml:space="preserve">Geospatial Webinar (2023): </w:t>
      </w:r>
    </w:p>
    <w:p w14:paraId="6D2BE8B6" w14:textId="77777777" w:rsidR="009116B7" w:rsidRDefault="009116B7" w:rsidP="009116B7">
      <w:pPr>
        <w:pStyle w:val="Bibliography"/>
      </w:pPr>
      <w:r>
        <w:t xml:space="preserve">GHAYOUR, F., CANTOR, D. (2018): Real-time 3D graphics with WebGL 2: build interactive 3D applications with JavaScript and WebGL 2 (OpenGL ES 3.0). Packt, Birmingham Mumbai. </w:t>
      </w:r>
    </w:p>
    <w:p w14:paraId="488B7DAF" w14:textId="77777777" w:rsidR="009116B7" w:rsidRDefault="009116B7" w:rsidP="009116B7">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2A618E3F" w14:textId="77777777" w:rsidR="009116B7" w:rsidRDefault="009116B7" w:rsidP="009116B7">
      <w:pPr>
        <w:pStyle w:val="Bibliography"/>
      </w:pPr>
      <w:r>
        <w:t xml:space="preserve">GODBER, A. (2022): godber/webvr.dev. </w:t>
      </w:r>
    </w:p>
    <w:p w14:paraId="7B9AE166" w14:textId="77777777" w:rsidR="009116B7" w:rsidRDefault="009116B7" w:rsidP="009116B7">
      <w:pPr>
        <w:pStyle w:val="Bibliography"/>
      </w:pPr>
      <w:r>
        <w:t xml:space="preserve">GOODCHILD, M. F. (2013): The quality of big (geo)data. Dialogues in Human Geography, 3, 3, 280–284. </w:t>
      </w:r>
    </w:p>
    <w:p w14:paraId="7FC5F013" w14:textId="77777777" w:rsidR="009116B7" w:rsidRDefault="009116B7" w:rsidP="009116B7">
      <w:pPr>
        <w:pStyle w:val="Bibliography"/>
      </w:pPr>
      <w:r>
        <w:t xml:space="preserve">GROSSNER, K., GOODCHILD, M., CLARKE, K. (2008): Defining a Digital Earth System. T. GIS, 12, 145–160. </w:t>
      </w:r>
    </w:p>
    <w:p w14:paraId="67980A00" w14:textId="77777777" w:rsidR="009116B7" w:rsidRDefault="009116B7" w:rsidP="009116B7">
      <w:pPr>
        <w:pStyle w:val="Bibliography"/>
      </w:pPr>
      <w:r>
        <w:t xml:space="preserve">GUO, H., GOODCHILD, M. F., ANNONI, A. eds. (2020): Manual of Digital Earth. Springer Nature. </w:t>
      </w:r>
    </w:p>
    <w:p w14:paraId="4EC4A101" w14:textId="77777777" w:rsidR="009116B7" w:rsidRDefault="009116B7" w:rsidP="009116B7">
      <w:pPr>
        <w:pStyle w:val="Bibliography"/>
      </w:pPr>
      <w:r>
        <w:t xml:space="preserve">HALE, J. (2022): Vertex Color Baked Lighting with Wonderland Engine. Wonderland Engine. </w:t>
      </w:r>
    </w:p>
    <w:p w14:paraId="686178A1" w14:textId="77777777" w:rsidR="009116B7" w:rsidRDefault="009116B7" w:rsidP="009116B7">
      <w:pPr>
        <w:pStyle w:val="Bibliography"/>
      </w:pPr>
      <w:r>
        <w:t xml:space="preserve">HALIK, Ł. (2018): Challenges in Converting the Polish Topographic Database of Built-Up Areas into 3D Virtual Reality Geovisualization. The Cartographic Journal, 4, 55, 391–399. </w:t>
      </w:r>
    </w:p>
    <w:p w14:paraId="7E5DAD73" w14:textId="77777777" w:rsidR="009116B7" w:rsidRDefault="009116B7" w:rsidP="009116B7">
      <w:pPr>
        <w:pStyle w:val="Bibliography"/>
      </w:pPr>
      <w:r>
        <w:t xml:space="preserve">HERMAN, L. (2011): Moderní kartografické metody modelování měst. Masarykova univerzita, Přírodovědecká fakulta. </w:t>
      </w:r>
    </w:p>
    <w:p w14:paraId="6AD4035F" w14:textId="77777777" w:rsidR="009116B7" w:rsidRDefault="009116B7" w:rsidP="009116B7">
      <w:pPr>
        <w:pStyle w:val="Bibliography"/>
      </w:pPr>
      <w:r>
        <w:t xml:space="preserve">HERMAN, L. (2014): Vizualizace 3D modelů měst na webu. Masarykova univerzita, Přírodovědecká fakulta. </w:t>
      </w:r>
    </w:p>
    <w:p w14:paraId="6292313F" w14:textId="77777777" w:rsidR="009116B7" w:rsidRDefault="009116B7" w:rsidP="009116B7">
      <w:pPr>
        <w:pStyle w:val="Bibliography"/>
      </w:pPr>
      <w:r>
        <w:t xml:space="preserve">HERMAN, L. (2019): User Issues of Interactive 3D Geovisualizations. Masarykova univerzita, Přírodovědecká fakulta. </w:t>
      </w:r>
    </w:p>
    <w:p w14:paraId="1D7820B8" w14:textId="77777777" w:rsidR="009116B7" w:rsidRDefault="009116B7" w:rsidP="009116B7">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248BFCBA" w14:textId="77777777" w:rsidR="009116B7" w:rsidRDefault="009116B7" w:rsidP="009116B7">
      <w:pPr>
        <w:pStyle w:val="Bibliography"/>
      </w:pPr>
      <w:r>
        <w:t xml:space="preserve">HEXAGON (2023): Luciad Developer Platform, https://dev.luciad.com/portal/productDocumentation/LuciadRIA/docs/articles/tutorial/technology/features_and_benefits.html?subcategory=ria_technology (31. 8. 2023). </w:t>
      </w:r>
    </w:p>
    <w:p w14:paraId="296B22CB" w14:textId="77777777" w:rsidR="009116B7" w:rsidRDefault="009116B7" w:rsidP="009116B7">
      <w:pPr>
        <w:pStyle w:val="Bibliography"/>
      </w:pPr>
      <w:r>
        <w:t xml:space="preserve">HORÁK, J. (2023): std_etapy_transformer.py. Brno. </w:t>
      </w:r>
    </w:p>
    <w:p w14:paraId="0E229A91" w14:textId="77777777" w:rsidR="009116B7" w:rsidRDefault="009116B7" w:rsidP="009116B7">
      <w:pPr>
        <w:pStyle w:val="Bibliography"/>
      </w:pPr>
      <w:r>
        <w:t xml:space="preserve">HORKÝ, L. (2020): Sandbox for comparing performance of VTS Geospatial and CesiumJS. </w:t>
      </w:r>
    </w:p>
    <w:p w14:paraId="609077D4" w14:textId="77777777" w:rsidR="009116B7" w:rsidRDefault="009116B7" w:rsidP="009116B7">
      <w:pPr>
        <w:pStyle w:val="Bibliography"/>
      </w:pPr>
      <w:r>
        <w:t>HUTTER, M. (2021): glTF-Tutorials - Textures, GitHub, https://github.com/KhronosGroup/glTF-</w:t>
      </w:r>
      <w:r>
        <w:lastRenderedPageBreak/>
        <w:t xml:space="preserve">Tutorials/blob/master/gltfTutorial/gltfTutorial_012_TexturesImagesSamplers.md (15. 10. 2023). </w:t>
      </w:r>
    </w:p>
    <w:p w14:paraId="2151E0FA" w14:textId="77777777" w:rsidR="009116B7" w:rsidRDefault="009116B7" w:rsidP="009116B7">
      <w:pPr>
        <w:pStyle w:val="Bibliography"/>
      </w:pPr>
      <w:r>
        <w:t xml:space="preserve">IGALIA SL (2023): Welcome to Wolvic, https://www.wolvic.com/en/ (31. 1. 2023). </w:t>
      </w:r>
    </w:p>
    <w:p w14:paraId="5D308BF1" w14:textId="77777777" w:rsidR="009116B7" w:rsidRDefault="009116B7" w:rsidP="009116B7">
      <w:pPr>
        <w:pStyle w:val="Bibliography"/>
      </w:pPr>
      <w:r>
        <w:t xml:space="preserve">IMMERSIVE WEB WORKING GROUP (2022): WebXR Device API Explained, webxr, https://immersive-web.github.io/webxr/explainer.html (10. 9. 2023). </w:t>
      </w:r>
    </w:p>
    <w:p w14:paraId="2A759470" w14:textId="77777777" w:rsidR="009116B7" w:rsidRDefault="009116B7" w:rsidP="009116B7">
      <w:pPr>
        <w:pStyle w:val="Bibliography"/>
      </w:pPr>
      <w:r>
        <w:t xml:space="preserve">IMMERSIVE WEB WORKING GROUP (2023): WebXR Device API Specification. Immersive Web at W3C. </w:t>
      </w:r>
    </w:p>
    <w:p w14:paraId="7BCC5823" w14:textId="77777777" w:rsidR="009116B7" w:rsidRDefault="009116B7" w:rsidP="009116B7">
      <w:pPr>
        <w:pStyle w:val="Bibliography"/>
      </w:pPr>
      <w:r>
        <w:t xml:space="preserve">Intro to WebXR and A-Frame Part 1: What is WebXR, A-Frame, and Entity-Component-Systems (2021): </w:t>
      </w:r>
    </w:p>
    <w:p w14:paraId="695E338B" w14:textId="77777777" w:rsidR="009116B7" w:rsidRDefault="009116B7" w:rsidP="009116B7">
      <w:pPr>
        <w:pStyle w:val="Bibliography"/>
      </w:pPr>
      <w:r>
        <w:t xml:space="preserve">Introducing WebGPU: Unlocking modern GPU access for JavaScript (2023): </w:t>
      </w:r>
    </w:p>
    <w:p w14:paraId="5DEC4D03" w14:textId="77777777" w:rsidR="009116B7" w:rsidRDefault="009116B7" w:rsidP="009116B7">
      <w:pPr>
        <w:pStyle w:val="Bibliography"/>
      </w:pPr>
      <w:r>
        <w:t xml:space="preserve">ITOWNS CONTRIBUTORS (2023): iTowns, https://github.com/iTowns/itowns/tree/master (9. 9. 2023). </w:t>
      </w:r>
    </w:p>
    <w:p w14:paraId="4D534D0C" w14:textId="77777777" w:rsidR="009116B7" w:rsidRDefault="009116B7" w:rsidP="009116B7">
      <w:pPr>
        <w:pStyle w:val="Bibliography"/>
      </w:pPr>
      <w:r>
        <w:t xml:space="preserve">JUDGE, S., HARRIE, L. (2020): Visualizing a Possible Future: Map Guidelines for a 3D Detailed Development Plan. Journal of Geovisualization and Spatial Analysis, 1, 4, 7. </w:t>
      </w:r>
    </w:p>
    <w:p w14:paraId="0FBFA0DA" w14:textId="77777777" w:rsidR="009116B7" w:rsidRDefault="009116B7" w:rsidP="009116B7">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458A765B" w14:textId="77777777" w:rsidR="009116B7" w:rsidRDefault="009116B7" w:rsidP="009116B7">
      <w:pPr>
        <w:pStyle w:val="Bibliography"/>
      </w:pPr>
      <w:r>
        <w:t xml:space="preserve">KAM BRNO (2023): Brno - 3D model, https://webmaps.kambrno.cz/webmaps.kambrno.cz/3d-model/ (31. 8. 2023). </w:t>
      </w:r>
    </w:p>
    <w:p w14:paraId="6BEB4C82" w14:textId="77777777" w:rsidR="009116B7" w:rsidRDefault="009116B7" w:rsidP="009116B7">
      <w:pPr>
        <w:pStyle w:val="Bibliography"/>
      </w:pPr>
      <w:r>
        <w:t xml:space="preserve">KANE, J. (2022): Brands Pioneering “the Metaverse?” Consider Mozilla Hubs &amp; the 3D Open Web. Creator Labs. </w:t>
      </w:r>
    </w:p>
    <w:p w14:paraId="3CE3140F" w14:textId="77777777" w:rsidR="009116B7" w:rsidRDefault="009116B7" w:rsidP="009116B7">
      <w:pPr>
        <w:pStyle w:val="Bibliography"/>
      </w:pPr>
      <w:r>
        <w:t xml:space="preserve">KEIL, J., EDLER, D., SCHMITT, T., DICKMANN, F. (2021): Creating Immersive Virtual Environments Based on Open Geospatial Data and Game Engines. KN - Journal of Cartography and Geographic Information, 1, 71, 53–65. </w:t>
      </w:r>
    </w:p>
    <w:p w14:paraId="6E854E9A" w14:textId="77777777" w:rsidR="009116B7" w:rsidRDefault="009116B7" w:rsidP="009116B7">
      <w:pPr>
        <w:pStyle w:val="Bibliography"/>
      </w:pPr>
      <w:r>
        <w:t xml:space="preserve">KHRONOS GROUP (2017): Strong glTF Ecosystem Momentum at SIGGRAPH 2017, The Khronos Group, https://www.khronos.org/blog/gltf-2.0-ecosystem-advancement (8. 10. 2023). </w:t>
      </w:r>
    </w:p>
    <w:p w14:paraId="0B254AE8" w14:textId="77777777" w:rsidR="009116B7" w:rsidRDefault="009116B7" w:rsidP="009116B7">
      <w:pPr>
        <w:pStyle w:val="Bibliography"/>
      </w:pPr>
      <w:r>
        <w:t xml:space="preserve">KHRONOS GROUP (2018): WebGL: Latest Techniques, https://slideplayer.com/slide/16710114/ (22. 3. 2023). </w:t>
      </w:r>
    </w:p>
    <w:p w14:paraId="30B75B8E" w14:textId="77777777" w:rsidR="009116B7" w:rsidRDefault="009116B7" w:rsidP="009116B7">
      <w:pPr>
        <w:pStyle w:val="Bibliography"/>
      </w:pPr>
      <w:r>
        <w:t>KHRONOS GROUP (2021): glTF</w:t>
      </w:r>
      <w:r>
        <w:rPr>
          <w:vertAlign w:val="superscript"/>
        </w:rPr>
        <w:t>TM</w:t>
      </w:r>
      <w:r>
        <w:t xml:space="preserve"> 2.0 Specification. </w:t>
      </w:r>
    </w:p>
    <w:p w14:paraId="0540360C" w14:textId="77777777" w:rsidR="009116B7" w:rsidRDefault="009116B7" w:rsidP="009116B7">
      <w:pPr>
        <w:pStyle w:val="Bibliography"/>
      </w:pPr>
      <w:r>
        <w:t xml:space="preserve">KHRONOS GROUP (2022): EXT_structural_metadata: Properties for structured data by javagl · Pull Request #2151 · KhronosGroup/glTF, GitHub, https://github.com/KhronosGroup/glTF/pull/2151 (26. 11. 2023). </w:t>
      </w:r>
    </w:p>
    <w:p w14:paraId="0B662D93" w14:textId="77777777" w:rsidR="009116B7" w:rsidRDefault="009116B7" w:rsidP="009116B7">
      <w:pPr>
        <w:pStyle w:val="Bibliography"/>
      </w:pPr>
      <w:r>
        <w:t xml:space="preserve">KHRONOS GROUP (2023a): glTF-Tutorials-Scenes and Nodes, glTF-Tutorials, https://github.khronos.org/glTF-Tutorials/gltfTutorial/gltfTutorial_004_ScenesNodes.html (21. 9. 2023). </w:t>
      </w:r>
    </w:p>
    <w:p w14:paraId="69EF1141" w14:textId="77777777" w:rsidR="009116B7" w:rsidRDefault="009116B7" w:rsidP="009116B7">
      <w:pPr>
        <w:pStyle w:val="Bibliography"/>
      </w:pPr>
      <w:r>
        <w:t xml:space="preserve">KHRONOS GROUP (2023b): WebGL, The Khronos Group, https://www.khronos.org// (19. 1. 2023). </w:t>
      </w:r>
    </w:p>
    <w:p w14:paraId="1375D4F1" w14:textId="77777777" w:rsidR="009116B7" w:rsidRDefault="009116B7" w:rsidP="009116B7">
      <w:pPr>
        <w:pStyle w:val="Bibliography"/>
      </w:pPr>
      <w:r>
        <w:lastRenderedPageBreak/>
        <w:t xml:space="preserve">KIONG, D. L. V. (2022): Metaverse Made Easy: A Beginner’s Guide to the Metaverse: Everything you need to know about Metaverse, NFT and GameFi. Independently published. </w:t>
      </w:r>
    </w:p>
    <w:p w14:paraId="2A76CB5D" w14:textId="77777777" w:rsidR="009116B7" w:rsidRDefault="009116B7" w:rsidP="009116B7">
      <w:pPr>
        <w:pStyle w:val="Bibliography"/>
      </w:pPr>
      <w:r>
        <w:t xml:space="preserve">KOLÁČNÝ, A. (1969): Cartographic Information—a Fundamental Concept and Term in Modern Cartography. The Cartographic Journal, 1, 6, 47–49. </w:t>
      </w:r>
    </w:p>
    <w:p w14:paraId="2A646FE6" w14:textId="77777777" w:rsidR="009116B7" w:rsidRDefault="009116B7" w:rsidP="009116B7">
      <w:pPr>
        <w:pStyle w:val="Bibliography"/>
      </w:pPr>
      <w:r>
        <w:t xml:space="preserve">KONEČNÝ, M. (2011): Cartography: Challenges and potential in the virtual geographic environments era. Annals of GIS, 17, 135–146. </w:t>
      </w:r>
    </w:p>
    <w:p w14:paraId="6A259E79" w14:textId="77777777" w:rsidR="009116B7" w:rsidRDefault="009116B7" w:rsidP="009116B7">
      <w:pPr>
        <w:pStyle w:val="Bibliography"/>
      </w:pPr>
      <w:r>
        <w:t xml:space="preserve">KRAAK, M. J., ORMELING, F. (2020): Cartography: visualization of geospatial data. CRC Press, Boca Raton ; London. </w:t>
      </w:r>
    </w:p>
    <w:p w14:paraId="403D7295" w14:textId="77777777" w:rsidR="009116B7" w:rsidRDefault="009116B7" w:rsidP="009116B7">
      <w:pPr>
        <w:pStyle w:val="Bibliography"/>
      </w:pPr>
      <w:r>
        <w:t xml:space="preserve">KRESSE, W., DANKO, D. M. eds. (2012): Springer Handbook of Geographic Information. Springer, Berlin ; New York. </w:t>
      </w:r>
    </w:p>
    <w:p w14:paraId="106183D1" w14:textId="77777777" w:rsidR="009116B7" w:rsidRDefault="009116B7" w:rsidP="009116B7">
      <w:pPr>
        <w:pStyle w:val="Bibliography"/>
      </w:pPr>
      <w:r>
        <w:t xml:space="preserve">KUBÍČEK, P., STACHOŇ, Z. (2009): NOVÉ MAPOVÉ TECHNOLOGIE V KARTOGRAFICKÉ KOMUNIKACI. Karografické listy, 17, 8. </w:t>
      </w:r>
    </w:p>
    <w:p w14:paraId="080A998F" w14:textId="77777777" w:rsidR="009116B7" w:rsidRDefault="009116B7" w:rsidP="009116B7">
      <w:pPr>
        <w:pStyle w:val="Bibliography"/>
      </w:pPr>
      <w:r>
        <w:t xml:space="preserve">KVARDA, O. (2020): Virtuální realita jako prostředek kartografické komunikace. Masarykova univerzita, Přírodovědecká fakulta. </w:t>
      </w:r>
    </w:p>
    <w:p w14:paraId="19B1B202" w14:textId="77777777" w:rsidR="009116B7" w:rsidRDefault="009116B7" w:rsidP="009116B7">
      <w:pPr>
        <w:pStyle w:val="Bibliography"/>
      </w:pPr>
      <w:r>
        <w:t xml:space="preserve">LAKSONO, D., ADITYA, T. (2019): Utilizing A Game Engine for Interactive 3D Topographic Data Visualization. ISPRS International Journal of Geo-Information, 8, 8, 361. </w:t>
      </w:r>
    </w:p>
    <w:p w14:paraId="5106ACE6" w14:textId="77777777" w:rsidR="009116B7" w:rsidRDefault="009116B7" w:rsidP="009116B7">
      <w:pPr>
        <w:pStyle w:val="Bibliography"/>
      </w:pPr>
      <w:r>
        <w:t xml:space="preserve">LAVALLE, S. (2020): Virtual Reality - LaValle. </w:t>
      </w:r>
    </w:p>
    <w:p w14:paraId="0823D9E9" w14:textId="77777777" w:rsidR="009116B7" w:rsidRDefault="009116B7" w:rsidP="009116B7">
      <w:pPr>
        <w:pStyle w:val="Bibliography"/>
      </w:pPr>
      <w:r>
        <w:t xml:space="preserve">LEE, Y., YOO, B. (2021): XR collaboration beyond virtual reality: work in the real world. 8, 756–772. </w:t>
      </w:r>
    </w:p>
    <w:p w14:paraId="626B77C4" w14:textId="77777777" w:rsidR="009116B7" w:rsidRDefault="009116B7" w:rsidP="009116B7">
      <w:pPr>
        <w:pStyle w:val="Bibliography"/>
      </w:pPr>
      <w:r>
        <w:t xml:space="preserve">LIN, H., BATTY, M. (2011): Virtual Geographic Environments. Esri Press, Redlands, Calif. </w:t>
      </w:r>
    </w:p>
    <w:p w14:paraId="4FDE75EA" w14:textId="77777777" w:rsidR="009116B7" w:rsidRDefault="009116B7" w:rsidP="009116B7">
      <w:pPr>
        <w:pStyle w:val="Bibliography"/>
      </w:pPr>
      <w:r>
        <w:t xml:space="preserve">LIN, H., CHEN, M., LU, G. (2013): Virtual Geographic Environment: A Workspace for Computer-Aided Geographic Experiments. Annals of the Association of American Geographers, 3, 103, 465–482. </w:t>
      </w:r>
    </w:p>
    <w:p w14:paraId="245E7870" w14:textId="77777777" w:rsidR="009116B7" w:rsidRDefault="009116B7" w:rsidP="009116B7">
      <w:pPr>
        <w:pStyle w:val="Bibliography"/>
      </w:pPr>
      <w:r>
        <w:t xml:space="preserve">LIN, H., CHEN, M., LU, G., ZHU, Q., GONG, J., YOU, X., WEN, Y., XU, B., HU, M. (2013): Virtual Geographic Environments (VGEs): A New Generation of Geographic Analysis Tool. Earth-Science Reviews, 126, 74–84. </w:t>
      </w:r>
    </w:p>
    <w:p w14:paraId="573F1FC7" w14:textId="77777777" w:rsidR="009116B7" w:rsidRDefault="009116B7" w:rsidP="009116B7">
      <w:pPr>
        <w:pStyle w:val="Bibliography"/>
      </w:pPr>
      <w:r>
        <w:t xml:space="preserve">LONGLEY, P. A., GOODCHILD, M. F., MAGUIRE, D. J., RHIND, D. W. (2015): Geographic Information Science and Systems, 4th Edition. Wiley. </w:t>
      </w:r>
    </w:p>
    <w:p w14:paraId="2BB2ECE3" w14:textId="77777777" w:rsidR="009116B7" w:rsidRDefault="009116B7" w:rsidP="009116B7">
      <w:pPr>
        <w:pStyle w:val="Bibliography"/>
      </w:pPr>
      <w:r>
        <w:t xml:space="preserve">MACEACHREN, A. M. (2004): How Maps Work: Representation, Visualization, and Design. The Guilford Press, New York. </w:t>
      </w:r>
    </w:p>
    <w:p w14:paraId="0A3680E8" w14:textId="77777777" w:rsidR="009116B7" w:rsidRDefault="009116B7" w:rsidP="009116B7">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67FBFFD9" w14:textId="77777777" w:rsidR="009116B7" w:rsidRDefault="009116B7" w:rsidP="009116B7">
      <w:pPr>
        <w:pStyle w:val="Bibliography"/>
      </w:pPr>
      <w:r>
        <w:t xml:space="preserve">MACEACHREN, A. M., TAYLOR, F. D. R. (1994): Visualization in modern cartography. Pergamon. </w:t>
      </w:r>
    </w:p>
    <w:p w14:paraId="4993112E" w14:textId="77777777" w:rsidR="009116B7" w:rsidRDefault="009116B7" w:rsidP="009116B7">
      <w:pPr>
        <w:pStyle w:val="Bibliography"/>
      </w:pPr>
      <w:r>
        <w:lastRenderedPageBreak/>
        <w:t xml:space="preserve">MACLNTYRE, B., SMITH, T. F. (2018): Thoughts on the Future of WebXR and the Immersive Web. In: 2018 IEEE International Symposium on Mixed and Augmented Reality Adjunct (ISMAR-Adjunct). 338–342. </w:t>
      </w:r>
    </w:p>
    <w:p w14:paraId="2A06FA63" w14:textId="77777777" w:rsidR="009116B7" w:rsidRDefault="009116B7" w:rsidP="009116B7">
      <w:pPr>
        <w:pStyle w:val="Bibliography"/>
      </w:pPr>
      <w:r>
        <w:t xml:space="preserve">MARSCHNER, S., SHIRLEY, P., ASHIKHMIN, M., GLEICHER, M., HOFFMAN, N., JOHNSON, G., MUNZNER, T., REINHARD, E., THOMPSON, W. B., WILLEMSEN, P., WYVILL, B. (2021): Fundamentals of Computer Graphics. A K Peters/CRC Press, Boca Raton. </w:t>
      </w:r>
    </w:p>
    <w:p w14:paraId="68C07849" w14:textId="77777777" w:rsidR="009116B7" w:rsidRDefault="009116B7" w:rsidP="009116B7">
      <w:pPr>
        <w:pStyle w:val="Bibliography"/>
      </w:pPr>
      <w:r>
        <w:t xml:space="preserve">MAT, R. C., SHARIFF, A. R. M., ZULKIFLI, A. N., RAHIM, M. S. M., MAHAYUDIN, M. H. (2014): Using game engine for 3D terrain visualisation of GIS data: A review. IOP Conference Series: Earth and Environmental Science, 20, 012037. </w:t>
      </w:r>
    </w:p>
    <w:p w14:paraId="3AD37DEF" w14:textId="77777777" w:rsidR="009116B7" w:rsidRDefault="009116B7" w:rsidP="009116B7">
      <w:pPr>
        <w:pStyle w:val="Bibliography"/>
      </w:pPr>
      <w:r>
        <w:t xml:space="preserve">MATATKO, A., BOLLMANN, J., MÜLLER, A. (2011): Depth Perception in Virtual Reality. In: Kolbe, T. H., König, G., Nagel, C. (eds.): Advances in 3D Geo-Information Sciences. Springer, Berlin, Heidelberg, 115–129. </w:t>
      </w:r>
    </w:p>
    <w:p w14:paraId="5E930580" w14:textId="77777777" w:rsidR="009116B7" w:rsidRDefault="009116B7" w:rsidP="009116B7">
      <w:pPr>
        <w:pStyle w:val="Bibliography"/>
      </w:pPr>
      <w:r>
        <w:t xml:space="preserve">MATHER, G. (2016): Foundations of Sensation and Perception. Psychology Press. </w:t>
      </w:r>
    </w:p>
    <w:p w14:paraId="4946EADF" w14:textId="77777777" w:rsidR="009116B7" w:rsidRDefault="009116B7" w:rsidP="009116B7">
      <w:pPr>
        <w:pStyle w:val="Bibliography"/>
      </w:pPr>
      <w:r>
        <w:t xml:space="preserve">MAZURYK, T., GERVAUTZ, M. (1999): Virtual Reality - History, Applications, Technology and Future. </w:t>
      </w:r>
    </w:p>
    <w:p w14:paraId="40AD5204" w14:textId="77777777" w:rsidR="009116B7" w:rsidRDefault="009116B7" w:rsidP="009116B7">
      <w:pPr>
        <w:pStyle w:val="Bibliography"/>
      </w:pPr>
      <w:r>
        <w:t xml:space="preserve">MAZZEI, M., QUARONI, D. (2022): Development of a 3D WebGIS Application for the Visualization of Seismic Risk on Infrastructural Work. ISPRS International Journal of Geo-Information, 1, 11, 22. </w:t>
      </w:r>
    </w:p>
    <w:p w14:paraId="54303799" w14:textId="77777777" w:rsidR="009116B7" w:rsidRDefault="009116B7" w:rsidP="009116B7">
      <w:pPr>
        <w:pStyle w:val="Bibliography"/>
      </w:pPr>
      <w:r>
        <w:t xml:space="preserve">MDN CONTRIBUTORS (2022a): Introduction to the DOM - Web APIs, https://developer.mozilla.org/en-US/docs/Web/API/Document_Object_Model/Introduction (19. 1. 2023). </w:t>
      </w:r>
    </w:p>
    <w:p w14:paraId="58D1C1BF" w14:textId="77777777" w:rsidR="009116B7" w:rsidRDefault="009116B7" w:rsidP="009116B7">
      <w:pPr>
        <w:pStyle w:val="Bibliography"/>
      </w:pPr>
      <w:r>
        <w:t xml:space="preserve">MDN CONTRIBUTORS (2022b): WebGL: 2D and 3D graphics for the web - Web APIs | MDN, https://developer.mozilla.org/en-US/docs/Web/API/WebGL_API (19. 1. 2023). </w:t>
      </w:r>
    </w:p>
    <w:p w14:paraId="02029C13" w14:textId="77777777" w:rsidR="009116B7" w:rsidRDefault="009116B7" w:rsidP="009116B7">
      <w:pPr>
        <w:pStyle w:val="Bibliography"/>
      </w:pPr>
      <w:r>
        <w:t xml:space="preserve">MDN CONTRIBUTORS (2023a): Inputs and input sources - Web APIs | MDN, https://developer.mozilla.org/en-US/docs/Web/API/WebXR_Device_API/Inputs (15. 10. 2023). </w:t>
      </w:r>
    </w:p>
    <w:p w14:paraId="392A36A8" w14:textId="77777777" w:rsidR="009116B7" w:rsidRDefault="009116B7" w:rsidP="009116B7">
      <w:pPr>
        <w:pStyle w:val="Bibliography"/>
      </w:pPr>
      <w:r>
        <w:t xml:space="preserve">MDN CONTRIBUTORS (2023b): XRSystem: requestSession() method - Web APIs | MDN, https://developer.mozilla.org/en-US/docs/Web/API/XRSystem/requestSession (10. 9. 2023). </w:t>
      </w:r>
    </w:p>
    <w:p w14:paraId="237F95E4" w14:textId="77777777" w:rsidR="009116B7" w:rsidRDefault="009116B7" w:rsidP="009116B7">
      <w:pPr>
        <w:pStyle w:val="Bibliography"/>
      </w:pPr>
      <w:r>
        <w:t xml:space="preserve">MEHRFARD, A., FOTOUHI, J., TAYLOR, G., FORSTER, T., NAVAB, N., FUERST, B. (2019): A Comparative Analysis of Virtual Reality Head-Mounted Display Systems. arXiv. </w:t>
      </w:r>
    </w:p>
    <w:p w14:paraId="70A6018D" w14:textId="77777777" w:rsidR="009116B7" w:rsidRDefault="009116B7" w:rsidP="009116B7">
      <w:pPr>
        <w:pStyle w:val="Bibliography"/>
      </w:pPr>
      <w:r>
        <w:t xml:space="preserve">MENARD, A. (2019): Adding support for VR inputs with WebXR and Three.JS, Medium, https://medium.com/@darktears/adding-support-for-vr-inputs-with-webxr-and-three-js-235b40beb6f0 (11. 10. 2023). </w:t>
      </w:r>
    </w:p>
    <w:p w14:paraId="2B966121" w14:textId="77777777" w:rsidR="009116B7" w:rsidRDefault="009116B7" w:rsidP="009116B7">
      <w:pPr>
        <w:pStyle w:val="Bibliography"/>
      </w:pPr>
      <w:r>
        <w:t xml:space="preserve">META (2023): Browser Specs | Oculus Developers, https://developer.oculus.com/documentation/web/browser-specs/ (31. 1. 2023). </w:t>
      </w:r>
    </w:p>
    <w:p w14:paraId="4318FFD6" w14:textId="77777777" w:rsidR="009116B7" w:rsidRDefault="009116B7" w:rsidP="009116B7">
      <w:pPr>
        <w:pStyle w:val="Bibliography"/>
      </w:pPr>
      <w:r>
        <w:t xml:space="preserve">META DEVELOPERS (2022): Meta Connect 2022 | Build Great WebXR Experiences. </w:t>
      </w:r>
    </w:p>
    <w:p w14:paraId="311B8E35" w14:textId="77777777" w:rsidR="009116B7" w:rsidRDefault="009116B7" w:rsidP="009116B7">
      <w:pPr>
        <w:pStyle w:val="Bibliography"/>
      </w:pPr>
      <w:r>
        <w:t xml:space="preserve">META QUEST (2023a): Project Flowerbed: A WebXR Case Study, https://developer.oculus.com/blog/project-flowerbed-a-webxr-case-study/ (6. 11. 2023). </w:t>
      </w:r>
    </w:p>
    <w:p w14:paraId="092B5C73" w14:textId="77777777" w:rsidR="009116B7" w:rsidRDefault="009116B7" w:rsidP="009116B7">
      <w:pPr>
        <w:pStyle w:val="Bibliography"/>
      </w:pPr>
      <w:r>
        <w:lastRenderedPageBreak/>
        <w:t xml:space="preserve">META QUEST (2023b): Revolutionizing WebXR Development with the Immersive Web Emulator, https://developer.oculus.com/blog/webxr-development-immersive-web-emulator/ (6. 11. 2023). </w:t>
      </w:r>
    </w:p>
    <w:p w14:paraId="5F866F68" w14:textId="77777777" w:rsidR="009116B7" w:rsidRDefault="009116B7" w:rsidP="009116B7">
      <w:pPr>
        <w:pStyle w:val="Bibliography"/>
      </w:pPr>
      <w:r>
        <w:t xml:space="preserve">MEZZO, D. B. (2019): FOSS4G 2021 - 3D Urban data in QGIS. </w:t>
      </w:r>
    </w:p>
    <w:p w14:paraId="436CDB7F" w14:textId="77777777" w:rsidR="009116B7" w:rsidRDefault="009116B7" w:rsidP="009116B7">
      <w:pPr>
        <w:pStyle w:val="Bibliography"/>
      </w:pPr>
      <w:r>
        <w:t xml:space="preserve">MILGRAM, P., KISHINO, F. (1994): A Taxonomy of Mixed Reality Visual Displays. IEICE Trans. Information Systems, E77-D, no. 12, 1321–1329. </w:t>
      </w:r>
    </w:p>
    <w:p w14:paraId="422D747F" w14:textId="77777777" w:rsidR="009116B7" w:rsidRDefault="009116B7" w:rsidP="009116B7">
      <w:pPr>
        <w:pStyle w:val="Bibliography"/>
      </w:pPr>
      <w:r>
        <w:t xml:space="preserve">MOZILLA HUBS (2022): Hubs New Entity Component System. </w:t>
      </w:r>
    </w:p>
    <w:p w14:paraId="64DB1269" w14:textId="77777777" w:rsidR="009116B7" w:rsidRDefault="009116B7" w:rsidP="009116B7">
      <w:pPr>
        <w:pStyle w:val="Bibliography"/>
      </w:pPr>
      <w:r>
        <w:t xml:space="preserve">MOZZILA CORPORATION (2023a): Hubs Demo | Hubs by Mozilla, https://hubs.mozilla.com/Pvg5MMt/hubs-demo (11. 10. 2023). </w:t>
      </w:r>
    </w:p>
    <w:p w14:paraId="435E4406" w14:textId="77777777" w:rsidR="009116B7" w:rsidRDefault="009116B7" w:rsidP="009116B7">
      <w:pPr>
        <w:pStyle w:val="Bibliography"/>
      </w:pPr>
      <w:r>
        <w:t xml:space="preserve">MOZZILA CORPORATION (2023b): Optimizing Scenes, https://hubs.mozilla.com/docs/index.html (28. 10. 2023). </w:t>
      </w:r>
    </w:p>
    <w:p w14:paraId="12647A04" w14:textId="77777777" w:rsidR="009116B7" w:rsidRDefault="009116B7" w:rsidP="009116B7">
      <w:pPr>
        <w:pStyle w:val="Bibliography"/>
      </w:pPr>
      <w:r>
        <w:t xml:space="preserve">NEEDLE-TOOLS (2023): needle-tools/needle-engine-support. Needle. </w:t>
      </w:r>
    </w:p>
    <w:p w14:paraId="33A9AB25" w14:textId="77777777" w:rsidR="009116B7" w:rsidRDefault="009116B7" w:rsidP="009116B7">
      <w:pPr>
        <w:pStyle w:val="Bibliography"/>
      </w:pPr>
      <w:r>
        <w:t xml:space="preserve">NEWTON, C. (2021): Mark Zuckerberg is betting Facebook’s future on the metaverse, The Verge, https://www.theverge.com/22588022/mark-zuckerberg-facebook-ceo-metaverse-interview (1. 9. 2023). </w:t>
      </w:r>
    </w:p>
    <w:p w14:paraId="0F176D0E" w14:textId="77777777" w:rsidR="009116B7" w:rsidRDefault="009116B7" w:rsidP="009116B7">
      <w:pPr>
        <w:pStyle w:val="Bibliography"/>
      </w:pPr>
      <w:r>
        <w:t xml:space="preserve">NPM (2023): three, npm, https://www.npmjs.com/package/three (14. 10. 2023). </w:t>
      </w:r>
    </w:p>
    <w:p w14:paraId="10BF77EC" w14:textId="77777777" w:rsidR="009116B7" w:rsidRDefault="009116B7" w:rsidP="009116B7">
      <w:pPr>
        <w:pStyle w:val="Bibliography"/>
      </w:pPr>
      <w:r>
        <w:t xml:space="preserve">OCULUS VR (2022): Developing with WebXR: How Playko Built Ski Fit 365 on the Wonderland Engine. </w:t>
      </w:r>
    </w:p>
    <w:p w14:paraId="1C68574D" w14:textId="77777777" w:rsidR="009116B7" w:rsidRDefault="009116B7" w:rsidP="009116B7">
      <w:pPr>
        <w:pStyle w:val="Bibliography"/>
      </w:pPr>
      <w:r>
        <w:t xml:space="preserve">OGC (2023): Indexed 3D Scene Layers (I3S), Open Geospatial Consortium, https://www.ogc.org/standard/i3s/ (4. 9. 2023). </w:t>
      </w:r>
    </w:p>
    <w:p w14:paraId="69E9F226" w14:textId="77777777" w:rsidR="009116B7" w:rsidRDefault="009116B7" w:rsidP="009116B7">
      <w:pPr>
        <w:pStyle w:val="Bibliography"/>
      </w:pPr>
      <w:r>
        <w:t xml:space="preserve">ONYIMBI, J. R., KOEVA, M., FLACKE, J. (2018): Public Participation Using 3D Web-Based City Models: Opportunities for E-Participation in Kisumu, Kenya. ISPRS International Journal of Geo-Information, 12, 7, 454. </w:t>
      </w:r>
    </w:p>
    <w:p w14:paraId="4EFB7917" w14:textId="77777777" w:rsidR="009116B7" w:rsidRDefault="009116B7" w:rsidP="009116B7">
      <w:pPr>
        <w:pStyle w:val="Bibliography"/>
      </w:pPr>
      <w:r>
        <w:t xml:space="preserve">PARACUELLOS, A., MACINTYRE, B. (2018): Progressive WebXR, Mozilla Mixed Reality Blog, https://blog.mozvr.com/progressive-webxr-ar-store/ (8. 11. 2023). </w:t>
      </w:r>
    </w:p>
    <w:p w14:paraId="206146AB" w14:textId="77777777" w:rsidR="009116B7" w:rsidRDefault="009116B7" w:rsidP="009116B7">
      <w:pPr>
        <w:pStyle w:val="Bibliography"/>
      </w:pPr>
      <w:r>
        <w:t xml:space="preserve">PARADOWSKI CREATIVE (2022): paradowskicreative/ZenCompress: Fine-grain texture compression for glTF 3D assets. </w:t>
      </w:r>
    </w:p>
    <w:p w14:paraId="4EE0C365" w14:textId="77777777" w:rsidR="009116B7" w:rsidRDefault="009116B7" w:rsidP="009116B7">
      <w:pPr>
        <w:pStyle w:val="Bibliography"/>
      </w:pPr>
      <w:r>
        <w:t xml:space="preserve">PEGG, D. (2008): Design Issues with 3D Maps and the Need for 3D Cartographic Design Principles. 11. </w:t>
      </w:r>
    </w:p>
    <w:p w14:paraId="1FB4D927" w14:textId="77777777" w:rsidR="009116B7" w:rsidRDefault="009116B7" w:rsidP="009116B7">
      <w:pPr>
        <w:pStyle w:val="Bibliography"/>
      </w:pPr>
      <w:r>
        <w:t xml:space="preserve">PEŇÁK, M. (2017): Výzkum a vývoj webové aplikace pro vizualizaci viditelnosti. Masarykova univerzita, Přírodovědecká fakulta. </w:t>
      </w:r>
    </w:p>
    <w:p w14:paraId="77FB7060" w14:textId="77777777" w:rsidR="009116B7" w:rsidRDefault="009116B7" w:rsidP="009116B7">
      <w:pPr>
        <w:pStyle w:val="Bibliography"/>
      </w:pPr>
      <w:r>
        <w:t xml:space="preserve">PETERS, R., DUKAI, B., VITALIS, S., LIEMPT, J., STOTER, J. (2021): Automated 3D reconstruction of LoD2 and LoD1 models for all 10 million buildings of the Netherlands. </w:t>
      </w:r>
    </w:p>
    <w:p w14:paraId="04131075" w14:textId="77777777" w:rsidR="009116B7" w:rsidRDefault="009116B7" w:rsidP="009116B7">
      <w:pPr>
        <w:pStyle w:val="Bibliography"/>
      </w:pPr>
      <w:r>
        <w:t xml:space="preserve">PLAČKOVÁ, B. (2022): Využití 3D vizualizací v územním plánování. Masarykova univerzita, Přírodovědecká fakulta. </w:t>
      </w:r>
    </w:p>
    <w:p w14:paraId="6A6B1C76" w14:textId="77777777" w:rsidR="009116B7" w:rsidRDefault="009116B7" w:rsidP="009116B7">
      <w:pPr>
        <w:pStyle w:val="Bibliography"/>
      </w:pPr>
      <w:r>
        <w:lastRenderedPageBreak/>
        <w:t xml:space="preserve">RAFIEE, A., VAN DER MALE, P., DIAS, E., SCHOLTEN, H. (2018): Interactive 3D geodesign tool for multidisciplinary wind turbine planning. Journal of Environmental Management, 205, 107–124. </w:t>
      </w:r>
    </w:p>
    <w:p w14:paraId="2A2FD168" w14:textId="77777777" w:rsidR="009116B7" w:rsidRDefault="009116B7" w:rsidP="009116B7">
      <w:pPr>
        <w:pStyle w:val="Bibliography"/>
      </w:pPr>
      <w:r>
        <w:t xml:space="preserve">RAVASZ, J. (2019): Oculus Quest Hand Input, https://jonathanravasz.com/hands.html (11. 10. 2023). </w:t>
      </w:r>
    </w:p>
    <w:p w14:paraId="078143E6" w14:textId="77777777" w:rsidR="009116B7" w:rsidRDefault="009116B7" w:rsidP="009116B7">
      <w:pPr>
        <w:pStyle w:val="Bibliography"/>
      </w:pPr>
      <w:r>
        <w:t xml:space="preserve">ŘEHÁČEK, M. (2020): Building a web-based interactive network visualization in Vue.js. Masarykova univerzita, Fakulta informatiky. </w:t>
      </w:r>
    </w:p>
    <w:p w14:paraId="05167C1D" w14:textId="77777777" w:rsidR="009116B7" w:rsidRDefault="009116B7" w:rsidP="009116B7">
      <w:pPr>
        <w:pStyle w:val="Bibliography"/>
      </w:pPr>
      <w:r>
        <w:t xml:space="preserve">REZ BOT (2018): Entity Component System #1. </w:t>
      </w:r>
    </w:p>
    <w:p w14:paraId="4AA428CB" w14:textId="77777777" w:rsidR="009116B7" w:rsidRDefault="009116B7" w:rsidP="009116B7">
      <w:pPr>
        <w:pStyle w:val="Bibliography"/>
      </w:pPr>
      <w:r>
        <w:t xml:space="preserve">RITTERBUSCH, G. D., TEICHMANN, M. R. (2023): Defining the Metaverse: A Systematic Literature Review. IEEE Access, 11, 12368–12377. </w:t>
      </w:r>
    </w:p>
    <w:p w14:paraId="16BDDFCC" w14:textId="77777777" w:rsidR="009116B7" w:rsidRDefault="009116B7" w:rsidP="009116B7">
      <w:pPr>
        <w:pStyle w:val="Bibliography"/>
      </w:pPr>
      <w:r>
        <w:t xml:space="preserve">RIVA, G. (2006): Virtual Reality, Wiley encyclopedia of biomedical engineering. In: Wiley encyclopedia of biomedical engineering. John Wiley, Hoboken. </w:t>
      </w:r>
    </w:p>
    <w:p w14:paraId="0D3F45BE" w14:textId="77777777" w:rsidR="009116B7" w:rsidRDefault="009116B7" w:rsidP="009116B7">
      <w:pPr>
        <w:pStyle w:val="Bibliography"/>
      </w:pPr>
      <w:r>
        <w:t xml:space="preserve">ROADTOVR (2023): Google Cardboard Archives, Road to VR, https://www.roadtovr.com/category/google-cardboard/ (11. 10. 2023). </w:t>
      </w:r>
    </w:p>
    <w:p w14:paraId="4F633914" w14:textId="77777777" w:rsidR="009116B7" w:rsidRDefault="009116B7" w:rsidP="009116B7">
      <w:pPr>
        <w:pStyle w:val="Bibliography"/>
      </w:pPr>
      <w:r>
        <w:t xml:space="preserve">RZESZEWSKI, M., ORYLSKI, M. (2021): Usability of WebXR Visualizations in Urban Planning. ISPRS International Journal of Geo-Information, 11, 10, 721. </w:t>
      </w:r>
    </w:p>
    <w:p w14:paraId="2C9190CE" w14:textId="77777777" w:rsidR="009116B7" w:rsidRDefault="009116B7" w:rsidP="009116B7">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676CEED3" w14:textId="77777777" w:rsidR="009116B7" w:rsidRDefault="009116B7" w:rsidP="009116B7">
      <w:pPr>
        <w:pStyle w:val="Bibliography"/>
      </w:pPr>
      <w:r>
        <w:t xml:space="preserve">SEGUIN, D. (2023): A collection of WebGL and WebGPU frameworks and libraries, Gist, https://gist.github.com/dmnsgn/76878ba6903cf15789b712464875cfdc (2. 11. 2023). </w:t>
      </w:r>
    </w:p>
    <w:p w14:paraId="5912F323" w14:textId="77777777" w:rsidR="009116B7" w:rsidRDefault="009116B7" w:rsidP="009116B7">
      <w:pPr>
        <w:pStyle w:val="Bibliography"/>
      </w:pPr>
      <w:r>
        <w:t xml:space="preserve">SEMMO, A., DÖLLNER, J. (2014): An Interaction Framework for Level-of-Abstraction Visualization of 3D Geovirtual Environments. </w:t>
      </w:r>
    </w:p>
    <w:p w14:paraId="4706616D" w14:textId="77777777" w:rsidR="009116B7" w:rsidRDefault="009116B7" w:rsidP="009116B7">
      <w:pPr>
        <w:pStyle w:val="Bibliography"/>
      </w:pPr>
      <w:r>
        <w:t xml:space="preserve">SERMET, Y., DEMIR, I. (2021): GeospatialVR: A web-based virtual reality framework for collaborative environmental simulations. Computers &amp; Geosciences, 159, 105010. </w:t>
      </w:r>
    </w:p>
    <w:p w14:paraId="5AD47906" w14:textId="77777777" w:rsidR="009116B7" w:rsidRDefault="009116B7" w:rsidP="009116B7">
      <w:pPr>
        <w:pStyle w:val="Bibliography"/>
      </w:pPr>
      <w:r>
        <w:t xml:space="preserve">SHERIF, T. (2018): The WebGL Graphics Pipeline, https://tsherif.github.io/webgl-presentation/#/13 (17. 9. 2023). </w:t>
      </w:r>
    </w:p>
    <w:p w14:paraId="2433C0A2" w14:textId="77777777" w:rsidR="009116B7" w:rsidRDefault="009116B7" w:rsidP="009116B7">
      <w:pPr>
        <w:pStyle w:val="Bibliography"/>
      </w:pPr>
      <w:r>
        <w:t xml:space="preserve">SHERMAN, W. R., CRAIG, A. B. (2019): Understanding virtual reality: interface, application, and design. Morgan Kaufmann, Cambridge, MA. </w:t>
      </w:r>
    </w:p>
    <w:p w14:paraId="7071DE71" w14:textId="77777777" w:rsidR="009116B7" w:rsidRDefault="009116B7" w:rsidP="009116B7">
      <w:pPr>
        <w:pStyle w:val="Bibliography"/>
      </w:pPr>
      <w:r>
        <w:t xml:space="preserve">SLOCUM, T. A. ed. (2014): Thematic cartography and geovisualization. Pearson Education, Harlow. </w:t>
      </w:r>
    </w:p>
    <w:p w14:paraId="5B6F7BDA" w14:textId="77777777" w:rsidR="009116B7" w:rsidRDefault="009116B7" w:rsidP="009116B7">
      <w:pPr>
        <w:pStyle w:val="Bibliography"/>
      </w:pPr>
      <w:r>
        <w:t xml:space="preserve">SOMMERVILLE, I. (2016): Software engineering. Pearson, Boston Munich. </w:t>
      </w:r>
    </w:p>
    <w:p w14:paraId="5EEF3C20" w14:textId="77777777" w:rsidR="009116B7" w:rsidRDefault="009116B7" w:rsidP="009116B7">
      <w:pPr>
        <w:pStyle w:val="Bibliography"/>
      </w:pPr>
      <w:r>
        <w:t xml:space="preserve">STACHON, Z., KUBICEK, P., HERMAN, L. (2020): Virtual and Immersive Environments. Geographic Information Science &amp; Technology Body of Knowledge, Q3, 2020. </w:t>
      </w:r>
    </w:p>
    <w:p w14:paraId="1AE280FA" w14:textId="77777777" w:rsidR="009116B7" w:rsidRDefault="009116B7" w:rsidP="009116B7">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7E7AB921" w14:textId="77777777" w:rsidR="009116B7" w:rsidRDefault="009116B7" w:rsidP="009116B7">
      <w:pPr>
        <w:pStyle w:val="Bibliography"/>
      </w:pPr>
      <w:r>
        <w:lastRenderedPageBreak/>
        <w:t xml:space="preserve">STATCOUNTER (2023): Browser Market Share Worldwide, StatCounter Global Stats, https://gs.statcounter.com/browser-market-share (31. 1. 2023). </w:t>
      </w:r>
    </w:p>
    <w:p w14:paraId="451D1DAD" w14:textId="77777777" w:rsidR="009116B7" w:rsidRDefault="009116B7" w:rsidP="009116B7">
      <w:pPr>
        <w:pStyle w:val="Bibliography"/>
      </w:pPr>
      <w:r>
        <w:t xml:space="preserve">TAKLE (2022): VR by the numbers - HMD specs comparison, thevirtualreport.biz, https://www.thevirtualreport.biz/data-and-research/65085/vr-by-the-numbers-hmd-specs-comparison/ (29. 8. 2023). </w:t>
      </w:r>
    </w:p>
    <w:p w14:paraId="090844E7" w14:textId="77777777" w:rsidR="009116B7" w:rsidRDefault="009116B7" w:rsidP="009116B7">
      <w:pPr>
        <w:pStyle w:val="Bibliography"/>
      </w:pPr>
      <w:r>
        <w:t xml:space="preserve">THREE.JS CONTRIBUTORS (2023a): Camera – three.js docs, https://threejs.org/docs/#api/en/cameras/Camera (21. 9. 2023). </w:t>
      </w:r>
    </w:p>
    <w:p w14:paraId="1D47F73C" w14:textId="77777777" w:rsidR="009116B7" w:rsidRDefault="009116B7" w:rsidP="009116B7">
      <w:pPr>
        <w:pStyle w:val="Bibliography"/>
      </w:pPr>
      <w:r>
        <w:t xml:space="preserve">THREE.JS CONTRIBUTORS (2023b): Lights - three.js manual, https://threejs.org/manual/#en/lights (17. 10. 2023). </w:t>
      </w:r>
    </w:p>
    <w:p w14:paraId="6CE47DCE" w14:textId="77777777" w:rsidR="009116B7" w:rsidRDefault="009116B7" w:rsidP="009116B7">
      <w:pPr>
        <w:pStyle w:val="Bibliography"/>
      </w:pPr>
      <w:r>
        <w:t xml:space="preserve">THREE.JS CONTRIBUTORS (2023c): Scene – three.js docs, https://threejs.org/docs/#api/en/scenes/Scene (21. 9. 2023). </w:t>
      </w:r>
    </w:p>
    <w:p w14:paraId="14BB2CD8" w14:textId="77777777" w:rsidR="009116B7" w:rsidRDefault="009116B7" w:rsidP="009116B7">
      <w:pPr>
        <w:pStyle w:val="Bibliography"/>
      </w:pPr>
      <w:r>
        <w:t xml:space="preserve">THREE.JS CONTRIBUTORS (2023d): Shadows - three.js manual, https://threejs.org/manual/#en/shadows (18. 10. 2023). </w:t>
      </w:r>
    </w:p>
    <w:p w14:paraId="6BB4083F" w14:textId="77777777" w:rsidR="009116B7" w:rsidRDefault="009116B7" w:rsidP="009116B7">
      <w:pPr>
        <w:pStyle w:val="Bibliography"/>
      </w:pPr>
      <w:r>
        <w:t xml:space="preserve">THREE.JS CONTRIBUTORS (2023e): Textures - three.js manual, https://threejs.org/manual/#en/textures#memory (15. 10. 2023). </w:t>
      </w:r>
    </w:p>
    <w:p w14:paraId="74AD5869" w14:textId="77777777" w:rsidR="009116B7" w:rsidRDefault="009116B7" w:rsidP="009116B7">
      <w:pPr>
        <w:pStyle w:val="Bibliography"/>
      </w:pPr>
      <w:r>
        <w:t xml:space="preserve">THREE.JS CONTRIBUTORS (2023f): VR - three.js manual, https://threejs.org/manual/#en/webxr-basics (5. 11. 2023). </w:t>
      </w:r>
    </w:p>
    <w:p w14:paraId="3925BA58" w14:textId="77777777" w:rsidR="009116B7" w:rsidRDefault="009116B7" w:rsidP="009116B7">
      <w:pPr>
        <w:pStyle w:val="Bibliography"/>
      </w:pPr>
      <w:r>
        <w:t xml:space="preserve">UGWITZ, P., STACHOŇ, Z., KUBICEK, P. (2021): Building a virtual cartographic museum. Abstracts of the ICA, 3, 1–1. </w:t>
      </w:r>
    </w:p>
    <w:p w14:paraId="776A81BB" w14:textId="77777777" w:rsidR="009116B7" w:rsidRDefault="009116B7" w:rsidP="009116B7">
      <w:pPr>
        <w:pStyle w:val="Bibliography"/>
      </w:pPr>
      <w:r>
        <w:t xml:space="preserve">UNITY (2022): Unity - Manual: Types of light, https://docs.unity3d.com/Manual/Lighting.html (17. 10. 2023). </w:t>
      </w:r>
    </w:p>
    <w:p w14:paraId="4BFFD2E0" w14:textId="77777777" w:rsidR="009116B7" w:rsidRDefault="009116B7" w:rsidP="009116B7">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3049C39A" w14:textId="77777777" w:rsidR="009116B7" w:rsidRDefault="009116B7" w:rsidP="009116B7">
      <w:pPr>
        <w:pStyle w:val="Bibliography"/>
      </w:pPr>
      <w:r>
        <w:t xml:space="preserve">VR Map: Putting OpenStreetMap Data Into a WebVR World Simple GeoData Visualization with A-Frame (2019): </w:t>
      </w:r>
    </w:p>
    <w:p w14:paraId="18E1B7D3" w14:textId="77777777" w:rsidR="009116B7" w:rsidRDefault="009116B7" w:rsidP="009116B7">
      <w:pPr>
        <w:pStyle w:val="Bibliography"/>
      </w:pPr>
      <w:r>
        <w:t xml:space="preserve">W3C (2023): Immersive Web Developer Home, https://immersiveweb.dev/ (31. 1. 2023). </w:t>
      </w:r>
    </w:p>
    <w:p w14:paraId="2655DB11" w14:textId="77777777" w:rsidR="009116B7" w:rsidRDefault="009116B7" w:rsidP="009116B7">
      <w:pPr>
        <w:pStyle w:val="Bibliography"/>
      </w:pPr>
      <w:r>
        <w:t xml:space="preserve">W3SCHOOLS (2023): What is HTML DOM, https://www.w3schools.com/whatis/whatis_htmldom.asp (29. 8. 2023). </w:t>
      </w:r>
    </w:p>
    <w:p w14:paraId="46C1E49B" w14:textId="77777777" w:rsidR="009116B7" w:rsidRDefault="009116B7" w:rsidP="009116B7">
      <w:pPr>
        <w:pStyle w:val="Bibliography"/>
      </w:pPr>
      <w:r>
        <w:t xml:space="preserve">WEBXR (2020): Introduction to WebXR with BabylonJS. </w:t>
      </w:r>
    </w:p>
    <w:p w14:paraId="176BE873" w14:textId="77777777" w:rsidR="009116B7" w:rsidRDefault="009116B7" w:rsidP="009116B7">
      <w:pPr>
        <w:pStyle w:val="Bibliography"/>
      </w:pPr>
      <w:r>
        <w:t xml:space="preserve">ŽÁRA, J., BENEŠ, B., FELKEL, P. (2005): Moderní počítačová grafika. Computer Press. </w:t>
      </w:r>
    </w:p>
    <w:p w14:paraId="21C14AF6" w14:textId="77777777" w:rsidR="009116B7" w:rsidRDefault="009116B7" w:rsidP="009116B7">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6C177D32"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533EA" w14:textId="77777777" w:rsidR="00557ECE" w:rsidRDefault="00557ECE" w:rsidP="0057088F">
      <w:pPr>
        <w:spacing w:after="0" w:line="240" w:lineRule="auto"/>
      </w:pPr>
      <w:r>
        <w:separator/>
      </w:r>
    </w:p>
  </w:endnote>
  <w:endnote w:type="continuationSeparator" w:id="0">
    <w:p w14:paraId="23B7E414" w14:textId="77777777" w:rsidR="00557ECE" w:rsidRDefault="00557ECE"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61B76" w14:textId="77777777" w:rsidR="00557ECE" w:rsidRDefault="00557ECE" w:rsidP="0057088F">
      <w:pPr>
        <w:spacing w:after="0" w:line="240" w:lineRule="auto"/>
      </w:pPr>
      <w:r>
        <w:separator/>
      </w:r>
    </w:p>
  </w:footnote>
  <w:footnote w:type="continuationSeparator" w:id="0">
    <w:p w14:paraId="30B6198C" w14:textId="77777777" w:rsidR="00557ECE" w:rsidRDefault="00557ECE"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6">
    <w:p w14:paraId="2AF74C38" w14:textId="6C6D7AF7" w:rsidR="004D3D6E" w:rsidRDefault="004D3D6E">
      <w:pPr>
        <w:pStyle w:val="FootnoteText"/>
      </w:pPr>
      <w:r>
        <w:rPr>
          <w:rStyle w:val="FootnoteReference"/>
        </w:rPr>
        <w:footnoteRef/>
      </w:r>
      <w:r>
        <w:t xml:space="preserve"> Práce na rozšíření glTF standardu o možnost zapisovat geoprostrorová metada</w:t>
      </w:r>
      <w:r w:rsidR="00F86911">
        <w:t>ta</w:t>
      </w:r>
      <w:r>
        <w:t xml:space="preserve"> je stále v průběhu. </w:t>
      </w:r>
      <w:r w:rsidR="003611BD">
        <w:fldChar w:fldCharType="begin"/>
      </w:r>
      <w:r w:rsidR="009116B7">
        <w:instrText xml:space="preserve"> ADDIN ZOTERO_ITEM CSL_CITATION {"citationID":"Zexg1Vaq","properties":{"formattedCitation":"(Khronos Group 2022)","plainCitation":"(Khronos Group 2022)","noteIndex":6},"citationItems":[{"id":2089,"uris":["http://zotero.org/groups/4599106/items/C53ST79W"],"itemData":{"id":2089,"type":"webpage","abstract":"The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7">
    <w:p w14:paraId="7901F71F" w14:textId="35DC1BB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Data Brno</w:t>
      </w:r>
      <w:r>
        <w:t>.</w:t>
      </w:r>
      <w:r w:rsidR="00F33FE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7"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8"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0"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7"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3"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9"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5"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3"/>
  </w:num>
  <w:num w:numId="3" w16cid:durableId="1170680267">
    <w:abstractNumId w:val="17"/>
  </w:num>
  <w:num w:numId="4" w16cid:durableId="1796368114">
    <w:abstractNumId w:val="26"/>
  </w:num>
  <w:num w:numId="5" w16cid:durableId="300885919">
    <w:abstractNumId w:val="37"/>
  </w:num>
  <w:num w:numId="6" w16cid:durableId="521938209">
    <w:abstractNumId w:val="57"/>
  </w:num>
  <w:num w:numId="7" w16cid:durableId="619992562">
    <w:abstractNumId w:val="30"/>
  </w:num>
  <w:num w:numId="8" w16cid:durableId="208229350">
    <w:abstractNumId w:val="12"/>
  </w:num>
  <w:num w:numId="9" w16cid:durableId="2076317703">
    <w:abstractNumId w:val="21"/>
  </w:num>
  <w:num w:numId="10" w16cid:durableId="802234337">
    <w:abstractNumId w:val="35"/>
  </w:num>
  <w:num w:numId="11" w16cid:durableId="385684583">
    <w:abstractNumId w:val="25"/>
  </w:num>
  <w:num w:numId="12" w16cid:durableId="65956355">
    <w:abstractNumId w:val="53"/>
  </w:num>
  <w:num w:numId="13" w16cid:durableId="354035738">
    <w:abstractNumId w:val="64"/>
  </w:num>
  <w:num w:numId="14" w16cid:durableId="395475347">
    <w:abstractNumId w:val="1"/>
  </w:num>
  <w:num w:numId="15" w16cid:durableId="1336884254">
    <w:abstractNumId w:val="33"/>
  </w:num>
  <w:num w:numId="16" w16cid:durableId="757364363">
    <w:abstractNumId w:val="44"/>
  </w:num>
  <w:num w:numId="17" w16cid:durableId="2033720445">
    <w:abstractNumId w:val="65"/>
  </w:num>
  <w:num w:numId="18" w16cid:durableId="837696955">
    <w:abstractNumId w:val="55"/>
  </w:num>
  <w:num w:numId="19" w16cid:durableId="414474922">
    <w:abstractNumId w:val="32"/>
  </w:num>
  <w:num w:numId="20" w16cid:durableId="2059282820">
    <w:abstractNumId w:val="15"/>
  </w:num>
  <w:num w:numId="21" w16cid:durableId="1490631062">
    <w:abstractNumId w:val="31"/>
  </w:num>
  <w:num w:numId="22" w16cid:durableId="1901403376">
    <w:abstractNumId w:val="2"/>
  </w:num>
  <w:num w:numId="23" w16cid:durableId="901527545">
    <w:abstractNumId w:val="51"/>
  </w:num>
  <w:num w:numId="24" w16cid:durableId="13649980">
    <w:abstractNumId w:val="7"/>
  </w:num>
  <w:num w:numId="25" w16cid:durableId="1364744581">
    <w:abstractNumId w:val="16"/>
  </w:num>
  <w:num w:numId="26" w16cid:durableId="1671255231">
    <w:abstractNumId w:val="39"/>
  </w:num>
  <w:num w:numId="27" w16cid:durableId="1198667109">
    <w:abstractNumId w:val="56"/>
  </w:num>
  <w:num w:numId="28" w16cid:durableId="619802950">
    <w:abstractNumId w:val="4"/>
  </w:num>
  <w:num w:numId="29" w16cid:durableId="367877274">
    <w:abstractNumId w:val="38"/>
  </w:num>
  <w:num w:numId="30" w16cid:durableId="802776096">
    <w:abstractNumId w:val="6"/>
  </w:num>
  <w:num w:numId="31" w16cid:durableId="742023868">
    <w:abstractNumId w:val="24"/>
  </w:num>
  <w:num w:numId="32" w16cid:durableId="404689245">
    <w:abstractNumId w:val="49"/>
  </w:num>
  <w:num w:numId="33" w16cid:durableId="1361203164">
    <w:abstractNumId w:val="52"/>
  </w:num>
  <w:num w:numId="34" w16cid:durableId="2136636456">
    <w:abstractNumId w:val="36"/>
  </w:num>
  <w:num w:numId="35" w16cid:durableId="882057253">
    <w:abstractNumId w:val="14"/>
  </w:num>
  <w:num w:numId="36" w16cid:durableId="2002463788">
    <w:abstractNumId w:val="58"/>
  </w:num>
  <w:num w:numId="37" w16cid:durableId="1464738753">
    <w:abstractNumId w:val="22"/>
  </w:num>
  <w:num w:numId="38" w16cid:durableId="1462070677">
    <w:abstractNumId w:val="3"/>
  </w:num>
  <w:num w:numId="39" w16cid:durableId="1886866115">
    <w:abstractNumId w:val="42"/>
  </w:num>
  <w:num w:numId="40" w16cid:durableId="965311621">
    <w:abstractNumId w:val="48"/>
  </w:num>
  <w:num w:numId="41" w16cid:durableId="818768559">
    <w:abstractNumId w:val="54"/>
  </w:num>
  <w:num w:numId="42" w16cid:durableId="1967276253">
    <w:abstractNumId w:val="18"/>
  </w:num>
  <w:num w:numId="43" w16cid:durableId="1442647274">
    <w:abstractNumId w:val="13"/>
  </w:num>
  <w:num w:numId="44" w16cid:durableId="1146313284">
    <w:abstractNumId w:val="29"/>
  </w:num>
  <w:num w:numId="45" w16cid:durableId="1133062556">
    <w:abstractNumId w:val="10"/>
  </w:num>
  <w:num w:numId="46" w16cid:durableId="1318923120">
    <w:abstractNumId w:val="28"/>
  </w:num>
  <w:num w:numId="47" w16cid:durableId="976765939">
    <w:abstractNumId w:val="34"/>
  </w:num>
  <w:num w:numId="48" w16cid:durableId="1987278381">
    <w:abstractNumId w:val="62"/>
  </w:num>
  <w:num w:numId="49" w16cid:durableId="344286222">
    <w:abstractNumId w:val="47"/>
  </w:num>
  <w:num w:numId="50" w16cid:durableId="586889268">
    <w:abstractNumId w:val="60"/>
  </w:num>
  <w:num w:numId="51" w16cid:durableId="1214346142">
    <w:abstractNumId w:val="41"/>
  </w:num>
  <w:num w:numId="52" w16cid:durableId="1666350155">
    <w:abstractNumId w:val="8"/>
  </w:num>
  <w:num w:numId="53" w16cid:durableId="1936208616">
    <w:abstractNumId w:val="43"/>
  </w:num>
  <w:num w:numId="54" w16cid:durableId="1802922892">
    <w:abstractNumId w:val="19"/>
  </w:num>
  <w:num w:numId="55" w16cid:durableId="2044668093">
    <w:abstractNumId w:val="20"/>
  </w:num>
  <w:num w:numId="56" w16cid:durableId="1700474541">
    <w:abstractNumId w:val="50"/>
  </w:num>
  <w:num w:numId="57" w16cid:durableId="2082558311">
    <w:abstractNumId w:val="45"/>
  </w:num>
  <w:num w:numId="58" w16cid:durableId="1871141540">
    <w:abstractNumId w:val="63"/>
  </w:num>
  <w:num w:numId="59" w16cid:durableId="1538816812">
    <w:abstractNumId w:val="11"/>
  </w:num>
  <w:num w:numId="60" w16cid:durableId="747965305">
    <w:abstractNumId w:val="40"/>
  </w:num>
  <w:num w:numId="61" w16cid:durableId="2103643924">
    <w:abstractNumId w:val="5"/>
  </w:num>
  <w:num w:numId="62" w16cid:durableId="457264442">
    <w:abstractNumId w:val="59"/>
  </w:num>
  <w:num w:numId="63" w16cid:durableId="496380383">
    <w:abstractNumId w:val="9"/>
  </w:num>
  <w:num w:numId="64" w16cid:durableId="1291588825">
    <w:abstractNumId w:val="61"/>
  </w:num>
  <w:num w:numId="65" w16cid:durableId="1924559521">
    <w:abstractNumId w:val="46"/>
  </w:num>
  <w:num w:numId="66" w16cid:durableId="1492871536">
    <w:abstractNumId w:val="2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624"/>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bBJ9sxc?hub_invite_id=Lr9efka"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png"/><Relationship Id="rId58" Type="http://schemas.openxmlformats.org/officeDocument/2006/relationships/hyperlink" Target="https://interesting-parallel-bit.glitch.me" TargetMode="External"/><Relationship Id="rId74" Type="http://schemas.openxmlformats.org/officeDocument/2006/relationships/image" Target="media/image47.png"/><Relationship Id="rId79"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jendahorak.github.io/a3sixty/" TargetMode="External"/><Relationship Id="rId64" Type="http://schemas.openxmlformats.org/officeDocument/2006/relationships/hyperlink" Target="https://hubs.mozilla.com/jkemrr4" TargetMode="External"/><Relationship Id="rId69" Type="http://schemas.openxmlformats.org/officeDocument/2006/relationships/image" Target="media/image43.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5.emf"/><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litch.com/edit/"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sv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hyperlink" Target="https://developers.google.com/maps/documentation/tile/use-renderer"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foam-jumpy-dianella.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v3xSqDE" TargetMode="External"/><Relationship Id="rId73" Type="http://schemas.openxmlformats.org/officeDocument/2006/relationships/image" Target="media/image46.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jendahorak.github.io/disc3vr/" TargetMode="External"/><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github.com/jendahorak/kam-topgis-batch-loader.gi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ubs.mozilla.com/link/PFhZqGd"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17645</TotalTime>
  <Pages>95</Pages>
  <Words>76920</Words>
  <Characters>438448</Characters>
  <Application>Microsoft Office Word</Application>
  <DocSecurity>0</DocSecurity>
  <Lines>3653</Lines>
  <Paragraphs>1028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514340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209</cp:revision>
  <cp:lastPrinted>2023-11-02T09:14:00Z</cp:lastPrinted>
  <dcterms:created xsi:type="dcterms:W3CDTF">2023-08-27T13:40:00Z</dcterms:created>
  <dcterms:modified xsi:type="dcterms:W3CDTF">2023-12-08T16:29:00Z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id="ScMclNLs"/&gt;&lt;style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