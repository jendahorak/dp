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319D0DF7" w:rsidR="00684388" w:rsidRPr="001F6849" w:rsidRDefault="00E94592" w:rsidP="008255C2">
            <w:pPr>
              <w:pStyle w:val="bibentrytext"/>
              <w:rPr>
                <w:szCs w:val="24"/>
              </w:rPr>
            </w:pPr>
            <w:r>
              <w:rPr>
                <w:szCs w:val="24"/>
              </w:rPr>
              <w:t xml:space="preserve">GIS, VR, XR, WEB, Virtuální realita, Uživatelské testování, </w:t>
            </w:r>
            <w:proofErr w:type="gramStart"/>
            <w:r>
              <w:rPr>
                <w:szCs w:val="24"/>
              </w:rPr>
              <w:t>3D</w:t>
            </w:r>
            <w:proofErr w:type="gramEnd"/>
            <w:r>
              <w:rPr>
                <w:szCs w:val="24"/>
              </w:rPr>
              <w:t xml:space="preserve"> </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800747" w:rsidRDefault="00D64539" w:rsidP="00D64539">
            <w:pPr>
              <w:pStyle w:val="bibentrybold"/>
              <w:rPr>
                <w:lang w:val="en-US"/>
              </w:rPr>
            </w:pPr>
            <w:r w:rsidRPr="00800747">
              <w:rPr>
                <w:lang w:val="en-US"/>
              </w:rPr>
              <w:t>Author:</w:t>
            </w:r>
          </w:p>
        </w:tc>
        <w:tc>
          <w:tcPr>
            <w:tcW w:w="6125" w:type="dxa"/>
          </w:tcPr>
          <w:p w14:paraId="068B9477" w14:textId="33549638" w:rsidR="00D64539" w:rsidRPr="00800747" w:rsidRDefault="001D4061" w:rsidP="00D64539">
            <w:pPr>
              <w:pStyle w:val="bibentrytext"/>
              <w:rPr>
                <w:szCs w:val="24"/>
                <w:lang w:val="en-US"/>
              </w:rPr>
            </w:pPr>
            <w:proofErr w:type="spellStart"/>
            <w:r w:rsidRPr="00800747">
              <w:rPr>
                <w:szCs w:val="24"/>
                <w:lang w:val="en-US"/>
              </w:rPr>
              <w:t>Bc</w:t>
            </w:r>
            <w:proofErr w:type="spellEnd"/>
            <w:r w:rsidRPr="00800747">
              <w:rPr>
                <w:szCs w:val="24"/>
                <w:lang w:val="en-US"/>
              </w:rPr>
              <w:t>. Jan Horák</w:t>
            </w:r>
          </w:p>
          <w:p w14:paraId="33CB5540" w14:textId="77777777" w:rsidR="00D64539" w:rsidRPr="00800747" w:rsidRDefault="00D64539" w:rsidP="00D64539">
            <w:pPr>
              <w:pStyle w:val="bibentrytext"/>
              <w:rPr>
                <w:szCs w:val="24"/>
                <w:lang w:val="en-US"/>
              </w:rPr>
            </w:pPr>
            <w:r w:rsidRPr="00800747">
              <w:rPr>
                <w:szCs w:val="24"/>
                <w:lang w:val="en-US"/>
              </w:rPr>
              <w:t>Faculty of Science, Masaryk University</w:t>
            </w:r>
          </w:p>
          <w:p w14:paraId="1A923EAF" w14:textId="77777777" w:rsidR="00D64539" w:rsidRPr="00800747" w:rsidRDefault="00D64539" w:rsidP="00D64539">
            <w:pPr>
              <w:pStyle w:val="bibentrytext"/>
              <w:rPr>
                <w:szCs w:val="24"/>
                <w:lang w:val="en-US"/>
              </w:rPr>
            </w:pPr>
            <w:r w:rsidRPr="00800747">
              <w:rPr>
                <w:szCs w:val="24"/>
                <w:lang w:val="en-US"/>
              </w:rPr>
              <w:t>Department of Geography</w:t>
            </w:r>
          </w:p>
        </w:tc>
      </w:tr>
      <w:tr w:rsidR="00D64539" w:rsidRPr="001F6849" w14:paraId="727C6FA5" w14:textId="77777777" w:rsidTr="008255C2">
        <w:tc>
          <w:tcPr>
            <w:tcW w:w="2802" w:type="dxa"/>
          </w:tcPr>
          <w:p w14:paraId="5A3DDA40" w14:textId="77777777" w:rsidR="00D64539" w:rsidRPr="00800747" w:rsidRDefault="00D64539" w:rsidP="00D64539">
            <w:pPr>
              <w:pStyle w:val="bibentrybold"/>
              <w:rPr>
                <w:lang w:val="en-US"/>
              </w:rPr>
            </w:pPr>
            <w:r w:rsidRPr="00800747">
              <w:rPr>
                <w:lang w:val="en-US"/>
              </w:rPr>
              <w:t>Title of Thesis:</w:t>
            </w:r>
          </w:p>
        </w:tc>
        <w:tc>
          <w:tcPr>
            <w:tcW w:w="6125" w:type="dxa"/>
          </w:tcPr>
          <w:p w14:paraId="11EAA9B0" w14:textId="2B821CEC" w:rsidR="00D64539" w:rsidRPr="00800747" w:rsidRDefault="00341D2E" w:rsidP="00D64539">
            <w:pPr>
              <w:pStyle w:val="bibentrytext"/>
              <w:rPr>
                <w:szCs w:val="24"/>
                <w:lang w:val="en-US"/>
              </w:rPr>
            </w:pPr>
            <w:r w:rsidRPr="00800747">
              <w:rPr>
                <w:lang w:val="en-US"/>
              </w:rPr>
              <w:t>Web virtual reality: a new way of presenting geospatial data</w:t>
            </w:r>
          </w:p>
        </w:tc>
      </w:tr>
      <w:tr w:rsidR="00D64539" w:rsidRPr="001F6849" w14:paraId="062E9DD2" w14:textId="77777777" w:rsidTr="008255C2">
        <w:tc>
          <w:tcPr>
            <w:tcW w:w="2802" w:type="dxa"/>
          </w:tcPr>
          <w:p w14:paraId="2AD3FB50" w14:textId="77777777" w:rsidR="00D64539" w:rsidRPr="00800747" w:rsidRDefault="00D64539" w:rsidP="00D64539">
            <w:pPr>
              <w:pStyle w:val="bibentrybold"/>
              <w:rPr>
                <w:lang w:val="en-US"/>
              </w:rPr>
            </w:pPr>
            <w:r w:rsidRPr="00800747">
              <w:rPr>
                <w:lang w:val="en-US"/>
              </w:rPr>
              <w:t xml:space="preserve">Degree </w:t>
            </w:r>
            <w:proofErr w:type="spellStart"/>
            <w:r w:rsidRPr="00800747">
              <w:rPr>
                <w:lang w:val="en-US"/>
              </w:rPr>
              <w:t>Programme</w:t>
            </w:r>
            <w:proofErr w:type="spellEnd"/>
            <w:r w:rsidRPr="00800747">
              <w:rPr>
                <w:lang w:val="en-US"/>
              </w:rPr>
              <w:t>:</w:t>
            </w:r>
          </w:p>
        </w:tc>
        <w:tc>
          <w:tcPr>
            <w:tcW w:w="6125" w:type="dxa"/>
          </w:tcPr>
          <w:p w14:paraId="215CF4F8" w14:textId="2556747D" w:rsidR="00D64539" w:rsidRPr="00800747" w:rsidRDefault="00341D2E" w:rsidP="00D64539">
            <w:pPr>
              <w:pStyle w:val="bibentrytext"/>
              <w:rPr>
                <w:szCs w:val="24"/>
                <w:lang w:val="en-US"/>
              </w:rPr>
            </w:pPr>
            <w:r w:rsidRPr="00800747">
              <w:rPr>
                <w:szCs w:val="24"/>
                <w:lang w:val="en-US"/>
              </w:rPr>
              <w:t>Cartography and geoinformatics</w:t>
            </w:r>
          </w:p>
        </w:tc>
      </w:tr>
      <w:tr w:rsidR="00D64539" w:rsidRPr="001F6849" w14:paraId="4907EFE5" w14:textId="77777777" w:rsidTr="008255C2">
        <w:tc>
          <w:tcPr>
            <w:tcW w:w="2802" w:type="dxa"/>
          </w:tcPr>
          <w:p w14:paraId="45693EF4" w14:textId="77777777" w:rsidR="00D64539" w:rsidRPr="00800747" w:rsidRDefault="00D64539" w:rsidP="00D64539">
            <w:pPr>
              <w:pStyle w:val="bibentrybold"/>
              <w:rPr>
                <w:lang w:val="en-US"/>
              </w:rPr>
            </w:pPr>
            <w:r w:rsidRPr="00800747">
              <w:rPr>
                <w:lang w:val="en-US"/>
              </w:rPr>
              <w:t>Field of Study:</w:t>
            </w:r>
          </w:p>
        </w:tc>
        <w:tc>
          <w:tcPr>
            <w:tcW w:w="6125" w:type="dxa"/>
          </w:tcPr>
          <w:p w14:paraId="71A10349" w14:textId="6ABD1B77" w:rsidR="00D64539" w:rsidRPr="00800747" w:rsidRDefault="00341D2E" w:rsidP="00D64539">
            <w:pPr>
              <w:pStyle w:val="bibentrytext"/>
              <w:rPr>
                <w:szCs w:val="24"/>
                <w:lang w:val="en-US"/>
              </w:rPr>
            </w:pPr>
            <w:r w:rsidRPr="00800747">
              <w:rPr>
                <w:szCs w:val="24"/>
                <w:lang w:val="en-US"/>
              </w:rPr>
              <w:t>Cartography and geoinformatics</w:t>
            </w:r>
          </w:p>
        </w:tc>
      </w:tr>
      <w:tr w:rsidR="00D64539" w:rsidRPr="001F6849" w14:paraId="6853B39F" w14:textId="77777777" w:rsidTr="008255C2">
        <w:tc>
          <w:tcPr>
            <w:tcW w:w="2802" w:type="dxa"/>
          </w:tcPr>
          <w:p w14:paraId="508AFF14" w14:textId="77777777" w:rsidR="00D64539" w:rsidRPr="00800747" w:rsidRDefault="00D64539" w:rsidP="00D64539">
            <w:pPr>
              <w:pStyle w:val="bibentrybold"/>
              <w:rPr>
                <w:lang w:val="en-US"/>
              </w:rPr>
            </w:pPr>
            <w:r w:rsidRPr="00800747">
              <w:rPr>
                <w:lang w:val="en-US"/>
              </w:rPr>
              <w:t>Supervisor:</w:t>
            </w:r>
          </w:p>
        </w:tc>
        <w:tc>
          <w:tcPr>
            <w:tcW w:w="6125" w:type="dxa"/>
          </w:tcPr>
          <w:p w14:paraId="7F6888C4" w14:textId="1DE25623" w:rsidR="00D64539" w:rsidRPr="00800747" w:rsidRDefault="00341D2E" w:rsidP="00D64539">
            <w:pPr>
              <w:pStyle w:val="bibentrytext"/>
              <w:rPr>
                <w:szCs w:val="24"/>
                <w:lang w:val="en-US"/>
              </w:rPr>
            </w:pPr>
            <w:r w:rsidRPr="00800747">
              <w:rPr>
                <w:noProof/>
                <w:szCs w:val="24"/>
                <w:lang w:val="en-US"/>
              </w:rPr>
              <w:t>RNDr. Lukáš Herman, Ph.D.</w:t>
            </w:r>
          </w:p>
        </w:tc>
      </w:tr>
      <w:tr w:rsidR="00D64539" w:rsidRPr="001F6849" w14:paraId="15E51525" w14:textId="77777777" w:rsidTr="008255C2">
        <w:tc>
          <w:tcPr>
            <w:tcW w:w="2802" w:type="dxa"/>
          </w:tcPr>
          <w:p w14:paraId="6E1ED4AB" w14:textId="77777777" w:rsidR="00D64539" w:rsidRPr="00800747" w:rsidRDefault="00D64539" w:rsidP="00D64539">
            <w:pPr>
              <w:pStyle w:val="bibentrybold"/>
              <w:rPr>
                <w:lang w:val="en-US"/>
              </w:rPr>
            </w:pPr>
            <w:r w:rsidRPr="00800747">
              <w:rPr>
                <w:lang w:val="en-US"/>
              </w:rPr>
              <w:t>Academic Year:</w:t>
            </w:r>
          </w:p>
        </w:tc>
        <w:tc>
          <w:tcPr>
            <w:tcW w:w="6125" w:type="dxa"/>
          </w:tcPr>
          <w:p w14:paraId="2FD19244" w14:textId="04E5E8DF" w:rsidR="00D64539" w:rsidRPr="00800747" w:rsidRDefault="007C69D4" w:rsidP="00D64539">
            <w:pPr>
              <w:pStyle w:val="bibentrytext"/>
              <w:rPr>
                <w:szCs w:val="24"/>
                <w:lang w:val="en-US"/>
              </w:rPr>
            </w:pPr>
            <w:r w:rsidRPr="00800747">
              <w:rPr>
                <w:szCs w:val="24"/>
                <w:lang w:val="en-US"/>
              </w:rPr>
              <w:t>202</w:t>
            </w:r>
            <w:r w:rsidR="00341D2E" w:rsidRPr="00800747">
              <w:rPr>
                <w:szCs w:val="24"/>
                <w:lang w:val="en-US"/>
              </w:rPr>
              <w:t>2</w:t>
            </w:r>
            <w:r w:rsidRPr="00800747">
              <w:rPr>
                <w:szCs w:val="24"/>
                <w:lang w:val="en-US"/>
              </w:rPr>
              <w:t>/202</w:t>
            </w:r>
            <w:r w:rsidR="00341D2E" w:rsidRPr="00800747">
              <w:rPr>
                <w:szCs w:val="24"/>
                <w:lang w:val="en-US"/>
              </w:rPr>
              <w:t>3</w:t>
            </w:r>
          </w:p>
        </w:tc>
      </w:tr>
      <w:tr w:rsidR="00D64539" w:rsidRPr="001F6849" w14:paraId="48A6BBF0" w14:textId="77777777" w:rsidTr="008255C2">
        <w:tc>
          <w:tcPr>
            <w:tcW w:w="2802" w:type="dxa"/>
          </w:tcPr>
          <w:p w14:paraId="1068E923" w14:textId="77777777" w:rsidR="00D64539" w:rsidRPr="00800747" w:rsidRDefault="00D64539" w:rsidP="00D64539">
            <w:pPr>
              <w:pStyle w:val="bibentrybold"/>
              <w:rPr>
                <w:lang w:val="en-US"/>
              </w:rPr>
            </w:pPr>
            <w:r w:rsidRPr="00800747">
              <w:rPr>
                <w:lang w:val="en-US"/>
              </w:rPr>
              <w:t>Number of Pages:</w:t>
            </w:r>
          </w:p>
        </w:tc>
        <w:tc>
          <w:tcPr>
            <w:tcW w:w="6125" w:type="dxa"/>
          </w:tcPr>
          <w:p w14:paraId="23C49C23" w14:textId="77777777" w:rsidR="00D64539" w:rsidRPr="00800747" w:rsidRDefault="00D64539" w:rsidP="00D64539">
            <w:pPr>
              <w:pStyle w:val="bibentrytext"/>
              <w:rPr>
                <w:szCs w:val="24"/>
                <w:lang w:val="en-US"/>
              </w:rPr>
            </w:pPr>
            <w:r w:rsidRPr="00800747">
              <w:rPr>
                <w:szCs w:val="24"/>
                <w:lang w:val="en-US"/>
              </w:rPr>
              <w:t>xx</w:t>
            </w:r>
          </w:p>
        </w:tc>
      </w:tr>
      <w:tr w:rsidR="00D64539" w:rsidRPr="001F6849" w14:paraId="38BFFB0E" w14:textId="77777777" w:rsidTr="008255C2">
        <w:tc>
          <w:tcPr>
            <w:tcW w:w="2802" w:type="dxa"/>
          </w:tcPr>
          <w:p w14:paraId="3F84BC21" w14:textId="77777777" w:rsidR="00D64539" w:rsidRPr="00800747" w:rsidRDefault="00D64539" w:rsidP="00D64539">
            <w:pPr>
              <w:pStyle w:val="bibentrybold"/>
              <w:rPr>
                <w:lang w:val="en-US"/>
              </w:rPr>
            </w:pPr>
            <w:r w:rsidRPr="00800747">
              <w:rPr>
                <w:lang w:val="en-US"/>
              </w:rPr>
              <w:t>Keywords:</w:t>
            </w:r>
          </w:p>
        </w:tc>
        <w:tc>
          <w:tcPr>
            <w:tcW w:w="6125" w:type="dxa"/>
          </w:tcPr>
          <w:p w14:paraId="623224F0" w14:textId="2DC5443A" w:rsidR="00D64539" w:rsidRPr="00800747" w:rsidRDefault="00E94592" w:rsidP="00D64539">
            <w:pPr>
              <w:pStyle w:val="bibentrytext"/>
              <w:rPr>
                <w:szCs w:val="24"/>
                <w:lang w:val="en-US"/>
              </w:rPr>
            </w:pPr>
            <w:r w:rsidRPr="00800747">
              <w:rPr>
                <w:szCs w:val="24"/>
                <w:lang w:val="en-US"/>
              </w:rPr>
              <w:t>GIS, VR, XR, WEB, Virtual reality, User testing, 3D</w:t>
            </w:r>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6F1CAA8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r w:rsidR="006A06BE">
        <w:rPr>
          <w:lang w:eastAsia="cs-CZ"/>
        </w:rPr>
        <w:t>..</w:t>
      </w:r>
      <w:proofErr w:type="gramEnd"/>
    </w:p>
    <w:p w14:paraId="272C22C0" w14:textId="2769BB15" w:rsidR="00AE1261" w:rsidRPr="001F6849" w:rsidRDefault="00AE1261" w:rsidP="007B01D8">
      <w:pPr>
        <w:pStyle w:val="nadpisbibabstraktpodekovani"/>
      </w:pPr>
      <w:r w:rsidRPr="001F6849">
        <w:t>Abstract</w:t>
      </w:r>
    </w:p>
    <w:p w14:paraId="50A084D5" w14:textId="3B6EDB55" w:rsidR="007B01D8" w:rsidRPr="001F6849" w:rsidRDefault="006A06BE" w:rsidP="002415B0">
      <w:proofErr w:type="spellStart"/>
      <w:r>
        <w:t>Diploma</w:t>
      </w:r>
      <w:proofErr w:type="spellEnd"/>
      <w:r>
        <w:t xml:space="preserve"> thesis </w:t>
      </w:r>
      <w:proofErr w:type="spellStart"/>
      <w:r>
        <w:t>considers</w:t>
      </w:r>
      <w:proofErr w:type="spellEnd"/>
      <w:r>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800747" w:rsidRDefault="00D85329" w:rsidP="008A5991">
      <w:pPr>
        <w:rPr>
          <w:lang w:eastAsia="cs-CZ"/>
        </w:rPr>
      </w:pPr>
      <w:r w:rsidRPr="00800747">
        <w:rPr>
          <w:lang w:eastAsia="cs-CZ"/>
        </w:rPr>
        <w:t>Zásady pro vypracování:</w:t>
      </w:r>
    </w:p>
    <w:p w14:paraId="29D01A81" w14:textId="2F958ECC" w:rsidR="00E251A0" w:rsidRPr="00E251A0"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Pro naplnění hlavního cíle diplomové práce postupujte přes následující dílčí cíle:</w:t>
      </w:r>
    </w:p>
    <w:p w14:paraId="1EC5DB75"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1. Popis a analýza technologií pro tvorbu virtuální reality v rámci webového prostředí</w:t>
      </w:r>
    </w:p>
    <w:p w14:paraId="2780EB47"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2. Praktické porovnání konkrétních technologií na různých hardwarových a softwarových platformách</w:t>
      </w:r>
    </w:p>
    <w:p w14:paraId="17CEB91E"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3. Návrh a implementace vlastní aplikace na principech virtuální reality</w:t>
      </w:r>
    </w:p>
    <w:p w14:paraId="70A081D2"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4. Uživatelské ověření vytvořené aplikace</w:t>
      </w:r>
    </w:p>
    <w:p w14:paraId="4EF1D0E8" w14:textId="58A151E5" w:rsidR="00D85329"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5. Diskuse zjištěných výsledků a závěr</w:t>
      </w:r>
    </w:p>
    <w:p w14:paraId="2DE83D08" w14:textId="77777777" w:rsidR="00D85329" w:rsidRPr="00800747" w:rsidRDefault="00D85329" w:rsidP="00D85329">
      <w:pPr>
        <w:spacing w:after="0" w:line="240" w:lineRule="auto"/>
        <w:rPr>
          <w:rFonts w:eastAsia="Times New Roman" w:cs="Times New Roman"/>
          <w:noProof/>
          <w:lang w:eastAsia="cs-CZ"/>
        </w:rPr>
      </w:pPr>
    </w:p>
    <w:p w14:paraId="417A3333" w14:textId="6443DE99" w:rsidR="00D85329" w:rsidRPr="00800747" w:rsidRDefault="00D85329" w:rsidP="00D85329">
      <w:pPr>
        <w:spacing w:after="0" w:line="480" w:lineRule="auto"/>
        <w:jc w:val="left"/>
        <w:rPr>
          <w:rFonts w:eastAsia="Times New Roman" w:cs="Times New Roman"/>
          <w:lang w:eastAsia="cs-CZ"/>
        </w:rPr>
      </w:pPr>
      <w:r w:rsidRPr="00800747">
        <w:rPr>
          <w:rFonts w:eastAsia="Times New Roman" w:cs="Times New Roman"/>
          <w:lang w:eastAsia="cs-CZ"/>
        </w:rPr>
        <w:t>Rozsah grafických prací:</w:t>
      </w:r>
      <w:r w:rsidRPr="00800747">
        <w:rPr>
          <w:rFonts w:eastAsia="Times New Roman" w:cs="Arial"/>
          <w:lang w:eastAsia="cs-CZ"/>
        </w:rPr>
        <w:t xml:space="preserve"> </w:t>
      </w:r>
      <w:r w:rsidRPr="00800747">
        <w:rPr>
          <w:rFonts w:eastAsia="Times New Roman" w:cs="Arial"/>
          <w:lang w:eastAsia="cs-CZ"/>
        </w:rPr>
        <w:tab/>
      </w:r>
      <w:r w:rsidR="0078375D">
        <w:rPr>
          <w:rFonts w:eastAsia="Times New Roman" w:cs="Times New Roman"/>
          <w:lang w:eastAsia="cs-CZ"/>
        </w:rPr>
        <w:t>podle potřeby</w:t>
      </w:r>
    </w:p>
    <w:p w14:paraId="386D538F" w14:textId="72DED46D" w:rsidR="0078375D" w:rsidRDefault="00D85329" w:rsidP="0078375D">
      <w:pPr>
        <w:spacing w:after="0" w:line="480" w:lineRule="auto"/>
        <w:jc w:val="left"/>
        <w:rPr>
          <w:rFonts w:eastAsia="Times New Roman" w:cs="Times New Roman"/>
          <w:lang w:eastAsia="cs-CZ"/>
        </w:rPr>
      </w:pPr>
      <w:r w:rsidRPr="00800747">
        <w:rPr>
          <w:rFonts w:eastAsia="Times New Roman" w:cs="Times New Roman"/>
          <w:lang w:eastAsia="cs-CZ"/>
        </w:rPr>
        <w:t xml:space="preserve">Rozsah průvodní </w:t>
      </w:r>
      <w:r w:rsidR="006A06BE" w:rsidRPr="00800747">
        <w:rPr>
          <w:rFonts w:eastAsia="Times New Roman" w:cs="Times New Roman"/>
          <w:lang w:eastAsia="cs-CZ"/>
        </w:rPr>
        <w:t xml:space="preserve">zprávy: </w:t>
      </w:r>
      <w:r w:rsidR="006A06BE" w:rsidRPr="00800747">
        <w:rPr>
          <w:rFonts w:eastAsia="Times New Roman" w:cs="Times New Roman"/>
          <w:lang w:eastAsia="cs-CZ"/>
        </w:rPr>
        <w:tab/>
      </w:r>
      <w:r w:rsidR="0078375D">
        <w:rPr>
          <w:rFonts w:eastAsia="Times New Roman" w:cs="Times New Roman"/>
          <w:lang w:eastAsia="cs-CZ"/>
        </w:rPr>
        <w:t xml:space="preserve">cca 60 </w:t>
      </w:r>
      <w:r w:rsidR="0036157A">
        <w:rPr>
          <w:rFonts w:eastAsia="Times New Roman" w:cs="Times New Roman"/>
          <w:lang w:eastAsia="cs-CZ"/>
        </w:rPr>
        <w:t xml:space="preserve">až </w:t>
      </w:r>
      <w:r w:rsidR="0078375D">
        <w:rPr>
          <w:rFonts w:eastAsia="Times New Roman" w:cs="Times New Roman"/>
          <w:lang w:eastAsia="cs-CZ"/>
        </w:rPr>
        <w:t>80 stran</w:t>
      </w:r>
    </w:p>
    <w:p w14:paraId="279DB28F" w14:textId="60597AF3" w:rsidR="00D85329" w:rsidRPr="0078375D" w:rsidRDefault="00D85329" w:rsidP="00D85329">
      <w:pPr>
        <w:spacing w:after="0" w:line="360" w:lineRule="auto"/>
        <w:jc w:val="left"/>
        <w:rPr>
          <w:rFonts w:eastAsia="Times New Roman" w:cs="Times New Roman"/>
          <w:lang w:eastAsia="cs-CZ"/>
        </w:rPr>
      </w:pPr>
      <w:r w:rsidRPr="0078375D">
        <w:rPr>
          <w:rFonts w:eastAsia="Times New Roman" w:cs="Times New Roman"/>
          <w:lang w:eastAsia="cs-CZ"/>
        </w:rPr>
        <w:t xml:space="preserve">Seznam odborné literatury:  </w:t>
      </w:r>
    </w:p>
    <w:p w14:paraId="4DB347D0" w14:textId="77777777" w:rsidR="00341D2E" w:rsidRPr="00800747" w:rsidRDefault="00341D2E" w:rsidP="00341D2E">
      <w:pPr>
        <w:pStyle w:val="Normlnprvnodsazen"/>
        <w:ind w:firstLine="0"/>
      </w:pPr>
      <w:r w:rsidRPr="00800747">
        <w:lastRenderedPageBreak/>
        <w:t xml:space="preserve">BUTCHER, P. W. S., JOHN, N. W., RITSOS, P. D. (2021): VRIA: A </w:t>
      </w:r>
      <w:proofErr w:type="gramStart"/>
      <w:r w:rsidRPr="00800747">
        <w:t>Web</w:t>
      </w:r>
      <w:proofErr w:type="gramEnd"/>
      <w:r w:rsidRPr="00800747">
        <w:t>-</w:t>
      </w:r>
      <w:proofErr w:type="spellStart"/>
      <w:r w:rsidRPr="00800747">
        <w:t>Based</w:t>
      </w:r>
      <w:proofErr w:type="spellEnd"/>
      <w:r w:rsidRPr="00800747">
        <w:t xml:space="preserve"> Framework </w:t>
      </w:r>
      <w:proofErr w:type="spellStart"/>
      <w:r w:rsidRPr="00800747">
        <w:t>for</w:t>
      </w:r>
      <w:proofErr w:type="spellEnd"/>
      <w:r w:rsidRPr="00800747">
        <w:t xml:space="preserve"> </w:t>
      </w:r>
      <w:proofErr w:type="spellStart"/>
      <w:r w:rsidRPr="00800747">
        <w:t>Creating</w:t>
      </w:r>
      <w:proofErr w:type="spellEnd"/>
      <w:r w:rsidRPr="00800747">
        <w:t xml:space="preserve"> </w:t>
      </w:r>
      <w:proofErr w:type="spellStart"/>
      <w:r w:rsidRPr="00800747">
        <w:t>Immersive</w:t>
      </w:r>
      <w:proofErr w:type="spellEnd"/>
      <w:r w:rsidRPr="00800747">
        <w:t xml:space="preserve"> </w:t>
      </w:r>
      <w:proofErr w:type="spellStart"/>
      <w:r w:rsidRPr="00800747">
        <w:t>Analytics</w:t>
      </w:r>
      <w:proofErr w:type="spellEnd"/>
      <w:r w:rsidRPr="00800747">
        <w:t xml:space="preserve"> </w:t>
      </w:r>
      <w:proofErr w:type="spellStart"/>
      <w:r w:rsidRPr="00800747">
        <w:t>Experiences</w:t>
      </w:r>
      <w:proofErr w:type="spellEnd"/>
      <w:r w:rsidRPr="00800747">
        <w:t xml:space="preserve">. IEEE </w:t>
      </w:r>
      <w:proofErr w:type="spellStart"/>
      <w:r w:rsidRPr="00800747">
        <w:t>Transactions</w:t>
      </w:r>
      <w:proofErr w:type="spellEnd"/>
      <w:r w:rsidRPr="00800747">
        <w:t xml:space="preserve"> on </w:t>
      </w:r>
      <w:proofErr w:type="spellStart"/>
      <w:r w:rsidRPr="00800747">
        <w:t>Visualization</w:t>
      </w:r>
      <w:proofErr w:type="spellEnd"/>
      <w:r w:rsidRPr="00800747">
        <w:t xml:space="preserve"> and </w:t>
      </w:r>
      <w:proofErr w:type="spellStart"/>
      <w:r w:rsidRPr="00800747">
        <w:t>Computer</w:t>
      </w:r>
      <w:proofErr w:type="spellEnd"/>
      <w:r w:rsidRPr="00800747">
        <w:t xml:space="preserve"> </w:t>
      </w:r>
      <w:proofErr w:type="spellStart"/>
      <w:r w:rsidRPr="00800747">
        <w:t>Graphics</w:t>
      </w:r>
      <w:proofErr w:type="spellEnd"/>
      <w:r w:rsidRPr="00800747">
        <w:t xml:space="preserve">, roč. 27, č. 7, s. 3213–3225. http://doi.org/10.1109/TVCG.2020.2965109   </w:t>
      </w:r>
    </w:p>
    <w:p w14:paraId="71D6DA11" w14:textId="77777777" w:rsidR="00341D2E" w:rsidRPr="00800747" w:rsidRDefault="00341D2E" w:rsidP="00341D2E">
      <w:pPr>
        <w:pStyle w:val="Normlnprvnodsazen"/>
        <w:ind w:firstLine="0"/>
      </w:pPr>
      <w:r w:rsidRPr="00800747">
        <w:t xml:space="preserve">LAKONSO, D., ADITYA, T. (2019): </w:t>
      </w:r>
      <w:proofErr w:type="spellStart"/>
      <w:r w:rsidRPr="00800747">
        <w:t>Utilizing</w:t>
      </w:r>
      <w:proofErr w:type="spellEnd"/>
      <w:r w:rsidRPr="00800747">
        <w:t xml:space="preserve"> A Game </w:t>
      </w:r>
      <w:proofErr w:type="spellStart"/>
      <w:r w:rsidRPr="00800747">
        <w:t>Engine</w:t>
      </w:r>
      <w:proofErr w:type="spellEnd"/>
      <w:r w:rsidRPr="00800747">
        <w:t xml:space="preserve"> </w:t>
      </w:r>
      <w:proofErr w:type="spellStart"/>
      <w:r w:rsidRPr="00800747">
        <w:t>for</w:t>
      </w:r>
      <w:proofErr w:type="spellEnd"/>
      <w:r w:rsidRPr="00800747">
        <w:t xml:space="preserve"> </w:t>
      </w:r>
      <w:proofErr w:type="spellStart"/>
      <w:r w:rsidRPr="00800747">
        <w:t>Interactive</w:t>
      </w:r>
      <w:proofErr w:type="spellEnd"/>
      <w:r w:rsidRPr="00800747">
        <w:t xml:space="preserve"> </w:t>
      </w:r>
      <w:proofErr w:type="gramStart"/>
      <w:r w:rsidRPr="00800747">
        <w:t>3D</w:t>
      </w:r>
      <w:proofErr w:type="gramEnd"/>
      <w:r w:rsidRPr="00800747">
        <w:t xml:space="preserve"> </w:t>
      </w:r>
      <w:proofErr w:type="spellStart"/>
      <w:r w:rsidRPr="00800747">
        <w:t>Topographic</w:t>
      </w:r>
      <w:proofErr w:type="spellEnd"/>
      <w:r w:rsidRPr="00800747">
        <w:t xml:space="preserve"> Data </w:t>
      </w:r>
      <w:proofErr w:type="spellStart"/>
      <w:r w:rsidRPr="00800747">
        <w:t>Visualization</w:t>
      </w:r>
      <w:proofErr w:type="spellEnd"/>
      <w:r w:rsidRPr="00800747">
        <w:t xml:space="preserve">. ISPRS International </w:t>
      </w:r>
      <w:proofErr w:type="spellStart"/>
      <w:r w:rsidRPr="00800747">
        <w:t>Journal</w:t>
      </w:r>
      <w:proofErr w:type="spellEnd"/>
      <w:r w:rsidRPr="00800747">
        <w:t xml:space="preserve"> </w:t>
      </w:r>
      <w:proofErr w:type="spellStart"/>
      <w:r w:rsidRPr="00800747">
        <w:t>of</w:t>
      </w:r>
      <w:proofErr w:type="spellEnd"/>
      <w:r w:rsidRPr="00800747">
        <w:t xml:space="preserve"> </w:t>
      </w:r>
      <w:proofErr w:type="spellStart"/>
      <w:r w:rsidRPr="00800747">
        <w:t>Geo-Information</w:t>
      </w:r>
      <w:proofErr w:type="spellEnd"/>
      <w:r w:rsidRPr="00800747">
        <w:t>, roč. 8, č. 8. https://doi.org/10.3390/ijgi8080361</w:t>
      </w:r>
    </w:p>
    <w:p w14:paraId="5A78A068" w14:textId="77777777" w:rsidR="00341D2E" w:rsidRPr="00800747" w:rsidRDefault="00341D2E" w:rsidP="00341D2E">
      <w:pPr>
        <w:pStyle w:val="Normlnprvnodsazen"/>
        <w:ind w:firstLine="0"/>
      </w:pPr>
      <w:r w:rsidRPr="00800747">
        <w:t xml:space="preserve">RZESZEWSKI, M., ORYLSKI, M. (2021): </w:t>
      </w:r>
      <w:proofErr w:type="spellStart"/>
      <w:r w:rsidRPr="00800747">
        <w:t>Usability</w:t>
      </w:r>
      <w:proofErr w:type="spellEnd"/>
      <w:r w:rsidRPr="00800747">
        <w:t xml:space="preserve"> </w:t>
      </w:r>
      <w:proofErr w:type="spellStart"/>
      <w:r w:rsidRPr="00800747">
        <w:t>of</w:t>
      </w:r>
      <w:proofErr w:type="spellEnd"/>
      <w:r w:rsidRPr="00800747">
        <w:t xml:space="preserve"> </w:t>
      </w:r>
      <w:proofErr w:type="spellStart"/>
      <w:r w:rsidRPr="00800747">
        <w:t>WebXR</w:t>
      </w:r>
      <w:proofErr w:type="spellEnd"/>
      <w:r w:rsidRPr="00800747">
        <w:t xml:space="preserve"> </w:t>
      </w:r>
      <w:proofErr w:type="spellStart"/>
      <w:r w:rsidRPr="00800747">
        <w:t>Visualizations</w:t>
      </w:r>
      <w:proofErr w:type="spellEnd"/>
      <w:r w:rsidRPr="00800747">
        <w:t xml:space="preserve"> in Urban </w:t>
      </w:r>
      <w:proofErr w:type="spellStart"/>
      <w:r w:rsidRPr="00800747">
        <w:t>Planning</w:t>
      </w:r>
      <w:proofErr w:type="spellEnd"/>
      <w:r w:rsidRPr="00800747">
        <w:t xml:space="preserve">. ISPRS International </w:t>
      </w:r>
      <w:proofErr w:type="spellStart"/>
      <w:r w:rsidRPr="00800747">
        <w:t>Journal</w:t>
      </w:r>
      <w:proofErr w:type="spellEnd"/>
      <w:r w:rsidRPr="00800747">
        <w:t xml:space="preserve"> </w:t>
      </w:r>
      <w:proofErr w:type="spellStart"/>
      <w:r w:rsidRPr="00800747">
        <w:t>of</w:t>
      </w:r>
      <w:proofErr w:type="spellEnd"/>
      <w:r w:rsidRPr="00800747">
        <w:t xml:space="preserve"> </w:t>
      </w:r>
      <w:proofErr w:type="spellStart"/>
      <w:r w:rsidRPr="00800747">
        <w:t>Geo-Information</w:t>
      </w:r>
      <w:proofErr w:type="spellEnd"/>
      <w:r w:rsidRPr="00800747">
        <w:t xml:space="preserve">, roč. 10, č. 11. https://doi.org/10.3390/ijgi10110721 </w:t>
      </w:r>
    </w:p>
    <w:p w14:paraId="60AE94B7" w14:textId="77777777" w:rsidR="00341D2E" w:rsidRPr="00800747" w:rsidRDefault="00341D2E" w:rsidP="00341D2E">
      <w:pPr>
        <w:pStyle w:val="Normlnprvnodsazen"/>
        <w:ind w:firstLine="0"/>
      </w:pPr>
      <w:r w:rsidRPr="00800747">
        <w:t xml:space="preserve">STACHOŇ, Z., KUBÍČEK, P. HERMAN, L. (2020): </w:t>
      </w:r>
      <w:proofErr w:type="spellStart"/>
      <w:r w:rsidRPr="00800747">
        <w:t>Virtual</w:t>
      </w:r>
      <w:proofErr w:type="spellEnd"/>
      <w:r w:rsidRPr="00800747">
        <w:t xml:space="preserve"> and </w:t>
      </w:r>
      <w:proofErr w:type="spellStart"/>
      <w:r w:rsidRPr="00800747">
        <w:t>Immersive</w:t>
      </w:r>
      <w:proofErr w:type="spellEnd"/>
      <w:r w:rsidRPr="00800747">
        <w:t xml:space="preserve"> </w:t>
      </w:r>
      <w:proofErr w:type="spellStart"/>
      <w:r w:rsidRPr="00800747">
        <w:t>Environments</w:t>
      </w:r>
      <w:proofErr w:type="spellEnd"/>
      <w:r w:rsidRPr="00800747">
        <w:t xml:space="preserve">. Wilson, J. P.: </w:t>
      </w:r>
      <w:proofErr w:type="spellStart"/>
      <w:r w:rsidRPr="00800747">
        <w:t>The</w:t>
      </w:r>
      <w:proofErr w:type="spellEnd"/>
      <w:r w:rsidRPr="00800747">
        <w:t xml:space="preserve"> </w:t>
      </w:r>
      <w:proofErr w:type="spellStart"/>
      <w:r w:rsidRPr="00800747">
        <w:t>Geographic</w:t>
      </w:r>
      <w:proofErr w:type="spellEnd"/>
      <w:r w:rsidRPr="00800747">
        <w:t xml:space="preserve"> </w:t>
      </w:r>
      <w:proofErr w:type="spellStart"/>
      <w:r w:rsidRPr="00800747">
        <w:t>Information</w:t>
      </w:r>
      <w:proofErr w:type="spellEnd"/>
      <w:r w:rsidRPr="00800747">
        <w:t xml:space="preserve"> Science &amp; Technology Body </w:t>
      </w:r>
      <w:proofErr w:type="spellStart"/>
      <w:r w:rsidRPr="00800747">
        <w:t>of</w:t>
      </w:r>
      <w:proofErr w:type="spellEnd"/>
      <w:r w:rsidRPr="00800747">
        <w:t xml:space="preserve"> </w:t>
      </w:r>
      <w:proofErr w:type="spellStart"/>
      <w:r w:rsidRPr="00800747">
        <w:t>Knowledge</w:t>
      </w:r>
      <w:proofErr w:type="spellEnd"/>
      <w:r w:rsidRPr="00800747">
        <w:t xml:space="preserve">. </w:t>
      </w:r>
      <w:proofErr w:type="spellStart"/>
      <w:r w:rsidRPr="00800747">
        <w:t>Ithaca</w:t>
      </w:r>
      <w:proofErr w:type="spellEnd"/>
      <w:r w:rsidRPr="00800747">
        <w:t xml:space="preserve">, New York, UCGIS. https://gistbok.ucgis.org/bok-topics/virtual-and-immersive-environments </w:t>
      </w:r>
    </w:p>
    <w:p w14:paraId="248C0FA4" w14:textId="77777777" w:rsidR="00341D2E" w:rsidRPr="00800747" w:rsidRDefault="00341D2E" w:rsidP="00341D2E">
      <w:pPr>
        <w:pStyle w:val="Normlnprvnodsazen"/>
        <w:ind w:firstLine="0"/>
      </w:pPr>
      <w:r w:rsidRPr="00800747">
        <w:t xml:space="preserve">SEO, D., YOO, B. (2020): </w:t>
      </w:r>
      <w:proofErr w:type="spellStart"/>
      <w:r w:rsidRPr="00800747">
        <w:t>Interoperable</w:t>
      </w:r>
      <w:proofErr w:type="spellEnd"/>
      <w:r w:rsidRPr="00800747">
        <w:t xml:space="preserve"> </w:t>
      </w:r>
      <w:proofErr w:type="spellStart"/>
      <w:r w:rsidRPr="00800747">
        <w:t>information</w:t>
      </w:r>
      <w:proofErr w:type="spellEnd"/>
      <w:r w:rsidRPr="00800747">
        <w:t xml:space="preserve"> model </w:t>
      </w:r>
      <w:proofErr w:type="spellStart"/>
      <w:r w:rsidRPr="00800747">
        <w:t>for</w:t>
      </w:r>
      <w:proofErr w:type="spellEnd"/>
      <w:r w:rsidRPr="00800747">
        <w:t xml:space="preserve"> </w:t>
      </w:r>
      <w:proofErr w:type="spellStart"/>
      <w:r w:rsidRPr="00800747">
        <w:t>geovisualization</w:t>
      </w:r>
      <w:proofErr w:type="spellEnd"/>
      <w:r w:rsidRPr="00800747">
        <w:t xml:space="preserve"> and </w:t>
      </w:r>
      <w:proofErr w:type="spellStart"/>
      <w:r w:rsidRPr="00800747">
        <w:t>interaction</w:t>
      </w:r>
      <w:proofErr w:type="spellEnd"/>
      <w:r w:rsidRPr="00800747">
        <w:t xml:space="preserve"> in XR </w:t>
      </w:r>
      <w:proofErr w:type="spellStart"/>
      <w:r w:rsidRPr="00800747">
        <w:t>environments</w:t>
      </w:r>
      <w:proofErr w:type="spellEnd"/>
      <w:r w:rsidRPr="00800747">
        <w:t xml:space="preserve">, International </w:t>
      </w:r>
      <w:proofErr w:type="spellStart"/>
      <w:r w:rsidRPr="00800747">
        <w:t>Journal</w:t>
      </w:r>
      <w:proofErr w:type="spellEnd"/>
      <w:r w:rsidRPr="00800747">
        <w:t xml:space="preserve"> </w:t>
      </w:r>
      <w:proofErr w:type="spellStart"/>
      <w:r w:rsidRPr="00800747">
        <w:t>of</w:t>
      </w:r>
      <w:proofErr w:type="spellEnd"/>
      <w:r w:rsidRPr="00800747">
        <w:t xml:space="preserve"> </w:t>
      </w:r>
      <w:proofErr w:type="spellStart"/>
      <w:r w:rsidRPr="00800747">
        <w:t>Geographical</w:t>
      </w:r>
      <w:proofErr w:type="spellEnd"/>
      <w:r w:rsidRPr="00800747">
        <w:t xml:space="preserve"> </w:t>
      </w:r>
      <w:proofErr w:type="spellStart"/>
      <w:r w:rsidRPr="00800747">
        <w:t>Information</w:t>
      </w:r>
      <w:proofErr w:type="spellEnd"/>
      <w:r w:rsidRPr="00800747">
        <w:t xml:space="preserve"> Science, roč. 34, č. 1. s. 1–30. https://doi.org/10.1080/13658816.2019.1706739 </w:t>
      </w:r>
    </w:p>
    <w:p w14:paraId="23E6F2A6" w14:textId="4E1C8F7E" w:rsidR="00D85329" w:rsidRPr="00800747" w:rsidRDefault="00341D2E" w:rsidP="00341D2E">
      <w:pPr>
        <w:pStyle w:val="Normlnprvnodsazen"/>
        <w:ind w:firstLine="0"/>
      </w:pPr>
      <w:r w:rsidRPr="00800747">
        <w:t xml:space="preserve">ŠTĚRBA, Z., ŠAŠINKA, Č., STACHOŇ, Z., ŠTAMPACH, R., MORONG, K. (2015): </w:t>
      </w:r>
      <w:proofErr w:type="spellStart"/>
      <w:r w:rsidRPr="00800747">
        <w:t>Selected</w:t>
      </w:r>
      <w:proofErr w:type="spellEnd"/>
      <w:r w:rsidRPr="00800747">
        <w:t xml:space="preserve"> </w:t>
      </w:r>
      <w:proofErr w:type="spellStart"/>
      <w:r w:rsidRPr="00800747">
        <w:t>Issues</w:t>
      </w:r>
      <w:proofErr w:type="spellEnd"/>
      <w:r w:rsidRPr="00800747">
        <w:t xml:space="preserve"> </w:t>
      </w:r>
      <w:proofErr w:type="spellStart"/>
      <w:r w:rsidRPr="00800747">
        <w:t>of</w:t>
      </w:r>
      <w:proofErr w:type="spellEnd"/>
      <w:r w:rsidRPr="00800747">
        <w:t xml:space="preserve"> </w:t>
      </w:r>
      <w:proofErr w:type="spellStart"/>
      <w:r w:rsidRPr="00800747">
        <w:t>Experimental</w:t>
      </w:r>
      <w:proofErr w:type="spellEnd"/>
      <w:r w:rsidRPr="00800747">
        <w:t xml:space="preserve"> Testing in </w:t>
      </w:r>
      <w:proofErr w:type="spellStart"/>
      <w:r w:rsidRPr="00800747">
        <w:t>Cartography</w:t>
      </w:r>
      <w:proofErr w:type="spellEnd"/>
      <w:r w:rsidRPr="00800747">
        <w:t>. Masaryk University, Brno, 107 s., ISBN 978-80-210-7909-0.</w:t>
      </w:r>
    </w:p>
    <w:p w14:paraId="6DF78FB0" w14:textId="77777777" w:rsidR="00D85329" w:rsidRPr="0078375D" w:rsidRDefault="00D85329" w:rsidP="00D85329">
      <w:pPr>
        <w:spacing w:after="0" w:line="240" w:lineRule="auto"/>
        <w:jc w:val="left"/>
        <w:rPr>
          <w:rFonts w:eastAsia="Times New Roman" w:cs="Times New Roman"/>
          <w:i/>
          <w:iCs/>
          <w:lang w:eastAsia="cs-CZ"/>
        </w:rPr>
      </w:pPr>
    </w:p>
    <w:p w14:paraId="4D50346B" w14:textId="77777777" w:rsidR="00D85329" w:rsidRPr="0078375D" w:rsidRDefault="00D85329" w:rsidP="00D85329">
      <w:pPr>
        <w:spacing w:after="0" w:line="240" w:lineRule="auto"/>
        <w:ind w:left="3600" w:hanging="3600"/>
        <w:rPr>
          <w:rFonts w:eastAsia="Times New Roman" w:cs="Times New Roman"/>
          <w:noProof/>
          <w:lang w:eastAsia="cs-CZ"/>
        </w:rPr>
      </w:pPr>
      <w:r w:rsidRPr="0078375D">
        <w:rPr>
          <w:rFonts w:eastAsia="Times New Roman" w:cs="Times New Roman"/>
          <w:i/>
          <w:iCs/>
          <w:lang w:eastAsia="cs-CZ"/>
        </w:rPr>
        <w:t>Jazyk závěrečné práce:</w:t>
      </w:r>
      <w:r w:rsidRPr="0078375D">
        <w:rPr>
          <w:rFonts w:eastAsia="Times New Roman" w:cs="Times New Roman"/>
          <w:i/>
          <w:iCs/>
          <w:lang w:eastAsia="cs-CZ"/>
        </w:rPr>
        <w:tab/>
      </w:r>
      <w:r w:rsidRPr="0078375D">
        <w:rPr>
          <w:rFonts w:eastAsia="Times New Roman" w:cs="Times New Roman"/>
          <w:i/>
          <w:iCs/>
          <w:lang w:eastAsia="cs-CZ"/>
        </w:rPr>
        <w:tab/>
      </w:r>
      <w:r w:rsidRPr="0078375D">
        <w:rPr>
          <w:rFonts w:eastAsia="Times New Roman" w:cs="Times New Roman"/>
          <w:noProof/>
          <w:lang w:eastAsia="cs-CZ"/>
        </w:rPr>
        <w:t>čeština</w:t>
      </w:r>
    </w:p>
    <w:p w14:paraId="18F7D2DA" w14:textId="77777777" w:rsidR="00D85329" w:rsidRPr="0078375D" w:rsidRDefault="00D85329" w:rsidP="00D85329">
      <w:pPr>
        <w:spacing w:after="0" w:line="240" w:lineRule="auto"/>
        <w:jc w:val="left"/>
        <w:rPr>
          <w:rFonts w:eastAsia="Times New Roman" w:cs="Times New Roman"/>
          <w:iCs/>
          <w:lang w:eastAsia="cs-CZ"/>
        </w:rPr>
      </w:pPr>
    </w:p>
    <w:p w14:paraId="7660B0D6" w14:textId="64C2F278" w:rsidR="00D85329" w:rsidRPr="0078375D" w:rsidRDefault="00D85329" w:rsidP="00D85329">
      <w:pPr>
        <w:spacing w:after="0" w:line="240" w:lineRule="auto"/>
        <w:ind w:left="3600" w:hanging="3600"/>
        <w:rPr>
          <w:rFonts w:eastAsia="Times New Roman" w:cs="Times New Roman"/>
          <w:lang w:eastAsia="cs-CZ"/>
        </w:rPr>
      </w:pPr>
      <w:r w:rsidRPr="0078375D">
        <w:rPr>
          <w:rFonts w:eastAsia="Times New Roman" w:cs="Times New Roman"/>
          <w:i/>
          <w:lang w:eastAsia="cs-CZ"/>
        </w:rPr>
        <w:t xml:space="preserve">Vedoucí bakalářské </w:t>
      </w:r>
      <w:r w:rsidR="006A06BE" w:rsidRPr="0078375D">
        <w:rPr>
          <w:rFonts w:eastAsia="Times New Roman" w:cs="Times New Roman"/>
          <w:i/>
          <w:lang w:eastAsia="cs-CZ"/>
        </w:rPr>
        <w:t>práce</w:t>
      </w:r>
      <w:r w:rsidR="006A06BE" w:rsidRPr="0078375D">
        <w:rPr>
          <w:rFonts w:eastAsia="Times New Roman" w:cs="Times New Roman"/>
          <w:lang w:eastAsia="cs-CZ"/>
        </w:rPr>
        <w:t xml:space="preserve">: </w:t>
      </w:r>
      <w:r w:rsidR="006A06BE" w:rsidRPr="0078375D">
        <w:rPr>
          <w:rFonts w:eastAsia="Times New Roman" w:cs="Times New Roman"/>
          <w:lang w:eastAsia="cs-CZ"/>
        </w:rPr>
        <w:tab/>
      </w:r>
      <w:r w:rsidRPr="0078375D">
        <w:rPr>
          <w:rFonts w:eastAsia="Times New Roman" w:cs="Times New Roman"/>
          <w:lang w:eastAsia="cs-CZ"/>
        </w:rPr>
        <w:tab/>
      </w:r>
      <w:r w:rsidRPr="0078375D">
        <w:rPr>
          <w:rFonts w:eastAsia="Times New Roman" w:cs="Times New Roman"/>
          <w:noProof/>
          <w:lang w:eastAsia="cs-CZ"/>
        </w:rPr>
        <w:t xml:space="preserve">RNDr. </w:t>
      </w:r>
      <w:r w:rsidR="006F2CB3" w:rsidRPr="0078375D">
        <w:rPr>
          <w:rFonts w:eastAsia="Times New Roman" w:cs="Times New Roman"/>
          <w:noProof/>
          <w:lang w:eastAsia="cs-CZ"/>
        </w:rPr>
        <w:t>Lukáš Herman</w:t>
      </w:r>
      <w:r w:rsidRPr="0078375D">
        <w:rPr>
          <w:rFonts w:eastAsia="Times New Roman" w:cs="Times New Roman"/>
          <w:noProof/>
          <w:lang w:eastAsia="cs-CZ"/>
        </w:rPr>
        <w:t>, Ph.D.</w:t>
      </w:r>
    </w:p>
    <w:p w14:paraId="766CF20F" w14:textId="77777777" w:rsidR="00D85329" w:rsidRPr="0078375D" w:rsidRDefault="00D85329" w:rsidP="00D85329">
      <w:pPr>
        <w:spacing w:after="0" w:line="240" w:lineRule="auto"/>
        <w:rPr>
          <w:rFonts w:eastAsia="Times New Roman" w:cs="Times New Roman"/>
          <w:lang w:eastAsia="cs-CZ"/>
        </w:rPr>
      </w:pPr>
    </w:p>
    <w:p w14:paraId="4C8F0E14" w14:textId="77777777" w:rsidR="00D85329" w:rsidRPr="0078375D" w:rsidRDefault="00D85329" w:rsidP="00D85329">
      <w:pPr>
        <w:spacing w:after="0" w:line="240" w:lineRule="auto"/>
        <w:ind w:left="3600" w:hanging="3600"/>
        <w:rPr>
          <w:rFonts w:eastAsia="Times New Roman" w:cs="Times New Roman"/>
          <w:i/>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304"/>
      </w:tblGrid>
      <w:tr w:rsidR="00D85329" w:rsidRPr="0078375D" w14:paraId="06BBA323" w14:textId="77777777" w:rsidTr="00D85329">
        <w:tc>
          <w:tcPr>
            <w:tcW w:w="4253" w:type="dxa"/>
          </w:tcPr>
          <w:p w14:paraId="271BED02" w14:textId="31E2ECF8" w:rsidR="00D85329" w:rsidRPr="0078375D" w:rsidRDefault="00D85329" w:rsidP="00D85329">
            <w:pPr>
              <w:spacing w:after="0"/>
              <w:jc w:val="left"/>
              <w:rPr>
                <w:i/>
                <w:sz w:val="22"/>
                <w:szCs w:val="22"/>
              </w:rPr>
            </w:pPr>
            <w:r w:rsidRPr="0078375D">
              <w:rPr>
                <w:i/>
                <w:sz w:val="22"/>
                <w:szCs w:val="22"/>
              </w:rPr>
              <w:t xml:space="preserve">Datum zadání </w:t>
            </w:r>
            <w:r w:rsidR="00FD35D9" w:rsidRPr="0078375D">
              <w:rPr>
                <w:i/>
                <w:sz w:val="22"/>
                <w:szCs w:val="22"/>
              </w:rPr>
              <w:t>diplomové</w:t>
            </w:r>
            <w:r w:rsidRPr="0078375D">
              <w:rPr>
                <w:i/>
                <w:sz w:val="22"/>
                <w:szCs w:val="22"/>
              </w:rPr>
              <w:t xml:space="preserve"> práce</w:t>
            </w:r>
            <w:r w:rsidRPr="0078375D">
              <w:rPr>
                <w:sz w:val="22"/>
                <w:szCs w:val="22"/>
              </w:rPr>
              <w:t xml:space="preserve">:  </w:t>
            </w:r>
          </w:p>
        </w:tc>
        <w:tc>
          <w:tcPr>
            <w:tcW w:w="2552" w:type="dxa"/>
          </w:tcPr>
          <w:p w14:paraId="75603419" w14:textId="26A30827" w:rsidR="00D85329" w:rsidRPr="0078375D" w:rsidRDefault="0078375D" w:rsidP="00D85329">
            <w:pPr>
              <w:spacing w:after="0"/>
              <w:ind w:left="3600" w:hanging="3600"/>
              <w:rPr>
                <w:sz w:val="22"/>
                <w:szCs w:val="22"/>
              </w:rPr>
            </w:pPr>
            <w:r w:rsidRPr="0078375D">
              <w:rPr>
                <w:sz w:val="22"/>
                <w:szCs w:val="22"/>
              </w:rPr>
              <w:t>25. 1. 2022</w:t>
            </w:r>
          </w:p>
        </w:tc>
      </w:tr>
      <w:tr w:rsidR="00D85329" w:rsidRPr="0078375D" w14:paraId="78413D82" w14:textId="77777777" w:rsidTr="00D85329">
        <w:tc>
          <w:tcPr>
            <w:tcW w:w="4253" w:type="dxa"/>
          </w:tcPr>
          <w:p w14:paraId="676E3986" w14:textId="1F5907F1" w:rsidR="00D85329" w:rsidRPr="0078375D" w:rsidRDefault="00D85329" w:rsidP="00D85329">
            <w:pPr>
              <w:spacing w:after="0"/>
              <w:jc w:val="left"/>
              <w:rPr>
                <w:i/>
                <w:sz w:val="22"/>
                <w:szCs w:val="22"/>
              </w:rPr>
            </w:pPr>
            <w:r w:rsidRPr="0078375D">
              <w:rPr>
                <w:i/>
                <w:sz w:val="22"/>
                <w:szCs w:val="22"/>
              </w:rPr>
              <w:t xml:space="preserve">Datum odevzdání </w:t>
            </w:r>
            <w:r w:rsidR="0078375D" w:rsidRPr="0078375D">
              <w:rPr>
                <w:i/>
                <w:sz w:val="22"/>
                <w:szCs w:val="22"/>
              </w:rPr>
              <w:t>diplomové</w:t>
            </w:r>
            <w:r w:rsidRPr="0078375D">
              <w:rPr>
                <w:i/>
                <w:sz w:val="22"/>
                <w:szCs w:val="22"/>
              </w:rPr>
              <w:t xml:space="preserve"> práce</w:t>
            </w:r>
            <w:r w:rsidRPr="0078375D">
              <w:rPr>
                <w:sz w:val="22"/>
                <w:szCs w:val="22"/>
              </w:rPr>
              <w:t xml:space="preserve">:  </w:t>
            </w:r>
          </w:p>
        </w:tc>
        <w:tc>
          <w:tcPr>
            <w:tcW w:w="2552" w:type="dxa"/>
          </w:tcPr>
          <w:p w14:paraId="0AA1B248" w14:textId="6107053C" w:rsidR="00D85329" w:rsidRPr="0036157A" w:rsidRDefault="0036157A" w:rsidP="00D85329">
            <w:pPr>
              <w:spacing w:after="0"/>
              <w:jc w:val="left"/>
              <w:rPr>
                <w:iCs/>
                <w:sz w:val="22"/>
                <w:szCs w:val="22"/>
              </w:rPr>
            </w:pPr>
            <w:r w:rsidRPr="0036157A">
              <w:rPr>
                <w:iCs/>
                <w:sz w:val="22"/>
                <w:szCs w:val="22"/>
              </w:rPr>
              <w:t>dle harmonogramu</w:t>
            </w:r>
          </w:p>
        </w:tc>
      </w:tr>
    </w:tbl>
    <w:p w14:paraId="79E19DC2" w14:textId="77777777" w:rsidR="00D85329" w:rsidRPr="00800747" w:rsidRDefault="00D85329" w:rsidP="00D85329">
      <w:pPr>
        <w:spacing w:after="0" w:line="240" w:lineRule="auto"/>
        <w:rPr>
          <w:rFonts w:eastAsia="Times New Roman" w:cs="Times New Roman"/>
          <w:lang w:eastAsia="cs-CZ"/>
        </w:rPr>
      </w:pPr>
    </w:p>
    <w:p w14:paraId="5F6E0D4B" w14:textId="77777777" w:rsidR="00D85329" w:rsidRPr="00800747" w:rsidRDefault="00D85329" w:rsidP="00D85329">
      <w:pPr>
        <w:spacing w:after="0" w:line="240" w:lineRule="auto"/>
        <w:rPr>
          <w:rFonts w:eastAsia="Times New Roman" w:cs="Times New Roman"/>
          <w:lang w:eastAsia="cs-CZ"/>
        </w:rPr>
      </w:pPr>
    </w:p>
    <w:p w14:paraId="764D418F" w14:textId="77777777" w:rsidR="00D85329" w:rsidRPr="00800747" w:rsidRDefault="00D85329" w:rsidP="00341D2E">
      <w:pPr>
        <w:spacing w:after="0" w:line="240" w:lineRule="auto"/>
        <w:rPr>
          <w:rFonts w:eastAsia="Times New Roman" w:cs="Times New Roman"/>
          <w:lang w:eastAsia="cs-CZ"/>
        </w:rPr>
      </w:pPr>
    </w:p>
    <w:p w14:paraId="0CD91379" w14:textId="77777777" w:rsidR="00D85329" w:rsidRPr="00800747" w:rsidRDefault="00D85329" w:rsidP="00D85329">
      <w:pPr>
        <w:spacing w:after="0" w:line="240" w:lineRule="auto"/>
        <w:jc w:val="center"/>
        <w:rPr>
          <w:rFonts w:eastAsia="Times New Roman" w:cs="Times New Roman"/>
          <w:lang w:eastAsia="cs-CZ"/>
        </w:rPr>
      </w:pPr>
    </w:p>
    <w:p w14:paraId="7ECCBAA2" w14:textId="77777777" w:rsidR="00D85329" w:rsidRPr="00800747" w:rsidRDefault="00D85329" w:rsidP="00D85329">
      <w:pPr>
        <w:spacing w:after="0" w:line="240" w:lineRule="auto"/>
        <w:ind w:left="4956"/>
        <w:jc w:val="left"/>
        <w:rPr>
          <w:rFonts w:eastAsia="Times New Roman" w:cs="Times New Roman"/>
          <w:lang w:eastAsia="cs-CZ"/>
        </w:rPr>
      </w:pPr>
      <w:r w:rsidRPr="00800747">
        <w:rPr>
          <w:rFonts w:eastAsia="Times New Roman" w:cs="Times New Roman"/>
          <w:lang w:eastAsia="cs-CZ"/>
        </w:rPr>
        <w:t xml:space="preserve">     RNDr. Vladimír </w:t>
      </w:r>
      <w:proofErr w:type="spellStart"/>
      <w:r w:rsidRPr="00800747">
        <w:rPr>
          <w:rFonts w:eastAsia="Times New Roman" w:cs="Times New Roman"/>
          <w:lang w:eastAsia="cs-CZ"/>
        </w:rPr>
        <w:t>Herber</w:t>
      </w:r>
      <w:proofErr w:type="spellEnd"/>
      <w:r w:rsidRPr="00800747">
        <w:rPr>
          <w:rFonts w:eastAsia="Times New Roman" w:cs="Times New Roman"/>
          <w:lang w:eastAsia="cs-CZ"/>
        </w:rPr>
        <w:t>, CSc.</w:t>
      </w:r>
    </w:p>
    <w:p w14:paraId="0F20C31A" w14:textId="59EBF7D5" w:rsidR="00D85329" w:rsidRPr="00800747" w:rsidRDefault="00D85329" w:rsidP="00D85329">
      <w:pPr>
        <w:spacing w:after="0" w:line="240" w:lineRule="auto"/>
        <w:jc w:val="left"/>
        <w:rPr>
          <w:rFonts w:eastAsia="Times New Roman" w:cs="Times New Roman"/>
          <w:lang w:eastAsia="cs-CZ"/>
        </w:rPr>
      </w:pPr>
      <w:r w:rsidRPr="00800747">
        <w:rPr>
          <w:rFonts w:eastAsia="Times New Roman" w:cs="Times New Roman"/>
          <w:lang w:eastAsia="cs-CZ"/>
        </w:rPr>
        <w:t xml:space="preserve">                                                                                 </w:t>
      </w:r>
      <w:r w:rsidR="0078375D">
        <w:rPr>
          <w:rFonts w:eastAsia="Times New Roman" w:cs="Times New Roman"/>
          <w:lang w:eastAsia="cs-CZ"/>
        </w:rPr>
        <w:tab/>
      </w:r>
      <w:r w:rsidRPr="00800747">
        <w:rPr>
          <w:rFonts w:eastAsia="Times New Roman" w:cs="Times New Roman"/>
          <w:lang w:eastAsia="cs-CZ"/>
        </w:rPr>
        <w:t>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1EBB6BAD" w14:textId="5DB227AB" w:rsidR="006A06BE" w:rsidRPr="0078375D" w:rsidRDefault="006A06BE" w:rsidP="006A06BE">
      <w:pPr>
        <w:rPr>
          <w:rFonts w:eastAsia="Times New Roman" w:cs="Times New Roman"/>
          <w:lang w:eastAsia="cs-CZ"/>
        </w:rPr>
      </w:pPr>
      <w:r>
        <w:rPr>
          <w:lang w:eastAsia="cs-CZ"/>
        </w:rPr>
        <w:t xml:space="preserve">Na tomto místě bych chtěl poděkovat vedoucímu diplomové práce </w:t>
      </w:r>
      <w:r w:rsidRPr="0078375D">
        <w:rPr>
          <w:rFonts w:eastAsia="Times New Roman" w:cs="Times New Roman"/>
          <w:noProof/>
          <w:lang w:eastAsia="cs-CZ"/>
        </w:rPr>
        <w:t>RNDr. Lukáš</w:t>
      </w:r>
      <w:r>
        <w:rPr>
          <w:rFonts w:eastAsia="Times New Roman" w:cs="Times New Roman"/>
          <w:noProof/>
          <w:lang w:eastAsia="cs-CZ"/>
        </w:rPr>
        <w:t xml:space="preserve">i </w:t>
      </w:r>
      <w:r w:rsidRPr="0078375D">
        <w:rPr>
          <w:rFonts w:eastAsia="Times New Roman" w:cs="Times New Roman"/>
          <w:noProof/>
          <w:lang w:eastAsia="cs-CZ"/>
        </w:rPr>
        <w:t>Herman</w:t>
      </w:r>
      <w:r>
        <w:rPr>
          <w:rFonts w:eastAsia="Times New Roman" w:cs="Times New Roman"/>
          <w:noProof/>
          <w:lang w:eastAsia="cs-CZ"/>
        </w:rPr>
        <w:t>ovi</w:t>
      </w:r>
      <w:r w:rsidRPr="0078375D">
        <w:rPr>
          <w:rFonts w:eastAsia="Times New Roman" w:cs="Times New Roman"/>
          <w:noProof/>
          <w:lang w:eastAsia="cs-CZ"/>
        </w:rPr>
        <w:t>,Ph.D</w:t>
      </w:r>
      <w:r>
        <w:rPr>
          <w:rFonts w:eastAsia="Times New Roman" w:cs="Times New Roman"/>
          <w:noProof/>
          <w:lang w:eastAsia="cs-CZ"/>
        </w:rPr>
        <w:t xml:space="preserve"> za vedení práce a předevím za trpělivost a ochotu nasměrovat. Velké díky patří kolegům z Kanceláře architekta města, s jejichž pomocí byly získány potřebné znalosti. Dále bych chtěl podekovat členům vývojového týmu aplikace Wonderland engine, četné a podrobbné rady. V neposlední řadě patří obrovské díky mé rodině a blízkým za neustálou podporu.  </w:t>
      </w:r>
    </w:p>
    <w:p w14:paraId="171E7B5B" w14:textId="77777777" w:rsidR="006A06BE" w:rsidRPr="0078375D" w:rsidRDefault="006A06BE" w:rsidP="006A06BE">
      <w:pPr>
        <w:spacing w:after="0" w:line="240" w:lineRule="auto"/>
        <w:rPr>
          <w:rFonts w:eastAsia="Times New Roman" w:cs="Times New Roman"/>
          <w:lang w:eastAsia="cs-CZ"/>
        </w:rPr>
      </w:pPr>
    </w:p>
    <w:p w14:paraId="2A9E06FA" w14:textId="77777777" w:rsidR="00BC794A" w:rsidRDefault="00BC794A" w:rsidP="006A06BE">
      <w:pPr>
        <w:pStyle w:val="Normlnprvnodsazen"/>
        <w:ind w:firstLine="0"/>
      </w:pPr>
    </w:p>
    <w:p w14:paraId="5E6007F4" w14:textId="77777777" w:rsidR="006A06BE" w:rsidRDefault="006A06BE" w:rsidP="006A06BE">
      <w:pPr>
        <w:pStyle w:val="Normlnprvnodsazen"/>
        <w:ind w:firstLine="0"/>
      </w:pPr>
    </w:p>
    <w:p w14:paraId="09C6BCB4" w14:textId="77777777" w:rsidR="006A06BE" w:rsidRDefault="006A06BE" w:rsidP="006A06BE">
      <w:pPr>
        <w:pStyle w:val="Normlnprvnodsazen"/>
        <w:ind w:firstLine="0"/>
      </w:pPr>
    </w:p>
    <w:p w14:paraId="06A7664E" w14:textId="77777777" w:rsidR="006A06BE" w:rsidRDefault="006A06BE" w:rsidP="006A06BE">
      <w:pPr>
        <w:pStyle w:val="Normlnprvnodsazen"/>
        <w:ind w:firstLine="0"/>
      </w:pPr>
    </w:p>
    <w:p w14:paraId="7D59F481" w14:textId="77777777" w:rsidR="006A06BE" w:rsidRDefault="006A06BE" w:rsidP="006A06BE">
      <w:pPr>
        <w:pStyle w:val="Normlnprvnodsazen"/>
        <w:ind w:firstLine="0"/>
      </w:pPr>
    </w:p>
    <w:p w14:paraId="22DA96CE" w14:textId="77777777" w:rsidR="006A06BE" w:rsidRDefault="006A06BE" w:rsidP="006A06BE">
      <w:pPr>
        <w:pStyle w:val="Normlnprvnodsazen"/>
        <w:ind w:firstLine="0"/>
      </w:pPr>
    </w:p>
    <w:p w14:paraId="1C3B449D" w14:textId="77777777" w:rsidR="006A06BE" w:rsidRDefault="006A06BE" w:rsidP="006A06BE">
      <w:pPr>
        <w:pStyle w:val="Normlnprvnodsazen"/>
        <w:ind w:firstLine="0"/>
      </w:pPr>
    </w:p>
    <w:p w14:paraId="014B5620" w14:textId="77777777" w:rsidR="006A06BE" w:rsidRDefault="006A06BE" w:rsidP="006A06BE">
      <w:pPr>
        <w:pStyle w:val="Normlnprvnodsazen"/>
        <w:ind w:firstLine="0"/>
      </w:pPr>
    </w:p>
    <w:p w14:paraId="566E9A2B" w14:textId="77777777" w:rsidR="006A06BE" w:rsidRDefault="006A06BE" w:rsidP="006A06BE">
      <w:pPr>
        <w:pStyle w:val="Normlnprvnodsazen"/>
        <w:ind w:firstLine="0"/>
      </w:pPr>
    </w:p>
    <w:p w14:paraId="3AC872A6" w14:textId="77777777" w:rsidR="006A06BE" w:rsidRDefault="006A06BE" w:rsidP="006A06BE">
      <w:pPr>
        <w:pStyle w:val="Normlnprvnodsazen"/>
        <w:ind w:firstLine="0"/>
      </w:pPr>
    </w:p>
    <w:p w14:paraId="42CBF2AA" w14:textId="77777777" w:rsidR="006A06BE" w:rsidRDefault="006A06BE" w:rsidP="006A06BE">
      <w:pPr>
        <w:pStyle w:val="Normlnprvnodsazen"/>
        <w:ind w:firstLine="0"/>
      </w:pPr>
    </w:p>
    <w:p w14:paraId="3BC515E4" w14:textId="77777777" w:rsidR="006A06BE" w:rsidRDefault="006A06BE" w:rsidP="006A06BE">
      <w:pPr>
        <w:pStyle w:val="Normlnprvnodsazen"/>
        <w:ind w:firstLine="0"/>
      </w:pPr>
    </w:p>
    <w:p w14:paraId="0D8A7462" w14:textId="77777777" w:rsidR="006A06BE" w:rsidRDefault="006A06BE" w:rsidP="006A06BE">
      <w:pPr>
        <w:pStyle w:val="Normlnprvnodsazen"/>
        <w:ind w:firstLine="0"/>
      </w:pPr>
    </w:p>
    <w:p w14:paraId="6D7D745C" w14:textId="77777777" w:rsidR="006A06BE" w:rsidRDefault="006A06BE" w:rsidP="006A06BE">
      <w:pPr>
        <w:pStyle w:val="Normlnprvnodsazen"/>
        <w:ind w:firstLine="0"/>
      </w:pPr>
    </w:p>
    <w:p w14:paraId="10865D1E" w14:textId="77777777" w:rsidR="006A06BE" w:rsidRDefault="006A06BE" w:rsidP="006A06BE">
      <w:pPr>
        <w:pStyle w:val="Normlnprvnodsazen"/>
        <w:ind w:firstLine="0"/>
      </w:pPr>
    </w:p>
    <w:p w14:paraId="0B592149" w14:textId="77777777" w:rsidR="006A06BE" w:rsidRDefault="006A06BE" w:rsidP="006A06BE">
      <w:pPr>
        <w:pStyle w:val="Normlnprvnodsazen"/>
        <w:ind w:firstLine="0"/>
      </w:pPr>
    </w:p>
    <w:p w14:paraId="4D4B761A" w14:textId="77777777" w:rsidR="006A06BE" w:rsidRDefault="006A06BE" w:rsidP="006A06BE">
      <w:pPr>
        <w:pStyle w:val="Normlnprvnodsazen"/>
        <w:ind w:firstLine="0"/>
      </w:pPr>
    </w:p>
    <w:p w14:paraId="5D57C604" w14:textId="77777777" w:rsidR="006A06BE" w:rsidRDefault="006A06BE" w:rsidP="006A06BE">
      <w:pPr>
        <w:pStyle w:val="Normlnprvnodsazen"/>
        <w:ind w:firstLine="0"/>
      </w:pPr>
    </w:p>
    <w:p w14:paraId="1B4FA052" w14:textId="77777777" w:rsidR="006A06BE" w:rsidRPr="001F6849" w:rsidRDefault="006A06BE" w:rsidP="006A06BE">
      <w:pPr>
        <w:pStyle w:val="Normlnprvnodsazen"/>
        <w:ind w:firstLine="0"/>
      </w:pPr>
    </w:p>
    <w:p w14:paraId="3CDCA16E" w14:textId="3F801E98" w:rsidR="00AE1261" w:rsidRPr="001F6849" w:rsidRDefault="00AE1261" w:rsidP="00AE1261">
      <w:pPr>
        <w:pStyle w:val="nadpisbibabstraktpodekovani"/>
      </w:pPr>
      <w:r w:rsidRPr="001F6849">
        <w:t>Prohlášení</w:t>
      </w:r>
    </w:p>
    <w:p w14:paraId="2A6753BE" w14:textId="6BAC115B" w:rsidR="00AE1261" w:rsidRPr="001F6849" w:rsidRDefault="00AE1261" w:rsidP="00AE1261">
      <w:r w:rsidRPr="001F6849">
        <w:t>Prohlašuji, že jsem svoji bakalářskou/diplomovou práci vypracoval</w:t>
      </w:r>
      <w:r w:rsidR="006B49AC">
        <w:t xml:space="preserve"> </w:t>
      </w:r>
      <w:r w:rsidRPr="001F6849">
        <w:t xml:space="preserve">samostatně pod vedením </w:t>
      </w:r>
      <w:r w:rsidR="00B8782B" w:rsidRPr="001F6849">
        <w:t xml:space="preserve">RNDr. Lukáše Hermana, Ph.D. </w:t>
      </w:r>
      <w:r w:rsidRPr="001F6849">
        <w:t>a s využitím informačních zdrojů, které jsou v práci citovány.</w:t>
      </w:r>
    </w:p>
    <w:p w14:paraId="2E602AA1" w14:textId="745C75E8" w:rsidR="006E266F" w:rsidRPr="001F6849" w:rsidRDefault="006E266F" w:rsidP="006E266F">
      <w:pPr>
        <w:spacing w:before="480"/>
      </w:pPr>
      <w:r w:rsidRPr="001F6849">
        <w:t xml:space="preserve">Brno </w:t>
      </w:r>
      <w:r w:rsidR="006A06BE">
        <w:t>31. 12.</w:t>
      </w:r>
      <w:r w:rsidRPr="001F6849">
        <w:t xml:space="preserve">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6B49AC">
        <w:rPr>
          <w:highlight w:val="yellow"/>
        </w:rPr>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65D4990" w:rsidR="00CD2025" w:rsidRDefault="00B51182" w:rsidP="00CD7C12">
      <w:pPr>
        <w:pStyle w:val="Heading1"/>
      </w:pPr>
      <w:bookmarkStart w:id="1" w:name="_Toc72672080"/>
      <w:bookmarkStart w:id="2" w:name="_Toc106476064"/>
      <w:bookmarkStart w:id="3" w:name="_Toc106476105"/>
      <w:bookmarkStart w:id="4" w:name="_Ref154959389"/>
      <w:r w:rsidRPr="001F6849">
        <w:lastRenderedPageBreak/>
        <w:t>Úvod</w:t>
      </w:r>
      <w:bookmarkEnd w:id="0"/>
      <w:bookmarkEnd w:id="1"/>
      <w:bookmarkEnd w:id="2"/>
      <w:bookmarkEnd w:id="3"/>
      <w:bookmarkEnd w:id="4"/>
    </w:p>
    <w:p w14:paraId="418AC368" w14:textId="6F2C7BC7" w:rsidR="00B04AF2" w:rsidRPr="006660A5" w:rsidRDefault="00B04AF2" w:rsidP="00B04AF2">
      <w:pPr>
        <w:pStyle w:val="Normlnprvnodsazen"/>
        <w:ind w:firstLine="0"/>
        <w:rPr>
          <w:color w:val="000000" w:themeColor="text1"/>
        </w:rPr>
      </w:pPr>
      <w:r w:rsidRPr="006660A5">
        <w:rPr>
          <w:color w:val="000000" w:themeColor="text1"/>
        </w:rPr>
        <w:t xml:space="preserve">Tvorba virtuálních realit (alternativních světů) má kořeny hluboko v lidské historii. Při dostatečné abstrakci je možné vnímat virtuální realitu jako médium komunikace a způsob zobrazení reálných </w:t>
      </w:r>
      <w:r w:rsidR="006660A5" w:rsidRPr="006660A5">
        <w:rPr>
          <w:color w:val="000000" w:themeColor="text1"/>
        </w:rPr>
        <w:t>či</w:t>
      </w:r>
      <w:r w:rsidRPr="006660A5">
        <w:rPr>
          <w:color w:val="000000" w:themeColor="text1"/>
        </w:rPr>
        <w:t xml:space="preserve"> fiktivních světů. S touto definicí </w:t>
      </w:r>
      <w:r w:rsidR="00EE7FB6" w:rsidRPr="006660A5">
        <w:rPr>
          <w:color w:val="000000" w:themeColor="text1"/>
        </w:rPr>
        <w:t>je možné</w:t>
      </w:r>
      <w:r w:rsidRPr="006660A5">
        <w:rPr>
          <w:color w:val="000000" w:themeColor="text1"/>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6660A5" w:rsidRDefault="00B04AF2" w:rsidP="00B04AF2">
      <w:pPr>
        <w:pStyle w:val="Normlnprvnodsazen"/>
        <w:rPr>
          <w:color w:val="000000" w:themeColor="text1"/>
        </w:rPr>
      </w:pPr>
      <w:r w:rsidRPr="006660A5">
        <w:rPr>
          <w:color w:val="000000" w:themeColor="text1"/>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6660A5">
        <w:rPr>
          <w:color w:val="000000" w:themeColor="text1"/>
        </w:rPr>
        <w:t xml:space="preserve"> </w:t>
      </w:r>
      <w:proofErr w:type="gramStart"/>
      <w:r w:rsidRPr="006660A5">
        <w:rPr>
          <w:color w:val="000000" w:themeColor="text1"/>
        </w:rPr>
        <w:t>slouží</w:t>
      </w:r>
      <w:proofErr w:type="gramEnd"/>
      <w:r w:rsidRPr="006660A5">
        <w:rPr>
          <w:color w:val="000000" w:themeColor="text1"/>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1B575765" w:rsidR="00B32117" w:rsidRPr="006660A5" w:rsidRDefault="00B32117" w:rsidP="00B04AF2">
      <w:pPr>
        <w:pStyle w:val="Normlnprvnodsazen"/>
        <w:rPr>
          <w:color w:val="000000" w:themeColor="text1"/>
        </w:rPr>
      </w:pPr>
      <w:r w:rsidRPr="006660A5">
        <w:rPr>
          <w:color w:val="000000" w:themeColor="text1"/>
        </w:rPr>
        <w:t xml:space="preserve">Virtuální realita nemusí znamenat čistě fiktivní světy, ale v případě prostorové informace je primárním zájmem imitace reálného světa </w:t>
      </w:r>
      <w:r w:rsidR="006660A5" w:rsidRPr="006660A5">
        <w:rPr>
          <w:color w:val="000000" w:themeColor="text1"/>
        </w:rPr>
        <w:t xml:space="preserve">ve světe </w:t>
      </w:r>
      <w:r w:rsidRPr="006660A5">
        <w:rPr>
          <w:color w:val="000000" w:themeColor="text1"/>
        </w:rPr>
        <w:t xml:space="preserve">digitálním.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7E3FA060" w14:textId="77777777" w:rsidR="00AF55C6" w:rsidRDefault="005E4F9C" w:rsidP="00AF55C6">
      <w:pPr>
        <w:pStyle w:val="Normlnprvnodsazen"/>
        <w:rPr>
          <w:color w:val="000000" w:themeColor="text1"/>
        </w:rPr>
      </w:pPr>
      <w:r w:rsidRPr="006660A5">
        <w:rPr>
          <w:color w:val="000000" w:themeColor="text1"/>
        </w:rPr>
        <w:t xml:space="preserve">V případě pohledu na virtuální realitu jako způsobu komunikace </w:t>
      </w:r>
      <w:r w:rsidR="00530769" w:rsidRPr="006660A5">
        <w:rPr>
          <w:color w:val="000000" w:themeColor="text1"/>
        </w:rPr>
        <w:t>se nabízí</w:t>
      </w:r>
      <w:r w:rsidRPr="006660A5">
        <w:rPr>
          <w:color w:val="000000" w:themeColor="text1"/>
        </w:rPr>
        <w:t xml:space="preserve"> myšlenka jejího propojení s internetovým prostředím, kte</w:t>
      </w:r>
      <w:r w:rsidR="00530769" w:rsidRPr="006660A5">
        <w:rPr>
          <w:color w:val="000000" w:themeColor="text1"/>
        </w:rPr>
        <w:t xml:space="preserve">ré je možné považovat za stále rostoucí způsob </w:t>
      </w:r>
      <w:r w:rsidRPr="006660A5">
        <w:rPr>
          <w:color w:val="000000" w:themeColor="text1"/>
        </w:rPr>
        <w:t xml:space="preserve">lidské komunikace a interakce. Toto propojení přináší </w:t>
      </w:r>
      <w:r w:rsidR="006660A5">
        <w:rPr>
          <w:color w:val="000000" w:themeColor="text1"/>
        </w:rPr>
        <w:t>jak</w:t>
      </w:r>
      <w:r w:rsidRPr="006660A5">
        <w:rPr>
          <w:color w:val="000000" w:themeColor="text1"/>
        </w:rPr>
        <w:t xml:space="preserve"> </w:t>
      </w:r>
      <w:r w:rsidR="006660A5" w:rsidRPr="006660A5">
        <w:rPr>
          <w:color w:val="000000" w:themeColor="text1"/>
        </w:rPr>
        <w:t>dostupnost,</w:t>
      </w:r>
      <w:r w:rsidRPr="006660A5">
        <w:rPr>
          <w:color w:val="000000" w:themeColor="text1"/>
        </w:rPr>
        <w:t xml:space="preserve"> tak i možnost sdílení, interakce, popř. vzájemné kolaborace což odborná literatura považuje za stěžejní pilíře virtuální reality.</w:t>
      </w:r>
      <w:r w:rsidR="00EE7FB6" w:rsidRPr="006660A5">
        <w:rPr>
          <w:color w:val="000000" w:themeColor="text1"/>
        </w:rPr>
        <w:t xml:space="preserve"> </w:t>
      </w:r>
    </w:p>
    <w:p w14:paraId="2D988960" w14:textId="4FAD6136" w:rsidR="00B32117" w:rsidRPr="00AF55C6" w:rsidRDefault="00240083" w:rsidP="00AF55C6">
      <w:pPr>
        <w:pStyle w:val="Normlnprvnodsazen"/>
        <w:rPr>
          <w:color w:val="000000" w:themeColor="text1"/>
        </w:rPr>
      </w:pPr>
      <w:r w:rsidRPr="001F6849">
        <w:t xml:space="preserve">Práce </w:t>
      </w:r>
      <w:r w:rsidR="00AF55C6">
        <w:t xml:space="preserve">nejdříve představuje obecné </w:t>
      </w:r>
      <w:r w:rsidRPr="001F6849">
        <w:t xml:space="preserve">teoretické základy virtuální reality. </w:t>
      </w:r>
      <w:r w:rsidR="00AF55C6">
        <w:t xml:space="preserve">Následně klíčovou částí je </w:t>
      </w:r>
      <w:r w:rsidR="00EE7FB6" w:rsidRPr="001F6849">
        <w:t xml:space="preserve">analýza soudobých </w:t>
      </w:r>
      <w:r w:rsidR="00AF55C6">
        <w:t xml:space="preserve">webových </w:t>
      </w:r>
      <w:r w:rsidR="00EE7FB6" w:rsidRPr="001F6849">
        <w:t>technologií a jejich zhodnocení</w:t>
      </w:r>
      <w:r w:rsidR="00827743" w:rsidRPr="001F6849">
        <w:t xml:space="preserve"> spolu s </w:t>
      </w:r>
      <w:r w:rsidR="00EE7FB6" w:rsidRPr="001F6849">
        <w:t>pilotní implementac</w:t>
      </w:r>
      <w:r w:rsidR="00827743" w:rsidRPr="001F6849">
        <w:t xml:space="preserve">í </w:t>
      </w:r>
      <w:r w:rsidR="00EE7FB6" w:rsidRPr="001F6849">
        <w:t>webové aplikace zobrazující geografická data</w:t>
      </w:r>
      <w:r w:rsidR="00EE7FB6" w:rsidRPr="00AF55C6">
        <w:t>.</w:t>
      </w:r>
      <w:r w:rsidR="00827743" w:rsidRPr="001F6849">
        <w:t xml:space="preserve"> Finální částí </w:t>
      </w:r>
      <w:r w:rsidR="00AF55C6">
        <w:t xml:space="preserve">je následně </w:t>
      </w:r>
      <w:r w:rsidR="00827743" w:rsidRPr="001F6849">
        <w:t>uživatelské zhodnocení výsledné pilotní aplikace.</w:t>
      </w:r>
    </w:p>
    <w:p w14:paraId="7FF5855E" w14:textId="1F1F8BE8" w:rsidR="00AF55C6" w:rsidRPr="00AF55C6" w:rsidRDefault="006A1F68" w:rsidP="00AF55C6">
      <w:pPr>
        <w:pStyle w:val="Heading2"/>
        <w:rPr>
          <w:ins w:id="5" w:author="Jan Horák" w:date="2023-06-15T11:14:00Z"/>
          <w:lang w:val="cs-CZ"/>
        </w:rPr>
      </w:pPr>
      <w:bookmarkStart w:id="6" w:name="_Toc71984845"/>
      <w:bookmarkStart w:id="7" w:name="_Toc72672081"/>
      <w:bookmarkStart w:id="8" w:name="_Toc106476065"/>
      <w:bookmarkStart w:id="9" w:name="_Toc106476106"/>
      <w:r w:rsidRPr="001F6849">
        <w:rPr>
          <w:lang w:val="cs-CZ"/>
        </w:rPr>
        <w:t>Cíle práce</w:t>
      </w:r>
      <w:bookmarkEnd w:id="6"/>
      <w:bookmarkEnd w:id="7"/>
      <w:bookmarkEnd w:id="8"/>
      <w:bookmarkEnd w:id="9"/>
    </w:p>
    <w:p w14:paraId="603276FD" w14:textId="5D46113F" w:rsidR="00AF55C6" w:rsidRPr="00AF55C6" w:rsidRDefault="00AF55C6" w:rsidP="00AF55C6">
      <w:pPr>
        <w:pStyle w:val="Malnadpis"/>
      </w:pPr>
      <w:r>
        <w:t>Hlavní cíle práce</w:t>
      </w:r>
    </w:p>
    <w:p w14:paraId="3D3451B7" w14:textId="3AAAF2EB" w:rsidR="00BC3D00" w:rsidRPr="001F6849" w:rsidRDefault="006C4BF4" w:rsidP="00AF55C6">
      <w:pPr>
        <w:pStyle w:val="Normlnprvnodsazen"/>
        <w:numPr>
          <w:ilvl w:val="0"/>
          <w:numId w:val="26"/>
        </w:numPr>
      </w:pPr>
      <w:ins w:id="10" w:author="Jan Horák" w:date="2023-06-15T11:15:00Z">
        <w:r w:rsidRPr="001F6849">
          <w:t xml:space="preserve">Analýza a zhodnocení webových </w:t>
        </w:r>
      </w:ins>
      <w:ins w:id="11" w:author="Jan Horák" w:date="2023-06-15T11:16:00Z">
        <w:r w:rsidRPr="001F6849">
          <w:t>technologií</w:t>
        </w:r>
      </w:ins>
      <w:ins w:id="12" w:author="Jan Horák" w:date="2023-06-15T11:15:00Z">
        <w:r w:rsidRPr="001F6849">
          <w:t xml:space="preserve"> </w:t>
        </w:r>
      </w:ins>
      <w:ins w:id="13" w:author="Jan Horák" w:date="2023-06-15T11:16:00Z">
        <w:r w:rsidRPr="001F6849">
          <w:t>umožňující</w:t>
        </w:r>
      </w:ins>
      <w:ins w:id="14" w:author="Jan Horák" w:date="2023-06-15T11:15:00Z">
        <w:r w:rsidRPr="001F6849">
          <w:t xml:space="preserve"> publikaci prostorových dat v rámci virtuální reality. </w:t>
        </w:r>
      </w:ins>
    </w:p>
    <w:p w14:paraId="23297F81" w14:textId="0F03BED5" w:rsidR="00CD7C12" w:rsidRPr="00AF55C6" w:rsidRDefault="006C4BF4" w:rsidP="00CD7C12">
      <w:pPr>
        <w:pStyle w:val="Normlnprvnodsazen"/>
        <w:numPr>
          <w:ilvl w:val="0"/>
          <w:numId w:val="26"/>
        </w:numPr>
      </w:pPr>
      <w:ins w:id="15" w:author="Jan Horák" w:date="2023-06-15T11:15:00Z">
        <w:r w:rsidRPr="00AF55C6">
          <w:t>Vývoj pilotní aplikace pomocí vybraných technologií.</w:t>
        </w:r>
      </w:ins>
      <w:r w:rsidR="00E9514F" w:rsidRPr="00AF55C6">
        <w:t xml:space="preserve"> </w:t>
      </w:r>
    </w:p>
    <w:p w14:paraId="09BAB2B4" w14:textId="0E1F81A6" w:rsidR="00FB3633" w:rsidRDefault="00FB3633" w:rsidP="00CD7C12">
      <w:r w:rsidRPr="00AF55C6">
        <w:t>Hlavním cílem práce je analýza a následné zhodnocení soudobých technologií, a to jak hardwarových (HMD, mobilní telefony, stolní počítače) tak softwarových (webové prohlížeče, knihovny, frameworky)</w:t>
      </w:r>
      <w:r w:rsidR="00AF55C6">
        <w:t>. Dále také</w:t>
      </w:r>
      <w:r w:rsidRPr="00AF55C6">
        <w:t xml:space="preserve"> jejich propojení, umožňující tvorbu </w:t>
      </w:r>
      <w:r w:rsidR="00AF55C6">
        <w:t>VP (virtuálních prostředí)</w:t>
      </w:r>
      <w:r w:rsidRPr="00AF55C6">
        <w:t xml:space="preserve">. </w:t>
      </w:r>
    </w:p>
    <w:p w14:paraId="673B8C2E" w14:textId="5883A0E3" w:rsidR="00CD7C12" w:rsidRDefault="00CD7C12" w:rsidP="00CD7C12">
      <w:pPr>
        <w:pStyle w:val="Malnadpis"/>
      </w:pPr>
      <w:r>
        <w:t>Vedlejší cíle práce</w:t>
      </w:r>
    </w:p>
    <w:p w14:paraId="6B2B1538" w14:textId="1C21E151" w:rsidR="00CD7C12" w:rsidRPr="00CD7C12" w:rsidRDefault="00CD7C12" w:rsidP="00CD7C12">
      <w:pPr>
        <w:pStyle w:val="Malnadpis"/>
        <w:numPr>
          <w:ilvl w:val="0"/>
          <w:numId w:val="80"/>
        </w:numPr>
      </w:pPr>
      <w:r>
        <w:rPr>
          <w:b w:val="0"/>
          <w:bCs/>
        </w:rPr>
        <w:t>Uživatelské zhodnocení pilotní aplikace</w:t>
      </w:r>
    </w:p>
    <w:p w14:paraId="7A231134" w14:textId="41AB58D4" w:rsidR="00CD7C12" w:rsidRPr="00CD7C12" w:rsidRDefault="00CD7C12" w:rsidP="00CD7C12">
      <w:pPr>
        <w:pStyle w:val="Malnadpis"/>
        <w:numPr>
          <w:ilvl w:val="0"/>
          <w:numId w:val="80"/>
        </w:numPr>
      </w:pPr>
      <w:r>
        <w:rPr>
          <w:b w:val="0"/>
          <w:bCs/>
        </w:rPr>
        <w:t>Odborný přehled metod tvorby VP ve webovém prostředí.</w:t>
      </w:r>
    </w:p>
    <w:p w14:paraId="2EADB28B" w14:textId="36026C85" w:rsidR="00584638" w:rsidRPr="00CD7C12" w:rsidRDefault="00CD7C12" w:rsidP="00CD7C12">
      <w:r w:rsidRPr="00CD7C12">
        <w:t>Vedlejším cílem</w:t>
      </w:r>
      <w:r w:rsidR="00EA580B" w:rsidRPr="00CD7C12">
        <w:t xml:space="preserve"> práce je vytvoření a následná </w:t>
      </w:r>
      <w:r w:rsidR="00E33F0C" w:rsidRPr="00CD7C12">
        <w:t xml:space="preserve">uživatelská </w:t>
      </w:r>
      <w:r w:rsidR="00EA580B" w:rsidRPr="00CD7C12">
        <w:t xml:space="preserve">evaluace </w:t>
      </w:r>
      <w:r w:rsidR="00BC4F54" w:rsidRPr="00CD7C12">
        <w:t xml:space="preserve">funkcionality </w:t>
      </w:r>
      <w:r w:rsidR="00EA580B" w:rsidRPr="00CD7C12">
        <w:t>webové aplikace využívající prostředků virtuální reality</w:t>
      </w:r>
      <w:r w:rsidR="00E2457D" w:rsidRPr="00CD7C12">
        <w:t xml:space="preserve">, jakožto nástroje k prezentaci geografických dat. </w:t>
      </w:r>
    </w:p>
    <w:p w14:paraId="783CEEEC" w14:textId="589BAF19" w:rsidR="00E94592" w:rsidRDefault="00E94592" w:rsidP="00E94592">
      <w:pPr>
        <w:pStyle w:val="Heading2"/>
      </w:pPr>
      <w:r>
        <w:lastRenderedPageBreak/>
        <w:t xml:space="preserve">Metody </w:t>
      </w:r>
      <w:proofErr w:type="spellStart"/>
      <w:r w:rsidR="00CD7C12">
        <w:t>vypracování</w:t>
      </w:r>
      <w:proofErr w:type="spellEnd"/>
    </w:p>
    <w:p w14:paraId="0E8D1BE0" w14:textId="010E1EE7" w:rsidR="00736AD5" w:rsidRDefault="00CD7C12" w:rsidP="00190CD2">
      <w:pPr>
        <w:pStyle w:val="Normlnprvnodsazen"/>
        <w:ind w:firstLine="0"/>
        <w:rPr>
          <w:lang w:eastAsia="en-US"/>
        </w:rPr>
      </w:pPr>
      <w:r>
        <w:rPr>
          <w:lang w:eastAsia="en-US"/>
        </w:rPr>
        <w:t>První část práce se zaměřila na zpracování teoretické problematiky virtuální reality. Využito bylo primárně odborné literatury napříč vědními obory. V případě teorie počítačové grafiky a 3D modelování byla mimo odbornou literaturu v řadě případů využita dokumentace analyzovaných softwarových řešení.</w:t>
      </w:r>
    </w:p>
    <w:p w14:paraId="3B470A0A" w14:textId="482C7448" w:rsidR="002153B5" w:rsidRPr="002153B5" w:rsidRDefault="002153B5" w:rsidP="00190CD2">
      <w:pPr>
        <w:pStyle w:val="Normlnprvnodsazen"/>
        <w:ind w:firstLine="0"/>
        <w:rPr>
          <w:lang w:eastAsia="en-US"/>
        </w:rPr>
      </w:pPr>
      <w:r>
        <w:rPr>
          <w:lang w:eastAsia="en-US"/>
        </w:rPr>
        <w:t xml:space="preserve"> </w:t>
      </w:r>
      <w:r w:rsidRPr="002153B5">
        <w:rPr>
          <w:highlight w:val="yellow"/>
          <w:lang w:val="en-US" w:eastAsia="en-US"/>
        </w:rPr>
        <w:t xml:space="preserve"># </w:t>
      </w:r>
      <w:proofErr w:type="spellStart"/>
      <w:r w:rsidRPr="002153B5">
        <w:rPr>
          <w:highlight w:val="yellow"/>
          <w:lang w:val="en-US" w:eastAsia="en-US"/>
        </w:rPr>
        <w:t>todo</w:t>
      </w:r>
      <w:proofErr w:type="spellEnd"/>
      <w:r w:rsidRPr="002153B5">
        <w:rPr>
          <w:highlight w:val="yellow"/>
          <w:lang w:val="en-US" w:eastAsia="en-US"/>
        </w:rPr>
        <w:t xml:space="preserve"> </w:t>
      </w:r>
      <w:r w:rsidRPr="002153B5">
        <w:rPr>
          <w:highlight w:val="yellow"/>
          <w:lang w:eastAsia="en-US"/>
        </w:rPr>
        <w:t>– dopsat přehled metodiky</w:t>
      </w:r>
    </w:p>
    <w:p w14:paraId="205AB439" w14:textId="77777777" w:rsidR="00CD7C12" w:rsidRPr="00CD7C12" w:rsidRDefault="00CD7C12" w:rsidP="00CD7C12">
      <w:pPr>
        <w:pStyle w:val="Normlnprvnodsazen"/>
      </w:pPr>
    </w:p>
    <w:p w14:paraId="784F1AA6" w14:textId="77777777" w:rsidR="00CD7C12" w:rsidRPr="00CD7C12" w:rsidRDefault="00CD7C12" w:rsidP="00CD7C12">
      <w:pPr>
        <w:pStyle w:val="Normlnprvnodsazen"/>
      </w:pPr>
    </w:p>
    <w:p w14:paraId="28C60FE8" w14:textId="5D9067CF" w:rsidR="0039259F" w:rsidRDefault="0039259F" w:rsidP="00CD7C12">
      <w:pPr>
        <w:pStyle w:val="Heading1"/>
      </w:pPr>
      <w:bookmarkStart w:id="16" w:name="_Toc106476068"/>
      <w:bookmarkStart w:id="17" w:name="_Toc106476109"/>
      <w:r w:rsidRPr="001F6849">
        <w:lastRenderedPageBreak/>
        <w:t>Rešerše</w:t>
      </w:r>
      <w:bookmarkEnd w:id="16"/>
      <w:bookmarkEnd w:id="17"/>
    </w:p>
    <w:p w14:paraId="657050B6" w14:textId="335E0C86" w:rsidR="00084296" w:rsidRPr="00084296" w:rsidRDefault="00084296" w:rsidP="00084296">
      <w:pPr>
        <w:rPr>
          <w:lang w:eastAsia="cs-CZ"/>
        </w:rPr>
      </w:pPr>
      <w:r>
        <w:rPr>
          <w:lang w:eastAsia="cs-CZ"/>
        </w:rPr>
        <w:t>Kapitola představující základní výchozí literaturu pro vypracování tématu. Nejedná se o kompletní seznam použitých zdrojů, především elektronické zdroje jsou citovány v textu relevantních kapitol.</w:t>
      </w:r>
    </w:p>
    <w:p w14:paraId="1BB38B24" w14:textId="55D49D28" w:rsidR="00A677BE" w:rsidRDefault="00A677BE" w:rsidP="00084296">
      <w:pPr>
        <w:pStyle w:val="Normlnprvnodsazen"/>
      </w:pPr>
      <w:r w:rsidRPr="001F6849">
        <w:t>Za účelem získání obecného přehledu o problematice je vhodný průzkum obecných publikací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E02830">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kH9ZBgQP/8xWQnX4D","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(Slocum 2014; Çöltekin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2EBECD78" w:rsidR="00D10A98" w:rsidRPr="001F6849" w:rsidRDefault="003D53F7" w:rsidP="00D10A98">
      <w:pPr>
        <w:pStyle w:val="Normlnprvnodsazen"/>
      </w:pPr>
      <w:r w:rsidRPr="001F6849">
        <w:t>Prerekvizitou úspěšné geoprostorové vizualizace</w:t>
      </w:r>
      <w:r w:rsidR="000022AF" w:rsidRPr="001F6849">
        <w:t>, jak tradiční, tak v</w:t>
      </w:r>
      <w:r w:rsidR="00E251A0">
        <w:t>e</w:t>
      </w:r>
      <w:r w:rsidR="000022AF" w:rsidRPr="001F6849">
        <w:t xml:space="preserve">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w:t>
      </w:r>
      <w:r w:rsidR="00174B1A" w:rsidRPr="001F6849">
        <w:t>Z</w:t>
      </w:r>
      <w:r w:rsidR="00E2062E" w:rsidRPr="001F6849">
        <w:t>áklady modelování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18"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19"/>
      <w:commentRangeStart w:id="20"/>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1" w:author="Jan Horák" w:date="2023-06-15T11:09:00Z">
        <w:r w:rsidR="00737CE9" w:rsidRPr="001F6849" w:rsidDel="00B869A5">
          <w:delText xml:space="preserve"> řeší </w:delText>
        </w:r>
        <w:commentRangeEnd w:id="19"/>
        <w:r w:rsidR="00AC3EB7" w:rsidRPr="001F6849" w:rsidDel="00B869A5">
          <w:rPr>
            <w:rStyle w:val="CommentReference"/>
            <w:lang w:eastAsia="en-US"/>
          </w:rPr>
          <w:commentReference w:id="19"/>
        </w:r>
      </w:del>
      <w:commentRangeEnd w:id="20"/>
      <w:r w:rsidR="00B869A5" w:rsidRPr="001F6849">
        <w:rPr>
          <w:rStyle w:val="CommentReference"/>
          <w:lang w:eastAsia="en-US"/>
        </w:rPr>
        <w:commentReference w:id="20"/>
      </w:r>
      <w:del w:id="22"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3"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(Ugwitz,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2E2D481D" w14:textId="1A345BE0" w:rsidR="00E251A0" w:rsidRDefault="00DF109F" w:rsidP="00E251A0">
      <w:pPr>
        <w:pStyle w:val="Normlnprvnodsazen"/>
        <w:divId w:val="1117915535"/>
      </w:pPr>
      <w:r w:rsidRPr="001F6849">
        <w:rPr>
          <w:lang w:eastAsia="en-US"/>
        </w:rPr>
        <w:t xml:space="preserve">Široké využití nachází </w:t>
      </w:r>
      <w:r w:rsidR="00D96F27" w:rsidRPr="001F6849">
        <w:rPr>
          <w:lang w:eastAsia="en-US"/>
        </w:rPr>
        <w:t>3D vizualizace a XR v</w:t>
      </w:r>
      <w:ins w:id="24" w:author="Lukáš Herman" w:date="2023-02-21T16:14:00Z">
        <w:r w:rsidR="00AC3EB7" w:rsidRPr="001F6849">
          <w:rPr>
            <w:lang w:eastAsia="en-US"/>
          </w:rPr>
          <w:t xml:space="preserve"> případě </w:t>
        </w:r>
      </w:ins>
      <w:del w:id="25" w:author="Lukáš Herman" w:date="2023-02-21T16:14:00Z">
        <w:r w:rsidR="00D96F27" w:rsidRPr="001F6849" w:rsidDel="00AC3EB7">
          <w:rPr>
            <w:lang w:eastAsia="en-US"/>
          </w:rPr>
          <w:delText> </w:delText>
        </w:r>
      </w:del>
      <w:r w:rsidR="00D96F27" w:rsidRPr="001F6849">
        <w:rPr>
          <w:lang w:eastAsia="en-US"/>
        </w:rPr>
        <w:t>urbánních prostředí</w:t>
      </w:r>
      <w:del w:id="26"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w:t>
      </w:r>
      <w:r w:rsidR="006B05E9" w:rsidRPr="001F6849">
        <w:rPr>
          <w:lang w:eastAsia="en-US"/>
        </w:rPr>
        <w:lastRenderedPageBreak/>
        <w:t xml:space="preserve">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E251A0">
        <w:rPr>
          <w:color w:val="FF0000"/>
          <w:lang w:eastAsia="en-US"/>
        </w:rPr>
        <w:t xml:space="preserve"> </w:t>
      </w:r>
      <w:r w:rsidR="008A172B" w:rsidRPr="001F6849">
        <w:rPr>
          <w:lang w:eastAsia="en-US"/>
        </w:rPr>
        <w:t xml:space="preserve">V rámci územního plánování je </w:t>
      </w:r>
      <w:r w:rsidR="00E40374" w:rsidRPr="001F6849">
        <w:rPr>
          <w:lang w:eastAsia="en-US"/>
        </w:rPr>
        <w:t xml:space="preserve">VR </w:t>
      </w:r>
      <w:r w:rsidR="008A172B" w:rsidRPr="001F6849">
        <w:rPr>
          <w:lang w:eastAsia="en-US"/>
        </w:rPr>
        <w:t xml:space="preserve">3D vizualizace často </w:t>
      </w:r>
      <w:r w:rsidR="00C6634E" w:rsidRPr="001F6849">
        <w:rPr>
          <w:lang w:eastAsia="en-US"/>
        </w:rPr>
        <w:t>zmiňována</w:t>
      </w:r>
      <w:r w:rsidR="008A172B"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008A172B"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vizualizaci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w:t>
      </w:r>
      <w:r w:rsidR="00E251A0">
        <w:t xml:space="preserve"> </w:t>
      </w:r>
      <w:r w:rsidR="009F7D92" w:rsidRPr="001F6849">
        <w:t xml:space="preserve">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FB32C5">
        <w:t>.</w:t>
      </w:r>
      <w:del w:id="27" w:author="Jan Horák" w:date="2023-06-15T11:55:00Z">
        <w:r w:rsidR="00413905" w:rsidRPr="001F6849" w:rsidDel="00BC59E7">
          <w:rPr>
            <w:highlight w:val="yellow"/>
          </w:rPr>
          <w:delText>a !testování</w:delText>
        </w:r>
      </w:del>
    </w:p>
    <w:p w14:paraId="15FF8A75" w14:textId="4BB93968" w:rsidR="00E251A0" w:rsidRDefault="00E251A0" w:rsidP="00E251A0">
      <w:pPr>
        <w:pStyle w:val="Normlnprvnodsazen"/>
        <w:divId w:val="1117915535"/>
      </w:pPr>
      <w:r>
        <w:t xml:space="preserve">Součástí vývoje aplikace pro vizualizaci </w:t>
      </w:r>
      <w:proofErr w:type="spellStart"/>
      <w:r>
        <w:t>geo</w:t>
      </w:r>
      <w:proofErr w:type="spellEnd"/>
      <w:r>
        <w:t xml:space="preserve">-dat je uživatelské zhodnocení. Metodiku a aspekty hodnocení map rozebírají </w:t>
      </w:r>
      <w:r>
        <w:fldChar w:fldCharType="begin"/>
      </w:r>
      <w:r>
        <w:instrText xml:space="preserve"> ADDIN ZOTERO_ITEM CSL_CITATION {"citationID":"CUui7afp","properties":{"formattedCitation":"(Sterba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fldChar w:fldCharType="separate"/>
      </w:r>
      <w:r w:rsidRPr="00E251A0">
        <w:t>(Sterba et al. 2015)</w:t>
      </w:r>
      <w:r>
        <w:fldChar w:fldCharType="end"/>
      </w:r>
      <w:r>
        <w:t>.</w:t>
      </w:r>
      <w:r w:rsidR="00084296">
        <w:t xml:space="preserve"> Metodiku</w:t>
      </w:r>
      <w:r>
        <w:t xml:space="preserve"> </w:t>
      </w:r>
      <w:r w:rsidR="00084296">
        <w:t>pro o</w:t>
      </w:r>
      <w:r>
        <w:t xml:space="preserve">becné uživatelské testování použitelnosti systémů pak představuje </w:t>
      </w:r>
      <w:r>
        <w:fldChar w:fldCharType="begin"/>
      </w:r>
      <w:r>
        <w:instrText xml:space="preserve"> ADDIN ZOTERO_ITEM CSL_CITATION {"citationID":"luflsU5P","properties":{"formattedCitation":"(Brooke 1995)","plainCitation":"(Brooke 1995)","noteIndex":0},"citationItems":[{"id":2126,"uris":["http://zotero.org/groups/4599106/items/UUE4INVF"],"itemData":{"id":2126,"type":"article-journal","abstract":"Usability does not exist in any absolute sense; it can only be defined with reference to particular contexts. This, in turn, means that there are no absolute measures of usability, since, if the usability of an artefact is defined by the context in which that artefact is used, measures of usability must of necessity be defined by that context too. Despite this, there is a need for broad general measures which can be used to compare usability across a range of contexts. In addition, there is a need for \"quick and dirty\" methods to allow low cost assessments of usability in industrial systems evaluation. This chapter describes the System Usability Scale (SUS) a reliable, low-cost usability scale that can be used for global assessments of systems usability.","container-title":"Usability Eval. Ind.","journalAbbreviation":"Usability Eval. Ind.","source":"ResearchGate","title":"SUS: A quick and dirty usability scale","title-short":"SUS","volume":"189","author":[{"family":"Brooke","given":"John"}],"issued":{"date-parts":[["1995",11,30]]},"citation-key":"brookeSUSQuickDirty1995"}}],"schema":"https://github.com/citation-style-language/schema/raw/master/csl-citation.json"} </w:instrText>
      </w:r>
      <w:r>
        <w:fldChar w:fldCharType="separate"/>
      </w:r>
      <w:r w:rsidRPr="00E251A0">
        <w:t>(Brooke 1995)</w:t>
      </w:r>
      <w:r>
        <w:fldChar w:fldCharType="end"/>
      </w:r>
      <w:r w:rsidR="00084296">
        <w:t xml:space="preserve">. </w:t>
      </w:r>
    </w:p>
    <w:p w14:paraId="7AC8A80F" w14:textId="77777777" w:rsidR="00E251A0" w:rsidRPr="00E251A0" w:rsidRDefault="00E251A0" w:rsidP="00E251A0">
      <w:pPr>
        <w:pStyle w:val="Normlnprvnodsazen"/>
        <w:ind w:firstLine="0"/>
        <w:divId w:val="1117915535"/>
      </w:pPr>
    </w:p>
    <w:p w14:paraId="4042B2BB" w14:textId="7A89F66A" w:rsidR="0045592A" w:rsidRPr="001F6849" w:rsidDel="00BC59E7" w:rsidRDefault="0045592A" w:rsidP="00CD7C12">
      <w:pPr>
        <w:pStyle w:val="Heading1"/>
        <w:divId w:val="1117915535"/>
        <w:rPr>
          <w:del w:id="28" w:author="Jan Horák" w:date="2023-06-15T11:55:00Z"/>
        </w:rPr>
      </w:pPr>
      <w:del w:id="29" w:author="Jan Horák" w:date="2023-06-15T11:55:00Z">
        <w:r w:rsidRPr="001F6849" w:rsidDel="00BC59E7">
          <w:rPr>
            <w:highlight w:val="yellow"/>
          </w:rPr>
          <w:delText>#TODO Tematická kartografie?</w:delText>
        </w:r>
      </w:del>
    </w:p>
    <w:p w14:paraId="0CB0C325" w14:textId="0DE3DDBD" w:rsidR="004F5876" w:rsidRPr="001F6849" w:rsidRDefault="00C00B9F" w:rsidP="00CD7C12">
      <w:pPr>
        <w:pStyle w:val="Heading1"/>
      </w:pPr>
      <w:r w:rsidRPr="001F6849">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0" w:author="Jan Horák" w:date="2023-06-15T11:55:00Z"/>
          <w:lang w:eastAsia="cs-CZ"/>
        </w:rPr>
      </w:pPr>
      <w:del w:id="31"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2B210111" w:rsidR="00A06586" w:rsidRPr="001F6849" w:rsidRDefault="002153B5" w:rsidP="002153B5">
      <w:pPr>
        <w:rPr>
          <w:color w:val="000000" w:themeColor="text1"/>
          <w:lang w:eastAsia="cs-CZ"/>
        </w:rPr>
      </w:pPr>
      <w:r w:rsidRPr="002153B5">
        <w:t>Definování konceptu virtuální reality je obtížné, především kvůli jeho širokému záběru a rychle se měnícím technologickým trendům.</w:t>
      </w:r>
      <w:r>
        <w:t xml:space="preserve"> </w:t>
      </w:r>
      <w:r w:rsidR="00A06586" w:rsidRPr="002153B5">
        <w:t>Definice je</w:t>
      </w:r>
      <w:r w:rsidR="00A06586" w:rsidRPr="001F6849">
        <w:rPr>
          <w:color w:val="000000" w:themeColor="text1"/>
          <w:lang w:eastAsia="cs-CZ"/>
        </w:rPr>
        <w:t xml:space="preserv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w:t>
      </w:r>
      <w:r>
        <w:rPr>
          <w:color w:val="000000" w:themeColor="text1"/>
          <w:lang w:eastAsia="cs-CZ"/>
        </w:rPr>
        <w:t xml:space="preserve">VR </w:t>
      </w:r>
      <w:r w:rsidR="00A06586" w:rsidRPr="001F6849">
        <w:rPr>
          <w:color w:val="000000" w:themeColor="text1"/>
          <w:lang w:eastAsia="cs-CZ"/>
        </w:rPr>
        <w:t xml:space="preserve">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E02830" w:rsidRDefault="00E7237C" w:rsidP="001078D6">
      <w:pPr>
        <w:pStyle w:val="Quote"/>
        <w:jc w:val="both"/>
        <w:rPr>
          <w:lang w:val="en-US"/>
        </w:rPr>
      </w:pPr>
      <w:r w:rsidRPr="00E02830">
        <w:rPr>
          <w:lang w:val="en-US"/>
        </w:rPr>
        <w:t xml:space="preserve">Virtual reality: a medium composed of interactive computer simulations that sense the participant’s position and actions and replace or augment the feedback to one or more senses, giving the feeling of being mentally immersed or present in the simulation (a virtual world). </w:t>
      </w:r>
      <w:r w:rsidRPr="00E02830">
        <w:rPr>
          <w:lang w:val="en-US"/>
        </w:rPr>
        <w:fldChar w:fldCharType="begin"/>
      </w:r>
      <w:r w:rsidR="0014392A" w:rsidRPr="00E02830">
        <w:rPr>
          <w:lang w:val="en-US"/>
        </w:rPr>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E02830">
        <w:rPr>
          <w:lang w:val="en-US"/>
        </w:rPr>
        <w:fldChar w:fldCharType="separate"/>
      </w:r>
      <w:r w:rsidRPr="00E02830">
        <w:rPr>
          <w:lang w:val="en-US"/>
        </w:rPr>
        <w:t>(Sherman, Craig 2019)</w:t>
      </w:r>
      <w:r w:rsidRPr="00E02830">
        <w:rPr>
          <w:lang w:val="en-US"/>
        </w:rPr>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E02830" w:rsidRDefault="00E7237C" w:rsidP="001078D6">
      <w:pPr>
        <w:pStyle w:val="Quote"/>
        <w:jc w:val="both"/>
        <w:rPr>
          <w:lang w:val="en-US" w:eastAsia="cs-CZ"/>
        </w:rPr>
      </w:pPr>
      <w:r w:rsidRPr="00E02830">
        <w:rPr>
          <w:lang w:val="en-US" w:eastAsia="cs-CZ"/>
        </w:rPr>
        <w:t xml:space="preserve">Inducing targeted behavior in an organism by using artificial sensory stimulation while the organism has little or no awareness of the interference. </w:t>
      </w:r>
      <w:r w:rsidR="00FD6B41" w:rsidRPr="00E02830">
        <w:rPr>
          <w:lang w:val="en-US" w:eastAsia="cs-CZ"/>
        </w:rPr>
        <w:fldChar w:fldCharType="begin"/>
      </w:r>
      <w:r w:rsidR="0014392A" w:rsidRPr="00E02830">
        <w:rPr>
          <w:lang w:val="en-US"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E02830">
        <w:rPr>
          <w:lang w:val="en-US" w:eastAsia="cs-CZ"/>
        </w:rPr>
        <w:fldChar w:fldCharType="separate"/>
      </w:r>
      <w:r w:rsidR="004278FB" w:rsidRPr="00E02830">
        <w:rPr>
          <w:lang w:val="en-US"/>
        </w:rPr>
        <w:t>(LaValle 2020)</w:t>
      </w:r>
      <w:r w:rsidR="00FD6B41" w:rsidRPr="00E02830">
        <w:rPr>
          <w:lang w:val="en-US" w:eastAsia="cs-CZ"/>
        </w:rPr>
        <w:fldChar w:fldCharType="end"/>
      </w:r>
    </w:p>
    <w:p w14:paraId="40CF3944" w14:textId="07210689" w:rsidR="00471E68" w:rsidRPr="001F6849" w:rsidRDefault="00471E68" w:rsidP="002153B5">
      <w:pPr>
        <w:pStyle w:val="Normlnprvnodsazen"/>
      </w:pPr>
      <w:proofErr w:type="spellStart"/>
      <w:r w:rsidRPr="001F6849">
        <w:t>MacEachren</w:t>
      </w:r>
      <w:proofErr w:type="spellEnd"/>
      <w:r w:rsidRPr="001F6849">
        <w:t xml:space="preserve"> </w:t>
      </w:r>
      <w:r w:rsidR="002153B5">
        <w:t xml:space="preserve">definuje virtuální realitu </w:t>
      </w:r>
      <w:r w:rsidRPr="001F6849">
        <w:t>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r w:rsidR="002153B5">
        <w:t xml:space="preserve"> </w:t>
      </w:r>
      <w:r w:rsidRPr="002153B5">
        <w:rPr>
          <w:b/>
          <w:bCs/>
        </w:rPr>
        <w:t>Imerze</w:t>
      </w:r>
      <w:r w:rsidR="002153B5">
        <w:t xml:space="preserve">, </w:t>
      </w:r>
      <w:r w:rsidRPr="002153B5">
        <w:rPr>
          <w:b/>
          <w:bCs/>
        </w:rPr>
        <w:t>Interaktivita</w:t>
      </w:r>
      <w:r w:rsidR="002153B5">
        <w:t xml:space="preserve">, </w:t>
      </w:r>
      <w:r w:rsidRPr="002153B5">
        <w:rPr>
          <w:b/>
          <w:bCs/>
        </w:rPr>
        <w:t>Informační</w:t>
      </w:r>
      <w:r w:rsidRPr="001F6849">
        <w:t xml:space="preserve"> </w:t>
      </w:r>
      <w:r w:rsidRPr="002153B5">
        <w:rPr>
          <w:b/>
          <w:bCs/>
        </w:rPr>
        <w:t>intenzita</w:t>
      </w:r>
      <w:r w:rsidR="002153B5">
        <w:t xml:space="preserve"> a </w:t>
      </w:r>
      <w:r w:rsidRPr="002153B5">
        <w:rPr>
          <w:b/>
          <w:bCs/>
        </w:rPr>
        <w:t>Inteligence</w:t>
      </w:r>
      <w:r w:rsidRPr="001F6849">
        <w:t xml:space="preserve"> </w:t>
      </w:r>
      <w:r w:rsidRPr="002153B5">
        <w:rPr>
          <w:b/>
          <w:bCs/>
        </w:rPr>
        <w:t>objektů</w:t>
      </w:r>
      <w:r w:rsidR="002153B5">
        <w:t xml:space="preserve">. </w:t>
      </w:r>
    </w:p>
    <w:p w14:paraId="4E922C4C" w14:textId="7B1BAFE2" w:rsidR="00471E68" w:rsidRPr="001F6849" w:rsidRDefault="00E7237C" w:rsidP="002153B5">
      <w:pPr>
        <w:pStyle w:val="Normlnprvnodsazen"/>
      </w:pPr>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002153B5">
        <w:t xml:space="preserve"> tato definice </w:t>
      </w:r>
      <w:r w:rsidRPr="001F6849">
        <w:t>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1BAA4767"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(stav</w:t>
      </w:r>
      <w:r w:rsidR="00D36A82" w:rsidRPr="001F6849">
        <w:t xml:space="preserve"> zapojení do virtuální reality</w:t>
      </w:r>
      <w:r w:rsidR="003643F2" w:rsidRPr="001F6849">
        <w:t>)</w:t>
      </w:r>
      <w:r w:rsidR="002153B5" w:rsidRPr="002153B5">
        <w:t xml:space="preserve"> </w:t>
      </w:r>
      <w:r w:rsidR="002153B5">
        <w:t>a</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má vliv</w:t>
      </w:r>
      <w:r w:rsidR="0001411B" w:rsidRPr="002153B5">
        <w:t xml:space="preserve">). </w:t>
      </w:r>
      <w:r w:rsidR="002153B5" w:rsidRPr="002153B5">
        <w:t xml:space="preserve">Míra interakce se </w:t>
      </w:r>
      <w:proofErr w:type="gramStart"/>
      <w:r w:rsidR="002153B5" w:rsidRPr="002153B5">
        <w:t>liší</w:t>
      </w:r>
      <w:proofErr w:type="gramEnd"/>
      <w:r w:rsidR="002153B5" w:rsidRPr="002153B5">
        <w:t xml:space="preserve"> podle zvoleného média (technologie), pomocí kterého je virtuální realita vytvořena.</w:t>
      </w:r>
      <w:r w:rsidR="002153B5">
        <w:t xml:space="preserve"> </w:t>
      </w:r>
      <w:proofErr w:type="spellStart"/>
      <w:r w:rsidR="002153B5" w:rsidRPr="001F6849">
        <w:t>MacEachren</w:t>
      </w:r>
      <w:proofErr w:type="spellEnd"/>
      <w:r w:rsidR="002153B5" w:rsidRPr="001F6849">
        <w:t xml:space="preserve"> </w:t>
      </w:r>
      <w:r w:rsidR="002153B5">
        <w:t xml:space="preserve">odlišuje koncepty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w:t>
      </w:r>
      <w:r w:rsidR="002B120F">
        <w:t xml:space="preserve">, </w:t>
      </w:r>
      <w:r w:rsidR="00D747AA" w:rsidRPr="001F6849">
        <w:t xml:space="preserve">že se tyto koncepty vztahují více k VGE nežli </w:t>
      </w:r>
      <w:r w:rsidR="00D747AA" w:rsidRPr="001F6849">
        <w:lastRenderedPageBreak/>
        <w:t xml:space="preserve">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2153B5">
        <w:t>(</w:t>
      </w:r>
      <w:r w:rsidR="002153B5">
        <w:t>viz. kap.</w:t>
      </w:r>
      <w:r w:rsidR="002B120F">
        <w:t xml:space="preserve"> </w:t>
      </w:r>
      <w:r w:rsidR="002B120F">
        <w:fldChar w:fldCharType="begin"/>
      </w:r>
      <w:r w:rsidR="002B120F">
        <w:instrText xml:space="preserve"> REF _Ref154940146 \w \h </w:instrText>
      </w:r>
      <w:r w:rsidR="002B120F">
        <w:fldChar w:fldCharType="separate"/>
      </w:r>
      <w:r w:rsidR="002B120F">
        <w:t>3.5.1</w:t>
      </w:r>
      <w:r w:rsidR="002B120F">
        <w:fldChar w:fldCharType="end"/>
      </w:r>
      <w:r w:rsidR="00D747AA" w:rsidRPr="002153B5">
        <w:t>).</w:t>
      </w:r>
      <w:r w:rsidR="00D747AA" w:rsidRPr="001F6849">
        <w:t xml:space="preserve"> </w:t>
      </w:r>
      <w:r w:rsidR="00D747AA" w:rsidRPr="002B120F">
        <w:rPr>
          <w:b/>
          <w:bCs/>
        </w:rPr>
        <w:t>Inteligencí objektů</w:t>
      </w:r>
      <w:r w:rsidR="00D747AA" w:rsidRPr="001F6849">
        <w:t xml:space="preserve"> se pak chápe míra do jaké jsou objekty ve virtuálním prostředí schopny interakce na základě různých vjemů (např. vzdálenost od účastníka</w:t>
      </w:r>
      <w:r w:rsidR="002153B5">
        <w:t xml:space="preserve"> aj.</w:t>
      </w:r>
      <w:r w:rsidR="00D747AA" w:rsidRPr="001F6849">
        <w:t xml:space="preserve">)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143BE031" w:rsidR="00B70690" w:rsidRDefault="00D36A82" w:rsidP="001F1455">
      <w:pPr>
        <w:pStyle w:val="Normlnprvnodsazen"/>
      </w:pPr>
      <w:r w:rsidRPr="001F6849">
        <w:t xml:space="preserve">Důležité je objasnit mimo definice i </w:t>
      </w:r>
      <w:r w:rsidR="002B120F">
        <w:t xml:space="preserve">užívanou </w:t>
      </w:r>
      <w:r w:rsidRPr="001F6849">
        <w:t xml:space="preserve">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w:t>
      </w:r>
      <w:r w:rsidR="002B120F">
        <w:t xml:space="preserve">zahrnuje zbylé termíny </w:t>
      </w:r>
      <w:r w:rsidR="00C22B58" w:rsidRPr="001F6849">
        <w:t xml:space="preserve">více z pohledu technologického než koncepčního. </w:t>
      </w:r>
      <w:r w:rsidR="00353294" w:rsidRPr="001F6849">
        <w:t>Na konkrétní definice se názory napříč literaturou různí</w:t>
      </w:r>
      <w:r w:rsidR="00574ABF" w:rsidRPr="001F6849">
        <w:t xml:space="preserve"> </w:t>
      </w:r>
      <w:r w:rsidR="00574ABF" w:rsidRPr="002B120F">
        <w:rPr>
          <w:highlight w:val="yellow"/>
        </w:rPr>
        <w:fldChar w:fldCharType="begin"/>
      </w:r>
      <w:r w:rsidR="002B120F">
        <w:rPr>
          <w:highlight w:val="yellow"/>
        </w:rPr>
        <w:instrText xml:space="preserve"> ADDIN ZOTERO_ITEM CSL_CITATION {"citationID":"czCLgzPL","properties":{"formattedCitation":"(\\uc0\\u199{}\\uc0\\u246{}ltekin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2B120F">
        <w:rPr>
          <w:highlight w:val="yellow"/>
        </w:rPr>
        <w:fldChar w:fldCharType="separate"/>
      </w:r>
      <w:r w:rsidR="002B120F" w:rsidRPr="002B120F">
        <w:rPr>
          <w:rFonts w:cs="Times New Roman"/>
          <w:szCs w:val="24"/>
        </w:rPr>
        <w:t>(Çöltekin et al. 2020b)</w:t>
      </w:r>
      <w:r w:rsidR="00574ABF" w:rsidRPr="002B120F">
        <w:rPr>
          <w:highlight w:val="yellow"/>
        </w:rPr>
        <w:fldChar w:fldCharType="end"/>
      </w:r>
      <w:r w:rsidR="00353294" w:rsidRPr="002B120F">
        <w:rPr>
          <w:highlight w:val="yellow"/>
        </w:rPr>
        <w:t>.</w:t>
      </w:r>
      <w:r w:rsidR="00353294" w:rsidRPr="001F6849">
        <w:t xml:space="preserve"> </w:t>
      </w:r>
    </w:p>
    <w:p w14:paraId="3D7E86CE" w14:textId="3051AA0D"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rsidR="002B120F">
        <w:instrText xml:space="preserve"> ADDIN ZOTERO_ITEM CSL_CITATION {"citationID":"dPTFDyt2","properties":{"formattedCitation":"(\\uc0\\u199{}\\uc0\\u246{}ltekin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label":"page"}],"schema":"https://github.com/citation-style-language/schema/raw/master/csl-citation.json"} </w:instrText>
      </w:r>
      <w:r>
        <w:fldChar w:fldCharType="separate"/>
      </w:r>
      <w:r w:rsidR="002B120F" w:rsidRPr="002B120F">
        <w:rPr>
          <w:rFonts w:cs="Times New Roman"/>
          <w:szCs w:val="24"/>
        </w:rPr>
        <w:t>(Çöltekin et al. 2020a)</w:t>
      </w:r>
      <w:r>
        <w:fldChar w:fldCharType="end"/>
      </w:r>
      <w:r w:rsidRPr="00B70690">
        <w:t>.</w:t>
      </w:r>
      <w:r>
        <w:t xml:space="preserve"> </w:t>
      </w:r>
      <w:r w:rsidRPr="00B70690">
        <w:t xml:space="preserve"> </w:t>
      </w:r>
    </w:p>
    <w:p w14:paraId="0DBB450C" w14:textId="3F144FE9" w:rsidR="00A450C9" w:rsidRDefault="00A450C9" w:rsidP="001F1455">
      <w:pPr>
        <w:pStyle w:val="Normlnprvnodsazen"/>
      </w:pPr>
      <w:ins w:id="32" w:author="Jan Horák" w:date="2023-06-15T11:27:00Z">
        <w:r w:rsidRPr="001F6849">
          <w:t>Dalším z pohledů na definování VR je dělení na základě míry imerze</w:t>
        </w:r>
      </w:ins>
      <w:r w:rsidR="002B120F">
        <w:t xml:space="preserve"> na 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4C3484F2" w14:textId="13B4F3B8" w:rsidR="0009019A" w:rsidRDefault="002B120F" w:rsidP="00A52AAA">
      <w:pPr>
        <w:pStyle w:val="Normlnprvnodsazen"/>
      </w:pPr>
      <w:r>
        <w:t>P</w:t>
      </w:r>
      <w:r w:rsidR="00A52AAA">
        <w:t>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w:t>
      </w:r>
      <w:r>
        <w:t xml:space="preserve">o </w:t>
      </w:r>
      <w:r w:rsidR="00215816">
        <w:t xml:space="preserve">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w:t>
      </w:r>
      <w:r>
        <w:t>e virtuálních brýlích</w:t>
      </w:r>
      <w:r w:rsidR="00713779">
        <w:t xml:space="preserve"> (HMD). V</w:t>
      </w:r>
      <w:r w:rsidR="0009019A">
        <w:t> imerzním VR</w:t>
      </w:r>
      <w:r w:rsidR="00713779">
        <w:t xml:space="preserve"> je m</w:t>
      </w:r>
      <w:ins w:id="33" w:author="Jan Horák" w:date="2023-06-15T11:40:00Z">
        <w:r w:rsidR="00713779" w:rsidRPr="001F6849">
          <w:t>íra</w:t>
        </w:r>
      </w:ins>
      <w:ins w:id="34" w:author="Jan Horák" w:date="2023-06-15T11:41:00Z">
        <w:r w:rsidR="00713779" w:rsidRPr="001F6849">
          <w:t xml:space="preserve"> imerze</w:t>
        </w:r>
      </w:ins>
      <w:r w:rsidR="00713779">
        <w:t xml:space="preserve"> </w:t>
      </w:r>
      <w:ins w:id="35" w:author="Jan Horák" w:date="2023-06-15T11:42:00Z">
        <w:r w:rsidR="00713779" w:rsidRPr="001F6849">
          <w:t xml:space="preserve">určována především </w:t>
        </w:r>
      </w:ins>
      <w:ins w:id="36" w:author="Jan Horák" w:date="2023-06-15T11:46:00Z">
        <w:r w:rsidR="00713779" w:rsidRPr="001F6849">
          <w:t>úrovní,</w:t>
        </w:r>
      </w:ins>
      <w:ins w:id="37" w:author="Jan Horák" w:date="2023-06-15T11:42:00Z">
        <w:r w:rsidR="00713779" w:rsidRPr="001F6849">
          <w:t xml:space="preserve"> do jaké umožňuje hardware a software </w:t>
        </w:r>
      </w:ins>
      <w:ins w:id="38" w:author="Jan Horák" w:date="2023-06-15T11:43:00Z">
        <w:r w:rsidR="00713779" w:rsidRPr="001F6849">
          <w:t>naplnit tvorbu virtuálního prostředí, interaktivit</w:t>
        </w:r>
      </w:ins>
      <w:ins w:id="39" w:author="Jan Horák" w:date="2023-06-15T11:47:00Z">
        <w:r w:rsidR="00713779" w:rsidRPr="001F6849">
          <w:t>u</w:t>
        </w:r>
      </w:ins>
      <w:ins w:id="40"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w:t>
      </w:r>
      <w:r w:rsidR="0009019A">
        <w:t xml:space="preserve"> Míra imerze je dále ovlivněna kompetencí hardwarového zařízení (viz. kap. </w:t>
      </w:r>
      <w:r w:rsidR="0009019A">
        <w:fldChar w:fldCharType="begin"/>
      </w:r>
      <w:r w:rsidR="0009019A">
        <w:instrText xml:space="preserve"> REF _Ref154941040 \w \h </w:instrText>
      </w:r>
      <w:r w:rsidR="0009019A">
        <w:fldChar w:fldCharType="separate"/>
      </w:r>
      <w:r w:rsidR="0009019A">
        <w:t>3.3.1</w:t>
      </w:r>
      <w:r w:rsidR="0009019A">
        <w:fldChar w:fldCharType="end"/>
      </w:r>
      <w:r w:rsidR="0009019A">
        <w:t>).</w:t>
      </w:r>
    </w:p>
    <w:p w14:paraId="612FF0AC" w14:textId="485C559D" w:rsidR="008E2259" w:rsidRPr="001F6849" w:rsidRDefault="006A3876" w:rsidP="00253E9C">
      <w:pPr>
        <w:pStyle w:val="Heading3"/>
      </w:pPr>
      <w:r w:rsidRPr="001F6849">
        <w:t>Komunikační medium</w:t>
      </w:r>
    </w:p>
    <w:p w14:paraId="7EE9B17C" w14:textId="44026D61"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09019A">
        <w:t>V oboru</w:t>
      </w:r>
      <w:r w:rsidR="001052AF" w:rsidRPr="001F6849">
        <w:t xml:space="preserve">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w:t>
      </w:r>
      <w:r w:rsidR="0009019A">
        <w:t>kde</w:t>
      </w:r>
      <w:r w:rsidR="001052AF" w:rsidRPr="001F6849">
        <w:t xml:space="preserve">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09019A">
        <w:t>. T</w:t>
      </w:r>
      <w:r w:rsidR="00351E30" w:rsidRPr="001F6849">
        <w:t xml:space="preserve">vůrce myšlenky si vybere médium (film, mapa, virtuální realita atd. ), následně vytvoří virtuální svět (příběh, </w:t>
      </w:r>
      <w:r w:rsidR="00351E30" w:rsidRPr="001F6849">
        <w:lastRenderedPageBreak/>
        <w:t xml:space="preserve">reprezentace prostoru na mapě, reprezentace prostoru v počítači), který </w:t>
      </w:r>
      <w:r w:rsidR="0009019A">
        <w:t>poté</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3A682E01" w:rsidR="00177BD6" w:rsidRPr="001F6849" w:rsidRDefault="00177BD6" w:rsidP="000023D6">
      <w:pPr>
        <w:pStyle w:val="Caption"/>
      </w:pPr>
      <w:r w:rsidRPr="001F6849">
        <w:t xml:space="preserve">Obr. </w:t>
      </w:r>
      <w:r>
        <w:fldChar w:fldCharType="begin"/>
      </w:r>
      <w:r>
        <w:instrText xml:space="preserve"> SEQ Obr. \* ARABIC </w:instrText>
      </w:r>
      <w:r>
        <w:fldChar w:fldCharType="separate"/>
      </w:r>
      <w:r w:rsidR="00E559B3">
        <w:rPr>
          <w:noProof/>
        </w:rPr>
        <w:t>1</w:t>
      </w:r>
      <w:r>
        <w:rPr>
          <w:noProof/>
        </w:rPr>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FD5331">
      <w:pPr>
        <w:pStyle w:val="Normlnprvnodsazen"/>
      </w:pPr>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786C5C71" w:rsidR="00957EA9" w:rsidRDefault="006E31FC" w:rsidP="00957EA9">
      <w:pPr>
        <w:rPr>
          <w:lang w:val="en-US" w:eastAsia="cs-CZ"/>
        </w:rPr>
      </w:pPr>
      <w:r>
        <w:rPr>
          <w:lang w:eastAsia="cs-CZ"/>
        </w:rPr>
        <w:t xml:space="preserve">Kartografie v posledních 30 letech prošla tzv. </w:t>
      </w:r>
      <w:r w:rsidR="006B323D" w:rsidRPr="006B323D">
        <w:t>"</w:t>
      </w:r>
      <w:proofErr w:type="spellStart"/>
      <w:r w:rsidR="006B323D" w:rsidRPr="006B323D">
        <w:t>geoinformatizací</w:t>
      </w:r>
      <w:proofErr w:type="spellEnd"/>
      <w:r w:rsidR="006B323D" w:rsidRPr="006B323D">
        <w:t xml:space="preserve">." </w:t>
      </w:r>
      <w:proofErr w:type="spellStart"/>
      <w:r w:rsidR="006B323D" w:rsidRPr="006B323D">
        <w:t>Geoinformatizace</w:t>
      </w:r>
      <w:proofErr w:type="spellEnd"/>
      <w:r w:rsidR="006B323D" w:rsidRPr="006B323D">
        <w:t xml:space="preserve"> je přechod od papírových map k digitalizaci a automatizaci analytických i vizualizačních procesů</w:t>
      </w:r>
      <w:r w:rsidR="006B323D">
        <w:rPr>
          <w:lang w:eastAsia="cs-CZ"/>
        </w:rPr>
        <w:t xml:space="preserve"> </w:t>
      </w:r>
      <w:r>
        <w:rPr>
          <w:lang w:eastAsia="cs-CZ"/>
        </w:rPr>
        <w:t>Digitalizace</w:t>
      </w:r>
      <w:r w:rsidR="006B323D">
        <w:rPr>
          <w:lang w:eastAsia="cs-CZ"/>
        </w:rPr>
        <w:t xml:space="preserve"> </w:t>
      </w:r>
      <w:r>
        <w:rPr>
          <w:lang w:eastAsia="cs-CZ"/>
        </w:rPr>
        <w:t xml:space="preserve">umožnila nové způsoby interakce a dynamické práce s prostorovými daty, </w:t>
      </w:r>
      <w:r w:rsidR="006B323D">
        <w:rPr>
          <w:lang w:eastAsia="cs-CZ"/>
        </w:rPr>
        <w:t>a to prostřednictvím</w:t>
      </w:r>
      <w:r>
        <w:rPr>
          <w:lang w:eastAsia="cs-CZ"/>
        </w:rPr>
        <w:t xml:space="preserv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w:t>
      </w:r>
      <w:r w:rsidR="006B323D">
        <w:rPr>
          <w:lang w:eastAsia="cs-CZ"/>
        </w:rPr>
        <w:t>. Z</w:t>
      </w:r>
      <w:r>
        <w:rPr>
          <w:lang w:eastAsia="cs-CZ"/>
        </w:rPr>
        <w:t xml:space="preserve">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2D554112"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006B323D">
        <w:rPr>
          <w:lang w:val="en-US"/>
        </w:rPr>
        <w:t xml:space="preserve">. </w:t>
      </w:r>
      <w:proofErr w:type="gramStart"/>
      <w:r w:rsidR="006B323D">
        <w:t>Patří</w:t>
      </w:r>
      <w:proofErr w:type="gramEnd"/>
      <w:r w:rsidR="006B323D">
        <w:t xml:space="preserve"> mezi ně témata jako </w:t>
      </w:r>
      <w:r w:rsidRPr="00D311E6">
        <w:t>topografická data a analýz</w:t>
      </w:r>
      <w:r w:rsidR="006B323D">
        <w:t>y</w:t>
      </w:r>
      <w:r w:rsidRPr="00D311E6">
        <w:t xml:space="preserve">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41B35E79" w14:textId="7DE8D045" w:rsidR="00FD5331" w:rsidRPr="00957EA9" w:rsidRDefault="006847D4" w:rsidP="00904756">
      <w:pPr>
        <w:pStyle w:val="Normlnprvnodsazen"/>
      </w:pPr>
      <w:r>
        <w:t xml:space="preserve">Virtuální prostředí v kartografii a geoinformatice jsou často spojovány s termíny VGE, </w:t>
      </w:r>
      <w:r w:rsidRPr="00904756">
        <w:rPr>
          <w:i/>
          <w:iCs/>
        </w:rPr>
        <w:t xml:space="preserve">Digital </w:t>
      </w:r>
      <w:proofErr w:type="spellStart"/>
      <w:r w:rsidRPr="00904756">
        <w:rPr>
          <w:i/>
          <w:iCs/>
        </w:rPr>
        <w:t>Earth</w:t>
      </w:r>
      <w:proofErr w:type="spellEnd"/>
      <w:r>
        <w:t xml:space="preserve"> a </w:t>
      </w:r>
      <w:proofErr w:type="spellStart"/>
      <w:r w:rsidRPr="00904756">
        <w:rPr>
          <w:i/>
          <w:iCs/>
        </w:rP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1BDB5026"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w:t>
      </w:r>
      <w:r w:rsidR="00904756">
        <w:t>pojetích</w:t>
      </w:r>
      <w:r>
        <w:t xml:space="preserve">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2708584D" w:rsidR="00B70690" w:rsidRDefault="00B70690" w:rsidP="00BA3606">
      <w:pPr>
        <w:pStyle w:val="Normlnprvnodsazen"/>
      </w:pPr>
      <w:r>
        <w:lastRenderedPageBreak/>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rsidR="00904756">
        <w:t>ve</w:t>
      </w:r>
      <w:r>
        <w:t xml:space="preserve"> virtuální</w:t>
      </w:r>
      <w:r w:rsidR="00904756">
        <w:t xml:space="preserve">m </w:t>
      </w:r>
      <w:proofErr w:type="spellStart"/>
      <w:r>
        <w:t>svět</w:t>
      </w:r>
      <w:r w:rsidR="00904756">
        <w:t>é</w:t>
      </w:r>
      <w:proofErr w:type="spellEnd"/>
      <w:r>
        <w:t xml:space="preserve">. </w:t>
      </w:r>
      <w:r w:rsidR="00BA3606">
        <w:t>VGE by tohoto měli dosáhnout</w:t>
      </w:r>
      <w:r w:rsidR="00904756">
        <w:t xml:space="preserve"> </w:t>
      </w:r>
      <w:r>
        <w:t>kombinac</w:t>
      </w:r>
      <w:r w:rsidR="00904756">
        <w:t>í</w:t>
      </w:r>
      <w:r>
        <w:t xml:space="preserve"> tradičního geografického informačního systému (GIS) s technologiemi pro </w:t>
      </w:r>
      <w:r w:rsidR="00BA3606">
        <w:t>imerzní</w:t>
      </w:r>
      <w:r>
        <w:t xml:space="preserve"> vizualizaci.</w:t>
      </w:r>
      <w:r w:rsidR="00A92BCE">
        <w:t xml:space="preserve"> </w:t>
      </w:r>
      <w:r w:rsidR="00A92BCE">
        <w:fldChar w:fldCharType="begin"/>
      </w:r>
      <w:r w:rsidR="00904756">
        <w:instrText xml:space="preserve"> ADDIN ZOTERO_ITEM CSL_CITATION {"citationID":"tOgYHF8L","properties":{"formattedCitation":"(\\uc0\\u199{}\\uc0\\u246{}ltekin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904756" w:rsidRPr="00904756">
        <w:rPr>
          <w:rFonts w:cs="Times New Roman"/>
          <w:szCs w:val="24"/>
        </w:rPr>
        <w:t>(Çöltekin et al. 2020a)</w:t>
      </w:r>
      <w:r w:rsidR="00A92BCE">
        <w:fldChar w:fldCharType="end"/>
      </w:r>
    </w:p>
    <w:p w14:paraId="5E51B8AA" w14:textId="3D54CF3E"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w:t>
      </w:r>
      <w:r w:rsidR="00904756">
        <w:t xml:space="preserve">. </w:t>
      </w:r>
      <w:r>
        <w:t>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7C881838"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je popisována jako</w:t>
      </w:r>
      <w:r w:rsidR="00904756">
        <w:rPr>
          <w:lang w:eastAsia="en-US"/>
        </w:rPr>
        <w:t>žto</w:t>
      </w:r>
      <w:r w:rsidRPr="00573340">
        <w:rPr>
          <w:lang w:eastAsia="en-US"/>
        </w:rPr>
        <w:t xml:space="preserve">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w:t>
      </w:r>
      <w:r w:rsidR="00904756">
        <w:rPr>
          <w:lang w:eastAsia="en-US"/>
        </w:rPr>
        <w:t>ý</w:t>
      </w:r>
      <w:r w:rsidRPr="00573340">
        <w:rPr>
          <w:lang w:eastAsia="en-US"/>
        </w:rPr>
        <w:t xml:space="preserve"> z masivních dat pozorování Země s více rozlišeními, více časovými obdobími, různými typy dat o Zemi a </w:t>
      </w:r>
      <w:r w:rsidR="00904756">
        <w:rPr>
          <w:lang w:eastAsia="en-US"/>
        </w:rPr>
        <w:t xml:space="preserve">propojená s </w:t>
      </w:r>
      <w:r w:rsidRPr="00573340">
        <w:rPr>
          <w:lang w:eastAsia="en-US"/>
        </w:rPr>
        <w:t>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47B0D443"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904756">
        <w:rPr>
          <w:b w:val="0"/>
          <w:bCs/>
        </w:rPr>
        <w:t>M</w:t>
      </w:r>
      <w:r w:rsidR="00FC59D6">
        <w:rPr>
          <w:b w:val="0"/>
          <w:bCs/>
        </w:rPr>
        <w:t>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336B442B"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w:t>
      </w:r>
      <w:r w:rsidR="00904756">
        <w:t>a</w:t>
      </w:r>
      <w:r>
        <w:t xml:space="preserve">. Světa, který existuje paralelně se světem „reálným“ a je </w:t>
      </w:r>
      <w:r>
        <w:lastRenderedPageBreak/>
        <w:t xml:space="preserve">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w:t>
      </w:r>
      <w:r w:rsidR="00904756">
        <w:t xml:space="preserve">a jakým způsobem </w:t>
      </w:r>
      <w:r>
        <w:t xml:space="preserve">k těmto vizím technologicky dospět. </w:t>
      </w:r>
    </w:p>
    <w:p w14:paraId="4C9745A1" w14:textId="4E9B95A4" w:rsidR="003061F0" w:rsidRDefault="009774FA" w:rsidP="002656D4">
      <w:pPr>
        <w:pStyle w:val="Heading2"/>
        <w:rPr>
          <w:lang w:val="cs-CZ"/>
        </w:rPr>
      </w:pPr>
      <w:bookmarkStart w:id="41" w:name="_Ref155011650"/>
      <w:r w:rsidRPr="001F6849">
        <w:rPr>
          <w:lang w:val="cs-CZ"/>
        </w:rPr>
        <w:t>Systém virtuální reality</w:t>
      </w:r>
      <w:bookmarkEnd w:id="41"/>
    </w:p>
    <w:p w14:paraId="1E303446" w14:textId="77777777" w:rsidR="00E02830" w:rsidRPr="00E02830" w:rsidRDefault="00E02830" w:rsidP="00E02830">
      <w:r w:rsidRPr="001F6849">
        <w:t xml:space="preserve">Z obecného hlediska popisuje systém virtuální reality </w:t>
      </w:r>
      <w:proofErr w:type="spellStart"/>
      <w:r w:rsidRPr="001F6849">
        <w:t>Sherman</w:t>
      </w:r>
      <w:proofErr w:type="spellEnd"/>
      <w:r w:rsidRPr="001F6849">
        <w:t xml:space="preserve"> a Craig a dělí jej na základní komponenty (Software, Hardware, </w:t>
      </w:r>
      <w:del w:id="42" w:author="Jan Horák" w:date="2023-06-15T11:49:00Z">
        <w:r w:rsidRPr="001F6849" w:rsidDel="00BC59E7">
          <w:delText>Virutální</w:delText>
        </w:r>
      </w:del>
      <w:ins w:id="43" w:author="Jan Horák" w:date="2023-06-15T11:49:00Z">
        <w:r w:rsidRPr="001F6849">
          <w:t>Virtuální</w:t>
        </w:r>
      </w:ins>
      <w:r w:rsidRPr="001F6849">
        <w:t xml:space="preserve"> svět, </w:t>
      </w:r>
      <w:del w:id="44" w:author="Jan Horák" w:date="2023-06-15T11:49:00Z">
        <w:r w:rsidRPr="001F6849" w:rsidDel="00BC59E7">
          <w:delText>Účastník</w:delText>
        </w:r>
      </w:del>
      <w:r w:rsidRPr="001F6849">
        <w:t xml:space="preserve">Uživatel) </w:t>
      </w:r>
      <w:r>
        <w:t>(</w:t>
      </w:r>
      <w:r w:rsidRPr="001F6849">
        <w:t>viz.</w:t>
      </w:r>
      <w:r>
        <w:t xml:space="preserve"> Obr. 2)</w:t>
      </w:r>
      <w:r w:rsidRPr="001F6849">
        <w:t xml:space="preserve">. </w:t>
      </w:r>
      <w:proofErr w:type="spellStart"/>
      <w:r w:rsidRPr="001F6849">
        <w:t>LaValle</w:t>
      </w:r>
      <w:proofErr w:type="spellEnd"/>
      <w:r w:rsidRPr="001F6849">
        <w:t xml:space="preserve"> rozděluje systém </w:t>
      </w:r>
      <w:r w:rsidRPr="00E02830">
        <w:t>virtuální</w:t>
      </w:r>
      <w:r w:rsidRPr="001F6849">
        <w:t xml:space="preserve"> reality na obdobné komponenty (Hardware, Software </w:t>
      </w:r>
      <w:ins w:id="45" w:author="Jan Horák" w:date="2023-06-15T11:48:00Z">
        <w:r w:rsidRPr="001F6849">
          <w:t xml:space="preserve">a </w:t>
        </w:r>
      </w:ins>
      <w:del w:id="46" w:author="Jan Horák" w:date="2023-06-15T11:48:00Z">
        <w:r w:rsidRPr="001F6849" w:rsidDel="00BC59E7">
          <w:delText>a Účastník</w:delText>
        </w:r>
      </w:del>
      <w:ins w:id="47" w:author="Jan Horák" w:date="2023-06-15T11:48:00Z">
        <w:r w:rsidRPr="001F6849">
          <w:t>Uživatel</w:t>
        </w:r>
      </w:ins>
      <w:r w:rsidRPr="001F6849">
        <w:t xml:space="preserve">). Toto rozdělení je patrné i v případě </w:t>
      </w:r>
      <w:r w:rsidRPr="001F6849">
        <w:fldChar w:fldCharType="begin"/>
      </w:r>
      <w:r>
        <w:instrText xml:space="preserve"> ADDIN ZOTERO_ITEM CSL_CITATION {"citationID":"0ZzdRjYr","properties":{"formattedCitation":"(\\uc0\\u199{}\\uc0\\u246{}ltekin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904756">
        <w:rPr>
          <w:rFonts w:cs="Times New Roman"/>
          <w:szCs w:val="24"/>
        </w:rPr>
        <w:t>(Çöltekin et al. 2020b)</w:t>
      </w:r>
      <w:r w:rsidRPr="001F6849">
        <w:fldChar w:fldCharType="end"/>
      </w:r>
      <w:r w:rsidRPr="001F6849">
        <w:t>, kde autoři využívají rozdělení na (Technologie, Design a Uživatel).</w:t>
      </w:r>
      <w:r>
        <w:t xml:space="preserve"> Kvarda definuje virtuální realitu jako systém kombinující počítačově generovaný svět s rozhraním uživatel-počítač </w:t>
      </w:r>
      <w:r>
        <w:fldChar w:fldCharType="begin"/>
      </w:r>
      <w:r>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fldChar w:fldCharType="separate"/>
      </w:r>
      <w:r w:rsidRPr="007E1EA4">
        <w:t>(Kvarda 2020)</w:t>
      </w:r>
      <w:r>
        <w:fldChar w:fldCharType="end"/>
      </w:r>
      <w:r>
        <w:t xml:space="preserve">. </w:t>
      </w:r>
    </w:p>
    <w:p w14:paraId="5CEB873E" w14:textId="03046F19" w:rsidR="003E3DDB" w:rsidRPr="001F6849" w:rsidRDefault="009323BA" w:rsidP="006A7781">
      <w:pPr>
        <w:pStyle w:val="PICTURES"/>
      </w:pPr>
      <w:r>
        <w:drawing>
          <wp:inline distT="0" distB="0" distL="0" distR="0" wp14:anchorId="5C26C9C1" wp14:editId="010458DA">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2705" cy="2619026"/>
                    </a:xfrm>
                    <a:prstGeom prst="rect">
                      <a:avLst/>
                    </a:prstGeom>
                  </pic:spPr>
                </pic:pic>
              </a:graphicData>
            </a:graphic>
          </wp:inline>
        </w:drawing>
      </w:r>
      <w:commentRangeStart w:id="48"/>
      <w:commentRangeEnd w:id="48"/>
      <w:r w:rsidR="00FB781A" w:rsidRPr="001F6849">
        <w:rPr>
          <w:rStyle w:val="CommentReference"/>
        </w:rPr>
        <w:commentReference w:id="48"/>
      </w:r>
    </w:p>
    <w:p w14:paraId="4D63C7D5" w14:textId="3D8F8FE4" w:rsidR="003E3DDB" w:rsidRDefault="003E3DDB" w:rsidP="000023D6">
      <w:pPr>
        <w:pStyle w:val="Caption"/>
      </w:pPr>
      <w:r w:rsidRPr="001F6849">
        <w:t xml:space="preserve">Obr. </w:t>
      </w:r>
      <w:r>
        <w:fldChar w:fldCharType="begin"/>
      </w:r>
      <w:r>
        <w:instrText xml:space="preserve"> SEQ Obr. \* ARABIC </w:instrText>
      </w:r>
      <w:r>
        <w:fldChar w:fldCharType="separate"/>
      </w:r>
      <w:r w:rsidR="00E559B3">
        <w:rPr>
          <w:noProof/>
        </w:rPr>
        <w:t>2</w:t>
      </w:r>
      <w:r>
        <w:rPr>
          <w:noProof/>
        </w:rPr>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22451F58" w:rsidR="00BA1BB7" w:rsidRPr="001F6849" w:rsidDel="00BC59E7" w:rsidRDefault="003061F0" w:rsidP="000023D6">
      <w:pPr>
        <w:pStyle w:val="Caption"/>
        <w:rPr>
          <w:del w:id="49" w:author="Jan Horák" w:date="2023-06-15T11:49:00Z"/>
          <w:highlight w:val="yellow"/>
        </w:rPr>
      </w:pPr>
      <w:r w:rsidRPr="001F6849">
        <w:t xml:space="preserve">Obr. </w:t>
      </w:r>
      <w:r>
        <w:fldChar w:fldCharType="begin"/>
      </w:r>
      <w:r>
        <w:instrText xml:space="preserve"> SEQ Obr. \* ARABIC </w:instrText>
      </w:r>
      <w:r>
        <w:fldChar w:fldCharType="separate"/>
      </w:r>
      <w:r w:rsidR="00E559B3">
        <w:rPr>
          <w:noProof/>
        </w:rPr>
        <w:t>3</w:t>
      </w:r>
      <w:r>
        <w:rPr>
          <w:noProof/>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sz w:val="2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sz w:val="20"/>
          <w:lang w:eastAsia="cs-CZ"/>
        </w:rPr>
        <w:fldChar w:fldCharType="separate"/>
      </w:r>
      <w:r w:rsidRPr="001F6849">
        <w:t>(LaValle 2020)</w:t>
      </w:r>
      <w:r w:rsidRPr="001F6849">
        <w:rPr>
          <w:sz w:val="20"/>
          <w:lang w:eastAsia="cs-CZ"/>
        </w:rPr>
        <w:fldChar w:fldCharType="end"/>
      </w:r>
    </w:p>
    <w:p w14:paraId="0D6C743B" w14:textId="08114752" w:rsidR="00D8680E" w:rsidRPr="001F6849" w:rsidRDefault="00D8680E" w:rsidP="000023D6">
      <w:pPr>
        <w:pStyle w:val="Caption"/>
      </w:pPr>
    </w:p>
    <w:p w14:paraId="65DCD45B" w14:textId="176A56C6"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00904756">
        <w:t xml:space="preserve">čímž je myšlen </w:t>
      </w:r>
      <w:r w:rsidRPr="001F6849">
        <w:t>komponent, kter</w:t>
      </w:r>
      <w:r w:rsidR="00904756">
        <w:t>ý</w:t>
      </w:r>
      <w:r w:rsidRPr="001F6849">
        <w:t xml:space="preserve"> </w:t>
      </w:r>
      <w:proofErr w:type="gramStart"/>
      <w:r w:rsidRPr="001F6849">
        <w:t>vytváří</w:t>
      </w:r>
      <w:proofErr w:type="gramEnd"/>
      <w:r w:rsidRPr="001F6849">
        <w:t xml:space="preserve"> </w:t>
      </w:r>
      <w:r w:rsidR="00904756">
        <w:t xml:space="preserve">alternativní </w:t>
      </w:r>
      <w:r w:rsidRPr="001F6849">
        <w:t xml:space="preserve">prostředí (může být VGE). Následně pak pomocí </w:t>
      </w:r>
      <w:r w:rsidR="00904756">
        <w:t>výstupu</w:t>
      </w:r>
      <w:r w:rsidRPr="001F6849">
        <w:t>, který je specifický pro daný smyslový orgán</w:t>
      </w:r>
      <w:r w:rsidR="003751B0">
        <w:t>,</w:t>
      </w:r>
      <w:r w:rsidRPr="001F6849">
        <w:t xml:space="preserve"> je percepce reálného světa nahrazena světem </w:t>
      </w:r>
      <w:r w:rsidRPr="001F6849">
        <w:lastRenderedPageBreak/>
        <w:t xml:space="preserve">alternativním. </w:t>
      </w:r>
      <w:r w:rsidR="00F729B0" w:rsidRPr="001F6849">
        <w:t>Zmíněný VWG (</w:t>
      </w:r>
      <w:proofErr w:type="spellStart"/>
      <w:r w:rsidR="00F729B0" w:rsidRPr="001F6849">
        <w:rPr>
          <w:i/>
          <w:iCs/>
        </w:rPr>
        <w:t>vir</w:t>
      </w:r>
      <w:del w:id="50" w:author="Lukáš Herman" w:date="2023-02-21T16:18:00Z">
        <w:r w:rsidR="00F729B0" w:rsidRPr="001F6849" w:rsidDel="006613F9">
          <w:rPr>
            <w:i/>
            <w:iCs/>
          </w:rPr>
          <w:delText>u</w:delText>
        </w:r>
      </w:del>
      <w:r w:rsidR="00F729B0" w:rsidRPr="001F6849">
        <w:rPr>
          <w:i/>
          <w:iCs/>
        </w:rPr>
        <w:t>t</w:t>
      </w:r>
      <w:ins w:id="51"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3EBF2A80" w14:textId="5825B597" w:rsidR="00A03F48" w:rsidRPr="003751B0" w:rsidRDefault="00EB4302" w:rsidP="00E02830">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52" w:author="Lukáš Herman" w:date="2023-02-21T16:18:00Z">
        <w:r w:rsidR="00247F6B" w:rsidRPr="001F6849">
          <w:rPr>
            <w:b/>
            <w:bCs/>
          </w:rPr>
          <w:t>z</w:t>
        </w:r>
      </w:ins>
      <w:del w:id="53"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 xml:space="preserve">). </w:t>
      </w:r>
      <w:r w:rsidR="00E02830">
        <w:t>Výstupy je myšleno rozhraní počítač – člověk</w:t>
      </w:r>
      <w:r w:rsidR="003751B0">
        <w:t xml:space="preserve">, </w:t>
      </w:r>
      <w:r w:rsidR="00E02830">
        <w:t xml:space="preserve">přes které vnímáme virtuální svět. Nejdůležitějším je zrak, tedy rozhraní skrze obrazovku. </w:t>
      </w:r>
      <w:r w:rsidR="00643DB4" w:rsidRPr="001F6849">
        <w:t xml:space="preserve">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w:t>
      </w:r>
      <w:r w:rsidR="003751B0">
        <w:t xml:space="preserve"> Výpočetní jednotky se dělí primárně na mobilní HMD a </w:t>
      </w:r>
      <w:r w:rsidR="003751B0" w:rsidRPr="003751B0">
        <w:rPr>
          <w:i/>
          <w:iCs/>
          <w:lang w:val="en-US"/>
        </w:rPr>
        <w:t>tethered</w:t>
      </w:r>
      <w:r w:rsidR="003751B0">
        <w:rPr>
          <w:i/>
          <w:iCs/>
          <w:lang w:val="en-US"/>
        </w:rPr>
        <w:t xml:space="preserve"> </w:t>
      </w:r>
      <w:r w:rsidR="003751B0">
        <w:rPr>
          <w:lang w:val="en-US"/>
        </w:rPr>
        <w:t>(</w:t>
      </w:r>
      <w:r w:rsidR="003751B0" w:rsidRPr="003751B0">
        <w:t>externí počítač</w:t>
      </w:r>
      <w:r w:rsidR="003751B0">
        <w:rPr>
          <w:lang w:val="en-US"/>
        </w:rPr>
        <w:t>)</w:t>
      </w:r>
      <w:r w:rsidR="00FF22A6">
        <w:rPr>
          <w:lang w:val="en-US"/>
        </w:rPr>
        <w:t xml:space="preserve">, </w:t>
      </w:r>
      <w:r w:rsidR="00FF22A6" w:rsidRPr="00FF22A6">
        <w:t>kdy mobilní HMD jsou zpravidla méně výkonné.</w:t>
      </w:r>
    </w:p>
    <w:p w14:paraId="65BF6DF2" w14:textId="20E8AB11" w:rsidR="008A4628" w:rsidRPr="001F6849" w:rsidRDefault="008A4628" w:rsidP="008A4628">
      <w:pPr>
        <w:pStyle w:val="Heading3"/>
      </w:pPr>
      <w:r w:rsidRPr="001F6849">
        <w:t>Software</w:t>
      </w:r>
    </w:p>
    <w:p w14:paraId="18F77D4D" w14:textId="0DACE80E"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E02830">
        <w:t>(kap.</w:t>
      </w:r>
      <w:r w:rsidR="00E02830">
        <w:t xml:space="preserve"> </w:t>
      </w:r>
      <w:r w:rsidR="00E02830">
        <w:fldChar w:fldCharType="begin"/>
      </w:r>
      <w:r w:rsidR="00E02830">
        <w:instrText xml:space="preserve"> REF _Ref154992667 \r \h </w:instrText>
      </w:r>
      <w:r w:rsidR="00E02830">
        <w:fldChar w:fldCharType="separate"/>
      </w:r>
      <w:r w:rsidR="00E02830">
        <w:t>4</w:t>
      </w:r>
      <w:r w:rsidR="00E02830">
        <w:fldChar w:fldCharType="end"/>
      </w:r>
      <w:r w:rsidR="00E02830">
        <w:t xml:space="preserve"> </w:t>
      </w:r>
      <w:r w:rsidR="00E02830">
        <w:fldChar w:fldCharType="begin"/>
      </w:r>
      <w:r w:rsidR="00E02830">
        <w:instrText xml:space="preserve"> REF _Ref154992667 \h </w:instrText>
      </w:r>
      <w:r w:rsidR="00E02830">
        <w:fldChar w:fldCharType="separate"/>
      </w:r>
      <w:r w:rsidR="00E02830" w:rsidRPr="001F6849">
        <w:t>Analýza technologií</w:t>
      </w:r>
      <w:r w:rsidR="00E02830">
        <w:fldChar w:fldCharType="end"/>
      </w:r>
      <w:r w:rsidR="007E1EA4" w:rsidRPr="00E02830">
        <w:t>)</w:t>
      </w:r>
      <w:r w:rsidR="00A25270" w:rsidRPr="00E02830">
        <w:t>.</w:t>
      </w:r>
      <w:r w:rsidR="00A25270" w:rsidRPr="001F6849">
        <w:t xml:space="preserve"> </w:t>
      </w:r>
      <w:r w:rsidR="007B3717">
        <w:t xml:space="preserve">Souhrn softwarových komponent potřebných pro vývoj virtuálního zážitku jsou </w:t>
      </w:r>
      <w:r w:rsidR="007B3717" w:rsidRPr="00E02830">
        <w:t xml:space="preserve">zdůrazněny Obr. </w:t>
      </w:r>
      <w:r w:rsidR="00E02830">
        <w:t>4</w:t>
      </w:r>
      <w:r w:rsidR="007B3717" w:rsidRPr="00E02830">
        <w:t>. VWG</w:t>
      </w:r>
      <w:r w:rsidR="007B3717">
        <w:t xml:space="preserve">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E02830">
        <w:t>ovladače</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54"/>
      <w:commentRangeStart w:id="55"/>
      <w:commentRangeEnd w:id="54"/>
      <w:r w:rsidR="00FB781A" w:rsidRPr="001F6849">
        <w:rPr>
          <w:rStyle w:val="CommentReference"/>
        </w:rPr>
        <w:commentReference w:id="54"/>
      </w:r>
      <w:commentRangeEnd w:id="55"/>
      <w:r w:rsidR="00080800">
        <w:rPr>
          <w:rStyle w:val="CommentReference"/>
        </w:rPr>
        <w:commentReference w:id="55"/>
      </w:r>
    </w:p>
    <w:p w14:paraId="17C65BD7" w14:textId="25475CDC" w:rsidR="00A25270" w:rsidRPr="001F6849" w:rsidRDefault="00B16D48" w:rsidP="000023D6">
      <w:pPr>
        <w:pStyle w:val="Caption"/>
      </w:pPr>
      <w:r w:rsidRPr="001F6849">
        <w:t xml:space="preserve">Obr. </w:t>
      </w:r>
      <w:r>
        <w:fldChar w:fldCharType="begin"/>
      </w:r>
      <w:r>
        <w:instrText xml:space="preserve"> SEQ Obr. \* ARABIC </w:instrText>
      </w:r>
      <w:r>
        <w:fldChar w:fldCharType="separate"/>
      </w:r>
      <w:r w:rsidR="00E559B3">
        <w:rPr>
          <w:noProof/>
        </w:rPr>
        <w:t>4</w:t>
      </w:r>
      <w:r>
        <w:rPr>
          <w:noProof/>
        </w:rPr>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56" w:author="Jan Horák" w:date="2023-06-15T11:51:00Z"/>
        </w:rPr>
        <w:pPrChange w:id="57" w:author="Jan Horák" w:date="2023-06-15T11:51:00Z">
          <w:pPr>
            <w:pStyle w:val="Heading3"/>
          </w:pPr>
        </w:pPrChange>
      </w:pPr>
      <w:moveFromRangeStart w:id="58" w:author="Jan Horák" w:date="2023-06-15T11:51:00Z" w:name="move137722320"/>
      <w:moveFrom w:id="59" w:author="Jan Horák" w:date="2023-06-15T11:51:00Z">
        <w:r w:rsidRPr="00C17E1F" w:rsidDel="00BC59E7">
          <w:lastRenderedPageBreak/>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60" w:author="Jan Horák" w:date="2023-06-15T11:51:00Z"/>
          <w:i/>
          <w:iCs/>
        </w:rPr>
      </w:pPr>
      <w:moveFrom w:id="61"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62" w:author="Jan Horák" w:date="2023-06-15T11:51:00Z"/>
        </w:rPr>
        <w:pPrChange w:id="63" w:author="Jan Horák" w:date="2023-06-15T11:51:00Z">
          <w:pPr>
            <w:pStyle w:val="Normlnprvnodsazen"/>
            <w:ind w:firstLine="0"/>
          </w:pPr>
        </w:pPrChange>
      </w:pPr>
      <w:moveFrom w:id="64"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65" w:author="Jan Horák" w:date="2023-06-15T11:51:00Z"/>
        </w:rPr>
      </w:pPr>
      <w:moveFrom w:id="66"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58"/>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bookmarkStart w:id="67" w:name="_Ref154941040"/>
      <w:r>
        <w:rPr>
          <w:lang w:eastAsia="cs-CZ"/>
        </w:rPr>
        <w:t>Výstup – Output</w:t>
      </w:r>
      <w:bookmarkEnd w:id="67"/>
    </w:p>
    <w:p w14:paraId="3B36A6A6" w14:textId="10766824" w:rsidR="00404AA2" w:rsidRDefault="0047600E" w:rsidP="00A955C0">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A955C0">
        <w:instrText xml:space="preserve"> ADDIN ZOTERO_ITEM CSL_CITATION {"citationID":"b5C8wpXP","properties":{"formattedCitation":"(\\uc0\\u199{}\\uc0\\u246{}ltekin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E3650B" w:rsidRPr="001F6849">
        <w:fldChar w:fldCharType="separate"/>
      </w:r>
      <w:r w:rsidR="00A955C0" w:rsidRPr="00A955C0">
        <w:rPr>
          <w:rFonts w:cs="Times New Roman"/>
          <w:szCs w:val="24"/>
        </w:rPr>
        <w:t>(Çöltekin et al. 2020b)</w:t>
      </w:r>
      <w:r w:rsidR="00E3650B" w:rsidRPr="001F6849">
        <w:fldChar w:fldCharType="end"/>
      </w:r>
      <w:r w:rsidR="00A955C0">
        <w:t xml:space="preserve">. </w:t>
      </w:r>
      <w:r w:rsidRPr="001F6849">
        <w:t xml:space="preserve">Ne-imerzní by neměly být považovány za zobrazovací zařízení pro virtuální realitu. Za </w:t>
      </w:r>
      <w:proofErr w:type="spellStart"/>
      <w:r w:rsidRPr="001F6849">
        <w:t>semi</w:t>
      </w:r>
      <w:proofErr w:type="spellEnd"/>
      <w:r w:rsidRPr="001F6849">
        <w:t>-im</w:t>
      </w:r>
      <w:r w:rsidR="00FB32C5">
        <w:t>e</w:t>
      </w:r>
      <w:r w:rsidRPr="001F6849">
        <w:t>rzní jsou považovány často stereoskopické displeje, popř. monoskopické displeje, které zakrývají výraznou část zorné</w:t>
      </w:r>
      <w:r w:rsidR="00AD3309">
        <w:t>ho</w:t>
      </w:r>
      <w:r w:rsidRPr="001F6849">
        <w:t xml:space="preserve">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E02830">
        <w:rPr>
          <w:i/>
          <w:iCs/>
        </w:rPr>
        <w:t xml:space="preserve"> </w:t>
      </w:r>
      <w:r w:rsidR="00E02830">
        <w:rPr>
          <w:i/>
          <w:iCs/>
        </w:rPr>
        <w:fldChar w:fldCharType="begin"/>
      </w:r>
      <w:r w:rsidR="00E02830">
        <w:rPr>
          <w:i/>
          <w:iCs/>
        </w:rPr>
        <w:instrText xml:space="preserve"> ADDIN ZOTERO_ITEM CSL_CITATION {"citationID":"rSoWMaLF","properties":{"formattedCitation":"(Sherman,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E02830">
        <w:rPr>
          <w:i/>
          <w:iCs/>
        </w:rPr>
        <w:fldChar w:fldCharType="separate"/>
      </w:r>
      <w:r w:rsidR="00E02830" w:rsidRPr="00E02830">
        <w:t>(Sherman, Craig 2019)</w:t>
      </w:r>
      <w:r w:rsidR="00E02830">
        <w:rPr>
          <w:i/>
          <w:iCs/>
        </w:rPr>
        <w:fldChar w:fldCharType="end"/>
      </w:r>
      <w:r w:rsidR="00192B15" w:rsidRPr="001F6849">
        <w:t>.</w:t>
      </w:r>
      <w:r w:rsidR="00E02830">
        <w:t xml:space="preserve"> </w:t>
      </w:r>
      <w:r w:rsidR="00A55668">
        <w:t xml:space="preserve">HMD </w:t>
      </w:r>
      <w:r w:rsidR="00A55668" w:rsidRPr="00A55668">
        <w:t>zcela zaplňují zorné pole tím, že jsou obrazovky umístěny velice blízko očím</w:t>
      </w:r>
      <w:r w:rsidR="00192B15" w:rsidRPr="001F6849">
        <w:t xml:space="preserve">.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w:t>
      </w:r>
      <w:r w:rsidR="00A55668" w:rsidRPr="00A55668">
        <w:t xml:space="preserve">Využití konvexních čoček umožňuje, že obrazovka se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1EA73358" w14:textId="68C63629"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0B9666B7" w:rsidR="00192B15" w:rsidRDefault="00192B15" w:rsidP="00404AA2">
      <w:pPr>
        <w:pStyle w:val="Normlnprvnodsazen"/>
      </w:pPr>
      <w:commentRangeStart w:id="68"/>
      <w:commentRangeStart w:id="69"/>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005F78C8">
        <w:t>px</w:t>
      </w:r>
      <w:proofErr w:type="spellEnd"/>
      <w:r w:rsidR="005F78C8">
        <w:t xml:space="preserve"> </w:t>
      </w:r>
      <w:r w:rsidRPr="001F6849">
        <w:t xml:space="preserve">rozlišení na to, aby nebylo možné rozeznat </w:t>
      </w:r>
      <w:r w:rsidR="005F78C8">
        <w:t xml:space="preserve">jednotlivé </w:t>
      </w:r>
      <w:r w:rsidRPr="001F6849">
        <w:t xml:space="preserve">pixely. Tento přístup je však velice výpočetně náročný tudíž, se aplikuje proces, kdy vysoké rozlišení je pouze tam kde je lidské oko aktuálně zaostřeno, k čemuž je však potřeba aby HMD </w:t>
      </w:r>
      <w:r w:rsidR="005F78C8">
        <w:t xml:space="preserve">podporoval </w:t>
      </w:r>
      <w:r w:rsidRPr="001F6849">
        <w:t xml:space="preserve"> </w:t>
      </w:r>
      <w:proofErr w:type="spellStart"/>
      <w:r w:rsidR="005F78C8" w:rsidRPr="005F78C8">
        <w:rPr>
          <w:i/>
          <w:iCs/>
        </w:rPr>
        <w:t>eye</w:t>
      </w:r>
      <w:proofErr w:type="spellEnd"/>
      <w:r w:rsidR="005F78C8" w:rsidRPr="005F78C8">
        <w:rPr>
          <w:i/>
          <w:iCs/>
        </w:rPr>
        <w:t xml:space="preserve"> </w:t>
      </w:r>
      <w:proofErr w:type="spellStart"/>
      <w:r w:rsidR="005F78C8" w:rsidRPr="005F78C8">
        <w:rPr>
          <w:i/>
          <w:iCs/>
        </w:rPr>
        <w:t>tracking</w:t>
      </w:r>
      <w:proofErr w:type="spellEnd"/>
      <w:r w:rsidR="005F78C8">
        <w:t xml:space="preserve">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Pr="001F6849">
        <w:t>.</w:t>
      </w:r>
      <w:commentRangeEnd w:id="68"/>
      <w:r w:rsidR="00FB781A" w:rsidRPr="001F6849">
        <w:rPr>
          <w:rStyle w:val="CommentReference"/>
          <w:lang w:eastAsia="en-US"/>
        </w:rPr>
        <w:commentReference w:id="68"/>
      </w:r>
      <w:commentRangeEnd w:id="69"/>
      <w:r w:rsidR="005B68D0">
        <w:rPr>
          <w:rStyle w:val="CommentReference"/>
          <w:lang w:eastAsia="en-US"/>
        </w:rPr>
        <w:commentReference w:id="69"/>
      </w:r>
      <w:r w:rsidR="00404AA2" w:rsidRPr="001F6849">
        <w:t xml:space="preserve"> </w:t>
      </w:r>
    </w:p>
    <w:p w14:paraId="619BABF8" w14:textId="60F7421E" w:rsidR="00D221D1" w:rsidRDefault="00A744C1" w:rsidP="00F55C43">
      <w:pPr>
        <w:pStyle w:val="Normlnprvnodsazen"/>
      </w:pPr>
      <w:r>
        <w:t>Výstupem není pouze vizuální, ale i haptický, popř. zvukový. Možnosti jednotlivých HMD se i těchto aspektech výrazně odlišují. V </w:t>
      </w:r>
      <w:r w:rsidRPr="005F78C8">
        <w:t>Tab.</w:t>
      </w:r>
      <w:r w:rsidR="005F78C8" w:rsidRPr="005F78C8">
        <w:t xml:space="preserve"> 1</w:t>
      </w:r>
      <w:r w:rsidR="005F78C8">
        <w:t xml:space="preserve"> </w:t>
      </w:r>
      <w:r>
        <w:t>jsou shrnuty klíčové charakteristiky populárních HMD.</w:t>
      </w:r>
      <w:r w:rsidR="00D26A67">
        <w:t xml:space="preserve"> Pro vývoj aplikace je primárním </w:t>
      </w:r>
      <w:r w:rsidR="00736AD5">
        <w:t>kritériem,</w:t>
      </w:r>
      <w:r w:rsidR="00D26A67">
        <w:t xml:space="preserve"> jaký způsob </w:t>
      </w:r>
      <w:r w:rsidR="005F78C8">
        <w:t>snímání,</w:t>
      </w:r>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5F78C8">
        <w:t>(viz. kap.</w:t>
      </w:r>
      <w:r w:rsidR="005F78C8" w:rsidRPr="005F78C8">
        <w:t xml:space="preserve"> </w:t>
      </w:r>
      <w:r w:rsidR="005F78C8" w:rsidRPr="005F78C8">
        <w:fldChar w:fldCharType="begin"/>
      </w:r>
      <w:r w:rsidR="005F78C8" w:rsidRPr="005F78C8">
        <w:instrText xml:space="preserve"> REF _Ref154959378 \w \h </w:instrText>
      </w:r>
      <w:r w:rsidR="005F78C8">
        <w:instrText xml:space="preserve"> \* MERGEFORMAT </w:instrText>
      </w:r>
      <w:r w:rsidR="005F78C8" w:rsidRPr="005F78C8">
        <w:fldChar w:fldCharType="separate"/>
      </w:r>
      <w:r w:rsidR="005F78C8" w:rsidRPr="005F78C8">
        <w:t>3.3.2</w:t>
      </w:r>
      <w:r w:rsidR="005F78C8" w:rsidRPr="005F78C8">
        <w:fldChar w:fldCharType="end"/>
      </w:r>
      <w:r w:rsidR="005F78C8">
        <w:t xml:space="preserve"> </w:t>
      </w:r>
      <w:r w:rsidR="005F78C8" w:rsidRPr="005F78C8">
        <w:fldChar w:fldCharType="begin"/>
      </w:r>
      <w:r w:rsidR="005F78C8" w:rsidRPr="005F78C8">
        <w:instrText xml:space="preserve"> REF _Ref154959378 \h </w:instrText>
      </w:r>
      <w:r w:rsidR="005F78C8">
        <w:instrText xml:space="preserve"> \* MERGEFORMAT </w:instrText>
      </w:r>
      <w:r w:rsidR="005F78C8" w:rsidRPr="005F78C8">
        <w:fldChar w:fldCharType="separate"/>
      </w:r>
      <w:r w:rsidR="005F78C8" w:rsidRPr="005F78C8">
        <w:t>Vstup – Input</w:t>
      </w:r>
      <w:r w:rsidR="005F78C8" w:rsidRPr="005F78C8">
        <w:fldChar w:fldCharType="end"/>
      </w:r>
      <w:r w:rsidR="00D26A67" w:rsidRPr="005F78C8">
        <w:t>).</w:t>
      </w:r>
    </w:p>
    <w:p w14:paraId="6FF2A7DD" w14:textId="4B1EBACD" w:rsidR="00210777" w:rsidRDefault="00210777" w:rsidP="00210777">
      <w:pPr>
        <w:spacing w:after="160"/>
        <w:jc w:val="left"/>
        <w:rPr>
          <w:b/>
          <w:iCs/>
          <w:color w:val="000000" w:themeColor="text1"/>
          <w:sz w:val="20"/>
          <w:szCs w:val="18"/>
        </w:rPr>
      </w:pPr>
      <w:r>
        <w:rPr>
          <w:b/>
          <w:iCs/>
          <w:color w:val="000000" w:themeColor="text1"/>
          <w:sz w:val="20"/>
          <w:szCs w:val="18"/>
        </w:rPr>
        <w:br w:type="page"/>
      </w:r>
    </w:p>
    <w:p w14:paraId="3AA10B76" w14:textId="64356043" w:rsidR="00B972DB" w:rsidRDefault="00B972DB" w:rsidP="00341FBE">
      <w:pPr>
        <w:pStyle w:val="CaptionTabs"/>
      </w:pPr>
      <w:r>
        <w:lastRenderedPageBreak/>
        <w:t xml:space="preserve">Tab. </w:t>
      </w:r>
      <w:r>
        <w:fldChar w:fldCharType="begin"/>
      </w:r>
      <w:r>
        <w:instrText xml:space="preserve"> SEQ Tab. \* ARABIC </w:instrText>
      </w:r>
      <w:r>
        <w:fldChar w:fldCharType="separate"/>
      </w:r>
      <w:r w:rsidR="00F42436">
        <w:rPr>
          <w:noProof/>
        </w:rPr>
        <w:t>1</w:t>
      </w:r>
      <w:r>
        <w:rPr>
          <w:noProof/>
        </w:rP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tbl>
      <w:tblPr>
        <w:tblW w:w="8725" w:type="dxa"/>
        <w:tblLook w:val="04A0" w:firstRow="1" w:lastRow="0" w:firstColumn="1" w:lastColumn="0" w:noHBand="0" w:noVBand="1"/>
      </w:tblPr>
      <w:tblGrid>
        <w:gridCol w:w="1500"/>
        <w:gridCol w:w="1340"/>
        <w:gridCol w:w="960"/>
        <w:gridCol w:w="1360"/>
        <w:gridCol w:w="1220"/>
        <w:gridCol w:w="1220"/>
        <w:gridCol w:w="1125"/>
      </w:tblGrid>
      <w:tr w:rsidR="006A7781" w:rsidRPr="006A7781" w14:paraId="7A53BDFE" w14:textId="77777777" w:rsidTr="006A7781">
        <w:trPr>
          <w:trHeight w:val="870"/>
        </w:trPr>
        <w:tc>
          <w:tcPr>
            <w:tcW w:w="15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17B3FFC"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Náze</w:t>
            </w:r>
            <w:proofErr w:type="spellEnd"/>
            <w:r w:rsidRPr="006A7781">
              <w:rPr>
                <w:rFonts w:eastAsia="Times New Roman" w:cs="Calibri"/>
                <w:b/>
                <w:bCs/>
                <w:color w:val="000000"/>
                <w:sz w:val="18"/>
                <w:szCs w:val="18"/>
                <w:lang w:val="en-US"/>
              </w:rPr>
              <w:t xml:space="preserve"> HMD</w:t>
            </w:r>
          </w:p>
        </w:tc>
        <w:tc>
          <w:tcPr>
            <w:tcW w:w="1340" w:type="dxa"/>
            <w:tcBorders>
              <w:top w:val="single" w:sz="4" w:space="0" w:color="auto"/>
              <w:left w:val="nil"/>
              <w:bottom w:val="single" w:sz="4" w:space="0" w:color="auto"/>
              <w:right w:val="single" w:sz="4" w:space="0" w:color="auto"/>
            </w:tcBorders>
            <w:shd w:val="clear" w:color="000000" w:fill="FFFFFF"/>
            <w:vAlign w:val="center"/>
            <w:hideMark/>
          </w:tcPr>
          <w:p w14:paraId="70524CE8"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Typ</w:t>
            </w:r>
            <w:proofErr w:type="spellEnd"/>
          </w:p>
        </w:tc>
        <w:tc>
          <w:tcPr>
            <w:tcW w:w="960" w:type="dxa"/>
            <w:tcBorders>
              <w:top w:val="single" w:sz="4" w:space="0" w:color="auto"/>
              <w:left w:val="nil"/>
              <w:bottom w:val="single" w:sz="4" w:space="0" w:color="auto"/>
              <w:right w:val="single" w:sz="4" w:space="0" w:color="auto"/>
            </w:tcBorders>
            <w:shd w:val="clear" w:color="000000" w:fill="FFFFFF"/>
            <w:vAlign w:val="center"/>
            <w:hideMark/>
          </w:tcPr>
          <w:p w14:paraId="205D607D"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Rok</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výroby</w:t>
            </w:r>
            <w:proofErr w:type="spellEnd"/>
          </w:p>
        </w:tc>
        <w:tc>
          <w:tcPr>
            <w:tcW w:w="1360" w:type="dxa"/>
            <w:tcBorders>
              <w:top w:val="single" w:sz="4" w:space="0" w:color="auto"/>
              <w:left w:val="nil"/>
              <w:bottom w:val="single" w:sz="4" w:space="0" w:color="auto"/>
              <w:right w:val="single" w:sz="4" w:space="0" w:color="auto"/>
            </w:tcBorders>
            <w:shd w:val="clear" w:color="000000" w:fill="FFFFFF"/>
            <w:vAlign w:val="center"/>
            <w:hideMark/>
          </w:tcPr>
          <w:p w14:paraId="394B5255"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Rozlišení</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na</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oko</w:t>
            </w:r>
            <w:proofErr w:type="spellEnd"/>
            <w:r w:rsidRPr="006A7781">
              <w:rPr>
                <w:rFonts w:eastAsia="Times New Roman" w:cs="Calibri"/>
                <w:b/>
                <w:bCs/>
                <w:color w:val="000000"/>
                <w:sz w:val="18"/>
                <w:szCs w:val="18"/>
                <w:lang w:val="en-US"/>
              </w:rPr>
              <w:t>]</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19A26631"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Obnovovací</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frekvence</w:t>
            </w:r>
            <w:proofErr w:type="spellEnd"/>
            <w:r w:rsidRPr="006A7781">
              <w:rPr>
                <w:rFonts w:eastAsia="Times New Roman" w:cs="Calibri"/>
                <w:b/>
                <w:bCs/>
                <w:color w:val="000000"/>
                <w:sz w:val="18"/>
                <w:szCs w:val="18"/>
                <w:lang w:val="en-US"/>
              </w:rPr>
              <w:t xml:space="preserve"> [Hz]</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06371B14" w14:textId="77777777" w:rsidR="006A7781" w:rsidRPr="006A7781" w:rsidRDefault="006A7781" w:rsidP="006A7781">
            <w:pPr>
              <w:spacing w:after="0" w:line="240" w:lineRule="auto"/>
              <w:jc w:val="center"/>
              <w:rPr>
                <w:rFonts w:eastAsia="Times New Roman" w:cs="Calibri"/>
                <w:b/>
                <w:bCs/>
                <w:color w:val="000000"/>
                <w:sz w:val="18"/>
                <w:szCs w:val="18"/>
                <w:lang w:val="en-US"/>
              </w:rPr>
            </w:pPr>
            <w:r w:rsidRPr="006A7781">
              <w:rPr>
                <w:rFonts w:eastAsia="Times New Roman" w:cs="Calibri"/>
                <w:b/>
                <w:bCs/>
                <w:color w:val="000000"/>
                <w:sz w:val="18"/>
                <w:szCs w:val="18"/>
                <w:lang w:val="en-US"/>
              </w:rPr>
              <w:t>Tracking</w:t>
            </w:r>
          </w:p>
        </w:tc>
        <w:tc>
          <w:tcPr>
            <w:tcW w:w="1125" w:type="dxa"/>
            <w:tcBorders>
              <w:top w:val="single" w:sz="4" w:space="0" w:color="auto"/>
              <w:left w:val="nil"/>
              <w:bottom w:val="single" w:sz="4" w:space="0" w:color="auto"/>
              <w:right w:val="single" w:sz="4" w:space="0" w:color="auto"/>
            </w:tcBorders>
            <w:shd w:val="clear" w:color="000000" w:fill="FFFFFF"/>
            <w:vAlign w:val="center"/>
            <w:hideMark/>
          </w:tcPr>
          <w:p w14:paraId="0B16875D"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Ovladače</w:t>
            </w:r>
            <w:proofErr w:type="spellEnd"/>
          </w:p>
        </w:tc>
      </w:tr>
      <w:tr w:rsidR="006A7781" w:rsidRPr="006A7781" w14:paraId="753A8061"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9ACB6D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Apple Vision Pro</w:t>
            </w:r>
          </w:p>
        </w:tc>
        <w:tc>
          <w:tcPr>
            <w:tcW w:w="1340" w:type="dxa"/>
            <w:tcBorders>
              <w:top w:val="nil"/>
              <w:left w:val="nil"/>
              <w:bottom w:val="single" w:sz="4" w:space="0" w:color="auto"/>
              <w:right w:val="single" w:sz="4" w:space="0" w:color="auto"/>
            </w:tcBorders>
            <w:shd w:val="clear" w:color="000000" w:fill="FFFFFF"/>
            <w:vAlign w:val="center"/>
            <w:hideMark/>
          </w:tcPr>
          <w:p w14:paraId="71EFB384"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3C6C591"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Neznámý</w:t>
            </w:r>
            <w:proofErr w:type="spellEnd"/>
          </w:p>
        </w:tc>
        <w:tc>
          <w:tcPr>
            <w:tcW w:w="1360" w:type="dxa"/>
            <w:tcBorders>
              <w:top w:val="nil"/>
              <w:left w:val="nil"/>
              <w:bottom w:val="single" w:sz="4" w:space="0" w:color="auto"/>
              <w:right w:val="single" w:sz="4" w:space="0" w:color="auto"/>
            </w:tcBorders>
            <w:shd w:val="clear" w:color="000000" w:fill="FFFFFF"/>
            <w:vAlign w:val="center"/>
            <w:hideMark/>
          </w:tcPr>
          <w:p w14:paraId="4B9613D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3400x3400</w:t>
            </w:r>
          </w:p>
        </w:tc>
        <w:tc>
          <w:tcPr>
            <w:tcW w:w="1220" w:type="dxa"/>
            <w:tcBorders>
              <w:top w:val="nil"/>
              <w:left w:val="nil"/>
              <w:bottom w:val="single" w:sz="4" w:space="0" w:color="auto"/>
              <w:right w:val="single" w:sz="4" w:space="0" w:color="auto"/>
            </w:tcBorders>
            <w:shd w:val="clear" w:color="000000" w:fill="FFFFFF"/>
            <w:vAlign w:val="center"/>
            <w:hideMark/>
          </w:tcPr>
          <w:p w14:paraId="5783A92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70FCD75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r w:rsidRPr="006A7781">
              <w:rPr>
                <w:rFonts w:eastAsia="Times New Roman" w:cs="Calibri"/>
                <w:color w:val="000000"/>
                <w:sz w:val="18"/>
                <w:szCs w:val="18"/>
                <w:lang w:val="en-US"/>
              </w:rPr>
              <w:t xml:space="preserve"> - </w:t>
            </w:r>
            <w:proofErr w:type="spellStart"/>
            <w:r w:rsidRPr="006A7781">
              <w:rPr>
                <w:rFonts w:eastAsia="Times New Roman" w:cs="Calibri"/>
                <w:color w:val="000000"/>
                <w:sz w:val="18"/>
                <w:szCs w:val="18"/>
                <w:lang w:val="en-US"/>
              </w:rPr>
              <w:t>obličej</w:t>
            </w:r>
            <w:proofErr w:type="spellEnd"/>
            <w:r w:rsidRPr="006A7781">
              <w:rPr>
                <w:rFonts w:eastAsia="Times New Roman" w:cs="Calibri"/>
                <w:color w:val="000000"/>
                <w:sz w:val="18"/>
                <w:szCs w:val="18"/>
                <w:lang w:val="en-US"/>
              </w:rPr>
              <w:t xml:space="preserve"> -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2EDD275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x</w:t>
            </w:r>
          </w:p>
        </w:tc>
      </w:tr>
      <w:tr w:rsidR="006A7781" w:rsidRPr="006A7781" w14:paraId="562499E5"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05BF24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HTC </w:t>
            </w:r>
            <w:proofErr w:type="spellStart"/>
            <w:r w:rsidRPr="006A7781">
              <w:rPr>
                <w:rFonts w:eastAsia="Times New Roman" w:cs="Calibri"/>
                <w:color w:val="000000"/>
                <w:sz w:val="18"/>
                <w:szCs w:val="18"/>
                <w:lang w:val="en-US"/>
              </w:rPr>
              <w:t>Vive</w:t>
            </w:r>
            <w:proofErr w:type="spellEnd"/>
            <w:r w:rsidRPr="006A7781">
              <w:rPr>
                <w:rFonts w:eastAsia="Times New Roman" w:cs="Calibri"/>
                <w:color w:val="000000"/>
                <w:sz w:val="18"/>
                <w:szCs w:val="18"/>
                <w:lang w:val="en-US"/>
              </w:rPr>
              <w:t xml:space="preserve"> Pro 2</w:t>
            </w:r>
          </w:p>
        </w:tc>
        <w:tc>
          <w:tcPr>
            <w:tcW w:w="1340" w:type="dxa"/>
            <w:tcBorders>
              <w:top w:val="nil"/>
              <w:left w:val="nil"/>
              <w:bottom w:val="single" w:sz="4" w:space="0" w:color="auto"/>
              <w:right w:val="single" w:sz="4" w:space="0" w:color="auto"/>
            </w:tcBorders>
            <w:shd w:val="clear" w:color="000000" w:fill="FFFFFF"/>
            <w:vAlign w:val="center"/>
            <w:hideMark/>
          </w:tcPr>
          <w:p w14:paraId="426ACDD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6675320"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2021</w:t>
            </w:r>
          </w:p>
        </w:tc>
        <w:tc>
          <w:tcPr>
            <w:tcW w:w="1360" w:type="dxa"/>
            <w:tcBorders>
              <w:top w:val="nil"/>
              <w:left w:val="nil"/>
              <w:bottom w:val="single" w:sz="4" w:space="0" w:color="auto"/>
              <w:right w:val="single" w:sz="4" w:space="0" w:color="auto"/>
            </w:tcBorders>
            <w:shd w:val="clear" w:color="000000" w:fill="FFFFFF"/>
            <w:vAlign w:val="center"/>
            <w:hideMark/>
          </w:tcPr>
          <w:p w14:paraId="14ECB7F0"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2448x2448</w:t>
            </w:r>
          </w:p>
        </w:tc>
        <w:tc>
          <w:tcPr>
            <w:tcW w:w="1220" w:type="dxa"/>
            <w:tcBorders>
              <w:top w:val="nil"/>
              <w:left w:val="nil"/>
              <w:bottom w:val="single" w:sz="4" w:space="0" w:color="auto"/>
              <w:right w:val="single" w:sz="4" w:space="0" w:color="auto"/>
            </w:tcBorders>
            <w:shd w:val="clear" w:color="000000" w:fill="FFFFFF"/>
            <w:vAlign w:val="center"/>
            <w:hideMark/>
          </w:tcPr>
          <w:p w14:paraId="5859265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6F209B4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w:t>
            </w:r>
            <w:proofErr w:type="spellStart"/>
            <w:r w:rsidRPr="006A7781">
              <w:rPr>
                <w:rFonts w:eastAsia="Times New Roman" w:cs="Calibri"/>
                <w:color w:val="000000"/>
                <w:sz w:val="18"/>
                <w:szCs w:val="18"/>
                <w:lang w:val="en-US"/>
              </w:rPr>
              <w:t>ouside</w:t>
            </w:r>
            <w:proofErr w:type="spellEnd"/>
            <w:r w:rsidRPr="006A7781">
              <w:rPr>
                <w:rFonts w:eastAsia="Times New Roman" w:cs="Calibri"/>
                <w:color w:val="000000"/>
                <w:sz w:val="18"/>
                <w:szCs w:val="18"/>
                <w:lang w:val="en-US"/>
              </w:rPr>
              <w:t>-in</w:t>
            </w:r>
          </w:p>
        </w:tc>
        <w:tc>
          <w:tcPr>
            <w:tcW w:w="1125" w:type="dxa"/>
            <w:tcBorders>
              <w:top w:val="nil"/>
              <w:left w:val="nil"/>
              <w:bottom w:val="single" w:sz="4" w:space="0" w:color="auto"/>
              <w:right w:val="single" w:sz="4" w:space="0" w:color="auto"/>
            </w:tcBorders>
            <w:shd w:val="clear" w:color="000000" w:fill="FFFFFF"/>
            <w:vAlign w:val="center"/>
            <w:hideMark/>
          </w:tcPr>
          <w:p w14:paraId="50F15A5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30862A6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30C68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HTC </w:t>
            </w:r>
            <w:proofErr w:type="spellStart"/>
            <w:r w:rsidRPr="006A7781">
              <w:rPr>
                <w:rFonts w:eastAsia="Times New Roman" w:cs="Calibri"/>
                <w:color w:val="000000"/>
                <w:sz w:val="18"/>
                <w:szCs w:val="18"/>
                <w:lang w:val="en-US"/>
              </w:rPr>
              <w:t>Vive</w:t>
            </w:r>
            <w:proofErr w:type="spellEnd"/>
          </w:p>
        </w:tc>
        <w:tc>
          <w:tcPr>
            <w:tcW w:w="1340" w:type="dxa"/>
            <w:tcBorders>
              <w:top w:val="nil"/>
              <w:left w:val="nil"/>
              <w:bottom w:val="single" w:sz="4" w:space="0" w:color="auto"/>
              <w:right w:val="single" w:sz="4" w:space="0" w:color="auto"/>
            </w:tcBorders>
            <w:shd w:val="clear" w:color="000000" w:fill="FFFFFF"/>
            <w:vAlign w:val="center"/>
            <w:hideMark/>
          </w:tcPr>
          <w:p w14:paraId="4B3DD95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EC737A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2016</w:t>
            </w:r>
          </w:p>
        </w:tc>
        <w:tc>
          <w:tcPr>
            <w:tcW w:w="1360" w:type="dxa"/>
            <w:tcBorders>
              <w:top w:val="nil"/>
              <w:left w:val="nil"/>
              <w:bottom w:val="single" w:sz="4" w:space="0" w:color="auto"/>
              <w:right w:val="single" w:sz="4" w:space="0" w:color="auto"/>
            </w:tcBorders>
            <w:shd w:val="clear" w:color="000000" w:fill="FFFFFF"/>
            <w:vAlign w:val="center"/>
            <w:hideMark/>
          </w:tcPr>
          <w:p w14:paraId="5BAE7D6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1080x1200</w:t>
            </w:r>
          </w:p>
        </w:tc>
        <w:tc>
          <w:tcPr>
            <w:tcW w:w="1220" w:type="dxa"/>
            <w:tcBorders>
              <w:top w:val="nil"/>
              <w:left w:val="nil"/>
              <w:bottom w:val="single" w:sz="4" w:space="0" w:color="auto"/>
              <w:right w:val="single" w:sz="4" w:space="0" w:color="auto"/>
            </w:tcBorders>
            <w:shd w:val="clear" w:color="000000" w:fill="FFFFFF"/>
            <w:vAlign w:val="center"/>
            <w:hideMark/>
          </w:tcPr>
          <w:p w14:paraId="500D7E5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30B4594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w:t>
            </w:r>
            <w:proofErr w:type="spellStart"/>
            <w:r w:rsidRPr="006A7781">
              <w:rPr>
                <w:rFonts w:eastAsia="Times New Roman" w:cs="Calibri"/>
                <w:color w:val="000000"/>
                <w:sz w:val="18"/>
                <w:szCs w:val="18"/>
                <w:lang w:val="en-US"/>
              </w:rPr>
              <w:t>ouside</w:t>
            </w:r>
            <w:proofErr w:type="spellEnd"/>
            <w:r w:rsidRPr="006A7781">
              <w:rPr>
                <w:rFonts w:eastAsia="Times New Roman" w:cs="Calibri"/>
                <w:color w:val="000000"/>
                <w:sz w:val="18"/>
                <w:szCs w:val="18"/>
                <w:lang w:val="en-US"/>
              </w:rPr>
              <w:t>-in</w:t>
            </w:r>
          </w:p>
        </w:tc>
        <w:tc>
          <w:tcPr>
            <w:tcW w:w="1125" w:type="dxa"/>
            <w:tcBorders>
              <w:top w:val="nil"/>
              <w:left w:val="nil"/>
              <w:bottom w:val="single" w:sz="4" w:space="0" w:color="auto"/>
              <w:right w:val="single" w:sz="4" w:space="0" w:color="auto"/>
            </w:tcBorders>
            <w:shd w:val="clear" w:color="000000" w:fill="FFFFFF"/>
            <w:vAlign w:val="center"/>
            <w:hideMark/>
          </w:tcPr>
          <w:p w14:paraId="11D19678"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14A5FC07"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261461D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Lenovo Legion VR700</w:t>
            </w:r>
          </w:p>
        </w:tc>
        <w:tc>
          <w:tcPr>
            <w:tcW w:w="1340" w:type="dxa"/>
            <w:tcBorders>
              <w:top w:val="nil"/>
              <w:left w:val="nil"/>
              <w:bottom w:val="single" w:sz="4" w:space="0" w:color="auto"/>
              <w:right w:val="single" w:sz="4" w:space="0" w:color="auto"/>
            </w:tcBorders>
            <w:shd w:val="clear" w:color="000000" w:fill="FFFFFF"/>
            <w:vAlign w:val="center"/>
            <w:hideMark/>
          </w:tcPr>
          <w:p w14:paraId="76FB55F1"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231CE5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26A30F1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58877E0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0FB097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19A61C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2C62D6A9"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3EC2455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Meta Quest Pro</w:t>
            </w:r>
          </w:p>
        </w:tc>
        <w:tc>
          <w:tcPr>
            <w:tcW w:w="1340" w:type="dxa"/>
            <w:tcBorders>
              <w:top w:val="nil"/>
              <w:left w:val="nil"/>
              <w:bottom w:val="single" w:sz="4" w:space="0" w:color="auto"/>
              <w:right w:val="single" w:sz="4" w:space="0" w:color="auto"/>
            </w:tcBorders>
            <w:shd w:val="clear" w:color="000000" w:fill="FFFFFF"/>
            <w:vAlign w:val="center"/>
            <w:hideMark/>
          </w:tcPr>
          <w:p w14:paraId="3DEB5900"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08C21D8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19F3BD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1800x1920</w:t>
            </w:r>
          </w:p>
        </w:tc>
        <w:tc>
          <w:tcPr>
            <w:tcW w:w="1220" w:type="dxa"/>
            <w:tcBorders>
              <w:top w:val="nil"/>
              <w:left w:val="nil"/>
              <w:bottom w:val="single" w:sz="4" w:space="0" w:color="auto"/>
              <w:right w:val="single" w:sz="4" w:space="0" w:color="auto"/>
            </w:tcBorders>
            <w:shd w:val="clear" w:color="000000" w:fill="FFFFFF"/>
            <w:vAlign w:val="center"/>
            <w:hideMark/>
          </w:tcPr>
          <w:p w14:paraId="36BF81F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BE8BEF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obličej</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5AF2B6F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6CBFE41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6D1E78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Oculus Quest 2</w:t>
            </w:r>
          </w:p>
        </w:tc>
        <w:tc>
          <w:tcPr>
            <w:tcW w:w="1340" w:type="dxa"/>
            <w:tcBorders>
              <w:top w:val="nil"/>
              <w:left w:val="nil"/>
              <w:bottom w:val="single" w:sz="4" w:space="0" w:color="auto"/>
              <w:right w:val="single" w:sz="4" w:space="0" w:color="auto"/>
            </w:tcBorders>
            <w:shd w:val="clear" w:color="000000" w:fill="FFFFFF"/>
            <w:vAlign w:val="center"/>
            <w:hideMark/>
          </w:tcPr>
          <w:p w14:paraId="1DAD54CF"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D9B4658"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2020</w:t>
            </w:r>
          </w:p>
        </w:tc>
        <w:tc>
          <w:tcPr>
            <w:tcW w:w="1360" w:type="dxa"/>
            <w:tcBorders>
              <w:top w:val="nil"/>
              <w:left w:val="nil"/>
              <w:bottom w:val="single" w:sz="4" w:space="0" w:color="auto"/>
              <w:right w:val="single" w:sz="4" w:space="0" w:color="auto"/>
            </w:tcBorders>
            <w:shd w:val="clear" w:color="000000" w:fill="FFFFFF"/>
            <w:vAlign w:val="center"/>
            <w:hideMark/>
          </w:tcPr>
          <w:p w14:paraId="68E659D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6811459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79A7FD2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3CA6F98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477B7074"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189E591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Oculus Rift S</w:t>
            </w:r>
          </w:p>
        </w:tc>
        <w:tc>
          <w:tcPr>
            <w:tcW w:w="1340" w:type="dxa"/>
            <w:tcBorders>
              <w:top w:val="nil"/>
              <w:left w:val="nil"/>
              <w:bottom w:val="single" w:sz="4" w:space="0" w:color="auto"/>
              <w:right w:val="single" w:sz="4" w:space="0" w:color="auto"/>
            </w:tcBorders>
            <w:shd w:val="clear" w:color="000000" w:fill="FFFFFF"/>
            <w:vAlign w:val="center"/>
            <w:hideMark/>
          </w:tcPr>
          <w:p w14:paraId="0DCBADD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59D870E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2019</w:t>
            </w:r>
          </w:p>
        </w:tc>
        <w:tc>
          <w:tcPr>
            <w:tcW w:w="1360" w:type="dxa"/>
            <w:tcBorders>
              <w:top w:val="nil"/>
              <w:left w:val="nil"/>
              <w:bottom w:val="single" w:sz="4" w:space="0" w:color="auto"/>
              <w:right w:val="single" w:sz="4" w:space="0" w:color="auto"/>
            </w:tcBorders>
            <w:shd w:val="clear" w:color="000000" w:fill="FFFFFF"/>
            <w:vAlign w:val="center"/>
            <w:hideMark/>
          </w:tcPr>
          <w:p w14:paraId="5F6F8A4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1280x1440</w:t>
            </w:r>
          </w:p>
        </w:tc>
        <w:tc>
          <w:tcPr>
            <w:tcW w:w="1220" w:type="dxa"/>
            <w:tcBorders>
              <w:top w:val="nil"/>
              <w:left w:val="nil"/>
              <w:bottom w:val="single" w:sz="4" w:space="0" w:color="auto"/>
              <w:right w:val="single" w:sz="4" w:space="0" w:color="auto"/>
            </w:tcBorders>
            <w:shd w:val="clear" w:color="000000" w:fill="FFFFFF"/>
            <w:vAlign w:val="center"/>
            <w:hideMark/>
          </w:tcPr>
          <w:p w14:paraId="5517DEF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80</w:t>
            </w:r>
          </w:p>
        </w:tc>
        <w:tc>
          <w:tcPr>
            <w:tcW w:w="1220" w:type="dxa"/>
            <w:tcBorders>
              <w:top w:val="nil"/>
              <w:left w:val="nil"/>
              <w:bottom w:val="single" w:sz="4" w:space="0" w:color="auto"/>
              <w:right w:val="single" w:sz="4" w:space="0" w:color="auto"/>
            </w:tcBorders>
            <w:shd w:val="clear" w:color="000000" w:fill="FFFFFF"/>
            <w:vAlign w:val="center"/>
            <w:hideMark/>
          </w:tcPr>
          <w:p w14:paraId="0FD2880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1AB9082D"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7B5A6111"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595DE4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Pico 4</w:t>
            </w:r>
          </w:p>
        </w:tc>
        <w:tc>
          <w:tcPr>
            <w:tcW w:w="1340" w:type="dxa"/>
            <w:tcBorders>
              <w:top w:val="nil"/>
              <w:left w:val="nil"/>
              <w:bottom w:val="single" w:sz="4" w:space="0" w:color="auto"/>
              <w:right w:val="single" w:sz="4" w:space="0" w:color="auto"/>
            </w:tcBorders>
            <w:shd w:val="clear" w:color="000000" w:fill="FFFFFF"/>
            <w:vAlign w:val="center"/>
            <w:hideMark/>
          </w:tcPr>
          <w:p w14:paraId="417CC586"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6AB271F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5ACA9A6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2991FF1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0F3EC7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08C4A77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6D34582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4AB047"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Pimax</w:t>
            </w:r>
            <w:proofErr w:type="spellEnd"/>
            <w:r w:rsidRPr="006A7781">
              <w:rPr>
                <w:rFonts w:eastAsia="Times New Roman" w:cs="Calibri"/>
                <w:color w:val="000000"/>
                <w:sz w:val="18"/>
                <w:szCs w:val="18"/>
                <w:lang w:val="en-US"/>
              </w:rPr>
              <w:t xml:space="preserve"> Crystal QLED</w:t>
            </w:r>
          </w:p>
        </w:tc>
        <w:tc>
          <w:tcPr>
            <w:tcW w:w="1340" w:type="dxa"/>
            <w:tcBorders>
              <w:top w:val="nil"/>
              <w:left w:val="nil"/>
              <w:bottom w:val="single" w:sz="4" w:space="0" w:color="auto"/>
              <w:right w:val="single" w:sz="4" w:space="0" w:color="auto"/>
            </w:tcBorders>
            <w:shd w:val="clear" w:color="000000" w:fill="FFFFFF"/>
            <w:vAlign w:val="center"/>
            <w:hideMark/>
          </w:tcPr>
          <w:p w14:paraId="2D596B3C"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5A73B5A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2023</w:t>
            </w:r>
          </w:p>
        </w:tc>
        <w:tc>
          <w:tcPr>
            <w:tcW w:w="1360" w:type="dxa"/>
            <w:tcBorders>
              <w:top w:val="nil"/>
              <w:left w:val="nil"/>
              <w:bottom w:val="single" w:sz="4" w:space="0" w:color="auto"/>
              <w:right w:val="single" w:sz="4" w:space="0" w:color="auto"/>
            </w:tcBorders>
            <w:shd w:val="clear" w:color="000000" w:fill="FFFFFF"/>
            <w:vAlign w:val="center"/>
            <w:hideMark/>
          </w:tcPr>
          <w:p w14:paraId="240CFE9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2880x2880</w:t>
            </w:r>
          </w:p>
        </w:tc>
        <w:tc>
          <w:tcPr>
            <w:tcW w:w="1220" w:type="dxa"/>
            <w:tcBorders>
              <w:top w:val="nil"/>
              <w:left w:val="nil"/>
              <w:bottom w:val="single" w:sz="4" w:space="0" w:color="auto"/>
              <w:right w:val="single" w:sz="4" w:space="0" w:color="auto"/>
            </w:tcBorders>
            <w:shd w:val="clear" w:color="000000" w:fill="FFFFFF"/>
            <w:vAlign w:val="center"/>
            <w:hideMark/>
          </w:tcPr>
          <w:p w14:paraId="218EE94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160</w:t>
            </w:r>
          </w:p>
        </w:tc>
        <w:tc>
          <w:tcPr>
            <w:tcW w:w="1220" w:type="dxa"/>
            <w:tcBorders>
              <w:top w:val="nil"/>
              <w:left w:val="nil"/>
              <w:bottom w:val="single" w:sz="4" w:space="0" w:color="auto"/>
              <w:right w:val="single" w:sz="4" w:space="0" w:color="auto"/>
            </w:tcBorders>
            <w:shd w:val="clear" w:color="000000" w:fill="FFFFFF"/>
            <w:vAlign w:val="center"/>
            <w:hideMark/>
          </w:tcPr>
          <w:p w14:paraId="0298122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1EFD0EF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02D9E7A2"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C25A32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PlayStation VR2</w:t>
            </w:r>
          </w:p>
        </w:tc>
        <w:tc>
          <w:tcPr>
            <w:tcW w:w="1340" w:type="dxa"/>
            <w:tcBorders>
              <w:top w:val="nil"/>
              <w:left w:val="nil"/>
              <w:bottom w:val="single" w:sz="4" w:space="0" w:color="auto"/>
              <w:right w:val="single" w:sz="4" w:space="0" w:color="auto"/>
            </w:tcBorders>
            <w:shd w:val="clear" w:color="000000" w:fill="FFFFFF"/>
            <w:vAlign w:val="center"/>
            <w:hideMark/>
          </w:tcPr>
          <w:p w14:paraId="1AF1262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PlayStation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305159D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2023</w:t>
            </w:r>
          </w:p>
        </w:tc>
        <w:tc>
          <w:tcPr>
            <w:tcW w:w="1360" w:type="dxa"/>
            <w:tcBorders>
              <w:top w:val="nil"/>
              <w:left w:val="nil"/>
              <w:bottom w:val="single" w:sz="4" w:space="0" w:color="auto"/>
              <w:right w:val="single" w:sz="4" w:space="0" w:color="auto"/>
            </w:tcBorders>
            <w:shd w:val="clear" w:color="000000" w:fill="FFFFFF"/>
            <w:vAlign w:val="center"/>
            <w:hideMark/>
          </w:tcPr>
          <w:p w14:paraId="3BF1803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2000x2040</w:t>
            </w:r>
          </w:p>
        </w:tc>
        <w:tc>
          <w:tcPr>
            <w:tcW w:w="1220" w:type="dxa"/>
            <w:tcBorders>
              <w:top w:val="nil"/>
              <w:left w:val="nil"/>
              <w:bottom w:val="single" w:sz="4" w:space="0" w:color="auto"/>
              <w:right w:val="single" w:sz="4" w:space="0" w:color="auto"/>
            </w:tcBorders>
            <w:shd w:val="clear" w:color="000000" w:fill="FFFFFF"/>
            <w:vAlign w:val="center"/>
            <w:hideMark/>
          </w:tcPr>
          <w:p w14:paraId="3AD0FE1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7EB0D46D"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60D2678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5A3018A6"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C97D98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Valve Index</w:t>
            </w:r>
          </w:p>
        </w:tc>
        <w:tc>
          <w:tcPr>
            <w:tcW w:w="1340" w:type="dxa"/>
            <w:tcBorders>
              <w:top w:val="nil"/>
              <w:left w:val="nil"/>
              <w:bottom w:val="single" w:sz="4" w:space="0" w:color="auto"/>
              <w:right w:val="single" w:sz="4" w:space="0" w:color="auto"/>
            </w:tcBorders>
            <w:shd w:val="clear" w:color="000000" w:fill="FFFFFF"/>
            <w:vAlign w:val="center"/>
            <w:hideMark/>
          </w:tcPr>
          <w:p w14:paraId="68824D7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69E3C5F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2019</w:t>
            </w:r>
          </w:p>
        </w:tc>
        <w:tc>
          <w:tcPr>
            <w:tcW w:w="1360" w:type="dxa"/>
            <w:tcBorders>
              <w:top w:val="nil"/>
              <w:left w:val="nil"/>
              <w:bottom w:val="single" w:sz="4" w:space="0" w:color="auto"/>
              <w:right w:val="single" w:sz="4" w:space="0" w:color="auto"/>
            </w:tcBorders>
            <w:shd w:val="clear" w:color="000000" w:fill="FFFFFF"/>
            <w:vAlign w:val="center"/>
            <w:hideMark/>
          </w:tcPr>
          <w:p w14:paraId="622F9EB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1440x1600</w:t>
            </w:r>
          </w:p>
        </w:tc>
        <w:tc>
          <w:tcPr>
            <w:tcW w:w="1220" w:type="dxa"/>
            <w:tcBorders>
              <w:top w:val="nil"/>
              <w:left w:val="nil"/>
              <w:bottom w:val="single" w:sz="4" w:space="0" w:color="auto"/>
              <w:right w:val="single" w:sz="4" w:space="0" w:color="auto"/>
            </w:tcBorders>
            <w:shd w:val="clear" w:color="000000" w:fill="FFFFFF"/>
            <w:vAlign w:val="center"/>
            <w:hideMark/>
          </w:tcPr>
          <w:p w14:paraId="57E83BC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144</w:t>
            </w:r>
          </w:p>
        </w:tc>
        <w:tc>
          <w:tcPr>
            <w:tcW w:w="1220" w:type="dxa"/>
            <w:tcBorders>
              <w:top w:val="nil"/>
              <w:left w:val="nil"/>
              <w:bottom w:val="single" w:sz="4" w:space="0" w:color="auto"/>
              <w:right w:val="single" w:sz="4" w:space="0" w:color="auto"/>
            </w:tcBorders>
            <w:shd w:val="clear" w:color="000000" w:fill="FFFFFF"/>
            <w:vAlign w:val="center"/>
            <w:hideMark/>
          </w:tcPr>
          <w:p w14:paraId="034A19B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w:t>
            </w:r>
            <w:proofErr w:type="spellStart"/>
            <w:r w:rsidRPr="006A7781">
              <w:rPr>
                <w:rFonts w:eastAsia="Times New Roman" w:cs="Calibri"/>
                <w:color w:val="000000"/>
                <w:sz w:val="18"/>
                <w:szCs w:val="18"/>
                <w:lang w:val="en-US"/>
              </w:rPr>
              <w:t>ouside</w:t>
            </w:r>
            <w:proofErr w:type="spellEnd"/>
            <w:r w:rsidRPr="006A7781">
              <w:rPr>
                <w:rFonts w:eastAsia="Times New Roman" w:cs="Calibri"/>
                <w:color w:val="000000"/>
                <w:sz w:val="18"/>
                <w:szCs w:val="18"/>
                <w:lang w:val="en-US"/>
              </w:rPr>
              <w:t>-in</w:t>
            </w:r>
          </w:p>
        </w:tc>
        <w:tc>
          <w:tcPr>
            <w:tcW w:w="1125" w:type="dxa"/>
            <w:tcBorders>
              <w:top w:val="nil"/>
              <w:left w:val="nil"/>
              <w:bottom w:val="single" w:sz="4" w:space="0" w:color="auto"/>
              <w:right w:val="single" w:sz="4" w:space="0" w:color="auto"/>
            </w:tcBorders>
            <w:shd w:val="clear" w:color="000000" w:fill="FFFFFF"/>
            <w:vAlign w:val="center"/>
            <w:hideMark/>
          </w:tcPr>
          <w:p w14:paraId="4CC91B7B"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05D8BC5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22E766B"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HP Reverb</w:t>
            </w:r>
          </w:p>
        </w:tc>
        <w:tc>
          <w:tcPr>
            <w:tcW w:w="1340" w:type="dxa"/>
            <w:tcBorders>
              <w:top w:val="nil"/>
              <w:left w:val="nil"/>
              <w:bottom w:val="single" w:sz="4" w:space="0" w:color="auto"/>
              <w:right w:val="single" w:sz="4" w:space="0" w:color="auto"/>
            </w:tcBorders>
            <w:shd w:val="clear" w:color="000000" w:fill="FFFFFF"/>
            <w:vAlign w:val="center"/>
            <w:hideMark/>
          </w:tcPr>
          <w:p w14:paraId="4B819FB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46DA10B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2020</w:t>
            </w:r>
          </w:p>
        </w:tc>
        <w:tc>
          <w:tcPr>
            <w:tcW w:w="1360" w:type="dxa"/>
            <w:tcBorders>
              <w:top w:val="nil"/>
              <w:left w:val="nil"/>
              <w:bottom w:val="single" w:sz="4" w:space="0" w:color="auto"/>
              <w:right w:val="single" w:sz="4" w:space="0" w:color="auto"/>
            </w:tcBorders>
            <w:shd w:val="clear" w:color="000000" w:fill="FFFFFF"/>
            <w:vAlign w:val="center"/>
            <w:hideMark/>
          </w:tcPr>
          <w:p w14:paraId="36BF50E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648ECE3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558AAF5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447634E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bl>
    <w:p w14:paraId="061B6AE4" w14:textId="18473803" w:rsidR="000E53C2" w:rsidRDefault="00CD0161" w:rsidP="009323BA">
      <w:pPr>
        <w:pStyle w:val="Heading3"/>
      </w:pPr>
      <w:bookmarkStart w:id="70" w:name="_Ref154959378"/>
      <w:r>
        <w:t>Vstup – Input</w:t>
      </w:r>
      <w:bookmarkEnd w:id="70"/>
    </w:p>
    <w:p w14:paraId="7ADE2B22" w14:textId="2B714624" w:rsidR="007160C1" w:rsidRPr="001F6849" w:rsidRDefault="005D6E09" w:rsidP="000E53C2">
      <w:commentRangeStart w:id="71"/>
      <w:commentRangeStart w:id="72"/>
      <w:commentRangeEnd w:id="71"/>
      <w:r w:rsidRPr="001F6849">
        <w:rPr>
          <w:rStyle w:val="CommentReference"/>
        </w:rPr>
        <w:commentReference w:id="71"/>
      </w:r>
      <w:commentRangeEnd w:id="72"/>
      <w:r w:rsidR="00E22988" w:rsidRPr="001F6849">
        <w:rPr>
          <w:rStyle w:val="CommentReference"/>
        </w:rPr>
        <w:commentReference w:id="7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6A7781">
        <w:instrText xml:space="preserve"> ADDIN ZOTERO_ITEM CSL_CITATION {"citationID":"775khDkK","properties":{"formattedCitation":"(\\uc0\\u199{}\\uc0\\u246{}ltekin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F11FD9" w:rsidRPr="001F6849">
        <w:fldChar w:fldCharType="separate"/>
      </w:r>
      <w:r w:rsidR="006A7781" w:rsidRPr="006A7781">
        <w:rPr>
          <w:rFonts w:cs="Times New Roman"/>
          <w:szCs w:val="24"/>
        </w:rPr>
        <w:t>(Çöltekin et al. 2020b)</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Díky vývoji mobilních telefonů a zmenšení a vylepšení </w:t>
      </w:r>
      <w:r w:rsidR="00B23419">
        <w:t>Inerciálních měřících jednotek (</w:t>
      </w:r>
      <w:r w:rsidR="00210777">
        <w:t xml:space="preserve">IMU - </w:t>
      </w:r>
      <w:r w:rsidR="00210777">
        <w:rPr>
          <w:i/>
          <w:iCs/>
          <w:lang w:val="en-US"/>
        </w:rPr>
        <w:t>i</w:t>
      </w:r>
      <w:r w:rsidR="00B23419" w:rsidRPr="00210777">
        <w:rPr>
          <w:i/>
          <w:iCs/>
          <w:lang w:val="en-US"/>
        </w:rPr>
        <w:t>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210777">
        <w:rPr>
          <w:b/>
          <w:bCs/>
        </w:rPr>
        <w:t>Smyslové orgány uživatele</w:t>
      </w:r>
      <w:r w:rsidRPr="001F6849">
        <w:t xml:space="preserv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210777">
        <w:rPr>
          <w:b/>
          <w:bCs/>
        </w:rPr>
        <w:t>Ostatní části těla</w:t>
      </w:r>
      <w:r w:rsidRPr="001F6849">
        <w:t xml:space="preserve"> – obličej, ruce aj.</w:t>
      </w:r>
    </w:p>
    <w:p w14:paraId="31048422" w14:textId="3C85692A" w:rsidR="00E12F85" w:rsidRPr="001F6849" w:rsidRDefault="001E0F8C" w:rsidP="00E12F85">
      <w:pPr>
        <w:pStyle w:val="ListParagraph"/>
        <w:numPr>
          <w:ilvl w:val="0"/>
          <w:numId w:val="10"/>
        </w:numPr>
      </w:pPr>
      <w:r w:rsidRPr="00210777">
        <w:rPr>
          <w:b/>
          <w:bCs/>
        </w:rPr>
        <w:t>Okolní prostředí</w:t>
      </w:r>
      <w:r w:rsidRPr="001F6849">
        <w:t xml:space="preserve"> – reálné objekty v okolí uživatele</w:t>
      </w:r>
    </w:p>
    <w:p w14:paraId="2B8E30EC" w14:textId="339C9218" w:rsidR="00F93097" w:rsidRDefault="00E12F85" w:rsidP="00210777">
      <w:pPr>
        <w:pStyle w:val="Normlnprvnodsazen"/>
        <w:rPr>
          <w:lang w:eastAsia="en-US"/>
        </w:rPr>
      </w:pPr>
      <w:r w:rsidRPr="001F6849">
        <w:rPr>
          <w:lang w:eastAsia="en-US"/>
        </w:rPr>
        <w:lastRenderedPageBreak/>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r w:rsidR="006A7781">
        <w:rPr>
          <w:lang w:eastAsia="en-US"/>
        </w:rPr>
        <w:t>Obr. 7</w:t>
      </w:r>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r w:rsidR="00F93097">
        <w:rPr>
          <w:lang w:eastAsia="en-US"/>
        </w:rPr>
        <w:t xml:space="preserve">Návazně na výše zmíněné kategorie zobrazovacích zařízení je možné vytvořit dělení dle VR hardwarem poskytnutých </w:t>
      </w:r>
      <w:proofErr w:type="spellStart"/>
      <w:r w:rsidR="00F93097">
        <w:rPr>
          <w:lang w:eastAsia="en-US"/>
        </w:rPr>
        <w:t>DoF</w:t>
      </w:r>
      <w:proofErr w:type="spellEnd"/>
      <w:r w:rsidR="00F93097">
        <w:rPr>
          <w:lang w:eastAsia="en-US"/>
        </w:rPr>
        <w:t xml:space="preserve">, které </w:t>
      </w:r>
      <w:r w:rsidR="006B71AC">
        <w:rPr>
          <w:lang w:eastAsia="en-US"/>
        </w:rPr>
        <w:t>odpovídá</w:t>
      </w:r>
      <w:r w:rsidR="00F93097">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sidRPr="00022377">
        <w:rPr>
          <w:rStyle w:val="FootnoteReference"/>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210777">
      <w:pPr>
        <w:pStyle w:val="PICTURES"/>
      </w:pPr>
      <w:r w:rsidRPr="001F6849">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544414A9" w:rsidR="006B5504" w:rsidRDefault="006B5504" w:rsidP="000023D6">
      <w:pPr>
        <w:pStyle w:val="Caption"/>
      </w:pPr>
      <w:r w:rsidRPr="001F6849">
        <w:t xml:space="preserve">Obr. </w:t>
      </w:r>
      <w:r>
        <w:fldChar w:fldCharType="begin"/>
      </w:r>
      <w:r>
        <w:instrText xml:space="preserve"> SEQ Obr. \* ARABIC </w:instrText>
      </w:r>
      <w:r>
        <w:fldChar w:fldCharType="separate"/>
      </w:r>
      <w:r w:rsidR="00E559B3">
        <w:rPr>
          <w:noProof/>
        </w:rPr>
        <w:t>7</w:t>
      </w:r>
      <w:r>
        <w:rPr>
          <w:noProof/>
        </w:rPr>
        <w:fldChar w:fldCharType="end"/>
      </w:r>
      <w:r w:rsidRPr="001F6849">
        <w:t xml:space="preserve"> Stupně volnosti – </w:t>
      </w:r>
      <w:proofErr w:type="spellStart"/>
      <w:r w:rsidRPr="003B1D9A">
        <w:rPr>
          <w:i/>
        </w:rPr>
        <w:t>Degrees</w:t>
      </w:r>
      <w:proofErr w:type="spellEnd"/>
      <w:r w:rsidRPr="003B1D9A">
        <w:rPr>
          <w:i/>
        </w:rPr>
        <w:t xml:space="preserve"> </w:t>
      </w:r>
      <w:proofErr w:type="spellStart"/>
      <w:r w:rsidRPr="003B1D9A">
        <w:rPr>
          <w:i/>
        </w:rPr>
        <w:t>of</w:t>
      </w:r>
      <w:proofErr w:type="spellEnd"/>
      <w:r w:rsidRPr="003B1D9A">
        <w:rPr>
          <w:i/>
        </w:rPr>
        <w:t xml:space="preserve"> </w:t>
      </w:r>
      <w:proofErr w:type="spellStart"/>
      <w:r w:rsidR="003B1D9A">
        <w:rPr>
          <w:i/>
        </w:rPr>
        <w:t>F</w:t>
      </w:r>
      <w:r w:rsidRPr="003B1D9A">
        <w:rPr>
          <w:i/>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(Dupin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56596CF6"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w:t>
      </w:r>
      <w:r w:rsidR="00210777">
        <w:rPr>
          <w:lang w:eastAsia="en-US"/>
        </w:rPr>
        <w:t xml:space="preserve">u </w:t>
      </w:r>
      <w:r w:rsidR="007C35E4">
        <w:rPr>
          <w:lang w:eastAsia="en-US"/>
        </w:rPr>
        <w:lastRenderedPageBreak/>
        <w:t>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210777">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210777">
        <w:rPr>
          <w:lang w:eastAsia="en-US"/>
        </w:rPr>
        <w:t>např. pohyb joystickem na ovladači</w:t>
      </w:r>
      <w:r w:rsidR="007C35E4">
        <w:rPr>
          <w:lang w:eastAsia="en-US"/>
        </w:rPr>
        <w:t>)</w:t>
      </w:r>
      <w:r w:rsidR="00EA6697">
        <w:rPr>
          <w:lang w:eastAsia="en-US"/>
        </w:rPr>
        <w:t xml:space="preserve"> </w:t>
      </w:r>
      <w:r w:rsidR="00210777">
        <w:rPr>
          <w:lang w:eastAsia="en-US"/>
        </w:rPr>
        <w:t>namísto pouhého</w:t>
      </w:r>
      <w:r w:rsidR="00EA6697">
        <w:rPr>
          <w:lang w:eastAsia="en-US"/>
        </w:rPr>
        <w:t xml:space="preserve">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210777">
        <w:rPr>
          <w:lang w:eastAsia="en-US"/>
        </w:rPr>
        <w:fldChar w:fldCharType="begin"/>
      </w:r>
      <w:r w:rsidR="00210777">
        <w:rPr>
          <w:lang w:eastAsia="en-US"/>
        </w:rPr>
        <w:instrText xml:space="preserve"> REF _Ref154993383 \h </w:instrText>
      </w:r>
      <w:r w:rsidR="00210777">
        <w:rPr>
          <w:lang w:eastAsia="en-US"/>
        </w:rPr>
      </w:r>
      <w:r w:rsidR="00210777">
        <w:rPr>
          <w:lang w:eastAsia="en-US"/>
        </w:rPr>
        <w:fldChar w:fldCharType="separate"/>
      </w:r>
      <w:r w:rsidR="00210777">
        <w:t xml:space="preserve">Obr. </w:t>
      </w:r>
      <w:r w:rsidR="00210777">
        <w:rPr>
          <w:noProof/>
        </w:rPr>
        <w:t>8</w:t>
      </w:r>
      <w:r w:rsidR="00210777">
        <w:rPr>
          <w:lang w:eastAsia="en-US"/>
        </w:rPr>
        <w:fldChar w:fldCharType="end"/>
      </w:r>
      <w:r w:rsidR="00CC6079" w:rsidRPr="00210777">
        <w:rPr>
          <w:lang w:eastAsia="en-US"/>
        </w:rPr>
        <w:t>.</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r w:rsidR="00210777">
        <w:rPr>
          <w:lang w:eastAsia="en-US"/>
        </w:rPr>
        <w:t xml:space="preserve">kinetóze. </w:t>
      </w:r>
      <w:r w:rsidR="00342747" w:rsidRPr="00210777">
        <w:rPr>
          <w:lang w:eastAsia="en-US"/>
        </w:rPr>
        <w:t>(viz.</w:t>
      </w:r>
      <w:r w:rsidR="00210777">
        <w:rPr>
          <w:lang w:eastAsia="en-US"/>
        </w:rPr>
        <w:t xml:space="preserve"> kap. </w:t>
      </w:r>
      <w:r w:rsidR="00210777">
        <w:rPr>
          <w:lang w:eastAsia="en-US"/>
        </w:rPr>
        <w:fldChar w:fldCharType="begin"/>
      </w:r>
      <w:r w:rsidR="00210777">
        <w:rPr>
          <w:lang w:eastAsia="en-US"/>
        </w:rPr>
        <w:instrText xml:space="preserve"> REF _Ref154993503 \w \h </w:instrText>
      </w:r>
      <w:r w:rsidR="00210777">
        <w:rPr>
          <w:lang w:eastAsia="en-US"/>
        </w:rPr>
      </w:r>
      <w:r w:rsidR="00210777">
        <w:rPr>
          <w:lang w:eastAsia="en-US"/>
        </w:rPr>
        <w:fldChar w:fldCharType="separate"/>
      </w:r>
      <w:r w:rsidR="00210777">
        <w:rPr>
          <w:lang w:eastAsia="en-US"/>
        </w:rPr>
        <w:t>3.4.2</w:t>
      </w:r>
      <w:r w:rsidR="00210777">
        <w:rPr>
          <w:lang w:eastAsia="en-US"/>
        </w:rPr>
        <w:fldChar w:fldCharType="end"/>
      </w:r>
      <w:r w:rsidR="00210777">
        <w:rPr>
          <w:lang w:eastAsia="en-US"/>
        </w:rPr>
        <w:t xml:space="preserve"> </w:t>
      </w:r>
      <w:r w:rsidR="00210777">
        <w:rPr>
          <w:lang w:eastAsia="en-US"/>
        </w:rPr>
        <w:fldChar w:fldCharType="begin"/>
      </w:r>
      <w:r w:rsidR="00210777">
        <w:rPr>
          <w:lang w:eastAsia="en-US"/>
        </w:rPr>
        <w:instrText xml:space="preserve"> REF _Ref154993503 \h </w:instrText>
      </w:r>
      <w:r w:rsidR="00210777">
        <w:rPr>
          <w:lang w:eastAsia="en-US"/>
        </w:rPr>
      </w:r>
      <w:r w:rsidR="00210777">
        <w:rPr>
          <w:lang w:eastAsia="en-US"/>
        </w:rPr>
        <w:fldChar w:fldCharType="separate"/>
      </w:r>
      <w:r w:rsidR="00210777" w:rsidRPr="001F6849">
        <w:t>Percepce pohybu</w:t>
      </w:r>
      <w:r w:rsidR="00210777">
        <w:rPr>
          <w:lang w:eastAsia="en-US"/>
        </w:rPr>
        <w:fldChar w:fldCharType="end"/>
      </w:r>
      <w:r w:rsidR="00342747" w:rsidRPr="00210777">
        <w:rPr>
          <w:lang w:eastAsia="en-US"/>
        </w:rPr>
        <w:t>).</w:t>
      </w:r>
    </w:p>
    <w:p w14:paraId="1339222B" w14:textId="25C8F131" w:rsidR="00CC6079" w:rsidRDefault="00F80471" w:rsidP="00CB232A">
      <w:pPr>
        <w:pStyle w:val="PICTURES"/>
      </w:pPr>
      <w:r>
        <w:drawing>
          <wp:inline distT="0" distB="0" distL="0" distR="0" wp14:anchorId="28D9AEC2" wp14:editId="0FECB7C1">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0CCCE6BB" w:rsidR="006B71AC" w:rsidRPr="00A55668" w:rsidRDefault="00CC6079" w:rsidP="000023D6">
      <w:pPr>
        <w:pStyle w:val="Caption"/>
      </w:pPr>
      <w:bookmarkStart w:id="73" w:name="_Ref154993383"/>
      <w:r>
        <w:t xml:space="preserve">Obr. </w:t>
      </w:r>
      <w:r>
        <w:fldChar w:fldCharType="begin"/>
      </w:r>
      <w:r>
        <w:instrText xml:space="preserve"> SEQ Obr. \* ARABIC </w:instrText>
      </w:r>
      <w:r>
        <w:fldChar w:fldCharType="separate"/>
      </w:r>
      <w:r w:rsidR="00E559B3">
        <w:rPr>
          <w:noProof/>
        </w:rPr>
        <w:t>8</w:t>
      </w:r>
      <w:r>
        <w:rPr>
          <w:noProof/>
        </w:rPr>
        <w:fldChar w:fldCharType="end"/>
      </w:r>
      <w:bookmarkEnd w:id="73"/>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4F8135C3"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25ADA830" w14:textId="77777777" w:rsidR="00FF50DD" w:rsidRDefault="00DA2CF1" w:rsidP="00724435">
      <w:pPr>
        <w:pStyle w:val="Normlnprvnodsazen"/>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p>
    <w:p w14:paraId="2B053EDA" w14:textId="77777777" w:rsidR="00FF50DD" w:rsidRPr="00FF50DD" w:rsidRDefault="00733285" w:rsidP="00FF50DD">
      <w:pPr>
        <w:pStyle w:val="Normlnprvnodsazen"/>
        <w:numPr>
          <w:ilvl w:val="0"/>
          <w:numId w:val="81"/>
        </w:numPr>
        <w:rPr>
          <w:color w:val="000000" w:themeColor="text1"/>
        </w:rPr>
      </w:pPr>
      <w:r w:rsidRPr="0093570D">
        <w:rPr>
          <w:b/>
          <w:bCs/>
          <w:color w:val="000000" w:themeColor="text1"/>
        </w:rPr>
        <w:t>Metrické</w:t>
      </w:r>
      <w:r w:rsidRPr="004A6BEA">
        <w:rPr>
          <w:color w:val="000000" w:themeColor="text1"/>
        </w:rPr>
        <w:t xml:space="preserve"> – pohyby jsou snímány v prostoru (různé úrovně </w:t>
      </w:r>
      <w:proofErr w:type="spellStart"/>
      <w:r w:rsidRPr="004A6BEA">
        <w:rPr>
          <w:color w:val="000000" w:themeColor="text1"/>
        </w:rPr>
        <w:t>DoF</w:t>
      </w:r>
      <w:proofErr w:type="spellEnd"/>
      <w:r w:rsidRPr="004A6BEA">
        <w:rPr>
          <w:color w:val="000000" w:themeColor="text1"/>
        </w:rPr>
        <w:t xml:space="preserve"> – myš: 2, HMD kontrolér: 6, snímání rukou: 6 atd.), popř. joystick umístěný na kontroléru.</w:t>
      </w:r>
      <w:r w:rsidR="0093570D">
        <w:t xml:space="preserve"> </w:t>
      </w:r>
    </w:p>
    <w:p w14:paraId="0130FCEC" w14:textId="32771EDC" w:rsidR="00FF50DD" w:rsidRDefault="00733285" w:rsidP="00FF50DD">
      <w:pPr>
        <w:pStyle w:val="Normlnprvnodsazen"/>
        <w:numPr>
          <w:ilvl w:val="0"/>
          <w:numId w:val="81"/>
        </w:numPr>
        <w:rPr>
          <w:color w:val="000000" w:themeColor="text1"/>
        </w:rPr>
      </w:pPr>
      <w:r w:rsidRPr="0093570D">
        <w:rPr>
          <w:b/>
          <w:bCs/>
          <w:color w:val="000000" w:themeColor="text1"/>
        </w:rPr>
        <w:t>Binární</w:t>
      </w:r>
      <w:r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w:t>
      </w:r>
      <w:r w:rsidR="00724435" w:rsidRPr="00FF50DD">
        <w:rPr>
          <w:color w:val="000000" w:themeColor="text1"/>
        </w:rPr>
        <w:t xml:space="preserve">API (viz. </w:t>
      </w:r>
      <w:r w:rsidR="00FF50DD">
        <w:rPr>
          <w:color w:val="000000" w:themeColor="text1"/>
        </w:rPr>
        <w:t xml:space="preserve">kap. </w:t>
      </w:r>
      <w:r w:rsidR="00FF50DD">
        <w:rPr>
          <w:color w:val="000000" w:themeColor="text1"/>
        </w:rPr>
        <w:fldChar w:fldCharType="begin"/>
      </w:r>
      <w:r w:rsidR="00FF50DD">
        <w:rPr>
          <w:color w:val="000000" w:themeColor="text1"/>
        </w:rPr>
        <w:instrText xml:space="preserve"> REF _Ref154993681 \w \h </w:instrText>
      </w:r>
      <w:r w:rsidR="00FF50DD">
        <w:rPr>
          <w:color w:val="000000" w:themeColor="text1"/>
        </w:rPr>
      </w:r>
      <w:r w:rsidR="00FF50DD">
        <w:rPr>
          <w:color w:val="000000" w:themeColor="text1"/>
        </w:rPr>
        <w:fldChar w:fldCharType="separate"/>
      </w:r>
      <w:r w:rsidR="00FF50DD">
        <w:rPr>
          <w:color w:val="000000" w:themeColor="text1"/>
        </w:rPr>
        <w:t>4.2.1</w:t>
      </w:r>
      <w:r w:rsidR="00FF50DD">
        <w:rPr>
          <w:color w:val="000000" w:themeColor="text1"/>
        </w:rPr>
        <w:fldChar w:fldCharType="end"/>
      </w:r>
      <w:r w:rsidR="00FF50DD">
        <w:rPr>
          <w:color w:val="000000" w:themeColor="text1"/>
        </w:rPr>
        <w:t xml:space="preserve"> </w:t>
      </w:r>
      <w:r w:rsidR="00FF50DD">
        <w:rPr>
          <w:color w:val="000000" w:themeColor="text1"/>
        </w:rPr>
        <w:fldChar w:fldCharType="begin"/>
      </w:r>
      <w:r w:rsidR="00FF50DD">
        <w:rPr>
          <w:color w:val="000000" w:themeColor="text1"/>
        </w:rPr>
        <w:instrText xml:space="preserve"> REF _Ref154993681 \h </w:instrText>
      </w:r>
      <w:r w:rsidR="00FF50DD">
        <w:rPr>
          <w:color w:val="000000" w:themeColor="text1"/>
        </w:rPr>
      </w:r>
      <w:r w:rsidR="00FF50DD">
        <w:rPr>
          <w:color w:val="000000" w:themeColor="text1"/>
        </w:rPr>
        <w:fldChar w:fldCharType="separate"/>
      </w:r>
      <w:r w:rsidR="00FF50DD" w:rsidRPr="001F6849">
        <w:t xml:space="preserve">Web </w:t>
      </w:r>
      <w:proofErr w:type="spellStart"/>
      <w:r w:rsidR="00FF50DD" w:rsidRPr="001F6849">
        <w:t>APIs</w:t>
      </w:r>
      <w:proofErr w:type="spellEnd"/>
      <w:r w:rsidR="00FF50DD">
        <w:rPr>
          <w:color w:val="000000" w:themeColor="text1"/>
        </w:rPr>
        <w:fldChar w:fldCharType="end"/>
      </w:r>
      <w:r w:rsidR="00724435" w:rsidRPr="00FF50DD">
        <w:rPr>
          <w:color w:val="000000" w:themeColor="text1"/>
        </w:rPr>
        <w:t>).</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144CB6CB" w14:textId="77777777" w:rsidR="00FF50DD" w:rsidRDefault="00724435" w:rsidP="00FF50DD">
      <w:pPr>
        <w:pStyle w:val="Normlnprvnodsazen"/>
        <w:numPr>
          <w:ilvl w:val="1"/>
          <w:numId w:val="81"/>
        </w:numPr>
        <w:rPr>
          <w:color w:val="000000" w:themeColor="text1"/>
        </w:rPr>
      </w:pPr>
      <w:r w:rsidRPr="00FF50DD">
        <w:rPr>
          <w:b/>
          <w:bCs/>
          <w:color w:val="000000" w:themeColor="text1"/>
        </w:rPr>
        <w:t>Zaměření (</w:t>
      </w:r>
      <w:proofErr w:type="spellStart"/>
      <w:r w:rsidRPr="00FF50DD">
        <w:rPr>
          <w:b/>
          <w:bCs/>
          <w:i/>
          <w:iCs/>
          <w:color w:val="000000" w:themeColor="text1"/>
        </w:rPr>
        <w:t>targeting</w:t>
      </w:r>
      <w:proofErr w:type="spellEnd"/>
      <w:r w:rsidRPr="00FF50DD">
        <w:rPr>
          <w:b/>
          <w:bCs/>
          <w:color w:val="000000" w:themeColor="text1"/>
        </w:rPr>
        <w:t xml:space="preserve">) </w:t>
      </w:r>
      <w:r w:rsidRPr="00FF50DD">
        <w:rPr>
          <w:color w:val="000000" w:themeColor="text1"/>
        </w:rPr>
        <w:t xml:space="preserve">– Specifikace bodu ve </w:t>
      </w:r>
      <w:r w:rsidR="00672AF9" w:rsidRPr="00FF50DD">
        <w:rPr>
          <w:color w:val="000000" w:themeColor="text1"/>
        </w:rPr>
        <w:t>virtuálním</w:t>
      </w:r>
      <w:r w:rsidRPr="00FF50DD">
        <w:rPr>
          <w:color w:val="000000" w:themeColor="text1"/>
        </w:rPr>
        <w:t xml:space="preserve"> prostoru uživatelským vstupem, tedy dotykem obrazovky, sledování očí, popř. použití joysticku.</w:t>
      </w:r>
      <w:r w:rsidR="00672AF9" w:rsidRPr="00FF50DD">
        <w:rPr>
          <w:color w:val="000000" w:themeColor="text1"/>
        </w:rPr>
        <w:t>)</w:t>
      </w:r>
    </w:p>
    <w:p w14:paraId="73B9238E" w14:textId="16CB6775" w:rsidR="00947531" w:rsidRPr="00FF50DD" w:rsidRDefault="00724435" w:rsidP="00FF50DD">
      <w:pPr>
        <w:pStyle w:val="Normlnprvnodsazen"/>
        <w:numPr>
          <w:ilvl w:val="1"/>
          <w:numId w:val="81"/>
        </w:numPr>
        <w:rPr>
          <w:color w:val="000000" w:themeColor="text1"/>
        </w:rPr>
      </w:pPr>
      <w:r w:rsidRPr="00FF50DD">
        <w:rPr>
          <w:b/>
          <w:bCs/>
          <w:color w:val="000000" w:themeColor="text1"/>
        </w:rPr>
        <w:t>Akce (</w:t>
      </w:r>
      <w:proofErr w:type="spellStart"/>
      <w:r w:rsidRPr="00FF50DD">
        <w:rPr>
          <w:b/>
          <w:bCs/>
          <w:i/>
          <w:iCs/>
          <w:color w:val="000000" w:themeColor="text1"/>
        </w:rPr>
        <w:t>action</w:t>
      </w:r>
      <w:proofErr w:type="spellEnd"/>
      <w:r w:rsidRPr="00FF50DD">
        <w:rPr>
          <w:b/>
          <w:bCs/>
          <w:color w:val="000000" w:themeColor="text1"/>
        </w:rPr>
        <w:t xml:space="preserve">) </w:t>
      </w:r>
      <w:r w:rsidRPr="00FF50DD">
        <w:rPr>
          <w:color w:val="000000" w:themeColor="text1"/>
          <w:lang w:val="en-US"/>
        </w:rPr>
        <w:t xml:space="preserve">– </w:t>
      </w:r>
      <w:r w:rsidRPr="00FF50DD">
        <w:rPr>
          <w:color w:val="000000" w:themeColor="text1"/>
        </w:rPr>
        <w:t>Jedná se o stlačení tlačítka, popř. jiná binární operace.</w:t>
      </w:r>
      <w:r w:rsidRPr="00FF50DD">
        <w:rPr>
          <w:color w:val="000000" w:themeColor="text1"/>
          <w:lang w:val="en-US"/>
        </w:rPr>
        <w:t xml:space="preserve"> </w:t>
      </w:r>
    </w:p>
    <w:p w14:paraId="4C3C04AD" w14:textId="7D247401" w:rsidR="00081BEF" w:rsidRDefault="00BB0775" w:rsidP="00647ED4">
      <w:pPr>
        <w:pStyle w:val="Normlnprvnodsazen"/>
      </w:pPr>
      <w:r w:rsidRPr="00645171">
        <w:lastRenderedPageBreak/>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xml:space="preserve">. </w:t>
      </w:r>
      <w:r w:rsidR="00FF50DD">
        <w:t xml:space="preserve">Za účelem zahrnutí zařízení bez HMD ovladačů je vhodné </w:t>
      </w:r>
      <w:r w:rsidR="00645171" w:rsidRPr="00645171">
        <w:t>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tlačítek na klávesnici). Řešením je převod klávesnice</w:t>
      </w:r>
      <w:r w:rsidR="00947531">
        <w:t xml:space="preserve">, ovladačů aj. </w:t>
      </w:r>
      <w:r w:rsidR="00647ED4">
        <w:t>do virtuálního prostředí</w:t>
      </w:r>
      <w:r w:rsidR="00947531">
        <w:t xml:space="preserve"> </w:t>
      </w:r>
      <w:r w:rsidR="00FF50DD">
        <w:t xml:space="preserve">v podobě virtuálních model </w:t>
      </w:r>
      <w:r w:rsidR="00947531">
        <w:t>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CB232A">
      <w:pPr>
        <w:pStyle w:val="PICTURES"/>
      </w:pPr>
      <w: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4567C596" w14:textId="3913DDC4" w:rsidR="00CB232A" w:rsidRDefault="001100A3" w:rsidP="000023D6">
      <w:pPr>
        <w:pStyle w:val="Caption"/>
      </w:pPr>
      <w:r>
        <w:t xml:space="preserve">Obr. </w:t>
      </w:r>
      <w:r>
        <w:fldChar w:fldCharType="begin"/>
      </w:r>
      <w:r>
        <w:instrText xml:space="preserve"> SEQ Obr. \* ARABIC </w:instrText>
      </w:r>
      <w:r>
        <w:fldChar w:fldCharType="separate"/>
      </w:r>
      <w:r w:rsidR="00E559B3">
        <w:rPr>
          <w:noProof/>
        </w:rPr>
        <w:t>9</w:t>
      </w:r>
      <w:r>
        <w:rPr>
          <w:noProof/>
        </w:rP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3FB60843" w:rsidR="00DD2072" w:rsidRDefault="00DD2072" w:rsidP="00C23B1F">
      <w:pPr>
        <w:pStyle w:val="Normlnprvnodsazen"/>
      </w:pPr>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186696A8" w14:textId="77777777" w:rsidR="00CB232A" w:rsidRDefault="00CB232A" w:rsidP="00CB232A">
      <w:pPr>
        <w:pStyle w:val="Normlnprvnodsazen"/>
        <w:ind w:firstLine="0"/>
      </w:pPr>
    </w:p>
    <w:p w14:paraId="084B4F56" w14:textId="3D1871E7" w:rsidR="00DD2072" w:rsidRDefault="00DD2072" w:rsidP="00DD2072">
      <w:pPr>
        <w:pStyle w:val="Normlnprvnodsazen"/>
        <w:numPr>
          <w:ilvl w:val="0"/>
          <w:numId w:val="57"/>
        </w:numPr>
        <w:rPr>
          <w:lang w:eastAsia="en-US"/>
        </w:rPr>
      </w:pPr>
      <w:r>
        <w:rPr>
          <w:lang w:eastAsia="en-US"/>
        </w:rPr>
        <w:lastRenderedPageBreak/>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BACD76A"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w:t>
      </w:r>
      <w:r w:rsidR="00CB232A">
        <w:rPr>
          <w:lang w:eastAsia="en-US"/>
        </w:rPr>
        <w:t xml:space="preserve">např. </w:t>
      </w:r>
      <w:r>
        <w:rPr>
          <w:lang w:eastAsia="en-US"/>
        </w:rPr>
        <w:t xml:space="preserve">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w:t>
      </w:r>
      <w:r w:rsidR="00CB232A">
        <w:rPr>
          <w:lang w:eastAsia="en-US"/>
        </w:rPr>
        <w:t xml:space="preserve">pomocí </w:t>
      </w:r>
      <w:r w:rsidR="000D4A30">
        <w:rPr>
          <w:lang w:eastAsia="en-US"/>
        </w:rPr>
        <w:t>ovladačů. Využití potenciálu takovéto míry interakce vyžaduje často 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74" w:author="Jan Horák" w:date="2023-06-15T11:51:00Z"/>
          <w:lang w:val="cs-CZ"/>
        </w:rPr>
      </w:pPr>
      <w:r w:rsidRPr="001F6849">
        <w:rPr>
          <w:lang w:val="cs-CZ"/>
        </w:rPr>
        <w:t>Percepce</w:t>
      </w:r>
    </w:p>
    <w:p w14:paraId="71DD0F4C" w14:textId="158EA77F" w:rsidR="00BA4D29" w:rsidRPr="001F6849" w:rsidRDefault="00BC59E7" w:rsidP="003B1D9A">
      <w:pPr>
        <w:pStyle w:val="Normlnprvnodsazen"/>
        <w:ind w:firstLine="0"/>
        <w:rPr>
          <w:lang w:eastAsia="en-US"/>
        </w:rPr>
      </w:pPr>
      <w:moveToRangeStart w:id="75" w:author="Jan Horák" w:date="2023-06-15T11:51:00Z" w:name="move137722320"/>
      <w:moveTo w:id="76"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77" w:author="Jan Horák" w:date="2023-06-15T11:51:00Z">
        <w:r w:rsidRPr="001F6849">
          <w:rPr>
            <w:lang w:eastAsia="en-US"/>
          </w:rPr>
          <w:t>, proto je nutné rozumět procesu vnímání (percepce)</w:t>
        </w:r>
      </w:moveTo>
      <w:r w:rsidR="00CB232A">
        <w:rPr>
          <w:lang w:eastAsia="en-US"/>
        </w:rPr>
        <w:t xml:space="preserve"> </w:t>
      </w:r>
      <w:moveTo w:id="78" w:author="Jan Horák" w:date="2023-06-15T11:51:00Z">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75"/>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w:t>
      </w:r>
      <w:r w:rsidR="00CB232A">
        <w:t xml:space="preserve"> (</w:t>
      </w:r>
      <w:r w:rsidR="00421AD6" w:rsidRPr="001F6849">
        <w:t>inicializované podněty ze smyslových orgánů</w:t>
      </w:r>
      <w:r w:rsidR="00CB232A">
        <w:t>)</w:t>
      </w:r>
      <w:r w:rsidR="00341FBE">
        <w:t xml:space="preserve">. </w:t>
      </w:r>
      <w:r w:rsidR="00421AD6" w:rsidRPr="001F6849">
        <w:t xml:space="preserve">Více počitků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(Mather 2016; Chloupková 2007; Matatko, Bollmann, Müller 2011)</w:t>
      </w:r>
      <w:r w:rsidR="00EB2A0C">
        <w:fldChar w:fldCharType="end"/>
      </w:r>
      <w:r w:rsidR="00A37799">
        <w:t>:</w:t>
      </w:r>
    </w:p>
    <w:p w14:paraId="178DC143" w14:textId="2FA03783" w:rsidR="00A37799" w:rsidRPr="00CB232A" w:rsidRDefault="00A37799" w:rsidP="00EB2A0C">
      <w:pPr>
        <w:pStyle w:val="Normlnprvnodsazen"/>
        <w:numPr>
          <w:ilvl w:val="0"/>
          <w:numId w:val="34"/>
        </w:numPr>
      </w:pPr>
      <w:proofErr w:type="spellStart"/>
      <w:r w:rsidRPr="00CB232A">
        <w:rPr>
          <w:b/>
          <w:bCs/>
        </w:rPr>
        <w:t>Interpozice</w:t>
      </w:r>
      <w:proofErr w:type="spellEnd"/>
      <w:r w:rsidRPr="00CB232A">
        <w:t xml:space="preserve"> – překrývaný objekt je vnímán jako vzdálenější</w:t>
      </w:r>
    </w:p>
    <w:p w14:paraId="7ECBA90B" w14:textId="59F3DF85" w:rsidR="00A37799" w:rsidRPr="00CB232A" w:rsidRDefault="00A37799" w:rsidP="00EB2A0C">
      <w:pPr>
        <w:pStyle w:val="Normlnprvnodsazen"/>
        <w:numPr>
          <w:ilvl w:val="0"/>
          <w:numId w:val="34"/>
        </w:numPr>
      </w:pPr>
      <w:r w:rsidRPr="00CB232A">
        <w:rPr>
          <w:b/>
          <w:bCs/>
        </w:rPr>
        <w:t>Relativní velikost</w:t>
      </w:r>
      <w:r w:rsidRPr="00CB232A">
        <w:t xml:space="preserve"> </w:t>
      </w:r>
      <w:r w:rsidR="005D4B5B" w:rsidRPr="00CB232A">
        <w:t>–</w:t>
      </w:r>
      <w:r w:rsidRPr="00CB232A">
        <w:t xml:space="preserve"> </w:t>
      </w:r>
      <w:r w:rsidR="005D4B5B" w:rsidRPr="00CB232A">
        <w:t xml:space="preserve">menší objekty jsou považovány za vzdálenější, </w:t>
      </w:r>
    </w:p>
    <w:p w14:paraId="1413FFBF" w14:textId="51A31514" w:rsidR="00EB2A0C" w:rsidRPr="00CB232A" w:rsidRDefault="00EB2A0C" w:rsidP="00EB2A0C">
      <w:pPr>
        <w:pStyle w:val="Normlnprvnodsazen"/>
        <w:numPr>
          <w:ilvl w:val="0"/>
          <w:numId w:val="34"/>
        </w:numPr>
      </w:pPr>
      <w:r w:rsidRPr="00CB232A">
        <w:rPr>
          <w:b/>
          <w:bCs/>
        </w:rPr>
        <w:t xml:space="preserve">Vržený stín – </w:t>
      </w:r>
      <w:r w:rsidRPr="00CB232A">
        <w:t xml:space="preserve">objekt </w:t>
      </w:r>
      <w:proofErr w:type="gramStart"/>
      <w:r w:rsidRPr="00CB232A">
        <w:t>vytváří</w:t>
      </w:r>
      <w:proofErr w:type="gramEnd"/>
      <w:r w:rsidRPr="00CB232A">
        <w:t xml:space="preserve"> stín na jiném povrchu / objektu</w:t>
      </w:r>
    </w:p>
    <w:p w14:paraId="734D7E39" w14:textId="0718C61C" w:rsidR="00EB2A0C" w:rsidRPr="00CB232A" w:rsidRDefault="00EB2A0C" w:rsidP="00EB2A0C">
      <w:pPr>
        <w:pStyle w:val="Normlnprvnodsazen"/>
        <w:numPr>
          <w:ilvl w:val="0"/>
          <w:numId w:val="34"/>
        </w:numPr>
      </w:pPr>
      <w:r w:rsidRPr="00CB232A">
        <w:rPr>
          <w:b/>
          <w:bCs/>
        </w:rPr>
        <w:t xml:space="preserve">Stínování – </w:t>
      </w:r>
      <w:r w:rsidRPr="00CB232A">
        <w:t xml:space="preserve">tvar objektu </w:t>
      </w:r>
      <w:proofErr w:type="gramStart"/>
      <w:r w:rsidRPr="00CB232A">
        <w:t>vytváří</w:t>
      </w:r>
      <w:proofErr w:type="gramEnd"/>
      <w:r w:rsidRPr="00CB232A">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CB232A">
      <w:pPr>
        <w:pStyle w:val="PICTURES"/>
      </w:pPr>
      <w: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39583F56" w:rsidR="006F1B49" w:rsidRDefault="009C7ECC" w:rsidP="000023D6">
      <w:pPr>
        <w:pStyle w:val="Caption"/>
      </w:pPr>
      <w:r w:rsidRPr="001F6849">
        <w:t xml:space="preserve">Obr. </w:t>
      </w:r>
      <w:r>
        <w:fldChar w:fldCharType="begin"/>
      </w:r>
      <w:r>
        <w:instrText xml:space="preserve"> SEQ Obr. \* ARABIC </w:instrText>
      </w:r>
      <w:r>
        <w:fldChar w:fldCharType="separate"/>
      </w:r>
      <w:r w:rsidR="00E559B3">
        <w:rPr>
          <w:noProof/>
        </w:rPr>
        <w:t>10</w:t>
      </w:r>
      <w:r>
        <w:rPr>
          <w:noProof/>
        </w:rPr>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68A6CED5" w14:textId="77777777" w:rsidR="00CB232A" w:rsidRDefault="001A784B" w:rsidP="00CB232A">
      <w:pPr>
        <w:pStyle w:val="Normlnprvnodsazen"/>
      </w:pPr>
      <w:r>
        <w:t xml:space="preserve">Dynamická vodítka jsou </w:t>
      </w:r>
      <w:r w:rsidRPr="001A784B">
        <w:rPr>
          <w:b/>
          <w:bCs/>
        </w:rPr>
        <w:t>paralaxa pohybu</w:t>
      </w:r>
      <w:r>
        <w:rPr>
          <w:i/>
          <w:iCs/>
        </w:rPr>
        <w:t xml:space="preserve"> –</w:t>
      </w:r>
      <w:r w:rsidR="00CB232A">
        <w:t xml:space="preserve"> </w:t>
      </w:r>
      <w:r>
        <w:t xml:space="preserve">pohyb vzdálenějších objektů </w:t>
      </w:r>
      <w:r w:rsidR="00CB232A">
        <w:t xml:space="preserve">v prostoru je </w:t>
      </w:r>
      <w:r>
        <w:t xml:space="preserve">po sítnici oka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00CB232A">
        <w:rPr>
          <w:b/>
          <w:bCs/>
        </w:rPr>
        <w:t xml:space="preserve"> – </w:t>
      </w:r>
      <w:r w:rsidR="00CB232A">
        <w:t>vzdálenější objekt „mizí“ za bližší,</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00CB232A">
        <w:t xml:space="preserve"> vzdálenější objekt „přirůstá“ není zakrýván objektem bližším.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CB232A">
        <w:t xml:space="preserve"> </w:t>
      </w:r>
    </w:p>
    <w:p w14:paraId="13B28827" w14:textId="28A93FB3" w:rsidR="00F01A0F" w:rsidRDefault="00E64528" w:rsidP="00CB232A">
      <w:pPr>
        <w:pStyle w:val="Normlnprvnodsazen"/>
      </w:pPr>
      <w:r>
        <w:rPr>
          <w:lang w:eastAsia="en-US"/>
        </w:rPr>
        <w:t xml:space="preserve">Mezi binokulární vodítka se pak řadí: </w:t>
      </w:r>
      <w:r>
        <w:rPr>
          <w:b/>
          <w:bCs/>
          <w:lang w:eastAsia="en-US"/>
        </w:rPr>
        <w:t xml:space="preserve">binokulární disparita </w:t>
      </w:r>
      <w:r>
        <w:rPr>
          <w:lang w:eastAsia="en-US"/>
        </w:rPr>
        <w:t>– rozdílná poloha očí umožňuje vidět prostor z jiného úhlu, což dodává možnost vytvořit percepci vzdálenosti</w:t>
      </w:r>
      <w:r w:rsidR="00CB232A">
        <w:rPr>
          <w:lang w:eastAsia="en-US"/>
        </w:rPr>
        <w:t xml:space="preserve"> a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r w:rsidR="00CB232A">
        <w:t xml:space="preserve"> </w:t>
      </w:r>
      <w:r w:rsidR="00F01A0F">
        <w:rPr>
          <w:lang w:eastAsia="en-US"/>
        </w:rPr>
        <w:t>Binokulární disparita a konvergence jsou základ</w:t>
      </w:r>
      <w:r w:rsidR="00353B15">
        <w:rPr>
          <w:lang w:eastAsia="en-US"/>
        </w:rPr>
        <w:t>ní procesem při vnímání VP skrze HMD.</w:t>
      </w:r>
      <w:r w:rsidR="00F01A0F">
        <w:rPr>
          <w:lang w:eastAsia="en-US"/>
        </w:rPr>
        <w:t xml:space="preserve"> </w:t>
      </w:r>
      <w:r w:rsidR="00353B15">
        <w:rPr>
          <w:lang w:eastAsia="en-US"/>
        </w:rPr>
        <w:t xml:space="preserve">HMD </w:t>
      </w:r>
      <w:r w:rsidR="00F01A0F">
        <w:rPr>
          <w:lang w:eastAsia="en-US"/>
        </w:rPr>
        <w:t>imituj</w:t>
      </w:r>
      <w:r w:rsidR="00353B15">
        <w:rPr>
          <w:lang w:eastAsia="en-US"/>
        </w:rPr>
        <w:t xml:space="preserve">e stereoskopické vidění </w:t>
      </w:r>
      <w:r w:rsidR="00F01A0F">
        <w:rPr>
          <w:lang w:eastAsia="en-US"/>
        </w:rPr>
        <w:t xml:space="preserve">pomocí dvou nezávislých </w:t>
      </w:r>
      <w:r w:rsidR="00353B15">
        <w:rPr>
          <w:lang w:eastAsia="en-US"/>
        </w:rPr>
        <w:t xml:space="preserve">displejů, na nichž zobrazovaný obraz je mírně posunut, za účelem vytvoření iluze hloubky. </w:t>
      </w:r>
    </w:p>
    <w:p w14:paraId="6BCBBF4E" w14:textId="7838949D" w:rsidR="00BA4D29" w:rsidRPr="001F6849" w:rsidRDefault="00506131" w:rsidP="00506131">
      <w:pPr>
        <w:pStyle w:val="Heading3"/>
      </w:pPr>
      <w:bookmarkStart w:id="79" w:name="_Ref154993503"/>
      <w:r w:rsidRPr="001F6849">
        <w:t>Percepce pohybu</w:t>
      </w:r>
      <w:bookmarkEnd w:id="79"/>
    </w:p>
    <w:p w14:paraId="6D3F8C52" w14:textId="544F8F95"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6F1692" w:rsidRPr="006F1692">
        <w:t xml:space="preserve">Pokud tento konflikt vede k nevolnosti je možné mluvit o </w:t>
      </w:r>
      <w:r w:rsidR="006F1692" w:rsidRPr="006F1692">
        <w:rPr>
          <w:i/>
          <w:iCs/>
        </w:rPr>
        <w:t>kinetóze</w:t>
      </w:r>
      <w:r w:rsidR="006F1692" w:rsidRPr="006F1692">
        <w:t>.</w:t>
      </w:r>
      <w:r w:rsidR="006F1692">
        <w:t xml:space="preserve"> </w:t>
      </w:r>
      <w:r w:rsidR="00506131" w:rsidRPr="001F6849">
        <w:t>Problém se vyskytuje často v</w:t>
      </w:r>
      <w:r w:rsidR="006F1692">
        <w:t> </w:t>
      </w:r>
      <w:r w:rsidR="00506131" w:rsidRPr="001F6849">
        <w:t>případě</w:t>
      </w:r>
      <w:r w:rsidR="006F1692">
        <w:t xml:space="preserve"> </w:t>
      </w:r>
      <w:r w:rsidR="00506131" w:rsidRPr="001F6849">
        <w:t>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6F1692">
        <w:t xml:space="preserve"> </w:t>
      </w:r>
      <w:r w:rsidR="006F1692">
        <w:fldChar w:fldCharType="begin"/>
      </w:r>
      <w:r w:rsidR="006F1692">
        <w:instrText xml:space="preserve"> ADDIN ZOTERO_ITEM CSL_CITATION {"citationID":"TAoNR4XA","properties":{"formattedCitation":"(LaValle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6F1692">
        <w:fldChar w:fldCharType="separate"/>
      </w:r>
      <w:r w:rsidR="006F1692" w:rsidRPr="006F1692">
        <w:t>(LaValle 2020)</w:t>
      </w:r>
      <w:r w:rsidR="006F1692">
        <w:fldChar w:fldCharType="end"/>
      </w:r>
      <w:r w:rsidR="00506131" w:rsidRPr="001F6849">
        <w:t>.</w:t>
      </w:r>
      <w:r w:rsidR="00931B57" w:rsidRPr="001F6849">
        <w:t xml:space="preserve"> </w:t>
      </w:r>
    </w:p>
    <w:p w14:paraId="5256E854" w14:textId="1EB96F57"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w:t>
      </w:r>
      <w:r w:rsidRPr="001F6849">
        <w:lastRenderedPageBreak/>
        <w:t>objekt v jednom bodě na sítnici</w:t>
      </w:r>
      <w:r w:rsidR="006F1692">
        <w:t xml:space="preserve">, </w:t>
      </w:r>
      <w:r w:rsidRPr="001F6849">
        <w:t xml:space="preserve">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556B88F8" w:rsidR="00931B57" w:rsidRPr="001F6849" w:rsidRDefault="00B92997" w:rsidP="00736AD5">
      <w:pPr>
        <w:pStyle w:val="Normlnprvnodsazen"/>
      </w:pPr>
      <w:r w:rsidRPr="001F6849">
        <w:t>V případě, že nejsou všechny smyslové vjemy nahrazeny virtuálními vstupy nebo pokud vstupy nejsou dokonalé (</w:t>
      </w:r>
      <w:r w:rsidR="006F1692">
        <w:t>jsou v</w:t>
      </w:r>
      <w:r w:rsidRPr="001F6849">
        <w:t xml:space="preserve"> konfliktu s lidskou fyziologií) dochází ke konfliktům vnímání. Nejvíce problematickým se dlouhodobě jeví </w:t>
      </w:r>
      <w:proofErr w:type="spellStart"/>
      <w:proofErr w:type="gramStart"/>
      <w:r w:rsidRPr="001F6849">
        <w:t>vekce</w:t>
      </w:r>
      <w:proofErr w:type="spellEnd"/>
      <w:proofErr w:type="gramEnd"/>
      <w:r w:rsidR="006F1692">
        <w:t xml:space="preserve"> popř. kinetóza</w:t>
      </w:r>
      <w:r w:rsidRPr="001F6849">
        <w:t xml:space="preserve"> </w:t>
      </w:r>
      <w:r w:rsidR="006F1692">
        <w:t xml:space="preserve">tedy </w:t>
      </w:r>
      <w:r w:rsidRPr="001F6849">
        <w:t xml:space="preserve">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587875BF" w:rsidR="00181BBF" w:rsidRPr="001F6849" w:rsidRDefault="006F1692" w:rsidP="00181BBF">
      <w:pPr>
        <w:pStyle w:val="Heading3"/>
      </w:pPr>
      <w:r>
        <w:t>LOD</w:t>
      </w:r>
    </w:p>
    <w:p w14:paraId="0C0827B2" w14:textId="61371411"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w:t>
      </w:r>
      <w:r w:rsidRPr="006F1692">
        <w:t>scény (</w:t>
      </w:r>
      <w:r w:rsidR="00022377">
        <w:t xml:space="preserve">viz. </w:t>
      </w:r>
      <w:r w:rsidR="00022377">
        <w:fldChar w:fldCharType="begin"/>
      </w:r>
      <w:r w:rsidR="00022377">
        <w:instrText xml:space="preserve"> REF _Ref154996175 \h </w:instrText>
      </w:r>
      <w:r w:rsidR="00022377">
        <w:fldChar w:fldCharType="separate"/>
      </w:r>
      <w:r w:rsidR="00022377" w:rsidRPr="001F6849">
        <w:t xml:space="preserve">Obr. </w:t>
      </w:r>
      <w:r w:rsidR="00022377">
        <w:rPr>
          <w:noProof/>
        </w:rPr>
        <w:t>11</w:t>
      </w:r>
      <w:r w:rsidR="00022377">
        <w:fldChar w:fldCharType="end"/>
      </w:r>
      <w:r w:rsidRPr="006F1692">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022377">
        <w:t>viz. (</w:t>
      </w:r>
      <w:r w:rsidR="00022377">
        <w:fldChar w:fldCharType="begin"/>
      </w:r>
      <w:r w:rsidR="00022377">
        <w:instrText xml:space="preserve"> REF _Ref154996250 \h </w:instrText>
      </w:r>
      <w:r w:rsidR="00022377">
        <w:fldChar w:fldCharType="separate"/>
      </w:r>
      <w:r w:rsidR="00022377" w:rsidRPr="001F6849">
        <w:t xml:space="preserve">Obr. </w:t>
      </w:r>
      <w:r w:rsidR="00022377">
        <w:rPr>
          <w:noProof/>
        </w:rPr>
        <w:t>12</w:t>
      </w:r>
      <w:r w:rsidR="00022377">
        <w:fldChar w:fldCharType="end"/>
      </w:r>
      <w:r w:rsidR="00331DCE" w:rsidRPr="00022377">
        <w:t>)</w:t>
      </w:r>
      <w:r w:rsidR="00331DCE" w:rsidRPr="001F6849">
        <w:t xml:space="preserve"> z nějž je patrné, že aplikovaný LOD přístup na data DMT vede k tomu že budovy (hrad </w:t>
      </w:r>
      <w:r w:rsidR="000023D6">
        <w:t>Špilberk</w:t>
      </w:r>
      <w:r w:rsidR="00331DCE" w:rsidRPr="001F6849">
        <w:t xml:space="preserve">)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0023D6">
      <w:pPr>
        <w:pStyle w:val="PICTURES"/>
      </w:pPr>
      <w:r w:rsidRPr="001F6849">
        <w:drawing>
          <wp:inline distT="0" distB="0" distL="0" distR="0" wp14:anchorId="010693DF" wp14:editId="1E95BDD7">
            <wp:extent cx="3293917" cy="1717482"/>
            <wp:effectExtent l="0" t="0" r="1905" b="0"/>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19113" cy="1730619"/>
                    </a:xfrm>
                    <a:prstGeom prst="rect">
                      <a:avLst/>
                    </a:prstGeom>
                  </pic:spPr>
                </pic:pic>
              </a:graphicData>
            </a:graphic>
          </wp:inline>
        </w:drawing>
      </w:r>
    </w:p>
    <w:p w14:paraId="402F7640" w14:textId="4852CB65" w:rsidR="00C576A2" w:rsidRPr="001F6849" w:rsidRDefault="00C576A2" w:rsidP="00341FBE">
      <w:pPr>
        <w:pStyle w:val="Caption"/>
        <w:ind w:firstLine="576"/>
      </w:pPr>
      <w:bookmarkStart w:id="80" w:name="_Ref154996175"/>
      <w:r w:rsidRPr="001F6849">
        <w:t xml:space="preserve">Obr. </w:t>
      </w:r>
      <w:r>
        <w:fldChar w:fldCharType="begin"/>
      </w:r>
      <w:r>
        <w:instrText xml:space="preserve"> SEQ Obr. \* ARABIC </w:instrText>
      </w:r>
      <w:r>
        <w:fldChar w:fldCharType="separate"/>
      </w:r>
      <w:r w:rsidR="00E559B3">
        <w:rPr>
          <w:noProof/>
        </w:rPr>
        <w:t>11</w:t>
      </w:r>
      <w:r>
        <w:rPr>
          <w:noProof/>
        </w:rPr>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00341FBE">
        <w:t>(</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bookmarkEnd w:id="80"/>
      <w:r w:rsidR="000023D6">
        <w:t>)</w:t>
      </w:r>
    </w:p>
    <w:p w14:paraId="6F7F7E6B" w14:textId="6E980433" w:rsidR="00320A6F" w:rsidRPr="001F6849" w:rsidRDefault="006E3574" w:rsidP="00320A6F">
      <w:pPr>
        <w:pStyle w:val="Normlnprvnodsazen"/>
        <w:keepNext/>
        <w:ind w:firstLine="0"/>
      </w:pPr>
      <w:r w:rsidRPr="001F6849">
        <w:rPr>
          <w:noProof/>
        </w:rPr>
        <w:lastRenderedPageBreak/>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494B3475" w:rsidR="004A11B2" w:rsidRPr="001F6849" w:rsidRDefault="00320A6F" w:rsidP="00341FBE">
      <w:pPr>
        <w:pStyle w:val="Caption"/>
        <w:ind w:firstLine="576"/>
      </w:pPr>
      <w:bookmarkStart w:id="81" w:name="_Ref154996250"/>
      <w:r w:rsidRPr="001F6849">
        <w:t xml:space="preserve">Obr. </w:t>
      </w:r>
      <w:r>
        <w:fldChar w:fldCharType="begin"/>
      </w:r>
      <w:r>
        <w:instrText xml:space="preserve"> SEQ Obr. \* ARABIC </w:instrText>
      </w:r>
      <w:r>
        <w:fldChar w:fldCharType="separate"/>
      </w:r>
      <w:r w:rsidR="00E559B3">
        <w:rPr>
          <w:noProof/>
        </w:rPr>
        <w:t>12</w:t>
      </w:r>
      <w:r>
        <w:rPr>
          <w:noProof/>
        </w:rPr>
        <w:fldChar w:fldCharType="end"/>
      </w:r>
      <w:bookmarkEnd w:id="81"/>
      <w:r w:rsidRPr="001F6849">
        <w:t xml:space="preserve"> Snímky obrazovky z aplikace 3D model města Brna. Hrad </w:t>
      </w:r>
      <w:r w:rsidR="00353B15">
        <w:t>Špilberk</w:t>
      </w:r>
      <w:r w:rsidRPr="001F6849">
        <w:t xml:space="preserve"> pohledu ze směru Vila</w:t>
      </w:r>
      <w:r w:rsidR="00200E56">
        <w:t xml:space="preserve"> </w:t>
      </w:r>
      <w:r w:rsidR="006E3574" w:rsidRPr="001F6849">
        <w:t xml:space="preserve">Tugendhat – </w:t>
      </w:r>
      <w:r w:rsidR="006F1692">
        <w:t>Špilberk</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w:t>
      </w:r>
      <w:r w:rsidR="00341FBE">
        <w:t xml:space="preserve"> Zdroj dat: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46336625" w:rsidR="00B41874" w:rsidRDefault="00B41874" w:rsidP="00B41874">
      <w:pPr>
        <w:pStyle w:val="Normlnprvnodsazen"/>
      </w:pPr>
      <w:r>
        <w:t xml:space="preserve">Ve virtuálním prostředí na rozdíl od tradičních map je měřítko dynamické, uživatel je tedy </w:t>
      </w:r>
      <w:r w:rsidR="005F0995">
        <w:t>případně</w:t>
      </w:r>
      <w:r>
        <w:t xml:space="preserve"> schopen interagovat s daty v libovolném měřítku. Dynamické měřítko umožňují i webové mapy. Webové mapy definují pro možná měřítka hranice. Vnější hranice, tedy </w:t>
      </w:r>
      <w:proofErr w:type="spellStart"/>
      <w:r>
        <w:t>minmální</w:t>
      </w:r>
      <w:proofErr w:type="spellEnd"/>
      <w:r>
        <w:t xml:space="preserve">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rsidR="000023D6">
        <w:t>dlážic</w:t>
      </w:r>
      <w:proofErr w:type="spellEnd"/>
      <w:r w:rsidR="005F0995" w:rsidRPr="005F0995">
        <w:t xml:space="preserve"> </w:t>
      </w:r>
      <w:r>
        <w:t>(</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w:t>
      </w:r>
      <w:r w:rsidR="003751B0">
        <w:t xml:space="preserve"> (viz. </w:t>
      </w:r>
      <w:r w:rsidR="003751B0">
        <w:fldChar w:fldCharType="begin"/>
      </w:r>
      <w:r w:rsidR="003751B0">
        <w:instrText xml:space="preserve"> REF _Ref154996739 \h </w:instrText>
      </w:r>
      <w:r w:rsidR="003751B0">
        <w:fldChar w:fldCharType="separate"/>
      </w:r>
      <w:r w:rsidR="003751B0">
        <w:t xml:space="preserve">Obr. </w:t>
      </w:r>
      <w:r w:rsidR="003751B0">
        <w:rPr>
          <w:noProof/>
        </w:rPr>
        <w:t>13</w:t>
      </w:r>
      <w:r w:rsidR="003751B0">
        <w:fldChar w:fldCharType="end"/>
      </w:r>
      <w:r w:rsidR="003751B0">
        <w:t>)</w:t>
      </w:r>
    </w:p>
    <w:p w14:paraId="3C73F6B5" w14:textId="66E04E94" w:rsidR="00B41874" w:rsidRDefault="00B41874" w:rsidP="00B41874">
      <w:pPr>
        <w:pStyle w:val="Normlnprvnodsazen"/>
        <w:rPr>
          <w:lang w:val="en-US"/>
        </w:rPr>
      </w:pPr>
      <w:r>
        <w:t xml:space="preserve">Ve virtuálním prostředí je však koncept měřítka složitější a je spekulativní, zda je vůbec aplikovatelný. </w:t>
      </w:r>
      <w:r w:rsidR="000A78BB" w:rsidRPr="000A78BB">
        <w:t>Ve 3D prostředí se vykreslování provádí skrze perspektivní pohled, tudíž není zcela jasné, k čemu měřítko vztahovat</w:t>
      </w:r>
      <w:r>
        <w:t xml:space="preserve">. Zároveň ve virtuálním prostředí je běžný pohyb ve všech osách. Obdobný přístup jako pro </w:t>
      </w:r>
      <w:proofErr w:type="gramStart"/>
      <w:r>
        <w:t>2D</w:t>
      </w:r>
      <w:proofErr w:type="gramEnd"/>
      <w:r>
        <w:t xml:space="preserve"> webové mapy je umožněn pomocí 3D </w:t>
      </w:r>
      <w:r w:rsidR="003751B0">
        <w:t xml:space="preserve">objemových dláždíc. Data jsou rozdělena do virtuálních krychlí, které jsou zobrazované </w:t>
      </w:r>
      <w:r>
        <w:t>uživateli v daném rozlišení na základě jeho vzdálenosti.</w:t>
      </w:r>
      <w:r w:rsidR="003751B0">
        <w:t xml:space="preserve"> </w:t>
      </w:r>
      <w:r>
        <w:t xml:space="preserve">Dynamické měřítko je tedy řešeno dynamickými daty. </w:t>
      </w:r>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lastRenderedPageBreak/>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318AE33A"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(1:</w:t>
      </w:r>
      <w:proofErr w:type="gramStart"/>
      <w:r w:rsidR="00623D20" w:rsidRPr="00F76A7D">
        <w:rPr>
          <w:b/>
          <w:bCs/>
          <w:lang w:val="en-US" w:eastAsia="en-US"/>
        </w:rPr>
        <w:t>1</w:t>
      </w:r>
      <w:r w:rsidR="00623D20">
        <w:rPr>
          <w:b/>
          <w:bCs/>
          <w:lang w:val="en-US" w:eastAsia="en-US"/>
        </w:rPr>
        <w:t xml:space="preserve"> </w:t>
      </w:r>
      <w:r w:rsidR="00623D20" w:rsidRPr="00F76A7D">
        <w:rPr>
          <w:b/>
          <w:bCs/>
          <w:lang w:val="en-US" w:eastAsia="en-US"/>
        </w:rPr>
        <w:t>–</w:t>
      </w:r>
      <w:r w:rsidR="00623D20">
        <w:rPr>
          <w:b/>
          <w:bCs/>
          <w:lang w:val="en-US" w:eastAsia="en-US"/>
        </w:rPr>
        <w:t xml:space="preserve"> </w:t>
      </w:r>
      <w:r w:rsidR="00623D20" w:rsidRPr="00F76A7D">
        <w:rPr>
          <w:b/>
          <w:bCs/>
          <w:lang w:val="en-US" w:eastAsia="en-US"/>
        </w:rPr>
        <w:t>1</w:t>
      </w:r>
      <w:proofErr w:type="gramEnd"/>
      <w:r w:rsidRPr="00F76A7D">
        <w:rPr>
          <w:b/>
          <w:bCs/>
          <w:lang w:val="en-US" w:eastAsia="en-US"/>
        </w:rPr>
        <w:t>:5 000)</w:t>
      </w:r>
      <w:r w:rsidRPr="00F76A7D">
        <w:rPr>
          <w:b/>
          <w:bCs/>
          <w:lang w:eastAsia="en-US"/>
        </w:rPr>
        <w:t>:</w:t>
      </w:r>
    </w:p>
    <w:p w14:paraId="7F73C685" w14:textId="454A404C"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w:t>
      </w:r>
      <w:r w:rsidRPr="00341FBE">
        <w:t>a jak je patrné z </w:t>
      </w:r>
      <w:r w:rsidR="003751B0" w:rsidRPr="00341FBE">
        <w:rPr>
          <w:highlight w:val="yellow"/>
        </w:rPr>
        <w:fldChar w:fldCharType="begin"/>
      </w:r>
      <w:r w:rsidR="003751B0" w:rsidRPr="00341FBE">
        <w:instrText xml:space="preserve"> REF _Ref154996739 \h </w:instrText>
      </w:r>
      <w:r w:rsidR="003751B0" w:rsidRPr="00341FBE">
        <w:rPr>
          <w:highlight w:val="yellow"/>
        </w:rPr>
      </w:r>
      <w:r w:rsidR="003751B0" w:rsidRPr="00341FBE">
        <w:rPr>
          <w:highlight w:val="yellow"/>
        </w:rPr>
        <w:fldChar w:fldCharType="separate"/>
      </w:r>
      <w:r w:rsidR="003751B0" w:rsidRPr="00341FBE">
        <w:t xml:space="preserve">Obr. </w:t>
      </w:r>
      <w:r w:rsidR="003751B0" w:rsidRPr="00341FBE">
        <w:rPr>
          <w:noProof/>
        </w:rPr>
        <w:t>13</w:t>
      </w:r>
      <w:r w:rsidR="003751B0" w:rsidRPr="00341FBE">
        <w:rPr>
          <w:highlight w:val="yellow"/>
        </w:rPr>
        <w:fldChar w:fldCharType="end"/>
      </w:r>
      <w:r w:rsidR="00341FBE">
        <w:t xml:space="preserve"> </w:t>
      </w:r>
      <w:r w:rsidRPr="00341FBE">
        <w:t xml:space="preserve">dosažení větších měřítek i v případě </w:t>
      </w:r>
      <w:proofErr w:type="gramStart"/>
      <w:r w:rsidRPr="00341FBE">
        <w:t>2D</w:t>
      </w:r>
      <w:proofErr w:type="gramEnd"/>
      <w:r w:rsidRPr="00341FBE">
        <w:t xml:space="preserve"> map z toho důvodu</w:t>
      </w:r>
      <w:r>
        <w:t xml:space="preserve"> vede ke ztrátě kvality vizualizace. </w:t>
      </w:r>
    </w:p>
    <w:p w14:paraId="1793E01E" w14:textId="711DE5E0" w:rsidR="00B41874" w:rsidRPr="00623D20"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w:t>
      </w:r>
      <w:r w:rsidR="00623D20">
        <w:rPr>
          <w:lang w:eastAsia="en-US"/>
        </w:rPr>
        <w:t xml:space="preserve"> Z</w:t>
      </w:r>
      <w:r>
        <w:rPr>
          <w:lang w:eastAsia="en-US"/>
        </w:rPr>
        <w:t xml:space="preserve">obrazení ve velkých měřítkách </w:t>
      </w:r>
      <w:r w:rsidR="00623D20">
        <w:rPr>
          <w:lang w:eastAsia="en-US"/>
        </w:rPr>
        <w:t xml:space="preserve">ve 3D prostředí </w:t>
      </w:r>
      <w:r>
        <w:rPr>
          <w:lang w:eastAsia="en-US"/>
        </w:rPr>
        <w:t>vyžad</w:t>
      </w:r>
      <w:r w:rsidR="00623D20">
        <w:rPr>
          <w:lang w:eastAsia="en-US"/>
        </w:rPr>
        <w:t xml:space="preserve">uje </w:t>
      </w:r>
      <w:r>
        <w:rPr>
          <w:lang w:eastAsia="en-US"/>
        </w:rPr>
        <w:t>vysok</w:t>
      </w:r>
      <w:r w:rsidR="00623D20">
        <w:rPr>
          <w:lang w:eastAsia="en-US"/>
        </w:rPr>
        <w:t>ou</w:t>
      </w:r>
      <w:r>
        <w:rPr>
          <w:lang w:eastAsia="en-US"/>
        </w:rPr>
        <w:t xml:space="preserve"> podrobnost</w:t>
      </w:r>
      <w:r w:rsidR="00623D20">
        <w:rPr>
          <w:lang w:eastAsia="en-US"/>
        </w:rPr>
        <w:t xml:space="preserve"> geometrie </w:t>
      </w:r>
      <w:r>
        <w:rPr>
          <w:lang w:eastAsia="en-US"/>
        </w:rPr>
        <w:t xml:space="preserve">a detailní textury. Míra podrobnosti je však rázně omezena hranicemi možností technologií umožňující VR </w:t>
      </w:r>
      <w:r w:rsidR="00623D20">
        <w:rPr>
          <w:lang w:eastAsia="en-US"/>
        </w:rPr>
        <w:t xml:space="preserve">(viz. kap. </w:t>
      </w:r>
      <w:r w:rsidR="00623D20">
        <w:rPr>
          <w:lang w:eastAsia="en-US"/>
        </w:rPr>
        <w:fldChar w:fldCharType="begin"/>
      </w:r>
      <w:r w:rsidR="00623D20">
        <w:rPr>
          <w:lang w:eastAsia="en-US"/>
        </w:rPr>
        <w:instrText xml:space="preserve"> REF _Ref155005652 \w \h </w:instrText>
      </w:r>
      <w:r w:rsidR="00623D20">
        <w:rPr>
          <w:lang w:eastAsia="en-US"/>
        </w:rPr>
      </w:r>
      <w:r w:rsidR="00623D20">
        <w:rPr>
          <w:lang w:eastAsia="en-US"/>
        </w:rPr>
        <w:fldChar w:fldCharType="separate"/>
      </w:r>
      <w:r w:rsidR="00623D20">
        <w:rPr>
          <w:lang w:eastAsia="en-US"/>
        </w:rPr>
        <w:t>3.6.4</w:t>
      </w:r>
      <w:r w:rsidR="00623D20">
        <w:rPr>
          <w:lang w:eastAsia="en-US"/>
        </w:rPr>
        <w:fldChar w:fldCharType="end"/>
      </w:r>
      <w:r w:rsidR="00623D20">
        <w:rPr>
          <w:lang w:eastAsia="en-US"/>
        </w:rPr>
        <w:t xml:space="preserve"> </w:t>
      </w:r>
      <w:r w:rsidR="00623D20">
        <w:rPr>
          <w:lang w:eastAsia="en-US"/>
        </w:rPr>
        <w:fldChar w:fldCharType="begin"/>
      </w:r>
      <w:r w:rsidR="00623D20">
        <w:rPr>
          <w:lang w:eastAsia="en-US"/>
        </w:rPr>
        <w:instrText xml:space="preserve"> REF _Ref155005652 \h </w:instrText>
      </w:r>
      <w:r w:rsidR="00623D20">
        <w:rPr>
          <w:lang w:eastAsia="en-US"/>
        </w:rPr>
      </w:r>
      <w:r w:rsidR="00623D20">
        <w:rPr>
          <w:lang w:eastAsia="en-US"/>
        </w:rPr>
        <w:fldChar w:fldCharType="separate"/>
      </w:r>
      <w:r w:rsidR="00623D20">
        <w:t>Výkon</w:t>
      </w:r>
      <w:r w:rsidR="00623D20">
        <w:rPr>
          <w:lang w:eastAsia="en-US"/>
        </w:rPr>
        <w:fldChar w:fldCharType="end"/>
      </w:r>
      <w:r w:rsidR="00623D20">
        <w:rPr>
          <w:lang w:eastAsia="en-US"/>
        </w:rPr>
        <w:t>)</w:t>
      </w:r>
    </w:p>
    <w:p w14:paraId="0B351979" w14:textId="0B767258" w:rsidR="00B41874" w:rsidRPr="00F76A7D" w:rsidRDefault="00B41874" w:rsidP="00B41874">
      <w:pPr>
        <w:pStyle w:val="Normlnprvnodsazen"/>
        <w:numPr>
          <w:ilvl w:val="1"/>
          <w:numId w:val="7"/>
        </w:numPr>
        <w:rPr>
          <w:b/>
          <w:bCs/>
          <w:lang w:eastAsia="en-US"/>
        </w:rPr>
      </w:pPr>
      <w:r w:rsidRPr="00B41874">
        <w:rPr>
          <w:b/>
          <w:bCs/>
          <w:lang w:eastAsia="en-US"/>
        </w:rPr>
        <w:t>Práce s</w:t>
      </w:r>
      <w:r w:rsidR="00623D20">
        <w:rPr>
          <w:b/>
          <w:bCs/>
          <w:lang w:eastAsia="en-US"/>
        </w:rPr>
        <w:t> </w:t>
      </w:r>
      <w:r w:rsidRPr="00B41874">
        <w:rPr>
          <w:b/>
          <w:bCs/>
          <w:lang w:eastAsia="en-US"/>
        </w:rPr>
        <w:t>LOR</w:t>
      </w:r>
      <w:r w:rsidR="00623D20">
        <w:rPr>
          <w:b/>
          <w:bCs/>
          <w:lang w:eastAsia="en-US"/>
        </w:rPr>
        <w:t xml:space="preserve"> (</w:t>
      </w:r>
      <w:r w:rsidR="00623D20" w:rsidRPr="00623D20">
        <w:rPr>
          <w:b/>
          <w:bCs/>
          <w:i/>
          <w:iCs/>
          <w:lang w:val="en-US" w:eastAsia="en-US"/>
        </w:rPr>
        <w:t>level of realism</w:t>
      </w:r>
      <w:r w:rsidR="00623D20">
        <w:rPr>
          <w:b/>
          <w:bCs/>
          <w:i/>
          <w:iCs/>
          <w:lang w:eastAsia="en-US"/>
        </w:rPr>
        <w:t>)</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výše zmíněných problémů je možná práce s nižším LOR</w:t>
      </w:r>
      <w:r w:rsidR="00623D20">
        <w:rPr>
          <w:lang w:eastAsia="en-US"/>
        </w:rPr>
        <w:t>, tedy volba schematické vizualizace</w:t>
      </w:r>
      <w:r w:rsidR="00F76A7D">
        <w:rPr>
          <w:lang w:eastAsia="en-US"/>
        </w:rPr>
        <w:t xml:space="preserve">. </w:t>
      </w:r>
    </w:p>
    <w:p w14:paraId="422CE765" w14:textId="72AD2F50"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proofErr w:type="gramStart"/>
      <w:r w:rsidR="00F66363">
        <w:rPr>
          <w:b/>
          <w:bCs/>
          <w:lang w:eastAsia="en-US"/>
        </w:rPr>
        <w:t>5000</w:t>
      </w:r>
      <w:r w:rsidR="00623D20">
        <w:rPr>
          <w:b/>
          <w:bCs/>
          <w:lang w:eastAsia="en-US"/>
        </w:rPr>
        <w:t xml:space="preserve"> </w:t>
      </w:r>
      <w:r w:rsidR="00F66363">
        <w:rPr>
          <w:b/>
          <w:bCs/>
          <w:lang w:eastAsia="en-US"/>
        </w:rPr>
        <w:t>–</w:t>
      </w:r>
      <w:r w:rsidR="00623D20">
        <w:rPr>
          <w:b/>
          <w:bCs/>
          <w:lang w:eastAsia="en-US"/>
        </w:rPr>
        <w:t xml:space="preserve"> </w:t>
      </w:r>
      <w:r w:rsidR="00F66363">
        <w:rPr>
          <w:b/>
          <w:bCs/>
          <w:lang w:eastAsia="en-US"/>
        </w:rPr>
        <w:t>1</w:t>
      </w:r>
      <w:proofErr w:type="gramEnd"/>
      <w:r>
        <w:rPr>
          <w:b/>
          <w:bCs/>
          <w:lang w:eastAsia="en-US"/>
        </w:rPr>
        <w:t>:1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Ve virtuální realitě je klíčovým prvkem možnost zobrazit data ve 3 dimenzích. V případě topografických map třetí dimenze znamená nadmořskou výšku. Je tedy nutné vzít v potaz rozsah hodnot 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453EA55"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(1</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r w:rsidRPr="00200E56">
        <w:rPr>
          <w:b/>
          <w:bCs/>
          <w:lang w:eastAsia="en-US"/>
        </w:rPr>
        <w:t>Zobrazitelný</w:t>
      </w:r>
      <w:r w:rsidR="00D83A28" w:rsidRPr="00200E56">
        <w:rPr>
          <w:b/>
          <w:bCs/>
          <w:lang w:eastAsia="en-US"/>
        </w:rPr>
        <w:t xml:space="preserve"> </w:t>
      </w:r>
      <w:r w:rsidRPr="00200E56">
        <w:rPr>
          <w:b/>
          <w:bCs/>
          <w:lang w:eastAsia="en-US"/>
        </w:rPr>
        <w:t>obsah –</w:t>
      </w:r>
      <w:r>
        <w:rPr>
          <w:b/>
          <w:bCs/>
          <w:lang w:eastAsia="en-US"/>
        </w:rPr>
        <w:t xml:space="preserve">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53BB034D"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r w:rsidR="00200E56">
        <w:t>3.</w:t>
      </w:r>
      <w:r>
        <w:t xml:space="preserve"> dimenze na autorovi vizualizace, jelikož je možné pomocí 3. dimenze zobrazovat libovolné charakteristiky. </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lastRenderedPageBreak/>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29">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40388E2E" w:rsidR="00B41874" w:rsidRDefault="00B41874" w:rsidP="000023D6">
      <w:pPr>
        <w:pStyle w:val="Caption"/>
      </w:pPr>
      <w:bookmarkStart w:id="82" w:name="_Ref154996739"/>
      <w:r>
        <w:t xml:space="preserve">Obr. </w:t>
      </w:r>
      <w:r>
        <w:fldChar w:fldCharType="begin"/>
      </w:r>
      <w:r>
        <w:instrText xml:space="preserve"> SEQ Obr. \* ARABIC </w:instrText>
      </w:r>
      <w:r>
        <w:fldChar w:fldCharType="separate"/>
      </w:r>
      <w:r w:rsidR="00E559B3">
        <w:rPr>
          <w:noProof/>
        </w:rPr>
        <w:t>13</w:t>
      </w:r>
      <w:r>
        <w:rPr>
          <w:noProof/>
        </w:rPr>
        <w:fldChar w:fldCharType="end"/>
      </w:r>
      <w:bookmarkEnd w:id="82"/>
      <w:r>
        <w:t xml:space="preserve"> Porovnání měřítek map ve webovém prostředí ve 2D prostředí a 3D prostředí. </w:t>
      </w:r>
      <w:r w:rsidR="001C20B3">
        <w:t>Zmenšeno – měřítka odpovídají zobrazení v rámci internetového prohlížeče namísto velikosti obrázku v textu</w:t>
      </w:r>
      <w:r>
        <w:t>.</w:t>
      </w:r>
      <w:r w:rsidR="00200E56">
        <w:t xml:space="preserve"> Zdroj dat: </w:t>
      </w:r>
      <w:r w:rsidR="00200E56">
        <w:fldChar w:fldCharType="begin"/>
      </w:r>
      <w:r w:rsidR="00200E56">
        <w:instrText xml:space="preserve"> ADDIN ZOTERO_ITEM CSL_CITATION {"citationID":"OiZoZxns","properties":{"formattedCitation":"(\\uc0\\u268{}\\uc0\\u218{}ZK 2023a)","plainCitation":"(ČÚZK 2023a)","noteIndex":0},"citationItems":[{"id":1879,"uris":["http://zotero.org/groups/4599106/items/NNVDNBUV"],"itemData":{"id":1879,"type":"webpage","title":"ČÚZK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00200E56">
        <w:fldChar w:fldCharType="separate"/>
      </w:r>
      <w:r w:rsidR="00200E56" w:rsidRPr="00200E56">
        <w:rPr>
          <w:rFonts w:cs="Times New Roman"/>
          <w:szCs w:val="24"/>
        </w:rPr>
        <w:t>(ČÚZK 2023a)</w:t>
      </w:r>
      <w:r w:rsidR="00200E56">
        <w:fldChar w:fldCharType="end"/>
      </w:r>
    </w:p>
    <w:p w14:paraId="071C0F50" w14:textId="37F6A65F" w:rsidR="00200E56" w:rsidRDefault="00200E56" w:rsidP="00200E56">
      <w:pPr>
        <w:pStyle w:val="Normlnprvnodsazen"/>
      </w:pPr>
      <w:r w:rsidRPr="001F6849">
        <w:t xml:space="preserve">Jako důležitou problematiku zmiňuje </w:t>
      </w:r>
      <w:r w:rsidRPr="001F6849">
        <w:fldChar w:fldCharType="begin"/>
      </w:r>
      <w:r>
        <w:instrText xml:space="preserve"> ADDIN ZOTERO_ITEM CSL_CITATION {"citationID":"bO9nCAB4","properties":{"formattedCitation":"(\\uc0\\u199{}\\uc0\\u246{}ltekin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200E56">
        <w:rPr>
          <w:rFonts w:cs="Times New Roman"/>
          <w:szCs w:val="24"/>
        </w:rPr>
        <w:t>(Çöltekin et al. 2020b)</w:t>
      </w:r>
      <w:r w:rsidRPr="001F6849">
        <w:fldChar w:fldCharType="end"/>
      </w:r>
      <w:r w:rsidRPr="001F6849">
        <w:t xml:space="preserve"> 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 </w:t>
      </w:r>
      <w:r w:rsidRPr="001F6849">
        <w:fldChar w:fldCharType="begin"/>
      </w:r>
      <w:r>
        <w:instrText xml:space="preserve"> ADDIN ZOTERO_ITEM CSL_CITATION {"citationID":"41hd5X4q","properties":{"formattedCitation":"(\\uc0\\u199{}\\uc0\\u246{}ltekin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200E56">
        <w:rPr>
          <w:rFonts w:cs="Times New Roman"/>
          <w:szCs w:val="24"/>
        </w:rPr>
        <w:t>(Çöltekin et al. 2020b)</w:t>
      </w:r>
      <w:r w:rsidRPr="001F6849">
        <w:fldChar w:fldCharType="end"/>
      </w:r>
      <w:r w:rsidRPr="001F6849">
        <w:t>. Při zanedbání některých z těchto aspektů v návrhu vizualizace se pak jedná o snížení míry imerze</w:t>
      </w:r>
      <w:r w:rsidRPr="00200E56">
        <w:t>.</w:t>
      </w:r>
      <w:r>
        <w:t xml:space="preserve"> </w:t>
      </w:r>
      <w:r w:rsidRPr="00200E56">
        <w:t xml:space="preserve">Další z problematik je pak tvorba virtuálního obsahu. Vytvoření obsahu s vysokým LOD a LOR zahrnuje řadu komplexních operací </w:t>
      </w:r>
      <w:r w:rsidRPr="00200E56">
        <w:fldChar w:fldCharType="begin"/>
      </w:r>
      <w:r>
        <w:instrText xml:space="preserve"> ADDIN ZOTERO_ITEM CSL_CITATION {"citationID":"bTmyyabI","properties":{"formattedCitation":"(\\uc0\\u199{}\\uc0\\u246{}ltekin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200E56">
        <w:fldChar w:fldCharType="separate"/>
      </w:r>
      <w:r w:rsidRPr="00200E56">
        <w:rPr>
          <w:rFonts w:cs="Times New Roman"/>
          <w:szCs w:val="24"/>
        </w:rPr>
        <w:t>(Çöltekin et al. 2020b)</w:t>
      </w:r>
      <w:r w:rsidRPr="00200E56">
        <w:fldChar w:fldCharType="end"/>
      </w:r>
      <w:r w:rsidRPr="00200E56">
        <w:t>. Za hlavní úskalí se považuje kombinace množství vstupních dat (</w:t>
      </w:r>
      <w:proofErr w:type="spellStart"/>
      <w:r w:rsidRPr="00200E56">
        <w:t>LiDAR</w:t>
      </w:r>
      <w:proofErr w:type="spellEnd"/>
      <w:r w:rsidRPr="00200E56">
        <w:t>, tomografie, stereofotogrammetrie aj.), manuální práce při samotném modelování jako např. segmentace textur od povrchů, tvorba topologicky správný povrchů, fyzikální simulace aj. Z hlediska této práce je klíčový výběr vstupních dat uskutečnit tak, aby potřeba výše zmíněných kroků byla minimalizována, popř. ošetřena již existujícími řešeními.</w:t>
      </w:r>
      <w:r w:rsidRPr="001F6849">
        <w:t xml:space="preserve"> </w:t>
      </w:r>
    </w:p>
    <w:p w14:paraId="3F9CCEDF" w14:textId="064F2C8B" w:rsidR="00D727F5" w:rsidRDefault="00253E9C" w:rsidP="00253E9C">
      <w:pPr>
        <w:pStyle w:val="Heading3"/>
      </w:pPr>
      <w:r>
        <w:t>Datové modely a formáty</w:t>
      </w:r>
    </w:p>
    <w:p w14:paraId="4841E980" w14:textId="604BD836" w:rsidR="004E6E7C" w:rsidRDefault="004B36EC" w:rsidP="007113CC">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xml:space="preserve">, zda se jedná o proprietární </w:t>
      </w:r>
      <w:r w:rsidR="001309C1">
        <w:lastRenderedPageBreak/>
        <w:t>či otevřený formát</w:t>
      </w:r>
      <w:r w:rsidR="00D947C0">
        <w:t xml:space="preserve">, </w:t>
      </w:r>
      <w:r w:rsidR="00A93670">
        <w:t>k jakému účelu je formát primárně určen</w:t>
      </w:r>
      <w:r w:rsidR="00D947C0">
        <w:t xml:space="preserve"> a jak moc je formát aktuální (do jaké míry je využíván)</w:t>
      </w:r>
      <w:r>
        <w:t>.</w:t>
      </w:r>
    </w:p>
    <w:p w14:paraId="7397A9EE" w14:textId="453042DE" w:rsidR="004E6E7C" w:rsidRDefault="004E6E7C" w:rsidP="004E6E7C">
      <w:pPr>
        <w:pStyle w:val="Malnadpis"/>
      </w:pPr>
      <w:proofErr w:type="spellStart"/>
      <w:r>
        <w:t>glTF</w:t>
      </w:r>
      <w:proofErr w:type="spellEnd"/>
    </w:p>
    <w:p w14:paraId="59AAF2AE" w14:textId="203EC41D"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007113CC">
        <w:rPr>
          <w:lang w:eastAsia="en-US"/>
        </w:rPr>
        <w:t>. J</w:t>
      </w:r>
      <w:r w:rsidRPr="001F6849">
        <w:rPr>
          <w:lang w:eastAsia="en-US"/>
        </w:rPr>
        <w:t xml:space="preserve">edná se o otevřený formát vytvořený skupinou </w:t>
      </w:r>
      <w:proofErr w:type="spellStart"/>
      <w:r w:rsidRPr="001F6849">
        <w:rPr>
          <w:lang w:eastAsia="en-US"/>
        </w:rPr>
        <w:t>Khronos</w:t>
      </w:r>
      <w:proofErr w:type="spellEnd"/>
      <w:r w:rsidRPr="001F6849">
        <w:rPr>
          <w:lang w:eastAsia="en-US"/>
        </w:rPr>
        <w:t xml:space="preserve">. </w:t>
      </w:r>
      <w:r w:rsidR="007113CC">
        <w:rPr>
          <w:lang w:eastAsia="en-US"/>
        </w:rPr>
        <w:t>Formát má primárně dvě formy</w:t>
      </w:r>
      <w:r w:rsidRPr="001F6849">
        <w:rPr>
          <w:lang w:eastAsia="en-US"/>
        </w:rPr>
        <w:t xml:space="preserve">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3" w:author="Lukáš Herman" w:date="2023-02-06T14:25:00Z">
        <w:r w:rsidRPr="001F6849" w:rsidDel="00227A2E">
          <w:rPr>
            <w:lang w:eastAsia="en-US"/>
          </w:rPr>
          <w:delText>atiributy</w:delText>
        </w:r>
      </w:del>
      <w:ins w:id="84"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r w:rsidR="00603275">
        <w:rPr>
          <w:lang w:eastAsia="en-US"/>
        </w:rPr>
        <w:t xml:space="preserve">Primárním zaměřením </w:t>
      </w:r>
      <w:proofErr w:type="spellStart"/>
      <w:r w:rsidR="00603275">
        <w:rPr>
          <w:lang w:eastAsia="en-US"/>
        </w:rPr>
        <w:t>glTF</w:t>
      </w:r>
      <w:proofErr w:type="spellEnd"/>
      <w:r w:rsidR="00603275">
        <w:rPr>
          <w:lang w:eastAsia="en-US"/>
        </w:rPr>
        <w:t xml:space="preserve"> je schopnost obsáhnout kompletní </w:t>
      </w:r>
      <w:proofErr w:type="gramStart"/>
      <w:r w:rsidR="00603275">
        <w:rPr>
          <w:lang w:eastAsia="en-US"/>
        </w:rPr>
        <w:t>3D</w:t>
      </w:r>
      <w:proofErr w:type="gramEnd"/>
      <w:r w:rsidR="00603275">
        <w:rPr>
          <w:lang w:eastAsia="en-US"/>
        </w:rPr>
        <w:t xml:space="preserve"> scénu se všemi komponenty </w:t>
      </w:r>
      <w:r w:rsidR="00603275" w:rsidRPr="00603275">
        <w:rPr>
          <w:lang w:eastAsia="en-US"/>
        </w:rPr>
        <w:t>(viz. kap.</w:t>
      </w:r>
      <w:r w:rsidR="00603275">
        <w:rPr>
          <w:lang w:eastAsia="en-US"/>
        </w:rPr>
        <w:t xml:space="preserve"> </w:t>
      </w:r>
      <w:r w:rsidR="00603275">
        <w:rPr>
          <w:lang w:eastAsia="en-US"/>
        </w:rPr>
        <w:fldChar w:fldCharType="begin"/>
      </w:r>
      <w:r w:rsidR="00603275">
        <w:rPr>
          <w:lang w:eastAsia="en-US"/>
        </w:rPr>
        <w:instrText xml:space="preserve"> REF _Ref155007563 \r \h </w:instrText>
      </w:r>
      <w:r w:rsidR="00603275">
        <w:rPr>
          <w:lang w:eastAsia="en-US"/>
        </w:rPr>
      </w:r>
      <w:r w:rsidR="00603275">
        <w:rPr>
          <w:lang w:eastAsia="en-US"/>
        </w:rPr>
        <w:fldChar w:fldCharType="separate"/>
      </w:r>
      <w:r w:rsidR="00603275">
        <w:rPr>
          <w:lang w:eastAsia="en-US"/>
        </w:rPr>
        <w:t>3.6.2</w:t>
      </w:r>
      <w:r w:rsidR="00603275">
        <w:rPr>
          <w:lang w:eastAsia="en-US"/>
        </w:rPr>
        <w:fldChar w:fldCharType="end"/>
      </w:r>
      <w:r w:rsidR="00603275">
        <w:rPr>
          <w:lang w:eastAsia="en-US"/>
        </w:rPr>
        <w:t xml:space="preserve"> </w:t>
      </w:r>
      <w:r w:rsidR="00603275">
        <w:rPr>
          <w:lang w:eastAsia="en-US"/>
        </w:rPr>
        <w:fldChar w:fldCharType="begin"/>
      </w:r>
      <w:r w:rsidR="00603275">
        <w:rPr>
          <w:lang w:eastAsia="en-US"/>
        </w:rPr>
        <w:instrText xml:space="preserve"> REF _Ref155007563 \h </w:instrText>
      </w:r>
      <w:r w:rsidR="00603275">
        <w:rPr>
          <w:lang w:eastAsia="en-US"/>
        </w:rPr>
      </w:r>
      <w:r w:rsidR="00603275">
        <w:rPr>
          <w:lang w:eastAsia="en-US"/>
        </w:rPr>
        <w:fldChar w:fldCharType="separate"/>
      </w:r>
      <w:r w:rsidR="00603275">
        <w:t>Komponenty 3D vizualizace</w:t>
      </w:r>
      <w:r w:rsidR="00603275">
        <w:rPr>
          <w:lang w:eastAsia="en-US"/>
        </w:rPr>
        <w:fldChar w:fldCharType="end"/>
      </w:r>
      <w:r w:rsidR="00603275" w:rsidRPr="00603275">
        <w:rPr>
          <w:lang w:eastAsia="en-US"/>
        </w:rPr>
        <w:t>).</w:t>
      </w:r>
    </w:p>
    <w:p w14:paraId="227DE432" w14:textId="132F665F" w:rsidR="00603275" w:rsidRDefault="007113CC" w:rsidP="002128A9">
      <w:pPr>
        <w:pStyle w:val="Normlnprvnodsazen"/>
        <w:rPr>
          <w:lang w:eastAsia="en-US"/>
        </w:rPr>
      </w:pPr>
      <w:r>
        <w:rPr>
          <w:lang w:eastAsia="en-US"/>
        </w:rPr>
        <w:t>G</w:t>
      </w:r>
      <w:r w:rsidR="004E6E7C">
        <w:rPr>
          <w:lang w:eastAsia="en-US"/>
        </w:rPr>
        <w:t xml:space="preserve">eografická data jsou často velice obsáhlá a vyžadují velká množství geometrie pro adekvátní vyobrazení. </w:t>
      </w:r>
      <w:r w:rsidR="00603275">
        <w:rPr>
          <w:lang w:eastAsia="en-US"/>
        </w:rPr>
        <w:t xml:space="preserve">Dále vyžadují </w:t>
      </w:r>
      <w:r w:rsidR="004E6E7C">
        <w:rPr>
          <w:lang w:eastAsia="en-US"/>
        </w:rPr>
        <w:t>uchování vztahu atributových dat (metadat) a jim přiřazené geometrie</w:t>
      </w:r>
      <w:r w:rsidR="00603275">
        <w:rPr>
          <w:lang w:eastAsia="en-US"/>
        </w:rPr>
        <w:t xml:space="preserve"> a </w:t>
      </w:r>
      <w:r w:rsidR="002128A9">
        <w:rPr>
          <w:lang w:eastAsia="en-US"/>
        </w:rPr>
        <w:t>zápis</w:t>
      </w:r>
      <w:r w:rsidR="00603275">
        <w:rPr>
          <w:lang w:eastAsia="en-US"/>
        </w:rPr>
        <w:t xml:space="preserve"> </w:t>
      </w:r>
      <w:r w:rsidR="002128A9">
        <w:rPr>
          <w:lang w:eastAsia="en-US"/>
        </w:rPr>
        <w:t>souřadnicových systémů.</w:t>
      </w:r>
      <w:r w:rsidR="00603275">
        <w:rPr>
          <w:lang w:eastAsia="en-US"/>
        </w:rPr>
        <w:t xml:space="preserve"> </w:t>
      </w:r>
      <w:r w:rsidR="002128A9">
        <w:rPr>
          <w:lang w:eastAsia="en-US"/>
        </w:rPr>
        <w:t xml:space="preserve">Z tohoto důvodu je ve vývoji </w:t>
      </w:r>
      <w:r w:rsidR="006C458C">
        <w:rPr>
          <w:lang w:eastAsia="en-US"/>
        </w:rPr>
        <w:t xml:space="preserve">tzv. geoprostorový profil. Jedná se o standardizovaný způsob, jak umožnit </w:t>
      </w:r>
      <w:proofErr w:type="spellStart"/>
      <w:r w:rsidR="006C458C">
        <w:rPr>
          <w:lang w:eastAsia="en-US"/>
        </w:rPr>
        <w:t>glTF</w:t>
      </w:r>
      <w:proofErr w:type="spellEnd"/>
      <w:r w:rsidR="006C458C">
        <w:rPr>
          <w:lang w:eastAsia="en-US"/>
        </w:rPr>
        <w:t xml:space="preserve"> streamování obsáhlých terénních dat s texturami, bodových mračen a CAD modelů a aby bylo možné propojit metadata (atributy) s geometrií. </w:t>
      </w:r>
    </w:p>
    <w:p w14:paraId="208F53DB" w14:textId="1291D77D" w:rsidR="004E6E7C" w:rsidRDefault="006C458C" w:rsidP="00B834BF">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3B60424F"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w:t>
      </w:r>
      <w:r w:rsidR="00B834BF">
        <w:rPr>
          <w:lang w:eastAsia="en-US"/>
        </w:rPr>
        <w:t>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09568F84"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aktuální problém, protože při prezentování geografické informace (terén, objekty) v měřítku </w:t>
      </w:r>
      <w:r w:rsidR="00A8032F">
        <w:rPr>
          <w:lang w:eastAsia="en-US"/>
        </w:rPr>
        <w:lastRenderedPageBreak/>
        <w:t>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5BFC26DB" w:rsidR="001D37CB" w:rsidRDefault="001D37CB" w:rsidP="003A5BDB">
      <w:pPr>
        <w:pStyle w:val="Normlnprvnodsazen"/>
        <w:rPr>
          <w:lang w:eastAsia="en-US"/>
        </w:rPr>
      </w:pPr>
      <w:r>
        <w:rPr>
          <w:lang w:eastAsia="en-US"/>
        </w:rPr>
        <w:t>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(Mezzo 2019)</w:t>
      </w:r>
      <w:r>
        <w:rPr>
          <w:lang w:eastAsia="en-US"/>
        </w:rPr>
        <w:fldChar w:fldCharType="end"/>
      </w:r>
      <w:r>
        <w:rPr>
          <w:lang w:eastAsia="en-US"/>
        </w:rPr>
        <w:t>.</w:t>
      </w:r>
      <w:r w:rsidR="00C23E20">
        <w:rPr>
          <w:lang w:eastAsia="en-US"/>
        </w:rPr>
        <w:t xml:space="preserve"> Dále je možné dělit formáty dle notace, otevřenosti a vyžití v rámci webového ekosystému.</w:t>
      </w:r>
    </w:p>
    <w:p w14:paraId="10C4F004" w14:textId="5539C050" w:rsidR="0087744F" w:rsidRPr="00153841" w:rsidRDefault="0087744F" w:rsidP="00341FBE">
      <w:pPr>
        <w:pStyle w:val="CaptionTabs"/>
      </w:pPr>
      <w:bookmarkStart w:id="85" w:name="_Ref155008311"/>
      <w:r>
        <w:t xml:space="preserve">Tab. </w:t>
      </w:r>
      <w:r>
        <w:fldChar w:fldCharType="begin"/>
      </w:r>
      <w:r>
        <w:instrText xml:space="preserve"> SEQ Tab. \* ARABIC </w:instrText>
      </w:r>
      <w:r>
        <w:fldChar w:fldCharType="separate"/>
      </w:r>
      <w:r w:rsidR="00F42436">
        <w:rPr>
          <w:noProof/>
        </w:rPr>
        <w:t>2</w:t>
      </w:r>
      <w:r>
        <w:rPr>
          <w:noProof/>
        </w:rPr>
        <w:fldChar w:fldCharType="end"/>
      </w:r>
      <w:bookmarkEnd w:id="85"/>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3E7056">
        <w:trPr>
          <w:trHeight w:val="315"/>
        </w:trPr>
        <w:tc>
          <w:tcPr>
            <w:tcW w:w="0" w:type="auto"/>
            <w:shd w:val="clear" w:color="auto" w:fill="FFFFFF"/>
            <w:tcMar>
              <w:top w:w="30" w:type="dxa"/>
              <w:left w:w="45" w:type="dxa"/>
              <w:bottom w:w="30" w:type="dxa"/>
              <w:right w:w="45" w:type="dxa"/>
            </w:tcMar>
            <w:vAlign w:val="center"/>
            <w:hideMark/>
          </w:tcPr>
          <w:p w14:paraId="06968421"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Formát dat</w:t>
            </w:r>
          </w:p>
        </w:tc>
        <w:tc>
          <w:tcPr>
            <w:tcW w:w="0" w:type="auto"/>
            <w:shd w:val="clear" w:color="auto" w:fill="FFFFFF"/>
            <w:tcMar>
              <w:top w:w="30" w:type="dxa"/>
              <w:left w:w="45" w:type="dxa"/>
              <w:bottom w:w="30" w:type="dxa"/>
              <w:right w:w="45" w:type="dxa"/>
            </w:tcMar>
            <w:vAlign w:val="center"/>
            <w:hideMark/>
          </w:tcPr>
          <w:p w14:paraId="5757921F"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Použití</w:t>
            </w:r>
          </w:p>
        </w:tc>
        <w:tc>
          <w:tcPr>
            <w:tcW w:w="0" w:type="auto"/>
            <w:shd w:val="clear" w:color="auto" w:fill="FFFFFF"/>
            <w:tcMar>
              <w:top w:w="30" w:type="dxa"/>
              <w:left w:w="45" w:type="dxa"/>
              <w:bottom w:w="30" w:type="dxa"/>
              <w:right w:w="45" w:type="dxa"/>
            </w:tcMar>
            <w:vAlign w:val="center"/>
            <w:hideMark/>
          </w:tcPr>
          <w:p w14:paraId="558D8893"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Notace</w:t>
            </w:r>
          </w:p>
        </w:tc>
        <w:tc>
          <w:tcPr>
            <w:tcW w:w="0" w:type="auto"/>
            <w:shd w:val="clear" w:color="auto" w:fill="FFFFFF"/>
            <w:tcMar>
              <w:top w:w="30" w:type="dxa"/>
              <w:left w:w="45" w:type="dxa"/>
              <w:bottom w:w="30" w:type="dxa"/>
              <w:right w:w="45" w:type="dxa"/>
            </w:tcMar>
            <w:vAlign w:val="center"/>
            <w:hideMark/>
          </w:tcPr>
          <w:p w14:paraId="31BD5D06"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Otevřenost</w:t>
            </w:r>
          </w:p>
        </w:tc>
        <w:tc>
          <w:tcPr>
            <w:tcW w:w="0" w:type="auto"/>
            <w:tcMar>
              <w:top w:w="30" w:type="dxa"/>
              <w:left w:w="45" w:type="dxa"/>
              <w:bottom w:w="30" w:type="dxa"/>
              <w:right w:w="45" w:type="dxa"/>
            </w:tcMar>
            <w:vAlign w:val="center"/>
            <w:hideMark/>
          </w:tcPr>
          <w:p w14:paraId="48A67F0E"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Web</w:t>
            </w:r>
          </w:p>
        </w:tc>
      </w:tr>
      <w:tr w:rsidR="0087744F" w:rsidRPr="0087744F" w14:paraId="043D1F0C" w14:textId="77777777" w:rsidTr="003E7056">
        <w:trPr>
          <w:trHeight w:val="315"/>
        </w:trPr>
        <w:tc>
          <w:tcPr>
            <w:tcW w:w="0" w:type="auto"/>
            <w:shd w:val="clear" w:color="auto" w:fill="FFFFFF"/>
            <w:tcMar>
              <w:top w:w="30" w:type="dxa"/>
              <w:left w:w="45" w:type="dxa"/>
              <w:bottom w:w="30" w:type="dxa"/>
              <w:right w:w="45" w:type="dxa"/>
            </w:tcMar>
            <w:vAlign w:val="center"/>
            <w:hideMark/>
          </w:tcPr>
          <w:p w14:paraId="5CE4CF57" w14:textId="77777777" w:rsidR="0087744F" w:rsidRPr="00580FF7" w:rsidRDefault="0087744F" w:rsidP="0087744F">
            <w:pPr>
              <w:spacing w:after="0" w:line="240" w:lineRule="auto"/>
              <w:jc w:val="center"/>
              <w:rPr>
                <w:rFonts w:eastAsia="Times New Roman" w:cs="Arial"/>
                <w:sz w:val="18"/>
                <w:szCs w:val="18"/>
                <w:lang w:val="en-US"/>
              </w:rPr>
            </w:pPr>
            <w:r w:rsidRPr="00580FF7">
              <w:rPr>
                <w:rFonts w:eastAsia="Times New Roman" w:cs="Arial"/>
                <w:sz w:val="18"/>
                <w:szCs w:val="18"/>
                <w:lang w:val="en-US"/>
              </w:rPr>
              <w:t>3D Tiles</w:t>
            </w:r>
          </w:p>
        </w:tc>
        <w:tc>
          <w:tcPr>
            <w:tcW w:w="0" w:type="auto"/>
            <w:shd w:val="clear" w:color="auto" w:fill="FFFFFF"/>
            <w:tcMar>
              <w:top w:w="30" w:type="dxa"/>
              <w:left w:w="45" w:type="dxa"/>
              <w:bottom w:w="30" w:type="dxa"/>
              <w:right w:w="45" w:type="dxa"/>
            </w:tcMar>
            <w:vAlign w:val="center"/>
            <w:hideMark/>
          </w:tcPr>
          <w:p w14:paraId="50F325BB"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1AFB4AB5" w14:textId="75220B52" w:rsidR="0087744F" w:rsidRPr="00580FF7" w:rsidRDefault="005C35FA" w:rsidP="0087744F">
            <w:pPr>
              <w:spacing w:after="0" w:line="240" w:lineRule="auto"/>
              <w:jc w:val="center"/>
              <w:rPr>
                <w:rFonts w:eastAsia="Times New Roman" w:cs="Arial"/>
                <w:sz w:val="18"/>
                <w:szCs w:val="18"/>
              </w:rPr>
            </w:pPr>
            <w:r w:rsidRPr="00580FF7">
              <w:rPr>
                <w:rFonts w:eastAsia="Times New Roman" w:cs="Arial"/>
                <w:sz w:val="18"/>
                <w:szCs w:val="18"/>
              </w:rPr>
              <w:t xml:space="preserve">JSON / </w:t>
            </w:r>
            <w:r w:rsidR="0087744F"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356DB814"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D3BA531"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Ano</w:t>
            </w:r>
          </w:p>
        </w:tc>
      </w:tr>
      <w:tr w:rsidR="0087744F" w:rsidRPr="0087744F" w14:paraId="5D40A2FF" w14:textId="77777777" w:rsidTr="003E7056">
        <w:trPr>
          <w:trHeight w:val="315"/>
        </w:trPr>
        <w:tc>
          <w:tcPr>
            <w:tcW w:w="0" w:type="auto"/>
            <w:shd w:val="clear" w:color="auto" w:fill="FFFFFF"/>
            <w:tcMar>
              <w:top w:w="30" w:type="dxa"/>
              <w:left w:w="45" w:type="dxa"/>
              <w:bottom w:w="30" w:type="dxa"/>
              <w:right w:w="45" w:type="dxa"/>
            </w:tcMar>
            <w:vAlign w:val="center"/>
            <w:hideMark/>
          </w:tcPr>
          <w:p w14:paraId="37DCC575" w14:textId="77777777" w:rsidR="0087744F" w:rsidRPr="00580FF7" w:rsidRDefault="0087744F" w:rsidP="0087744F">
            <w:pPr>
              <w:spacing w:after="0" w:line="240" w:lineRule="auto"/>
              <w:jc w:val="center"/>
              <w:rPr>
                <w:rFonts w:eastAsia="Times New Roman" w:cs="Arial"/>
                <w:sz w:val="18"/>
                <w:szCs w:val="18"/>
                <w:lang w:val="en-US"/>
              </w:rPr>
            </w:pPr>
            <w:r w:rsidRPr="00580FF7">
              <w:rPr>
                <w:rFonts w:eastAsia="Times New Roman" w:cs="Arial"/>
                <w:sz w:val="18"/>
                <w:szCs w:val="18"/>
                <w:lang w:val="en-US"/>
              </w:rPr>
              <w:t>i3s (I3S Scene Layer)</w:t>
            </w:r>
          </w:p>
        </w:tc>
        <w:tc>
          <w:tcPr>
            <w:tcW w:w="0" w:type="auto"/>
            <w:shd w:val="clear" w:color="auto" w:fill="FFFFFF"/>
            <w:tcMar>
              <w:top w:w="30" w:type="dxa"/>
              <w:left w:w="45" w:type="dxa"/>
              <w:bottom w:w="30" w:type="dxa"/>
              <w:right w:w="45" w:type="dxa"/>
            </w:tcMar>
            <w:vAlign w:val="center"/>
            <w:hideMark/>
          </w:tcPr>
          <w:p w14:paraId="2B8FF8E4"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4D4BFF12" w14:textId="0A68F461" w:rsidR="0087744F" w:rsidRPr="00580FF7" w:rsidRDefault="005C35FA" w:rsidP="0087744F">
            <w:pPr>
              <w:spacing w:after="0" w:line="240" w:lineRule="auto"/>
              <w:jc w:val="center"/>
              <w:rPr>
                <w:rFonts w:eastAsia="Times New Roman" w:cs="Arial"/>
                <w:sz w:val="18"/>
                <w:szCs w:val="18"/>
              </w:rPr>
            </w:pPr>
            <w:r w:rsidRPr="00580FF7">
              <w:rPr>
                <w:rFonts w:eastAsia="Times New Roman" w:cs="Arial"/>
                <w:sz w:val="18"/>
                <w:szCs w:val="18"/>
              </w:rPr>
              <w:t xml:space="preserve">JSON / </w:t>
            </w:r>
            <w:r w:rsidR="0087744F"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78530E0"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BB0EB53"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7612C6A9" w14:textId="77777777" w:rsidTr="003E7056">
        <w:trPr>
          <w:trHeight w:val="315"/>
        </w:trPr>
        <w:tc>
          <w:tcPr>
            <w:tcW w:w="0" w:type="auto"/>
            <w:shd w:val="clear" w:color="auto" w:fill="FFFFFF"/>
            <w:tcMar>
              <w:top w:w="30" w:type="dxa"/>
              <w:left w:w="45" w:type="dxa"/>
              <w:bottom w:w="30" w:type="dxa"/>
              <w:right w:w="45" w:type="dxa"/>
            </w:tcMar>
            <w:vAlign w:val="center"/>
          </w:tcPr>
          <w:p w14:paraId="2E3C4507" w14:textId="33033695"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slpk</w:t>
            </w:r>
            <w:proofErr w:type="spellEnd"/>
            <w:r w:rsidRPr="00580FF7">
              <w:rPr>
                <w:rFonts w:eastAsia="Times New Roman" w:cs="Arial"/>
                <w:sz w:val="18"/>
                <w:szCs w:val="18"/>
                <w:lang w:val="en-US"/>
              </w:rPr>
              <w:t xml:space="preserve"> (Scene Layer Package)</w:t>
            </w:r>
          </w:p>
        </w:tc>
        <w:tc>
          <w:tcPr>
            <w:tcW w:w="0" w:type="auto"/>
            <w:shd w:val="clear" w:color="auto" w:fill="FFFFFF"/>
            <w:tcMar>
              <w:top w:w="30" w:type="dxa"/>
              <w:left w:w="45" w:type="dxa"/>
              <w:bottom w:w="30" w:type="dxa"/>
              <w:right w:w="45" w:type="dxa"/>
            </w:tcMar>
            <w:vAlign w:val="center"/>
          </w:tcPr>
          <w:p w14:paraId="5930DD61" w14:textId="1D51ADED"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tcPr>
          <w:p w14:paraId="42A9C926" w14:textId="618A0EA0"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tcPr>
          <w:p w14:paraId="06969AC3" w14:textId="642F45A9"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tcPr>
          <w:p w14:paraId="5ABBEA27" w14:textId="62FE5622"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0DEBDCB2" w14:textId="77777777" w:rsidTr="003E7056">
        <w:trPr>
          <w:trHeight w:val="315"/>
        </w:trPr>
        <w:tc>
          <w:tcPr>
            <w:tcW w:w="0" w:type="auto"/>
            <w:shd w:val="clear" w:color="auto" w:fill="FFFFFF"/>
            <w:tcMar>
              <w:top w:w="30" w:type="dxa"/>
              <w:left w:w="45" w:type="dxa"/>
              <w:bottom w:w="30" w:type="dxa"/>
              <w:right w:w="45" w:type="dxa"/>
            </w:tcMar>
            <w:vAlign w:val="center"/>
            <w:hideMark/>
          </w:tcPr>
          <w:p w14:paraId="13B9F44B"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KML (Keyhole Markup Language)</w:t>
            </w:r>
          </w:p>
        </w:tc>
        <w:tc>
          <w:tcPr>
            <w:tcW w:w="0" w:type="auto"/>
            <w:shd w:val="clear" w:color="auto" w:fill="FFFFFF"/>
            <w:tcMar>
              <w:top w:w="30" w:type="dxa"/>
              <w:left w:w="45" w:type="dxa"/>
              <w:bottom w:w="30" w:type="dxa"/>
              <w:right w:w="45" w:type="dxa"/>
            </w:tcMar>
            <w:vAlign w:val="center"/>
            <w:hideMark/>
          </w:tcPr>
          <w:p w14:paraId="5FDDAB0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55F7E857"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22992A8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90207A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3151616B" w14:textId="77777777" w:rsidTr="003E7056">
        <w:trPr>
          <w:trHeight w:val="315"/>
        </w:trPr>
        <w:tc>
          <w:tcPr>
            <w:tcW w:w="0" w:type="auto"/>
            <w:shd w:val="clear" w:color="auto" w:fill="FFFFFF"/>
            <w:tcMar>
              <w:top w:w="30" w:type="dxa"/>
              <w:left w:w="45" w:type="dxa"/>
              <w:bottom w:w="30" w:type="dxa"/>
              <w:right w:w="45" w:type="dxa"/>
            </w:tcMar>
            <w:vAlign w:val="center"/>
            <w:hideMark/>
          </w:tcPr>
          <w:p w14:paraId="2C7E6265" w14:textId="77777777"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GeoJSON</w:t>
            </w:r>
            <w:proofErr w:type="spellEnd"/>
          </w:p>
        </w:tc>
        <w:tc>
          <w:tcPr>
            <w:tcW w:w="0" w:type="auto"/>
            <w:shd w:val="clear" w:color="auto" w:fill="FFFFFF"/>
            <w:tcMar>
              <w:top w:w="30" w:type="dxa"/>
              <w:left w:w="45" w:type="dxa"/>
              <w:bottom w:w="30" w:type="dxa"/>
              <w:right w:w="45" w:type="dxa"/>
            </w:tcMar>
            <w:vAlign w:val="center"/>
            <w:hideMark/>
          </w:tcPr>
          <w:p w14:paraId="07918C5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75C1C2A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JSON</w:t>
            </w:r>
          </w:p>
        </w:tc>
        <w:tc>
          <w:tcPr>
            <w:tcW w:w="0" w:type="auto"/>
            <w:shd w:val="clear" w:color="auto" w:fill="FFFFFF"/>
            <w:tcMar>
              <w:top w:w="30" w:type="dxa"/>
              <w:left w:w="45" w:type="dxa"/>
              <w:bottom w:w="30" w:type="dxa"/>
              <w:right w:w="45" w:type="dxa"/>
            </w:tcMar>
            <w:vAlign w:val="center"/>
            <w:hideMark/>
          </w:tcPr>
          <w:p w14:paraId="2555E487"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B2CD0C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333CADDE" w14:textId="77777777" w:rsidTr="003E7056">
        <w:trPr>
          <w:trHeight w:val="315"/>
        </w:trPr>
        <w:tc>
          <w:tcPr>
            <w:tcW w:w="0" w:type="auto"/>
            <w:shd w:val="clear" w:color="auto" w:fill="FFFFFF"/>
            <w:tcMar>
              <w:top w:w="30" w:type="dxa"/>
              <w:left w:w="45" w:type="dxa"/>
              <w:bottom w:w="30" w:type="dxa"/>
              <w:right w:w="45" w:type="dxa"/>
            </w:tcMar>
            <w:vAlign w:val="center"/>
            <w:hideMark/>
          </w:tcPr>
          <w:p w14:paraId="6980DFA7" w14:textId="77777777"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CityJSON</w:t>
            </w:r>
            <w:proofErr w:type="spellEnd"/>
          </w:p>
        </w:tc>
        <w:tc>
          <w:tcPr>
            <w:tcW w:w="0" w:type="auto"/>
            <w:shd w:val="clear" w:color="auto" w:fill="FFFFFF"/>
            <w:tcMar>
              <w:top w:w="30" w:type="dxa"/>
              <w:left w:w="45" w:type="dxa"/>
              <w:bottom w:w="30" w:type="dxa"/>
              <w:right w:w="45" w:type="dxa"/>
            </w:tcMar>
            <w:vAlign w:val="center"/>
            <w:hideMark/>
          </w:tcPr>
          <w:p w14:paraId="101109F3" w14:textId="77777777" w:rsidR="00FB52CA" w:rsidRPr="00580FF7" w:rsidRDefault="00FB52CA" w:rsidP="00FB52CA">
            <w:pPr>
              <w:spacing w:after="0" w:line="240" w:lineRule="auto"/>
              <w:jc w:val="center"/>
              <w:rPr>
                <w:rFonts w:eastAsia="Times New Roman" w:cs="Arial"/>
                <w:sz w:val="18"/>
                <w:szCs w:val="18"/>
              </w:rPr>
            </w:pPr>
            <w:proofErr w:type="spellStart"/>
            <w:r w:rsidRPr="00580FF7">
              <w:rPr>
                <w:rFonts w:eastAsia="Times New Roman" w:cs="Arial"/>
                <w:sz w:val="18"/>
                <w:szCs w:val="18"/>
              </w:rPr>
              <w:t>WebGIS</w:t>
            </w:r>
            <w:proofErr w:type="spellEnd"/>
            <w:r w:rsidRPr="00580FF7">
              <w:rPr>
                <w:rFonts w:eastAsia="Times New Roman" w:cs="Arial"/>
                <w:sz w:val="18"/>
                <w:szCs w:val="18"/>
              </w:rPr>
              <w:t xml:space="preserve"> / Urbanismus</w:t>
            </w:r>
          </w:p>
        </w:tc>
        <w:tc>
          <w:tcPr>
            <w:tcW w:w="0" w:type="auto"/>
            <w:shd w:val="clear" w:color="auto" w:fill="FFFFFF"/>
            <w:tcMar>
              <w:top w:w="30" w:type="dxa"/>
              <w:left w:w="45" w:type="dxa"/>
              <w:bottom w:w="30" w:type="dxa"/>
              <w:right w:w="45" w:type="dxa"/>
            </w:tcMar>
            <w:vAlign w:val="center"/>
            <w:hideMark/>
          </w:tcPr>
          <w:p w14:paraId="78B7618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JSON</w:t>
            </w:r>
          </w:p>
        </w:tc>
        <w:tc>
          <w:tcPr>
            <w:tcW w:w="0" w:type="auto"/>
            <w:shd w:val="clear" w:color="auto" w:fill="FFFFFF"/>
            <w:tcMar>
              <w:top w:w="30" w:type="dxa"/>
              <w:left w:w="45" w:type="dxa"/>
              <w:bottom w:w="30" w:type="dxa"/>
              <w:right w:w="45" w:type="dxa"/>
            </w:tcMar>
            <w:vAlign w:val="center"/>
            <w:hideMark/>
          </w:tcPr>
          <w:p w14:paraId="2E2659DB"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1051F550"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110300EC" w14:textId="77777777" w:rsidTr="003E7056">
        <w:trPr>
          <w:trHeight w:val="315"/>
        </w:trPr>
        <w:tc>
          <w:tcPr>
            <w:tcW w:w="0" w:type="auto"/>
            <w:shd w:val="clear" w:color="auto" w:fill="FFFFFF"/>
            <w:tcMar>
              <w:top w:w="30" w:type="dxa"/>
              <w:left w:w="45" w:type="dxa"/>
              <w:bottom w:w="30" w:type="dxa"/>
              <w:right w:w="45" w:type="dxa"/>
            </w:tcMar>
            <w:vAlign w:val="center"/>
            <w:hideMark/>
          </w:tcPr>
          <w:p w14:paraId="39E6F324"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CityGML</w:t>
            </w:r>
          </w:p>
        </w:tc>
        <w:tc>
          <w:tcPr>
            <w:tcW w:w="0" w:type="auto"/>
            <w:shd w:val="clear" w:color="auto" w:fill="FFFFFF"/>
            <w:tcMar>
              <w:top w:w="30" w:type="dxa"/>
              <w:left w:w="45" w:type="dxa"/>
              <w:bottom w:w="30" w:type="dxa"/>
              <w:right w:w="45" w:type="dxa"/>
            </w:tcMar>
            <w:vAlign w:val="center"/>
            <w:hideMark/>
          </w:tcPr>
          <w:p w14:paraId="6C0A8F9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Urbanismus</w:t>
            </w:r>
          </w:p>
        </w:tc>
        <w:tc>
          <w:tcPr>
            <w:tcW w:w="0" w:type="auto"/>
            <w:shd w:val="clear" w:color="auto" w:fill="FFFFFF"/>
            <w:tcMar>
              <w:top w:w="30" w:type="dxa"/>
              <w:left w:w="45" w:type="dxa"/>
              <w:bottom w:w="30" w:type="dxa"/>
              <w:right w:w="45" w:type="dxa"/>
            </w:tcMar>
            <w:vAlign w:val="center"/>
            <w:hideMark/>
          </w:tcPr>
          <w:p w14:paraId="6C33295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01C68D5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3929BB4B"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218BD1E3" w14:textId="77777777" w:rsidTr="003E7056">
        <w:trPr>
          <w:trHeight w:val="315"/>
        </w:trPr>
        <w:tc>
          <w:tcPr>
            <w:tcW w:w="0" w:type="auto"/>
            <w:shd w:val="clear" w:color="auto" w:fill="FFFFFF"/>
            <w:tcMar>
              <w:top w:w="30" w:type="dxa"/>
              <w:left w:w="45" w:type="dxa"/>
              <w:bottom w:w="30" w:type="dxa"/>
              <w:right w:w="45" w:type="dxa"/>
            </w:tcMar>
            <w:vAlign w:val="center"/>
            <w:hideMark/>
          </w:tcPr>
          <w:p w14:paraId="3B470B97"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IFC (Industry Foundation Classes)</w:t>
            </w:r>
          </w:p>
        </w:tc>
        <w:tc>
          <w:tcPr>
            <w:tcW w:w="0" w:type="auto"/>
            <w:shd w:val="clear" w:color="auto" w:fill="FFFFFF"/>
            <w:tcMar>
              <w:top w:w="30" w:type="dxa"/>
              <w:left w:w="45" w:type="dxa"/>
              <w:bottom w:w="30" w:type="dxa"/>
              <w:right w:w="45" w:type="dxa"/>
            </w:tcMar>
            <w:vAlign w:val="center"/>
            <w:hideMark/>
          </w:tcPr>
          <w:p w14:paraId="2F947FF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Modelování staveb (BIM)</w:t>
            </w:r>
          </w:p>
        </w:tc>
        <w:tc>
          <w:tcPr>
            <w:tcW w:w="0" w:type="auto"/>
            <w:shd w:val="clear" w:color="auto" w:fill="FFFFFF"/>
            <w:tcMar>
              <w:top w:w="30" w:type="dxa"/>
              <w:left w:w="45" w:type="dxa"/>
              <w:bottom w:w="30" w:type="dxa"/>
              <w:right w:w="45" w:type="dxa"/>
            </w:tcMar>
            <w:vAlign w:val="center"/>
            <w:hideMark/>
          </w:tcPr>
          <w:p w14:paraId="6EFEE87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429427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tcMar>
              <w:top w:w="30" w:type="dxa"/>
              <w:left w:w="45" w:type="dxa"/>
              <w:bottom w:w="30" w:type="dxa"/>
              <w:right w:w="45" w:type="dxa"/>
            </w:tcMar>
            <w:vAlign w:val="center"/>
            <w:hideMark/>
          </w:tcPr>
          <w:p w14:paraId="7DE6FD2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65EC762C" w14:textId="77777777" w:rsidTr="003E7056">
        <w:trPr>
          <w:trHeight w:val="315"/>
        </w:trPr>
        <w:tc>
          <w:tcPr>
            <w:tcW w:w="0" w:type="auto"/>
            <w:shd w:val="clear" w:color="auto" w:fill="FFFFFF"/>
            <w:tcMar>
              <w:top w:w="30" w:type="dxa"/>
              <w:left w:w="45" w:type="dxa"/>
              <w:bottom w:w="30" w:type="dxa"/>
              <w:right w:w="45" w:type="dxa"/>
            </w:tcMar>
            <w:vAlign w:val="center"/>
            <w:hideMark/>
          </w:tcPr>
          <w:p w14:paraId="0BFFB4D4" w14:textId="2041D5B5"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 xml:space="preserve">Shapefile - Polygon Z / </w:t>
            </w:r>
            <w:proofErr w:type="spellStart"/>
            <w:r w:rsidRPr="00580FF7">
              <w:rPr>
                <w:rFonts w:eastAsia="Times New Roman" w:cs="Arial"/>
                <w:sz w:val="18"/>
                <w:szCs w:val="18"/>
                <w:lang w:val="en-US"/>
              </w:rPr>
              <w:t>Multipatch</w:t>
            </w:r>
            <w:proofErr w:type="spellEnd"/>
          </w:p>
        </w:tc>
        <w:tc>
          <w:tcPr>
            <w:tcW w:w="0" w:type="auto"/>
            <w:shd w:val="clear" w:color="auto" w:fill="FFFFFF"/>
            <w:tcMar>
              <w:top w:w="30" w:type="dxa"/>
              <w:left w:w="45" w:type="dxa"/>
              <w:bottom w:w="30" w:type="dxa"/>
              <w:right w:w="45" w:type="dxa"/>
            </w:tcMar>
            <w:vAlign w:val="center"/>
            <w:hideMark/>
          </w:tcPr>
          <w:p w14:paraId="6BC8E7C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GIS</w:t>
            </w:r>
          </w:p>
        </w:tc>
        <w:tc>
          <w:tcPr>
            <w:tcW w:w="0" w:type="auto"/>
            <w:shd w:val="clear" w:color="auto" w:fill="FFFFFF"/>
            <w:tcMar>
              <w:top w:w="30" w:type="dxa"/>
              <w:left w:w="45" w:type="dxa"/>
              <w:bottom w:w="30" w:type="dxa"/>
              <w:right w:w="45" w:type="dxa"/>
            </w:tcMar>
            <w:vAlign w:val="center"/>
            <w:hideMark/>
          </w:tcPr>
          <w:p w14:paraId="1571ABE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4DD275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Proprietární (ESRI)</w:t>
            </w:r>
          </w:p>
        </w:tc>
        <w:tc>
          <w:tcPr>
            <w:tcW w:w="0" w:type="auto"/>
            <w:tcMar>
              <w:top w:w="30" w:type="dxa"/>
              <w:left w:w="45" w:type="dxa"/>
              <w:bottom w:w="30" w:type="dxa"/>
              <w:right w:w="45" w:type="dxa"/>
            </w:tcMar>
            <w:vAlign w:val="center"/>
            <w:hideMark/>
          </w:tcPr>
          <w:p w14:paraId="733C288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2674670A" w14:textId="77777777" w:rsidTr="003E7056">
        <w:trPr>
          <w:trHeight w:val="315"/>
        </w:trPr>
        <w:tc>
          <w:tcPr>
            <w:tcW w:w="0" w:type="auto"/>
            <w:shd w:val="clear" w:color="auto" w:fill="FFFFFF"/>
            <w:tcMar>
              <w:top w:w="30" w:type="dxa"/>
              <w:left w:w="45" w:type="dxa"/>
              <w:bottom w:w="30" w:type="dxa"/>
              <w:right w:w="45" w:type="dxa"/>
            </w:tcMar>
            <w:vAlign w:val="center"/>
            <w:hideMark/>
          </w:tcPr>
          <w:p w14:paraId="3B7E64CE"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DWG (AutoCAD)</w:t>
            </w:r>
          </w:p>
        </w:tc>
        <w:tc>
          <w:tcPr>
            <w:tcW w:w="0" w:type="auto"/>
            <w:shd w:val="clear" w:color="auto" w:fill="FFFFFF"/>
            <w:tcMar>
              <w:top w:w="30" w:type="dxa"/>
              <w:left w:w="45" w:type="dxa"/>
              <w:bottom w:w="30" w:type="dxa"/>
              <w:right w:w="45" w:type="dxa"/>
            </w:tcMar>
            <w:vAlign w:val="center"/>
            <w:hideMark/>
          </w:tcPr>
          <w:p w14:paraId="7AEDFF1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CAD</w:t>
            </w:r>
          </w:p>
        </w:tc>
        <w:tc>
          <w:tcPr>
            <w:tcW w:w="0" w:type="auto"/>
            <w:shd w:val="clear" w:color="auto" w:fill="FFFFFF"/>
            <w:tcMar>
              <w:top w:w="30" w:type="dxa"/>
              <w:left w:w="45" w:type="dxa"/>
              <w:bottom w:w="30" w:type="dxa"/>
              <w:right w:w="45" w:type="dxa"/>
            </w:tcMar>
            <w:vAlign w:val="center"/>
            <w:hideMark/>
          </w:tcPr>
          <w:p w14:paraId="1760D1E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8625B9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Proprietární (</w:t>
            </w:r>
            <w:proofErr w:type="spellStart"/>
            <w:r w:rsidRPr="00580FF7">
              <w:rPr>
                <w:rFonts w:eastAsia="Times New Roman" w:cs="Arial"/>
                <w:sz w:val="18"/>
                <w:szCs w:val="18"/>
              </w:rPr>
              <w:t>AutoDesk</w:t>
            </w:r>
            <w:proofErr w:type="spellEnd"/>
            <w:r w:rsidRPr="00580FF7">
              <w:rPr>
                <w:rFonts w:eastAsia="Times New Roman" w:cs="Arial"/>
                <w:sz w:val="18"/>
                <w:szCs w:val="18"/>
              </w:rPr>
              <w:t>)</w:t>
            </w:r>
          </w:p>
        </w:tc>
        <w:tc>
          <w:tcPr>
            <w:tcW w:w="0" w:type="auto"/>
            <w:tcMar>
              <w:top w:w="30" w:type="dxa"/>
              <w:left w:w="45" w:type="dxa"/>
              <w:bottom w:w="30" w:type="dxa"/>
              <w:right w:w="45" w:type="dxa"/>
            </w:tcMar>
            <w:vAlign w:val="center"/>
            <w:hideMark/>
          </w:tcPr>
          <w:p w14:paraId="705FCE2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197BEF64" w14:textId="77777777" w:rsidTr="003E7056">
        <w:trPr>
          <w:trHeight w:val="315"/>
        </w:trPr>
        <w:tc>
          <w:tcPr>
            <w:tcW w:w="0" w:type="auto"/>
            <w:shd w:val="clear" w:color="auto" w:fill="FFFFFF"/>
            <w:tcMar>
              <w:top w:w="30" w:type="dxa"/>
              <w:left w:w="45" w:type="dxa"/>
              <w:bottom w:w="30" w:type="dxa"/>
              <w:right w:w="45" w:type="dxa"/>
            </w:tcMar>
            <w:vAlign w:val="center"/>
            <w:hideMark/>
          </w:tcPr>
          <w:p w14:paraId="5AA1BF60"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Collada</w:t>
            </w:r>
          </w:p>
        </w:tc>
        <w:tc>
          <w:tcPr>
            <w:tcW w:w="0" w:type="auto"/>
            <w:shd w:val="clear" w:color="auto" w:fill="FFFFFF"/>
            <w:tcMar>
              <w:top w:w="30" w:type="dxa"/>
              <w:left w:w="45" w:type="dxa"/>
              <w:bottom w:w="30" w:type="dxa"/>
              <w:right w:w="45" w:type="dxa"/>
            </w:tcMar>
            <w:vAlign w:val="center"/>
            <w:hideMark/>
          </w:tcPr>
          <w:p w14:paraId="0A37B06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1578045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384A4C2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tcMar>
              <w:top w:w="30" w:type="dxa"/>
              <w:left w:w="45" w:type="dxa"/>
              <w:bottom w:w="30" w:type="dxa"/>
              <w:right w:w="45" w:type="dxa"/>
            </w:tcMar>
            <w:vAlign w:val="center"/>
            <w:hideMark/>
          </w:tcPr>
          <w:p w14:paraId="15592F6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25710A44" w14:textId="77777777" w:rsidTr="003E7056">
        <w:trPr>
          <w:trHeight w:val="315"/>
        </w:trPr>
        <w:tc>
          <w:tcPr>
            <w:tcW w:w="0" w:type="auto"/>
            <w:shd w:val="clear" w:color="auto" w:fill="FFFFFF"/>
            <w:tcMar>
              <w:top w:w="30" w:type="dxa"/>
              <w:left w:w="45" w:type="dxa"/>
              <w:bottom w:w="30" w:type="dxa"/>
              <w:right w:w="45" w:type="dxa"/>
            </w:tcMar>
            <w:vAlign w:val="center"/>
            <w:hideMark/>
          </w:tcPr>
          <w:p w14:paraId="429B7D8F"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OBJ (Wavefront)</w:t>
            </w:r>
          </w:p>
        </w:tc>
        <w:tc>
          <w:tcPr>
            <w:tcW w:w="0" w:type="auto"/>
            <w:shd w:val="clear" w:color="auto" w:fill="FFFFFF"/>
            <w:tcMar>
              <w:top w:w="30" w:type="dxa"/>
              <w:left w:w="45" w:type="dxa"/>
              <w:bottom w:w="30" w:type="dxa"/>
              <w:right w:w="45" w:type="dxa"/>
            </w:tcMar>
            <w:vAlign w:val="center"/>
            <w:hideMark/>
          </w:tcPr>
          <w:p w14:paraId="622CB38F"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67F16244"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Text</w:t>
            </w:r>
          </w:p>
        </w:tc>
        <w:tc>
          <w:tcPr>
            <w:tcW w:w="0" w:type="auto"/>
            <w:shd w:val="clear" w:color="auto" w:fill="FFFFFF"/>
            <w:tcMar>
              <w:top w:w="30" w:type="dxa"/>
              <w:left w:w="45" w:type="dxa"/>
              <w:bottom w:w="30" w:type="dxa"/>
              <w:right w:w="45" w:type="dxa"/>
            </w:tcMar>
            <w:vAlign w:val="center"/>
            <w:hideMark/>
          </w:tcPr>
          <w:p w14:paraId="3253CB6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53B0170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1BBC0953" w14:textId="77777777" w:rsidTr="003E7056">
        <w:trPr>
          <w:trHeight w:val="315"/>
        </w:trPr>
        <w:tc>
          <w:tcPr>
            <w:tcW w:w="0" w:type="auto"/>
            <w:shd w:val="clear" w:color="auto" w:fill="FFFFFF"/>
            <w:tcMar>
              <w:top w:w="30" w:type="dxa"/>
              <w:left w:w="45" w:type="dxa"/>
              <w:bottom w:w="30" w:type="dxa"/>
              <w:right w:w="45" w:type="dxa"/>
            </w:tcMar>
            <w:vAlign w:val="center"/>
            <w:hideMark/>
          </w:tcPr>
          <w:p w14:paraId="7CA3A38C" w14:textId="77777777"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glTF</w:t>
            </w:r>
            <w:proofErr w:type="spellEnd"/>
            <w:r w:rsidRPr="00580FF7">
              <w:rPr>
                <w:rFonts w:eastAsia="Times New Roman" w:cs="Arial"/>
                <w:sz w:val="18"/>
                <w:szCs w:val="18"/>
                <w:lang w:val="en-US"/>
              </w:rPr>
              <w:t xml:space="preserve"> (GL Transmission Format)</w:t>
            </w:r>
          </w:p>
        </w:tc>
        <w:tc>
          <w:tcPr>
            <w:tcW w:w="0" w:type="auto"/>
            <w:shd w:val="clear" w:color="auto" w:fill="FFFFFF"/>
            <w:tcMar>
              <w:top w:w="30" w:type="dxa"/>
              <w:left w:w="45" w:type="dxa"/>
              <w:bottom w:w="30" w:type="dxa"/>
              <w:right w:w="45" w:type="dxa"/>
            </w:tcMar>
            <w:vAlign w:val="center"/>
            <w:hideMark/>
          </w:tcPr>
          <w:p w14:paraId="2CC631B0"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4A6D024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JSON, Binární (</w:t>
            </w:r>
            <w:proofErr w:type="spellStart"/>
            <w:r w:rsidRPr="00580FF7">
              <w:rPr>
                <w:rFonts w:eastAsia="Times New Roman" w:cs="Arial"/>
                <w:sz w:val="18"/>
                <w:szCs w:val="18"/>
              </w:rPr>
              <w:t>glb</w:t>
            </w:r>
            <w:proofErr w:type="spellEnd"/>
            <w:r w:rsidRPr="00580FF7">
              <w:rPr>
                <w:rFonts w:eastAsia="Times New Roman" w:cs="Arial"/>
                <w:sz w:val="18"/>
                <w:szCs w:val="18"/>
              </w:rPr>
              <w:t>)</w:t>
            </w:r>
          </w:p>
        </w:tc>
        <w:tc>
          <w:tcPr>
            <w:tcW w:w="0" w:type="auto"/>
            <w:shd w:val="clear" w:color="auto" w:fill="FFFFFF"/>
            <w:tcMar>
              <w:top w:w="30" w:type="dxa"/>
              <w:left w:w="45" w:type="dxa"/>
              <w:bottom w:w="30" w:type="dxa"/>
              <w:right w:w="45" w:type="dxa"/>
            </w:tcMar>
            <w:vAlign w:val="center"/>
            <w:hideMark/>
          </w:tcPr>
          <w:p w14:paraId="52FD59B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5C67F8A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76F04935" w14:textId="77777777" w:rsidTr="003E7056">
        <w:trPr>
          <w:trHeight w:val="315"/>
        </w:trPr>
        <w:tc>
          <w:tcPr>
            <w:tcW w:w="0" w:type="auto"/>
            <w:shd w:val="clear" w:color="auto" w:fill="FFFFFF"/>
            <w:tcMar>
              <w:top w:w="30" w:type="dxa"/>
              <w:left w:w="45" w:type="dxa"/>
              <w:bottom w:w="30" w:type="dxa"/>
              <w:right w:w="45" w:type="dxa"/>
            </w:tcMar>
            <w:vAlign w:val="center"/>
            <w:hideMark/>
          </w:tcPr>
          <w:p w14:paraId="17BE6E07"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X3D</w:t>
            </w:r>
          </w:p>
        </w:tc>
        <w:tc>
          <w:tcPr>
            <w:tcW w:w="0" w:type="auto"/>
            <w:shd w:val="clear" w:color="auto" w:fill="FFFFFF"/>
            <w:tcMar>
              <w:top w:w="30" w:type="dxa"/>
              <w:left w:w="45" w:type="dxa"/>
              <w:bottom w:w="30" w:type="dxa"/>
              <w:right w:w="45" w:type="dxa"/>
            </w:tcMar>
            <w:vAlign w:val="center"/>
            <w:hideMark/>
          </w:tcPr>
          <w:p w14:paraId="7F8FB0D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4680586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44CC9D6B"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78BFF39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1832C47C" w14:textId="77777777" w:rsidTr="003E7056">
        <w:trPr>
          <w:trHeight w:val="315"/>
        </w:trPr>
        <w:tc>
          <w:tcPr>
            <w:tcW w:w="0" w:type="auto"/>
            <w:shd w:val="clear" w:color="auto" w:fill="FFFFFF"/>
            <w:tcMar>
              <w:top w:w="30" w:type="dxa"/>
              <w:left w:w="45" w:type="dxa"/>
              <w:bottom w:w="30" w:type="dxa"/>
              <w:right w:w="45" w:type="dxa"/>
            </w:tcMar>
            <w:vAlign w:val="center"/>
            <w:hideMark/>
          </w:tcPr>
          <w:p w14:paraId="7B356B5D"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VRML (Virtual Reality Modeling Language)</w:t>
            </w:r>
          </w:p>
        </w:tc>
        <w:tc>
          <w:tcPr>
            <w:tcW w:w="0" w:type="auto"/>
            <w:shd w:val="clear" w:color="auto" w:fill="FFFFFF"/>
            <w:tcMar>
              <w:top w:w="30" w:type="dxa"/>
              <w:left w:w="45" w:type="dxa"/>
              <w:bottom w:w="30" w:type="dxa"/>
              <w:right w:w="45" w:type="dxa"/>
            </w:tcMar>
            <w:vAlign w:val="center"/>
            <w:hideMark/>
          </w:tcPr>
          <w:p w14:paraId="4B64CB64"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74DB97D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Text (VRML), XML (X3D)</w:t>
            </w:r>
          </w:p>
        </w:tc>
        <w:tc>
          <w:tcPr>
            <w:tcW w:w="0" w:type="auto"/>
            <w:shd w:val="clear" w:color="auto" w:fill="FFFFFF"/>
            <w:tcMar>
              <w:top w:w="30" w:type="dxa"/>
              <w:left w:w="45" w:type="dxa"/>
              <w:bottom w:w="30" w:type="dxa"/>
              <w:right w:w="45" w:type="dxa"/>
            </w:tcMar>
            <w:vAlign w:val="center"/>
            <w:hideMark/>
          </w:tcPr>
          <w:p w14:paraId="275DDFA4"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 (X3D)</w:t>
            </w:r>
          </w:p>
        </w:tc>
        <w:tc>
          <w:tcPr>
            <w:tcW w:w="0" w:type="auto"/>
            <w:shd w:val="clear" w:color="auto" w:fill="FFFFFF"/>
            <w:tcMar>
              <w:top w:w="30" w:type="dxa"/>
              <w:left w:w="45" w:type="dxa"/>
              <w:bottom w:w="30" w:type="dxa"/>
              <w:right w:w="45" w:type="dxa"/>
            </w:tcMar>
            <w:vAlign w:val="center"/>
            <w:hideMark/>
          </w:tcPr>
          <w:p w14:paraId="57594ED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1B08CDA3" w14:textId="77777777" w:rsidTr="003E7056">
        <w:trPr>
          <w:trHeight w:val="315"/>
        </w:trPr>
        <w:tc>
          <w:tcPr>
            <w:tcW w:w="0" w:type="auto"/>
            <w:shd w:val="clear" w:color="auto" w:fill="FFFFFF"/>
            <w:tcMar>
              <w:top w:w="30" w:type="dxa"/>
              <w:left w:w="45" w:type="dxa"/>
              <w:bottom w:w="30" w:type="dxa"/>
              <w:right w:w="45" w:type="dxa"/>
            </w:tcMar>
            <w:vAlign w:val="center"/>
            <w:hideMark/>
          </w:tcPr>
          <w:p w14:paraId="6EA880DE" w14:textId="77777777"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netCDF</w:t>
            </w:r>
            <w:proofErr w:type="spellEnd"/>
            <w:r w:rsidRPr="00580FF7">
              <w:rPr>
                <w:rFonts w:eastAsia="Times New Roman" w:cs="Arial"/>
                <w:sz w:val="18"/>
                <w:szCs w:val="18"/>
                <w:lang w:val="en-US"/>
              </w:rPr>
              <w:t xml:space="preserve"> (Network Common Data Form)</w:t>
            </w:r>
          </w:p>
        </w:tc>
        <w:tc>
          <w:tcPr>
            <w:tcW w:w="0" w:type="auto"/>
            <w:shd w:val="clear" w:color="auto" w:fill="FFFFFF"/>
            <w:tcMar>
              <w:top w:w="30" w:type="dxa"/>
              <w:left w:w="45" w:type="dxa"/>
              <w:bottom w:w="30" w:type="dxa"/>
              <w:right w:w="45" w:type="dxa"/>
            </w:tcMar>
            <w:vAlign w:val="center"/>
            <w:hideMark/>
          </w:tcPr>
          <w:p w14:paraId="5164AAD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Vědecká data</w:t>
            </w:r>
          </w:p>
        </w:tc>
        <w:tc>
          <w:tcPr>
            <w:tcW w:w="0" w:type="auto"/>
            <w:shd w:val="clear" w:color="auto" w:fill="FFFFFF"/>
            <w:tcMar>
              <w:top w:w="30" w:type="dxa"/>
              <w:left w:w="45" w:type="dxa"/>
              <w:bottom w:w="30" w:type="dxa"/>
              <w:right w:w="45" w:type="dxa"/>
            </w:tcMar>
            <w:vAlign w:val="center"/>
            <w:hideMark/>
          </w:tcPr>
          <w:p w14:paraId="1DFB3DBF"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A7C85F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262CAD80"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7AA95131" w14:textId="77777777" w:rsidTr="003E7056">
        <w:trPr>
          <w:trHeight w:val="315"/>
        </w:trPr>
        <w:tc>
          <w:tcPr>
            <w:tcW w:w="0" w:type="auto"/>
            <w:shd w:val="clear" w:color="auto" w:fill="FFFFFF"/>
            <w:tcMar>
              <w:top w:w="30" w:type="dxa"/>
              <w:left w:w="45" w:type="dxa"/>
              <w:bottom w:w="30" w:type="dxa"/>
              <w:right w:w="45" w:type="dxa"/>
            </w:tcMar>
            <w:vAlign w:val="center"/>
            <w:hideMark/>
          </w:tcPr>
          <w:p w14:paraId="3BC59A4A"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HDF5 (Hierarchical Data Format)</w:t>
            </w:r>
          </w:p>
        </w:tc>
        <w:tc>
          <w:tcPr>
            <w:tcW w:w="0" w:type="auto"/>
            <w:shd w:val="clear" w:color="auto" w:fill="FFFFFF"/>
            <w:tcMar>
              <w:top w:w="30" w:type="dxa"/>
              <w:left w:w="45" w:type="dxa"/>
              <w:bottom w:w="30" w:type="dxa"/>
              <w:right w:w="45" w:type="dxa"/>
            </w:tcMar>
            <w:vAlign w:val="center"/>
            <w:hideMark/>
          </w:tcPr>
          <w:p w14:paraId="26BCEBF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Vědecká data</w:t>
            </w:r>
          </w:p>
        </w:tc>
        <w:tc>
          <w:tcPr>
            <w:tcW w:w="0" w:type="auto"/>
            <w:shd w:val="clear" w:color="auto" w:fill="FFFFFF"/>
            <w:tcMar>
              <w:top w:w="30" w:type="dxa"/>
              <w:left w:w="45" w:type="dxa"/>
              <w:bottom w:w="30" w:type="dxa"/>
              <w:right w:w="45" w:type="dxa"/>
            </w:tcMar>
            <w:vAlign w:val="center"/>
            <w:hideMark/>
          </w:tcPr>
          <w:p w14:paraId="38B434F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46105A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923BA27"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462C165D" w14:textId="77777777" w:rsidTr="003E7056">
        <w:trPr>
          <w:trHeight w:val="315"/>
        </w:trPr>
        <w:tc>
          <w:tcPr>
            <w:tcW w:w="0" w:type="auto"/>
            <w:shd w:val="clear" w:color="auto" w:fill="FFFFFF"/>
            <w:tcMar>
              <w:top w:w="30" w:type="dxa"/>
              <w:left w:w="45" w:type="dxa"/>
              <w:bottom w:w="30" w:type="dxa"/>
              <w:right w:w="45" w:type="dxa"/>
            </w:tcMar>
            <w:vAlign w:val="center"/>
            <w:hideMark/>
          </w:tcPr>
          <w:p w14:paraId="4C9CBBA3"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FBX (</w:t>
            </w:r>
            <w:proofErr w:type="spellStart"/>
            <w:r w:rsidRPr="00580FF7">
              <w:rPr>
                <w:rFonts w:eastAsia="Times New Roman" w:cs="Arial"/>
                <w:sz w:val="18"/>
                <w:szCs w:val="18"/>
                <w:lang w:val="en-US"/>
              </w:rPr>
              <w:t>Filmbox</w:t>
            </w:r>
            <w:proofErr w:type="spellEnd"/>
            <w:r w:rsidRPr="00580FF7">
              <w:rPr>
                <w:rFonts w:eastAsia="Times New Roman" w:cs="Arial"/>
                <w:sz w:val="18"/>
                <w:szCs w:val="18"/>
                <w:lang w:val="en-US"/>
              </w:rPr>
              <w:t>)</w:t>
            </w:r>
          </w:p>
        </w:tc>
        <w:tc>
          <w:tcPr>
            <w:tcW w:w="0" w:type="auto"/>
            <w:shd w:val="clear" w:color="auto" w:fill="FFFFFF"/>
            <w:tcMar>
              <w:top w:w="30" w:type="dxa"/>
              <w:left w:w="45" w:type="dxa"/>
              <w:bottom w:w="30" w:type="dxa"/>
              <w:right w:w="45" w:type="dxa"/>
            </w:tcMar>
            <w:vAlign w:val="center"/>
            <w:hideMark/>
          </w:tcPr>
          <w:p w14:paraId="33D7395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Modelování a Animace</w:t>
            </w:r>
          </w:p>
        </w:tc>
        <w:tc>
          <w:tcPr>
            <w:tcW w:w="0" w:type="auto"/>
            <w:shd w:val="clear" w:color="auto" w:fill="FFFFFF"/>
            <w:tcMar>
              <w:top w:w="30" w:type="dxa"/>
              <w:left w:w="45" w:type="dxa"/>
              <w:bottom w:w="30" w:type="dxa"/>
              <w:right w:w="45" w:type="dxa"/>
            </w:tcMar>
            <w:vAlign w:val="center"/>
            <w:hideMark/>
          </w:tcPr>
          <w:p w14:paraId="62C0031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B42870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Proprietární (Autodesk)</w:t>
            </w:r>
          </w:p>
        </w:tc>
        <w:tc>
          <w:tcPr>
            <w:tcW w:w="0" w:type="auto"/>
            <w:shd w:val="clear" w:color="auto" w:fill="FFFFFF"/>
            <w:tcMar>
              <w:top w:w="30" w:type="dxa"/>
              <w:left w:w="45" w:type="dxa"/>
              <w:bottom w:w="30" w:type="dxa"/>
              <w:right w:w="45" w:type="dxa"/>
            </w:tcMar>
            <w:vAlign w:val="center"/>
            <w:hideMark/>
          </w:tcPr>
          <w:p w14:paraId="424402C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3F5B0CD9" w14:textId="77777777" w:rsidTr="003E7056">
        <w:trPr>
          <w:trHeight w:val="315"/>
        </w:trPr>
        <w:tc>
          <w:tcPr>
            <w:tcW w:w="0" w:type="auto"/>
            <w:shd w:val="clear" w:color="auto" w:fill="FFFFFF"/>
            <w:tcMar>
              <w:top w:w="30" w:type="dxa"/>
              <w:left w:w="45" w:type="dxa"/>
              <w:bottom w:w="30" w:type="dxa"/>
              <w:right w:w="45" w:type="dxa"/>
            </w:tcMar>
            <w:vAlign w:val="center"/>
            <w:hideMark/>
          </w:tcPr>
          <w:p w14:paraId="2462C7DA"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PLY (Polygon File Format)</w:t>
            </w:r>
          </w:p>
        </w:tc>
        <w:tc>
          <w:tcPr>
            <w:tcW w:w="0" w:type="auto"/>
            <w:shd w:val="clear" w:color="auto" w:fill="FFFFFF"/>
            <w:tcMar>
              <w:top w:w="30" w:type="dxa"/>
              <w:left w:w="45" w:type="dxa"/>
              <w:bottom w:w="30" w:type="dxa"/>
              <w:right w:w="45" w:type="dxa"/>
            </w:tcMar>
            <w:vAlign w:val="center"/>
            <w:hideMark/>
          </w:tcPr>
          <w:p w14:paraId="7C99B66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Vizualizace</w:t>
            </w:r>
          </w:p>
        </w:tc>
        <w:tc>
          <w:tcPr>
            <w:tcW w:w="0" w:type="auto"/>
            <w:shd w:val="clear" w:color="auto" w:fill="FFFFFF"/>
            <w:tcMar>
              <w:top w:w="30" w:type="dxa"/>
              <w:left w:w="45" w:type="dxa"/>
              <w:bottom w:w="30" w:type="dxa"/>
              <w:right w:w="45" w:type="dxa"/>
            </w:tcMar>
            <w:vAlign w:val="center"/>
            <w:hideMark/>
          </w:tcPr>
          <w:p w14:paraId="2FF7A72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AD5125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B2D2E6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bl>
    <w:p w14:paraId="7ABCEBF4" w14:textId="6F8E8A70" w:rsidR="003E7056" w:rsidRDefault="003E7056" w:rsidP="00341FBE">
      <w:pPr>
        <w:pStyle w:val="Normlnprvnodsazen"/>
        <w:ind w:firstLine="0"/>
        <w:rPr>
          <w:lang w:eastAsia="en-US"/>
        </w:rPr>
      </w:pPr>
    </w:p>
    <w:p w14:paraId="4A61E6B2" w14:textId="77777777" w:rsidR="003E7056" w:rsidRDefault="003E7056" w:rsidP="003E7056">
      <w:pPr>
        <w:pStyle w:val="Normlnprvnodsazen"/>
      </w:pPr>
      <w:r>
        <w:br w:type="page"/>
      </w:r>
    </w:p>
    <w:p w14:paraId="627DEBAE" w14:textId="6C330720" w:rsidR="00714A80" w:rsidRPr="00775801" w:rsidRDefault="00714A80" w:rsidP="00341FBE">
      <w:pPr>
        <w:pStyle w:val="CaptionTabs"/>
        <w:rPr>
          <w:lang w:val="en-US"/>
        </w:rPr>
      </w:pPr>
      <w:r>
        <w:lastRenderedPageBreak/>
        <w:t xml:space="preserve">Tab. </w:t>
      </w:r>
      <w:r>
        <w:fldChar w:fldCharType="begin"/>
      </w:r>
      <w:r>
        <w:instrText xml:space="preserve"> SEQ Tab. \* ARABIC </w:instrText>
      </w:r>
      <w:r>
        <w:fldChar w:fldCharType="separate"/>
      </w:r>
      <w:r w:rsidR="00F42436">
        <w:rPr>
          <w:noProof/>
        </w:rPr>
        <w:t>3</w:t>
      </w:r>
      <w:r>
        <w:rPr>
          <w:noProof/>
        </w:rP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p>
    <w:tbl>
      <w:tblPr>
        <w:tblW w:w="8725" w:type="dxa"/>
        <w:tblLook w:val="04A0" w:firstRow="1" w:lastRow="0" w:firstColumn="1" w:lastColumn="0" w:noHBand="0" w:noVBand="1"/>
      </w:tblPr>
      <w:tblGrid>
        <w:gridCol w:w="919"/>
        <w:gridCol w:w="1280"/>
        <w:gridCol w:w="1486"/>
        <w:gridCol w:w="1475"/>
        <w:gridCol w:w="701"/>
        <w:gridCol w:w="1097"/>
        <w:gridCol w:w="1767"/>
      </w:tblGrid>
      <w:tr w:rsidR="003E7056" w:rsidRPr="003E7056" w14:paraId="1C03F93A" w14:textId="77777777" w:rsidTr="003E7056">
        <w:trPr>
          <w:trHeight w:val="480"/>
        </w:trPr>
        <w:tc>
          <w:tcPr>
            <w:tcW w:w="9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420BFE"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AD2B929"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Komprese</w:t>
            </w:r>
            <w:proofErr w:type="spellEnd"/>
          </w:p>
        </w:tc>
        <w:tc>
          <w:tcPr>
            <w:tcW w:w="1486" w:type="dxa"/>
            <w:tcBorders>
              <w:top w:val="single" w:sz="4" w:space="0" w:color="auto"/>
              <w:left w:val="nil"/>
              <w:bottom w:val="single" w:sz="4" w:space="0" w:color="auto"/>
              <w:right w:val="single" w:sz="4" w:space="0" w:color="auto"/>
            </w:tcBorders>
            <w:shd w:val="clear" w:color="auto" w:fill="auto"/>
            <w:vAlign w:val="center"/>
            <w:hideMark/>
          </w:tcPr>
          <w:p w14:paraId="511621FA"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Velikost</w:t>
            </w:r>
            <w:proofErr w:type="spellEnd"/>
            <w:r w:rsidRPr="003E7056">
              <w:rPr>
                <w:rFonts w:eastAsia="Times New Roman" w:cs="Calibri"/>
                <w:b/>
                <w:bCs/>
                <w:color w:val="000000"/>
                <w:sz w:val="18"/>
                <w:szCs w:val="18"/>
                <w:lang w:val="en-US"/>
              </w:rPr>
              <w:t xml:space="preserve"> (disk)</w:t>
            </w:r>
          </w:p>
        </w:tc>
        <w:tc>
          <w:tcPr>
            <w:tcW w:w="1475" w:type="dxa"/>
            <w:tcBorders>
              <w:top w:val="single" w:sz="4" w:space="0" w:color="auto"/>
              <w:left w:val="nil"/>
              <w:bottom w:val="single" w:sz="4" w:space="0" w:color="auto"/>
              <w:right w:val="single" w:sz="4" w:space="0" w:color="auto"/>
            </w:tcBorders>
            <w:shd w:val="clear" w:color="auto" w:fill="auto"/>
            <w:vAlign w:val="center"/>
            <w:hideMark/>
          </w:tcPr>
          <w:p w14:paraId="5922439E"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Velikost</w:t>
            </w:r>
            <w:proofErr w:type="spellEnd"/>
            <w:r w:rsidRPr="003E7056">
              <w:rPr>
                <w:rFonts w:eastAsia="Times New Roman" w:cs="Calibri"/>
                <w:b/>
                <w:bCs/>
                <w:color w:val="000000"/>
                <w:sz w:val="18"/>
                <w:szCs w:val="18"/>
                <w:lang w:val="en-US"/>
              </w:rPr>
              <w:t xml:space="preserve"> (GPU)</w:t>
            </w:r>
          </w:p>
        </w:tc>
        <w:tc>
          <w:tcPr>
            <w:tcW w:w="701" w:type="dxa"/>
            <w:tcBorders>
              <w:top w:val="single" w:sz="4" w:space="0" w:color="auto"/>
              <w:left w:val="nil"/>
              <w:bottom w:val="single" w:sz="4" w:space="0" w:color="auto"/>
              <w:right w:val="single" w:sz="4" w:space="0" w:color="auto"/>
            </w:tcBorders>
            <w:shd w:val="clear" w:color="auto" w:fill="auto"/>
            <w:vAlign w:val="center"/>
            <w:hideMark/>
          </w:tcPr>
          <w:p w14:paraId="1288EF66" w14:textId="77777777" w:rsidR="003E7056" w:rsidRPr="003E7056" w:rsidRDefault="003E7056" w:rsidP="003E7056">
            <w:pPr>
              <w:spacing w:after="0" w:line="240" w:lineRule="auto"/>
              <w:jc w:val="center"/>
              <w:rPr>
                <w:rFonts w:eastAsia="Times New Roman" w:cs="Calibri"/>
                <w:b/>
                <w:bCs/>
                <w:color w:val="000000"/>
                <w:sz w:val="18"/>
                <w:szCs w:val="18"/>
                <w:lang w:val="en-US"/>
              </w:rPr>
            </w:pPr>
            <w:r w:rsidRPr="003E7056">
              <w:rPr>
                <w:rFonts w:eastAsia="Times New Roman" w:cs="Calibri"/>
                <w:b/>
                <w:bCs/>
                <w:color w:val="000000"/>
                <w:sz w:val="18"/>
                <w:szCs w:val="18"/>
                <w:lang w:val="en-US"/>
              </w:rPr>
              <w:t>Alpha</w:t>
            </w:r>
          </w:p>
        </w:tc>
        <w:tc>
          <w:tcPr>
            <w:tcW w:w="1097" w:type="dxa"/>
            <w:tcBorders>
              <w:top w:val="single" w:sz="4" w:space="0" w:color="auto"/>
              <w:left w:val="nil"/>
              <w:bottom w:val="single" w:sz="4" w:space="0" w:color="auto"/>
              <w:right w:val="single" w:sz="4" w:space="0" w:color="auto"/>
            </w:tcBorders>
            <w:shd w:val="clear" w:color="auto" w:fill="auto"/>
            <w:vAlign w:val="center"/>
            <w:hideMark/>
          </w:tcPr>
          <w:p w14:paraId="2A54DE38"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gltf</w:t>
            </w:r>
            <w:proofErr w:type="spellEnd"/>
            <w:r w:rsidRPr="003E7056">
              <w:rPr>
                <w:rFonts w:eastAsia="Times New Roman" w:cs="Calibri"/>
                <w:b/>
                <w:bCs/>
                <w:color w:val="000000"/>
                <w:sz w:val="18"/>
                <w:szCs w:val="18"/>
                <w:lang w:val="en-US"/>
              </w:rPr>
              <w:t xml:space="preserve"> </w:t>
            </w:r>
            <w:proofErr w:type="spellStart"/>
            <w:r w:rsidRPr="003E7056">
              <w:rPr>
                <w:rFonts w:eastAsia="Times New Roman" w:cs="Calibri"/>
                <w:b/>
                <w:bCs/>
                <w:color w:val="000000"/>
                <w:sz w:val="18"/>
                <w:szCs w:val="18"/>
                <w:lang w:val="en-US"/>
              </w:rPr>
              <w:t>podpora</w:t>
            </w:r>
            <w:proofErr w:type="spellEnd"/>
          </w:p>
        </w:tc>
        <w:tc>
          <w:tcPr>
            <w:tcW w:w="1767" w:type="dxa"/>
            <w:tcBorders>
              <w:top w:val="single" w:sz="4" w:space="0" w:color="auto"/>
              <w:left w:val="nil"/>
              <w:bottom w:val="single" w:sz="4" w:space="0" w:color="auto"/>
              <w:right w:val="single" w:sz="4" w:space="0" w:color="auto"/>
            </w:tcBorders>
            <w:shd w:val="clear" w:color="auto" w:fill="auto"/>
            <w:vAlign w:val="center"/>
            <w:hideMark/>
          </w:tcPr>
          <w:p w14:paraId="14DDCCBC"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Charakteristika</w:t>
            </w:r>
            <w:proofErr w:type="spellEnd"/>
          </w:p>
        </w:tc>
      </w:tr>
      <w:tr w:rsidR="003E7056" w:rsidRPr="003E7056" w14:paraId="2E7ABDD3" w14:textId="77777777" w:rsidTr="003E7056">
        <w:trPr>
          <w:trHeight w:val="1052"/>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5F7CF0FF"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PNG</w:t>
            </w:r>
          </w:p>
        </w:tc>
        <w:tc>
          <w:tcPr>
            <w:tcW w:w="1280" w:type="dxa"/>
            <w:tcBorders>
              <w:top w:val="nil"/>
              <w:left w:val="nil"/>
              <w:bottom w:val="single" w:sz="4" w:space="0" w:color="auto"/>
              <w:right w:val="single" w:sz="4" w:space="0" w:color="auto"/>
            </w:tcBorders>
            <w:shd w:val="clear" w:color="auto" w:fill="auto"/>
            <w:vAlign w:val="center"/>
            <w:hideMark/>
          </w:tcPr>
          <w:p w14:paraId="5736590D"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Bezstrátová</w:t>
            </w:r>
            <w:proofErr w:type="spellEnd"/>
          </w:p>
        </w:tc>
        <w:tc>
          <w:tcPr>
            <w:tcW w:w="1486" w:type="dxa"/>
            <w:tcBorders>
              <w:top w:val="nil"/>
              <w:left w:val="nil"/>
              <w:bottom w:val="single" w:sz="4" w:space="0" w:color="auto"/>
              <w:right w:val="single" w:sz="4" w:space="0" w:color="auto"/>
            </w:tcBorders>
            <w:shd w:val="clear" w:color="auto" w:fill="auto"/>
            <w:vAlign w:val="center"/>
            <w:hideMark/>
          </w:tcPr>
          <w:p w14:paraId="5B032F92"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Vysoká</w:t>
            </w:r>
            <w:proofErr w:type="spellEnd"/>
          </w:p>
        </w:tc>
        <w:tc>
          <w:tcPr>
            <w:tcW w:w="1475" w:type="dxa"/>
            <w:tcBorders>
              <w:top w:val="nil"/>
              <w:left w:val="nil"/>
              <w:bottom w:val="single" w:sz="4" w:space="0" w:color="auto"/>
              <w:right w:val="single" w:sz="4" w:space="0" w:color="auto"/>
            </w:tcBorders>
            <w:shd w:val="clear" w:color="auto" w:fill="auto"/>
            <w:vAlign w:val="center"/>
            <w:hideMark/>
          </w:tcPr>
          <w:p w14:paraId="2444EACD"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Vysoká</w:t>
            </w:r>
            <w:proofErr w:type="spellEnd"/>
          </w:p>
        </w:tc>
        <w:tc>
          <w:tcPr>
            <w:tcW w:w="701" w:type="dxa"/>
            <w:tcBorders>
              <w:top w:val="nil"/>
              <w:left w:val="nil"/>
              <w:bottom w:val="single" w:sz="4" w:space="0" w:color="auto"/>
              <w:right w:val="single" w:sz="4" w:space="0" w:color="auto"/>
            </w:tcBorders>
            <w:shd w:val="clear" w:color="auto" w:fill="auto"/>
            <w:vAlign w:val="center"/>
            <w:hideMark/>
          </w:tcPr>
          <w:p w14:paraId="02F0907F"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097" w:type="dxa"/>
            <w:tcBorders>
              <w:top w:val="nil"/>
              <w:left w:val="nil"/>
              <w:bottom w:val="single" w:sz="4" w:space="0" w:color="auto"/>
              <w:right w:val="single" w:sz="4" w:space="0" w:color="auto"/>
            </w:tcBorders>
            <w:shd w:val="clear" w:color="auto" w:fill="auto"/>
            <w:vAlign w:val="center"/>
            <w:hideMark/>
          </w:tcPr>
          <w:p w14:paraId="61E3F954"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767" w:type="dxa"/>
            <w:tcBorders>
              <w:top w:val="nil"/>
              <w:left w:val="nil"/>
              <w:bottom w:val="single" w:sz="4" w:space="0" w:color="auto"/>
              <w:right w:val="single" w:sz="4" w:space="0" w:color="auto"/>
            </w:tcBorders>
            <w:shd w:val="clear" w:color="auto" w:fill="auto"/>
            <w:vAlign w:val="center"/>
            <w:hideMark/>
          </w:tcPr>
          <w:p w14:paraId="01E0F745"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Jednoduché</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modely</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Vysoká</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kvalita</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Výborná</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kompatiblita</w:t>
            </w:r>
            <w:proofErr w:type="spellEnd"/>
          </w:p>
        </w:tc>
      </w:tr>
      <w:tr w:rsidR="003E7056" w:rsidRPr="003E7056" w14:paraId="0EC622F5" w14:textId="77777777" w:rsidTr="003E7056">
        <w:trPr>
          <w:trHeight w:val="1079"/>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35D1247E"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JPG</w:t>
            </w:r>
          </w:p>
        </w:tc>
        <w:tc>
          <w:tcPr>
            <w:tcW w:w="1280" w:type="dxa"/>
            <w:tcBorders>
              <w:top w:val="nil"/>
              <w:left w:val="nil"/>
              <w:bottom w:val="single" w:sz="4" w:space="0" w:color="auto"/>
              <w:right w:val="single" w:sz="4" w:space="0" w:color="auto"/>
            </w:tcBorders>
            <w:shd w:val="clear" w:color="auto" w:fill="auto"/>
            <w:vAlign w:val="center"/>
            <w:hideMark/>
          </w:tcPr>
          <w:p w14:paraId="3371C247"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Ztrátová</w:t>
            </w:r>
            <w:proofErr w:type="spellEnd"/>
          </w:p>
        </w:tc>
        <w:tc>
          <w:tcPr>
            <w:tcW w:w="1486" w:type="dxa"/>
            <w:tcBorders>
              <w:top w:val="nil"/>
              <w:left w:val="nil"/>
              <w:bottom w:val="single" w:sz="4" w:space="0" w:color="auto"/>
              <w:right w:val="single" w:sz="4" w:space="0" w:color="auto"/>
            </w:tcBorders>
            <w:shd w:val="clear" w:color="auto" w:fill="auto"/>
            <w:vAlign w:val="center"/>
            <w:hideMark/>
          </w:tcPr>
          <w:p w14:paraId="2E36E2BA"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Malá</w:t>
            </w:r>
          </w:p>
        </w:tc>
        <w:tc>
          <w:tcPr>
            <w:tcW w:w="1475" w:type="dxa"/>
            <w:tcBorders>
              <w:top w:val="nil"/>
              <w:left w:val="nil"/>
              <w:bottom w:val="single" w:sz="4" w:space="0" w:color="auto"/>
              <w:right w:val="single" w:sz="4" w:space="0" w:color="auto"/>
            </w:tcBorders>
            <w:shd w:val="clear" w:color="auto" w:fill="auto"/>
            <w:vAlign w:val="center"/>
            <w:hideMark/>
          </w:tcPr>
          <w:p w14:paraId="0AA4D79C"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Vysoká</w:t>
            </w:r>
            <w:proofErr w:type="spellEnd"/>
          </w:p>
        </w:tc>
        <w:tc>
          <w:tcPr>
            <w:tcW w:w="701" w:type="dxa"/>
            <w:tcBorders>
              <w:top w:val="nil"/>
              <w:left w:val="nil"/>
              <w:bottom w:val="single" w:sz="4" w:space="0" w:color="auto"/>
              <w:right w:val="single" w:sz="4" w:space="0" w:color="auto"/>
            </w:tcBorders>
            <w:shd w:val="clear" w:color="auto" w:fill="auto"/>
            <w:vAlign w:val="center"/>
            <w:hideMark/>
          </w:tcPr>
          <w:p w14:paraId="70F02D92"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Ne</w:t>
            </w:r>
          </w:p>
        </w:tc>
        <w:tc>
          <w:tcPr>
            <w:tcW w:w="1097" w:type="dxa"/>
            <w:tcBorders>
              <w:top w:val="nil"/>
              <w:left w:val="nil"/>
              <w:bottom w:val="single" w:sz="4" w:space="0" w:color="auto"/>
              <w:right w:val="single" w:sz="4" w:space="0" w:color="auto"/>
            </w:tcBorders>
            <w:shd w:val="clear" w:color="auto" w:fill="auto"/>
            <w:vAlign w:val="center"/>
            <w:hideMark/>
          </w:tcPr>
          <w:p w14:paraId="49113931"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767" w:type="dxa"/>
            <w:tcBorders>
              <w:top w:val="nil"/>
              <w:left w:val="nil"/>
              <w:bottom w:val="single" w:sz="4" w:space="0" w:color="auto"/>
              <w:right w:val="single" w:sz="4" w:space="0" w:color="auto"/>
            </w:tcBorders>
            <w:shd w:val="clear" w:color="auto" w:fill="auto"/>
            <w:vAlign w:val="center"/>
            <w:hideMark/>
          </w:tcPr>
          <w:p w14:paraId="34CBF015"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Jednoduché</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modely</w:t>
            </w:r>
            <w:proofErr w:type="spellEnd"/>
            <w:r w:rsidRPr="003E7056">
              <w:rPr>
                <w:rFonts w:eastAsia="Times New Roman" w:cs="Calibri"/>
                <w:color w:val="000000"/>
                <w:sz w:val="18"/>
                <w:szCs w:val="18"/>
                <w:lang w:val="en-US"/>
              </w:rPr>
              <w:t xml:space="preserve">, Malá </w:t>
            </w:r>
            <w:proofErr w:type="spellStart"/>
            <w:r w:rsidRPr="003E7056">
              <w:rPr>
                <w:rFonts w:eastAsia="Times New Roman" w:cs="Calibri"/>
                <w:color w:val="000000"/>
                <w:sz w:val="18"/>
                <w:szCs w:val="18"/>
                <w:lang w:val="en-US"/>
              </w:rPr>
              <w:t>velikost</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Výborná</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kompatiblita</w:t>
            </w:r>
            <w:proofErr w:type="spellEnd"/>
          </w:p>
        </w:tc>
      </w:tr>
      <w:tr w:rsidR="003E7056" w:rsidRPr="003E7056" w14:paraId="14D9F6A9" w14:textId="77777777" w:rsidTr="003E7056">
        <w:trPr>
          <w:trHeight w:val="800"/>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6237D5DC"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WEBP</w:t>
            </w:r>
          </w:p>
        </w:tc>
        <w:tc>
          <w:tcPr>
            <w:tcW w:w="1280" w:type="dxa"/>
            <w:tcBorders>
              <w:top w:val="nil"/>
              <w:left w:val="nil"/>
              <w:bottom w:val="single" w:sz="4" w:space="0" w:color="auto"/>
              <w:right w:val="single" w:sz="4" w:space="0" w:color="auto"/>
            </w:tcBorders>
            <w:shd w:val="clear" w:color="auto" w:fill="auto"/>
            <w:vAlign w:val="center"/>
            <w:hideMark/>
          </w:tcPr>
          <w:p w14:paraId="1314565B"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Vysoce</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ztrátová</w:t>
            </w:r>
            <w:proofErr w:type="spellEnd"/>
          </w:p>
        </w:tc>
        <w:tc>
          <w:tcPr>
            <w:tcW w:w="1486" w:type="dxa"/>
            <w:tcBorders>
              <w:top w:val="nil"/>
              <w:left w:val="nil"/>
              <w:bottom w:val="single" w:sz="4" w:space="0" w:color="auto"/>
              <w:right w:val="single" w:sz="4" w:space="0" w:color="auto"/>
            </w:tcBorders>
            <w:shd w:val="clear" w:color="auto" w:fill="auto"/>
            <w:vAlign w:val="center"/>
            <w:hideMark/>
          </w:tcPr>
          <w:p w14:paraId="0E419716"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Velice</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malá</w:t>
            </w:r>
            <w:proofErr w:type="spellEnd"/>
          </w:p>
        </w:tc>
        <w:tc>
          <w:tcPr>
            <w:tcW w:w="1475" w:type="dxa"/>
            <w:tcBorders>
              <w:top w:val="nil"/>
              <w:left w:val="nil"/>
              <w:bottom w:val="single" w:sz="4" w:space="0" w:color="auto"/>
              <w:right w:val="single" w:sz="4" w:space="0" w:color="auto"/>
            </w:tcBorders>
            <w:shd w:val="clear" w:color="auto" w:fill="auto"/>
            <w:vAlign w:val="center"/>
            <w:hideMark/>
          </w:tcPr>
          <w:p w14:paraId="054DD90C"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Vysoká</w:t>
            </w:r>
            <w:proofErr w:type="spellEnd"/>
          </w:p>
        </w:tc>
        <w:tc>
          <w:tcPr>
            <w:tcW w:w="701" w:type="dxa"/>
            <w:tcBorders>
              <w:top w:val="nil"/>
              <w:left w:val="nil"/>
              <w:bottom w:val="single" w:sz="4" w:space="0" w:color="auto"/>
              <w:right w:val="single" w:sz="4" w:space="0" w:color="auto"/>
            </w:tcBorders>
            <w:shd w:val="clear" w:color="auto" w:fill="auto"/>
            <w:vAlign w:val="center"/>
            <w:hideMark/>
          </w:tcPr>
          <w:p w14:paraId="168C61BA"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097" w:type="dxa"/>
            <w:tcBorders>
              <w:top w:val="nil"/>
              <w:left w:val="nil"/>
              <w:bottom w:val="single" w:sz="4" w:space="0" w:color="auto"/>
              <w:right w:val="single" w:sz="4" w:space="0" w:color="auto"/>
            </w:tcBorders>
            <w:shd w:val="clear" w:color="auto" w:fill="auto"/>
            <w:vAlign w:val="center"/>
            <w:hideMark/>
          </w:tcPr>
          <w:p w14:paraId="228DD12C"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plugin</w:t>
            </w:r>
          </w:p>
        </w:tc>
        <w:tc>
          <w:tcPr>
            <w:tcW w:w="1767" w:type="dxa"/>
            <w:tcBorders>
              <w:top w:val="nil"/>
              <w:left w:val="nil"/>
              <w:bottom w:val="single" w:sz="4" w:space="0" w:color="auto"/>
              <w:right w:val="single" w:sz="4" w:space="0" w:color="auto"/>
            </w:tcBorders>
            <w:shd w:val="clear" w:color="auto" w:fill="auto"/>
            <w:vAlign w:val="center"/>
            <w:hideMark/>
          </w:tcPr>
          <w:p w14:paraId="359E4C18"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Jednoduché</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modely</w:t>
            </w:r>
            <w:proofErr w:type="spellEnd"/>
            <w:r w:rsidRPr="003E7056">
              <w:rPr>
                <w:rFonts w:eastAsia="Times New Roman" w:cs="Calibri"/>
                <w:color w:val="000000"/>
                <w:sz w:val="18"/>
                <w:szCs w:val="18"/>
                <w:lang w:val="en-US"/>
              </w:rPr>
              <w:t xml:space="preserve">, Malá </w:t>
            </w:r>
            <w:proofErr w:type="spellStart"/>
            <w:r w:rsidRPr="003E7056">
              <w:rPr>
                <w:rFonts w:eastAsia="Times New Roman" w:cs="Calibri"/>
                <w:color w:val="000000"/>
                <w:sz w:val="18"/>
                <w:szCs w:val="18"/>
                <w:lang w:val="en-US"/>
              </w:rPr>
              <w:t>velikost</w:t>
            </w:r>
            <w:proofErr w:type="spellEnd"/>
            <w:r w:rsidRPr="003E7056">
              <w:rPr>
                <w:rFonts w:eastAsia="Times New Roman" w:cs="Calibri"/>
                <w:color w:val="000000"/>
                <w:sz w:val="18"/>
                <w:szCs w:val="18"/>
                <w:lang w:val="en-US"/>
              </w:rPr>
              <w:t xml:space="preserve"> </w:t>
            </w:r>
          </w:p>
        </w:tc>
      </w:tr>
      <w:tr w:rsidR="003E7056" w:rsidRPr="003E7056" w14:paraId="130C125F" w14:textId="77777777" w:rsidTr="003E7056">
        <w:trPr>
          <w:trHeight w:val="881"/>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08D85EE1"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KTX2</w:t>
            </w:r>
          </w:p>
        </w:tc>
        <w:tc>
          <w:tcPr>
            <w:tcW w:w="1280" w:type="dxa"/>
            <w:tcBorders>
              <w:top w:val="nil"/>
              <w:left w:val="nil"/>
              <w:bottom w:val="single" w:sz="4" w:space="0" w:color="auto"/>
              <w:right w:val="single" w:sz="4" w:space="0" w:color="auto"/>
            </w:tcBorders>
            <w:shd w:val="clear" w:color="auto" w:fill="auto"/>
            <w:vAlign w:val="center"/>
            <w:hideMark/>
          </w:tcPr>
          <w:p w14:paraId="6FBC9B07"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Ztrátová</w:t>
            </w:r>
            <w:proofErr w:type="spellEnd"/>
          </w:p>
        </w:tc>
        <w:tc>
          <w:tcPr>
            <w:tcW w:w="1486" w:type="dxa"/>
            <w:tcBorders>
              <w:top w:val="nil"/>
              <w:left w:val="nil"/>
              <w:bottom w:val="single" w:sz="4" w:space="0" w:color="auto"/>
              <w:right w:val="single" w:sz="4" w:space="0" w:color="auto"/>
            </w:tcBorders>
            <w:shd w:val="clear" w:color="auto" w:fill="auto"/>
            <w:vAlign w:val="center"/>
            <w:hideMark/>
          </w:tcPr>
          <w:p w14:paraId="31944BB6"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Střední</w:t>
            </w:r>
            <w:proofErr w:type="spellEnd"/>
          </w:p>
        </w:tc>
        <w:tc>
          <w:tcPr>
            <w:tcW w:w="1475" w:type="dxa"/>
            <w:tcBorders>
              <w:top w:val="nil"/>
              <w:left w:val="nil"/>
              <w:bottom w:val="single" w:sz="4" w:space="0" w:color="auto"/>
              <w:right w:val="single" w:sz="4" w:space="0" w:color="auto"/>
            </w:tcBorders>
            <w:shd w:val="clear" w:color="auto" w:fill="auto"/>
            <w:vAlign w:val="center"/>
            <w:hideMark/>
          </w:tcPr>
          <w:p w14:paraId="21295BD0"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Nízká</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komprimace</w:t>
            </w:r>
            <w:proofErr w:type="spellEnd"/>
            <w:r w:rsidRPr="003E7056">
              <w:rPr>
                <w:rFonts w:eastAsia="Times New Roman" w:cs="Calibri"/>
                <w:color w:val="000000"/>
                <w:sz w:val="18"/>
                <w:szCs w:val="18"/>
                <w:lang w:val="en-US"/>
              </w:rPr>
              <w:t>)</w:t>
            </w:r>
          </w:p>
        </w:tc>
        <w:tc>
          <w:tcPr>
            <w:tcW w:w="701" w:type="dxa"/>
            <w:tcBorders>
              <w:top w:val="nil"/>
              <w:left w:val="nil"/>
              <w:bottom w:val="single" w:sz="4" w:space="0" w:color="auto"/>
              <w:right w:val="single" w:sz="4" w:space="0" w:color="auto"/>
            </w:tcBorders>
            <w:shd w:val="clear" w:color="auto" w:fill="auto"/>
            <w:vAlign w:val="center"/>
            <w:hideMark/>
          </w:tcPr>
          <w:p w14:paraId="4AB3F41B"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097" w:type="dxa"/>
            <w:tcBorders>
              <w:top w:val="nil"/>
              <w:left w:val="nil"/>
              <w:bottom w:val="single" w:sz="4" w:space="0" w:color="auto"/>
              <w:right w:val="single" w:sz="4" w:space="0" w:color="auto"/>
            </w:tcBorders>
            <w:shd w:val="clear" w:color="auto" w:fill="auto"/>
            <w:vAlign w:val="center"/>
            <w:hideMark/>
          </w:tcPr>
          <w:p w14:paraId="74A89CD4"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plugin</w:t>
            </w:r>
          </w:p>
        </w:tc>
        <w:tc>
          <w:tcPr>
            <w:tcW w:w="1767" w:type="dxa"/>
            <w:tcBorders>
              <w:top w:val="nil"/>
              <w:left w:val="nil"/>
              <w:bottom w:val="single" w:sz="4" w:space="0" w:color="auto"/>
              <w:right w:val="single" w:sz="4" w:space="0" w:color="auto"/>
            </w:tcBorders>
            <w:shd w:val="clear" w:color="auto" w:fill="auto"/>
            <w:vAlign w:val="center"/>
            <w:hideMark/>
          </w:tcPr>
          <w:p w14:paraId="039555E0"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Komplexní</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modely</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Rychlé</w:t>
            </w:r>
            <w:proofErr w:type="spellEnd"/>
            <w:r w:rsidRPr="003E7056">
              <w:rPr>
                <w:rFonts w:eastAsia="Times New Roman" w:cs="Calibri"/>
                <w:color w:val="000000"/>
                <w:sz w:val="18"/>
                <w:szCs w:val="18"/>
                <w:lang w:val="en-US"/>
              </w:rPr>
              <w:t xml:space="preserve"> GPU </w:t>
            </w:r>
            <w:proofErr w:type="spellStart"/>
            <w:r w:rsidRPr="003E7056">
              <w:rPr>
                <w:rFonts w:eastAsia="Times New Roman" w:cs="Calibri"/>
                <w:color w:val="000000"/>
                <w:sz w:val="18"/>
                <w:szCs w:val="18"/>
                <w:lang w:val="en-US"/>
              </w:rPr>
              <w:t>načítání</w:t>
            </w:r>
            <w:proofErr w:type="spellEnd"/>
            <w:r w:rsidRPr="003E7056">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7B95E5CA"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3E7056">
        <w:t>(viz</w:t>
      </w:r>
      <w:r w:rsidR="003E7056">
        <w:t xml:space="preserve">. </w:t>
      </w:r>
      <w:r w:rsidR="003E7056">
        <w:fldChar w:fldCharType="begin"/>
      </w:r>
      <w:r w:rsidR="003E7056">
        <w:instrText xml:space="preserve"> REF _Ref154993681 \w \h </w:instrText>
      </w:r>
      <w:r w:rsidR="003E7056">
        <w:fldChar w:fldCharType="separate"/>
      </w:r>
      <w:r w:rsidR="003E7056">
        <w:t>4.2.1</w:t>
      </w:r>
      <w:r w:rsidR="003E7056">
        <w:fldChar w:fldCharType="end"/>
      </w:r>
      <w:r w:rsidR="003E7056">
        <w:t xml:space="preserve"> </w:t>
      </w:r>
      <w:r w:rsidR="003E7056">
        <w:fldChar w:fldCharType="begin"/>
      </w:r>
      <w:r w:rsidR="003E7056">
        <w:instrText xml:space="preserve"> REF _Ref154993681 \h </w:instrText>
      </w:r>
      <w:r w:rsidR="003E7056">
        <w:fldChar w:fldCharType="separate"/>
      </w:r>
      <w:r w:rsidR="003E7056" w:rsidRPr="001F6849">
        <w:t xml:space="preserve">Web </w:t>
      </w:r>
      <w:proofErr w:type="spellStart"/>
      <w:r w:rsidR="003E7056" w:rsidRPr="001F6849">
        <w:t>APIs</w:t>
      </w:r>
      <w:proofErr w:type="spellEnd"/>
      <w:r w:rsidR="003E7056">
        <w:fldChar w:fldCharType="end"/>
      </w:r>
      <w:r w:rsidR="0020162A" w:rsidRPr="003E7056">
        <w:t>)</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5E41A9BF"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r w:rsidR="003E7056">
        <w:rPr>
          <w:lang w:eastAsia="en-US"/>
        </w:rPr>
        <w:t>vykreslována</w:t>
      </w:r>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 </w:t>
      </w:r>
      <w:r w:rsidR="00B1180A" w:rsidRPr="003E7056">
        <w:rPr>
          <w:lang w:eastAsia="en-US"/>
        </w:rPr>
        <w:t>3D scén</w:t>
      </w:r>
      <w:r w:rsidR="003E7056">
        <w:rPr>
          <w:lang w:eastAsia="en-US"/>
        </w:rPr>
        <w:t>y</w:t>
      </w:r>
      <w:r w:rsidR="00B1180A" w:rsidRPr="003E7056">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sidRPr="001B7F9D">
        <w:rPr>
          <w:b/>
          <w:bCs/>
          <w:i/>
          <w:i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0D868FA2"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lastRenderedPageBreak/>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7E40E9BA" w:rsidR="008812DD" w:rsidRDefault="004F485A" w:rsidP="00EE12F5">
      <w:pPr>
        <w:pStyle w:val="Normlnprvnodsazen"/>
        <w:numPr>
          <w:ilvl w:val="0"/>
          <w:numId w:val="44"/>
        </w:numPr>
        <w:rPr>
          <w:b/>
          <w:bCs/>
          <w:lang w:eastAsia="en-US"/>
        </w:rPr>
      </w:pPr>
      <w:r>
        <w:rPr>
          <w:b/>
          <w:bCs/>
          <w:lang w:eastAsia="en-US"/>
        </w:rPr>
        <w:t>Vykreslení (</w:t>
      </w:r>
      <w:proofErr w:type="spellStart"/>
      <w:r w:rsidRPr="001B7F9D">
        <w:rPr>
          <w:b/>
          <w:bCs/>
          <w:i/>
          <w:i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r w:rsidR="001B7F9D">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2BFC821B" w:rsidR="00B1180A" w:rsidRPr="00B1180A" w:rsidRDefault="00EE12F5" w:rsidP="000023D6">
      <w:pPr>
        <w:pStyle w:val="Caption"/>
      </w:pPr>
      <w:r>
        <w:t xml:space="preserve">Obr. </w:t>
      </w:r>
      <w:r>
        <w:fldChar w:fldCharType="begin"/>
      </w:r>
      <w:r>
        <w:instrText xml:space="preserve"> SEQ Obr. \* ARABIC </w:instrText>
      </w:r>
      <w:r>
        <w:fldChar w:fldCharType="separate"/>
      </w:r>
      <w:r w:rsidR="00E559B3">
        <w:rPr>
          <w:noProof/>
        </w:rPr>
        <w:t>15</w:t>
      </w:r>
      <w:r>
        <w:rPr>
          <w:noProof/>
        </w:rPr>
        <w:fldChar w:fldCharType="end"/>
      </w:r>
      <w:r>
        <w:t xml:space="preserve"> </w:t>
      </w:r>
      <w:proofErr w:type="spellStart"/>
      <w:r>
        <w:rPr>
          <w:i/>
        </w:rPr>
        <w:t>Graphics</w:t>
      </w:r>
      <w:proofErr w:type="spellEnd"/>
      <w:r>
        <w:rPr>
          <w:i/>
        </w:rPr>
        <w:t xml:space="preserve"> </w:t>
      </w:r>
      <w:proofErr w:type="spellStart"/>
      <w:r>
        <w:rPr>
          <w:i/>
        </w:rPr>
        <w:t>rendering</w:t>
      </w:r>
      <w:proofErr w:type="spellEnd"/>
      <w:r>
        <w:rPr>
          <w:i/>
        </w:rPr>
        <w:t xml:space="preserve"> </w:t>
      </w:r>
      <w:proofErr w:type="spellStart"/>
      <w:r>
        <w:rPr>
          <w:i/>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bookmarkStart w:id="86" w:name="_Ref155007563"/>
      <w:r>
        <w:t>Komponenty 3D vizualizace</w:t>
      </w:r>
      <w:bookmarkEnd w:id="86"/>
    </w:p>
    <w:p w14:paraId="4E405B11" w14:textId="0438348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r w:rsidR="001B7F9D">
        <w:rPr>
          <w:lang w:eastAsia="cs-CZ"/>
        </w:rPr>
        <w:t>virtuální</w:t>
      </w:r>
      <w:r>
        <w:rPr>
          <w:lang w:eastAsia="cs-CZ"/>
        </w:rPr>
        <w:t xml:space="preserve"> realitu se ve většině případů skládají z obdobných komponentů.</w:t>
      </w:r>
      <w:r w:rsidR="00B71937">
        <w:rPr>
          <w:lang w:eastAsia="cs-CZ"/>
        </w:rPr>
        <w:t xml:space="preserve"> </w:t>
      </w:r>
      <w:r w:rsidR="001B7F9D">
        <w:rPr>
          <w:lang w:eastAsia="cs-CZ"/>
        </w:rPr>
        <w:t>Následující kapitola zahrnuje</w:t>
      </w:r>
      <w:r w:rsidR="00B71937">
        <w:rPr>
          <w:lang w:eastAsia="cs-CZ"/>
        </w:rPr>
        <w:t xml:space="preserve"> obecný popis klíčových komponent pro tvorbu 3D scény. </w:t>
      </w:r>
    </w:p>
    <w:p w14:paraId="5D90A747" w14:textId="78F39C43"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w:t>
      </w:r>
      <w:r w:rsidR="001B7F9D">
        <w:t>. P</w:t>
      </w:r>
      <w:r w:rsidRPr="00D81069">
        <w:t xml:space="preserve">ředstavuje digitální prostředí, ve kterém se odehrává uživatelský zážitek. Scéna funguje jako základní stavební blok, do kterého </w:t>
      </w:r>
      <w:r w:rsidR="001B7F9D">
        <w:t xml:space="preserve">jsou umisťovány </w:t>
      </w:r>
      <w:r w:rsidRPr="00D81069">
        <w:t>všechny objekty</w:t>
      </w:r>
      <w:r w:rsidR="001B7F9D">
        <w:t xml:space="preserve">. </w:t>
      </w:r>
      <w:r>
        <w:t xml:space="preserve">Struktura scény je </w:t>
      </w:r>
      <w:r w:rsidR="001B7F9D">
        <w:t xml:space="preserve">zpravidla </w:t>
      </w:r>
      <w:r>
        <w:t>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sidRPr="001B7F9D">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450503B2" w14:textId="53FD6AFA"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w:t>
      </w:r>
      <w:r w:rsidR="00DA6E08" w:rsidRPr="00DA6E08">
        <w:lastRenderedPageBreak/>
        <w:t>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w:t>
      </w:r>
      <w:r w:rsidR="001B7F9D">
        <w:t xml:space="preserve">Klíčové parametry </w:t>
      </w:r>
      <w:r w:rsidR="0079621B">
        <w:t>virtuální</w:t>
      </w:r>
      <w:r w:rsidR="0064106A">
        <w:t xml:space="preserve"> kamery jsou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4F955DC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xml:space="preserve">). Objekty mimo tyto roviny </w:t>
      </w:r>
      <w:r w:rsidR="001B7F9D">
        <w:t>nejsou vykresleny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0DA3D3B6" w:rsidR="007C3EEE" w:rsidRPr="007E1724" w:rsidRDefault="007C3EEE" w:rsidP="000023D6">
      <w:pPr>
        <w:pStyle w:val="Caption"/>
        <w:rPr>
          <w:lang w:val="en-US"/>
        </w:rPr>
      </w:pPr>
      <w:r>
        <w:t xml:space="preserve">Obr. </w:t>
      </w:r>
      <w:r>
        <w:fldChar w:fldCharType="begin"/>
      </w:r>
      <w:r>
        <w:instrText xml:space="preserve"> SEQ Obr. \* ARABIC </w:instrText>
      </w:r>
      <w:r>
        <w:fldChar w:fldCharType="separate"/>
      </w:r>
      <w:r w:rsidR="00E559B3">
        <w:rPr>
          <w:noProof/>
        </w:rPr>
        <w:t>17</w:t>
      </w:r>
      <w:r>
        <w:rPr>
          <w:noProof/>
        </w:rP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0236BF02"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(Khronos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rsidRPr="001B7F9D">
        <w:rPr>
          <w:b/>
          <w:bCs/>
        </w:rPr>
        <w:t>Labertův</w:t>
      </w:r>
      <w:proofErr w:type="spellEnd"/>
      <w:r w:rsidR="0078088F" w:rsidRPr="001B7F9D">
        <w:rPr>
          <w:b/>
          <w:bCs/>
        </w:rPr>
        <w:t xml:space="preserve">, </w:t>
      </w:r>
      <w:proofErr w:type="spellStart"/>
      <w:r w:rsidR="0078088F" w:rsidRPr="001B7F9D">
        <w:rPr>
          <w:b/>
          <w:bCs/>
        </w:rPr>
        <w:t>Phongův</w:t>
      </w:r>
      <w:proofErr w:type="spellEnd"/>
      <w:r w:rsidR="0078088F">
        <w:t xml:space="preserve">, </w:t>
      </w:r>
      <w:proofErr w:type="spellStart"/>
      <w:r w:rsidR="0078088F" w:rsidRPr="001B7F9D">
        <w:rPr>
          <w:b/>
          <w:bCs/>
        </w:rPr>
        <w:t>Blinn-Phongův</w:t>
      </w:r>
      <w:proofErr w:type="spellEnd"/>
      <w:r w:rsidR="0078088F">
        <w:t xml:space="preserve"> a </w:t>
      </w:r>
      <w:r w:rsidR="0078088F" w:rsidRPr="001B7F9D">
        <w:rPr>
          <w:b/>
          <w:bCs/>
        </w:rPr>
        <w:t xml:space="preserve">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rsidRPr="001B7F9D">
        <w:rPr>
          <w:b/>
          <w:bCs/>
        </w:rPr>
        <w:t>Lambertův</w:t>
      </w:r>
      <w:proofErr w:type="spellEnd"/>
      <w:r w:rsidR="0078088F" w:rsidRPr="001B7F9D">
        <w:rPr>
          <w:b/>
          <w:bCs/>
        </w:rPr>
        <w:t xml:space="preserve"> model</w:t>
      </w:r>
      <w:r w:rsidR="0078088F">
        <w:t xml:space="preserve"> – simuluje jakým způsobem světlo interaguje s hrubými matnými povrchy, </w:t>
      </w:r>
      <w:proofErr w:type="spellStart"/>
      <w:r w:rsidR="000E25E3" w:rsidRPr="001B7F9D">
        <w:rPr>
          <w:b/>
          <w:bCs/>
        </w:rPr>
        <w:t>Phongův</w:t>
      </w:r>
      <w:proofErr w:type="spellEnd"/>
      <w:r w:rsidR="000E25E3">
        <w:t xml:space="preserve"> – jakým</w:t>
      </w:r>
      <w:r w:rsidR="0078088F">
        <w:t xml:space="preserve"> způsobem se světlo odráží od lesklých povrchů a </w:t>
      </w:r>
      <w:r w:rsidR="0078088F" w:rsidRPr="009D28EA">
        <w:rPr>
          <w:b/>
          <w:bCs/>
        </w:rPr>
        <w:t>PBR</w:t>
      </w:r>
      <w:r w:rsidR="0078088F">
        <w:t xml:space="preserve">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r w:rsidR="009D28EA">
        <w:t>Zároveň</w:t>
      </w:r>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w:t>
      </w:r>
      <w:r w:rsidR="00B918D1" w:rsidRPr="00B918D1">
        <w:lastRenderedPageBreak/>
        <w:t xml:space="preserve">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F592C3D" w14:textId="3ACC80D9"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w:t>
      </w:r>
      <w:r w:rsidR="009D28EA">
        <w:t>informace uložená v </w:t>
      </w:r>
      <w:r w:rsidR="00E62835">
        <w:t>textu</w:t>
      </w:r>
      <w:r w:rsidR="009D28EA">
        <w:t xml:space="preserve">ře </w:t>
      </w:r>
      <w:r w:rsidR="00E62835">
        <w:t xml:space="preserve">modifikuje normálový vektor povrchu na úrovni </w:t>
      </w:r>
      <w:r w:rsidR="009D28EA">
        <w:t>jednotlivých</w:t>
      </w:r>
      <w:r w:rsidR="00E62835">
        <w:t xml:space="preserve"> pixelů</w:t>
      </w:r>
      <w:r w:rsidR="009D28EA">
        <w:t>, což</w:t>
      </w:r>
      <w:r w:rsidR="00E62835">
        <w:t xml:space="preserve">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365E043E" w:rsidR="00D81069" w:rsidRDefault="0049679B" w:rsidP="00DD4B34">
      <w:pPr>
        <w:pStyle w:val="Normlnprvnodsazen"/>
        <w:ind w:firstLine="0"/>
      </w:pPr>
      <w:r>
        <w:t>Obecně se světla v</w:t>
      </w:r>
      <w:r w:rsidR="009D28EA">
        <w:t>e</w:t>
      </w:r>
      <w:r>
        <w:t> </w:t>
      </w:r>
      <w:r w:rsidR="009D28EA">
        <w:t xml:space="preserve">vykreslovacích </w:t>
      </w:r>
      <w:proofErr w:type="spellStart"/>
      <w:r w:rsidR="009D28EA">
        <w:t>enginech</w:t>
      </w:r>
      <w:proofErr w:type="spellEnd"/>
      <w:r w:rsidR="009D28EA">
        <w:t xml:space="preserve"> </w:t>
      </w:r>
      <w:r>
        <w:t>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t xml:space="preserve">: </w:t>
      </w:r>
    </w:p>
    <w:p w14:paraId="7298A694" w14:textId="7DF0C208"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r w:rsidR="009D28EA">
        <w:t>bod,</w:t>
      </w:r>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687BCDA" w:rsidR="00713631" w:rsidRDefault="00B358A5" w:rsidP="003A5BDB">
      <w:pPr>
        <w:pStyle w:val="Normlnprvnodsazen"/>
      </w:pPr>
      <w:r w:rsidRPr="00B358A5">
        <w:rPr>
          <w:b/>
          <w:bCs/>
        </w:rPr>
        <w:t xml:space="preserve">Stíny: </w:t>
      </w:r>
      <w:r>
        <w:t>Simulace stínu je možné dosáhnout pomocí</w:t>
      </w:r>
      <w:r w:rsidR="00BC581D">
        <w:t xml:space="preserve"> techniky</w:t>
      </w:r>
      <w:r>
        <w:t xml:space="preserve"> </w:t>
      </w:r>
      <w:r w:rsidR="00101D88">
        <w:t xml:space="preserve">stínového </w:t>
      </w:r>
      <w:r>
        <w:t>mapování (</w:t>
      </w:r>
      <w:proofErr w:type="spellStart"/>
      <w:r w:rsidRPr="009D28EA">
        <w:rPr>
          <w:i/>
          <w:iCs/>
        </w:rPr>
        <w:t>shadow</w:t>
      </w:r>
      <w:proofErr w:type="spellEnd"/>
      <w:r w:rsidRPr="009D28EA">
        <w:rPr>
          <w:i/>
          <w:iCs/>
        </w:rPr>
        <w:t xml:space="preserve"> </w:t>
      </w:r>
      <w:proofErr w:type="spellStart"/>
      <w:r w:rsidRPr="009D28EA">
        <w:rPr>
          <w:i/>
          <w:iCs/>
        </w:rPr>
        <w:t>maps</w:t>
      </w:r>
      <w:proofErr w:type="spellEnd"/>
      <w:r>
        <w:t xml:space="preserve">), kdy pro každý zdroj světa, </w:t>
      </w:r>
      <w:r w:rsidR="00101D88">
        <w:t xml:space="preserve">jsou </w:t>
      </w:r>
      <w:r>
        <w:t>všechny objekty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call</w:t>
      </w:r>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r w:rsidR="00BA4B88" w:rsidRPr="00022377">
        <w:rPr>
          <w:rStyle w:val="FootnoteReference"/>
        </w:rPr>
        <w:footnoteReference w:id="2"/>
      </w:r>
      <w:r w:rsidR="00BC581D">
        <w:t>.</w:t>
      </w:r>
      <w:r w:rsidR="00BA4B88">
        <w:t xml:space="preserve"> </w:t>
      </w:r>
    </w:p>
    <w:p w14:paraId="7430C6C0" w14:textId="2093A91B" w:rsidR="00713631" w:rsidRDefault="009F4413" w:rsidP="00713631">
      <w:pPr>
        <w:pStyle w:val="Heading3"/>
      </w:pPr>
      <w:r>
        <w:lastRenderedPageBreak/>
        <w:t>Vývoj</w:t>
      </w:r>
    </w:p>
    <w:p w14:paraId="4F4F52F8" w14:textId="59F2DEF1" w:rsidR="009F4413" w:rsidRPr="009F4413" w:rsidRDefault="009F4413" w:rsidP="00AC4DE3">
      <w:r>
        <w:t xml:space="preserve">Vývoj </w:t>
      </w:r>
      <w:r w:rsidR="00101D88">
        <w:t xml:space="preserve">aplikací </w:t>
      </w:r>
      <w:r>
        <w:t>virtuální realit</w:t>
      </w:r>
      <w:r w:rsidR="00101D88">
        <w:t>y</w:t>
      </w:r>
      <w:r>
        <w:t xml:space="preserve">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w:t>
      </w:r>
      <w:r w:rsidR="00101D88">
        <w:t>nutnost</w:t>
      </w:r>
      <w:r w:rsidR="00795B89">
        <w:t xml:space="preserve">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5E693909" w14:textId="032662D7" w:rsidR="008A7EFA" w:rsidRPr="00101D88" w:rsidRDefault="00713631" w:rsidP="00101D88">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w:t>
      </w:r>
      <w:r w:rsidR="00101D88">
        <w:t xml:space="preserve">Za základní pravidla </w:t>
      </w:r>
      <w:r w:rsidR="006A51B8">
        <w:t xml:space="preserve">ECS  </w:t>
      </w:r>
      <w:r w:rsidR="00101D88">
        <w:t xml:space="preserve">je možné považovat výroky: </w:t>
      </w:r>
      <w:r w:rsidR="006A51B8">
        <w:t>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r w:rsidR="00883CEB">
        <w:t xml:space="preserve">Tento přístup využívá řada herních </w:t>
      </w:r>
      <w:proofErr w:type="spellStart"/>
      <w:r w:rsidR="00883CEB">
        <w:t>enginů</w:t>
      </w:r>
      <w:proofErr w:type="spellEnd"/>
      <w:r w:rsidR="00883CEB">
        <w:t xml:space="preserve"> (</w:t>
      </w:r>
      <w:proofErr w:type="spellStart"/>
      <w:r w:rsidR="00883CEB">
        <w:t>Unreal</w:t>
      </w:r>
      <w:proofErr w:type="spellEnd"/>
      <w:r w:rsidR="00883CEB">
        <w:t xml:space="preserve"> </w:t>
      </w:r>
      <w:proofErr w:type="spellStart"/>
      <w:r w:rsidR="00883CEB">
        <w:t>Engine</w:t>
      </w:r>
      <w:proofErr w:type="spellEnd"/>
      <w:r w:rsidR="00883CEB">
        <w:t>, Unity, Godot</w:t>
      </w:r>
      <w:r w:rsidR="00101D88">
        <w:t xml:space="preserve">, Wonderland </w:t>
      </w:r>
      <w:proofErr w:type="spellStart"/>
      <w:r w:rsidR="00101D88">
        <w:t>engine</w:t>
      </w:r>
      <w:proofErr w:type="spellEnd"/>
      <w:r w:rsidR="00883CEB">
        <w:t>) a také webové řešení jako Babylon.js a A-</w:t>
      </w:r>
      <w:proofErr w:type="spellStart"/>
      <w:proofErr w:type="gramStart"/>
      <w:r w:rsidR="00883CEB">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101D88">
        <w:t>.</w:t>
      </w:r>
      <w:r w:rsidR="008A7EFA">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060C1624" w14:textId="6D8128CA" w:rsidR="009F4413" w:rsidRDefault="009F4413" w:rsidP="00BA4B88">
      <w:pPr>
        <w:pStyle w:val="Heading3"/>
      </w:pPr>
      <w:bookmarkStart w:id="87" w:name="_Ref155005652"/>
      <w:r>
        <w:t>Výkon</w:t>
      </w:r>
      <w:bookmarkEnd w:id="87"/>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FB5D006"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r w:rsidR="003814A5">
        <w:t>velikost,</w:t>
      </w:r>
      <w:r>
        <w:t xml:space="preserve"> tak jejich rozlišení. V</w:t>
      </w:r>
      <w:r w:rsidR="003814A5">
        <w:t>e vykreslovacím</w:t>
      </w:r>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r w:rsidR="003814A5">
        <w:t>Optimalizace je často řešena kompresí.</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C764B62" w14:textId="37926C15" w:rsidR="001D0278" w:rsidRDefault="000558F0" w:rsidP="00CD7C12">
      <w:pPr>
        <w:pStyle w:val="Heading1"/>
      </w:pPr>
      <w:bookmarkStart w:id="88" w:name="_Ref154992667"/>
      <w:r w:rsidRPr="001F6849">
        <w:lastRenderedPageBreak/>
        <w:t>Analýza technologií</w:t>
      </w:r>
      <w:bookmarkEnd w:id="88"/>
    </w:p>
    <w:p w14:paraId="4D168E40" w14:textId="46DDB570" w:rsidR="0070296D" w:rsidRDefault="00D92D85" w:rsidP="00FA6C16">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6B42FD">
        <w:rPr>
          <w:lang w:eastAsia="cs-CZ"/>
        </w:rPr>
        <w:t>(viz. kap.</w:t>
      </w:r>
      <w:r w:rsidR="006B42FD">
        <w:rPr>
          <w:lang w:eastAsia="cs-CZ"/>
        </w:rPr>
        <w:t xml:space="preserve"> </w:t>
      </w:r>
      <w:r w:rsidR="006B42FD">
        <w:rPr>
          <w:lang w:eastAsia="cs-CZ"/>
        </w:rPr>
        <w:fldChar w:fldCharType="begin"/>
      </w:r>
      <w:r w:rsidR="006B42FD">
        <w:rPr>
          <w:lang w:eastAsia="cs-CZ"/>
        </w:rPr>
        <w:instrText xml:space="preserve"> REF _Ref155011650 \w \h </w:instrText>
      </w:r>
      <w:r w:rsidR="006B42FD">
        <w:rPr>
          <w:lang w:eastAsia="cs-CZ"/>
        </w:rPr>
      </w:r>
      <w:r w:rsidR="006B42FD">
        <w:rPr>
          <w:lang w:eastAsia="cs-CZ"/>
        </w:rPr>
        <w:fldChar w:fldCharType="separate"/>
      </w:r>
      <w:r w:rsidR="006B42FD">
        <w:rPr>
          <w:lang w:eastAsia="cs-CZ"/>
        </w:rPr>
        <w:t>3.2</w:t>
      </w:r>
      <w:r w:rsidR="006B42FD">
        <w:rPr>
          <w:lang w:eastAsia="cs-CZ"/>
        </w:rPr>
        <w:fldChar w:fldCharType="end"/>
      </w:r>
      <w:r w:rsidR="006B42FD">
        <w:rPr>
          <w:lang w:eastAsia="cs-CZ"/>
        </w:rPr>
        <w:t xml:space="preserve"> </w:t>
      </w:r>
      <w:r w:rsidR="006B42FD">
        <w:rPr>
          <w:lang w:eastAsia="cs-CZ"/>
        </w:rPr>
        <w:fldChar w:fldCharType="begin"/>
      </w:r>
      <w:r w:rsidR="006B42FD">
        <w:rPr>
          <w:lang w:eastAsia="cs-CZ"/>
        </w:rPr>
        <w:instrText xml:space="preserve"> REF _Ref155011650 \h </w:instrText>
      </w:r>
      <w:r w:rsidR="006B42FD">
        <w:rPr>
          <w:lang w:eastAsia="cs-CZ"/>
        </w:rPr>
      </w:r>
      <w:r w:rsidR="006B42FD">
        <w:rPr>
          <w:lang w:eastAsia="cs-CZ"/>
        </w:rPr>
        <w:fldChar w:fldCharType="separate"/>
      </w:r>
      <w:r w:rsidR="006B42FD" w:rsidRPr="001F6849">
        <w:t>Systém virtuální reality</w:t>
      </w:r>
      <w:r w:rsidR="006B42FD">
        <w:rPr>
          <w:lang w:eastAsia="cs-CZ"/>
        </w:rPr>
        <w:fldChar w:fldCharType="end"/>
      </w:r>
      <w:r w:rsidRPr="006B42FD">
        <w:rPr>
          <w:lang w:eastAsia="cs-CZ"/>
        </w:rPr>
        <w:t>)</w:t>
      </w:r>
      <w:r>
        <w:rPr>
          <w:lang w:eastAsia="cs-CZ"/>
        </w:rPr>
        <w:t xml:space="preserve"> pro účely vizualizace geografických dat na webu. </w:t>
      </w:r>
      <w:r w:rsidR="00976012">
        <w:rPr>
          <w:lang w:eastAsia="cs-CZ"/>
        </w:rPr>
        <w:t>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w:t>
      </w:r>
      <w:r w:rsidR="006B42FD">
        <w:rPr>
          <w:lang w:eastAsia="cs-CZ"/>
        </w:rPr>
        <w:t xml:space="preserve"> </w:t>
      </w:r>
      <w:r w:rsidR="00976012">
        <w:rPr>
          <w:lang w:eastAsia="cs-CZ"/>
        </w:rPr>
        <w:t xml:space="preserve">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6B42FD">
        <w:rPr>
          <w:lang w:eastAsia="cs-CZ"/>
        </w:rPr>
        <w:t xml:space="preserve"> </w:t>
      </w:r>
      <w:r w:rsidR="006B42FD">
        <w:t xml:space="preserve">Analýz dostupných technologií tedy vyžaduje přehled technologií napříč zmíněnými kategoriemi, </w:t>
      </w:r>
      <w:r w:rsidR="00FA6C16" w:rsidRPr="00FA6C16">
        <w:t xml:space="preserve">které umožní </w:t>
      </w:r>
      <w:r w:rsidR="00260F6F" w:rsidRPr="00FA6C16">
        <w:t>pořízení</w:t>
      </w:r>
      <w:r w:rsidR="006B42FD">
        <w:t xml:space="preserve">, </w:t>
      </w:r>
      <w:r w:rsidR="00260F6F" w:rsidRPr="00FA6C16">
        <w:t>úpravu</w:t>
      </w:r>
      <w:r w:rsidR="006B42FD">
        <w:t xml:space="preserve"> a </w:t>
      </w:r>
      <w:r w:rsidR="00260F6F" w:rsidRPr="00FA6C16">
        <w:t>vizualizaci</w:t>
      </w:r>
      <w:r w:rsidR="006B42FD">
        <w:t xml:space="preserve"> dat</w:t>
      </w:r>
      <w:r w:rsidR="00260F6F" w:rsidRPr="00FA6C16">
        <w:t>, interakci a následně publikaci</w:t>
      </w:r>
      <w:r w:rsidR="00A1051A" w:rsidRPr="00FA6C16">
        <w:t>.</w:t>
      </w:r>
      <w:r w:rsidR="00695EF6" w:rsidRPr="00FA6C16">
        <w:t xml:space="preserve"> </w:t>
      </w:r>
      <w:r w:rsidR="00260F6F" w:rsidRPr="00FA6C16">
        <w:t>Nejedná se tedy o jednotlivou technologi</w:t>
      </w:r>
      <w:r w:rsidR="006B42FD">
        <w:t>e ale jejich soubor (</w:t>
      </w:r>
      <w:r w:rsidR="00260F6F" w:rsidRPr="00FA6C16">
        <w:rPr>
          <w:i/>
          <w:iCs/>
        </w:rPr>
        <w:t xml:space="preserve">tech </w:t>
      </w:r>
      <w:proofErr w:type="spellStart"/>
      <w:r w:rsidR="00260F6F" w:rsidRPr="00FA6C16">
        <w:rPr>
          <w:i/>
          <w:iCs/>
        </w:rPr>
        <w:t>stack</w:t>
      </w:r>
      <w:proofErr w:type="spellEnd"/>
      <w:r w:rsidR="006B42FD">
        <w:rPr>
          <w:i/>
          <w:iCs/>
        </w:rPr>
        <w:t>)</w:t>
      </w:r>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6B42FD">
        <w:t>specifického využití</w:t>
      </w:r>
      <w:r w:rsidR="00260F6F" w:rsidRPr="00FA6C16">
        <w:rPr>
          <w:color w:val="FF0000"/>
        </w:rPr>
        <w:t>.</w:t>
      </w:r>
      <w:r w:rsidR="00260F6F" w:rsidRPr="00FA6C16">
        <w:t xml:space="preserve"> </w:t>
      </w:r>
    </w:p>
    <w:p w14:paraId="345EE00D" w14:textId="5EE9D50E" w:rsidR="006B42FD" w:rsidRPr="006B42FD" w:rsidRDefault="006B42FD" w:rsidP="006B42FD">
      <w:pPr>
        <w:pStyle w:val="Normlnprvnodsazen"/>
        <w:rPr>
          <w:lang w:eastAsia="en-US"/>
        </w:rPr>
      </w:pPr>
      <w:r w:rsidRPr="006B42FD">
        <w:rPr>
          <w:lang w:eastAsia="en-US"/>
        </w:rPr>
        <w:t xml:space="preserve">Obecný postup tvorby virtuálního prostředí lze rozdělit do několika kroků. Prvním úkolem je získání dat pro zobrazení, což se dosahuje pomocí technologií jako je Lidar, fotogrammetrie a tradiční mapování pro získání potřebných dat. Následuje fáze zpracování dat, kde se </w:t>
      </w:r>
      <w:proofErr w:type="gramStart"/>
      <w:r w:rsidRPr="006B42FD">
        <w:rPr>
          <w:lang w:eastAsia="en-US"/>
        </w:rPr>
        <w:t>vytváří</w:t>
      </w:r>
      <w:proofErr w:type="gramEnd"/>
      <w:r w:rsidRPr="006B42FD">
        <w:rPr>
          <w:lang w:eastAsia="en-US"/>
        </w:rPr>
        <w:t xml:space="preserve"> 3D objekty (</w:t>
      </w:r>
      <w:proofErr w:type="spellStart"/>
      <w:r w:rsidRPr="006B42FD">
        <w:rPr>
          <w:lang w:eastAsia="en-US"/>
        </w:rPr>
        <w:t>mesh</w:t>
      </w:r>
      <w:proofErr w:type="spellEnd"/>
      <w:r w:rsidRPr="006B42FD">
        <w:rPr>
          <w:lang w:eastAsia="en-US"/>
        </w:rPr>
        <w:t xml:space="preserve">), zpracovávají textury a vytváří celková 3D scéna na základě nasbíraných informací. Dalším krokem je vizualizace dat, kde jsou tyto informace prezentovány pomocí vybraného vykreslovacího </w:t>
      </w:r>
      <w:proofErr w:type="spellStart"/>
      <w:r w:rsidRPr="006B42FD">
        <w:rPr>
          <w:lang w:eastAsia="en-US"/>
        </w:rPr>
        <w:t>enginu</w:t>
      </w:r>
      <w:proofErr w:type="spellEnd"/>
      <w:r w:rsidRPr="006B42FD">
        <w:rPr>
          <w:lang w:eastAsia="en-US"/>
        </w:rPr>
        <w:t xml:space="preserve"> a implementací aplikační logiky. Nakonec dochází k publikaci dat, kdy je vytvořená vizualizace zveřejněna na internetu, podstoupí testování a optimalizaci pro dosažení optimálního výkonu a širší dostupnost.</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89"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Godot, Wonderland).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lastRenderedPageBreak/>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7FF90975" w:rsidR="00B95DF6" w:rsidRDefault="00B95DF6" w:rsidP="00976012">
      <w:pPr>
        <w:pStyle w:val="Normlnprvnodsazen"/>
      </w:pPr>
      <w:r>
        <w:t xml:space="preserve">Pro účely geoprostorové vizualizace je možné vyloučit postup č. 1, jelikož se jedná o příliš nízko-úrovňový vývoj. V rámci této práce však </w:t>
      </w:r>
      <w:r w:rsidR="00B272D5">
        <w:t>je</w:t>
      </w:r>
      <w:r>
        <w:t xml:space="preserve"> role základních API </w:t>
      </w:r>
      <w:r w:rsidR="00B272D5">
        <w:t xml:space="preserve">představena </w:t>
      </w:r>
      <w:r>
        <w:t xml:space="preserve">(viz. kap. </w:t>
      </w:r>
      <w:r w:rsidR="00B272D5">
        <w:fldChar w:fldCharType="begin"/>
      </w:r>
      <w:r w:rsidR="00B272D5">
        <w:instrText xml:space="preserve"> REF _Ref154993681 \w \h </w:instrText>
      </w:r>
      <w:r w:rsidR="00B272D5">
        <w:fldChar w:fldCharType="separate"/>
      </w:r>
      <w:r w:rsidR="00B272D5">
        <w:t>4.2.1</w:t>
      </w:r>
      <w:r w:rsidR="00B272D5">
        <w:fldChar w:fldCharType="end"/>
      </w:r>
      <w:r w:rsidR="00B272D5">
        <w:t xml:space="preserve"> </w:t>
      </w:r>
      <w:r w:rsidR="00B272D5">
        <w:fldChar w:fldCharType="begin"/>
      </w:r>
      <w:r w:rsidR="00B272D5">
        <w:instrText xml:space="preserve"> REF _Ref154993681 \h </w:instrText>
      </w:r>
      <w:r w:rsidR="00B272D5">
        <w:fldChar w:fldCharType="separate"/>
      </w:r>
      <w:r w:rsidR="00B272D5" w:rsidRPr="001F6849">
        <w:t xml:space="preserve">Web </w:t>
      </w:r>
      <w:proofErr w:type="spellStart"/>
      <w:r w:rsidR="00B272D5" w:rsidRPr="001F6849">
        <w:t>APIs</w:t>
      </w:r>
      <w:proofErr w:type="spellEnd"/>
      <w:r w:rsidR="00B272D5">
        <w:fldChar w:fldCharType="end"/>
      </w:r>
      <w:r>
        <w:t>). Hlavním zaměřením</w:t>
      </w:r>
      <w:r w:rsidR="00E45443">
        <w:t xml:space="preserve"> analýzy technologií</w:t>
      </w:r>
      <w:r>
        <w:t xml:space="preserve"> je postup č. 2</w:t>
      </w:r>
      <w:r w:rsidR="00E45443">
        <w:t xml:space="preserve"> a č. 4</w:t>
      </w:r>
      <w:r>
        <w:t xml:space="preserve">,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w:t>
      </w:r>
      <w:r w:rsidR="00E45443">
        <w:t>m</w:t>
      </w:r>
      <w:r w:rsidR="002F5A56">
        <w:t xml:space="preserve"> postupu 2 a 3.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E45443">
        <w:t>.</w:t>
      </w:r>
    </w:p>
    <w:p w14:paraId="6B333024" w14:textId="6DD7A3B1" w:rsidR="00476706" w:rsidRPr="001F6849" w:rsidRDefault="00D20F77" w:rsidP="00D20F77">
      <w:pPr>
        <w:pStyle w:val="PICTURES"/>
      </w:pPr>
      <w:r>
        <w:drawing>
          <wp:inline distT="0" distB="0" distL="0" distR="0" wp14:anchorId="04AFB68A" wp14:editId="35C013EC">
            <wp:extent cx="3636335" cy="3260772"/>
            <wp:effectExtent l="0" t="0" r="2540" b="0"/>
            <wp:docPr id="917469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9765" name="Picture 917469765"/>
                    <pic:cNvPicPr/>
                  </pic:nvPicPr>
                  <pic:blipFill>
                    <a:blip r:embed="rId32">
                      <a:extLst>
                        <a:ext uri="{28A0092B-C50C-407E-A947-70E740481C1C}">
                          <a14:useLocalDpi xmlns:a14="http://schemas.microsoft.com/office/drawing/2010/main" val="0"/>
                        </a:ext>
                      </a:extLst>
                    </a:blip>
                    <a:stretch>
                      <a:fillRect/>
                    </a:stretch>
                  </pic:blipFill>
                  <pic:spPr>
                    <a:xfrm>
                      <a:off x="0" y="0"/>
                      <a:ext cx="3659254" cy="3281324"/>
                    </a:xfrm>
                    <a:prstGeom prst="rect">
                      <a:avLst/>
                    </a:prstGeom>
                  </pic:spPr>
                </pic:pic>
              </a:graphicData>
            </a:graphic>
          </wp:inline>
        </w:drawing>
      </w:r>
    </w:p>
    <w:p w14:paraId="2FB87A45" w14:textId="77777777" w:rsidR="00A62645" w:rsidRDefault="00476706" w:rsidP="000023D6">
      <w:pPr>
        <w:pStyle w:val="Caption"/>
      </w:pPr>
      <w:r w:rsidRPr="001F6849">
        <w:t xml:space="preserve">Obr. </w:t>
      </w:r>
      <w:r>
        <w:fldChar w:fldCharType="begin"/>
      </w:r>
      <w:r>
        <w:instrText xml:space="preserve"> SEQ Obr. \* ARABIC </w:instrText>
      </w:r>
      <w:r>
        <w:fldChar w:fldCharType="separate"/>
      </w:r>
      <w:r w:rsidR="00E559B3">
        <w:rPr>
          <w:noProof/>
        </w:rPr>
        <w:t>21</w:t>
      </w:r>
      <w:r>
        <w:rPr>
          <w:noProof/>
        </w:rPr>
        <w:fldChar w:fldCharType="end"/>
      </w:r>
      <w:r w:rsidRPr="001F6849">
        <w:t xml:space="preserve"> Taxonomie </w:t>
      </w:r>
      <w:del w:id="90" w:author="Lukáš Herman" w:date="2023-02-06T14:26:00Z">
        <w:r w:rsidRPr="001F6849" w:rsidDel="00227A2E">
          <w:delText>weobvých</w:delText>
        </w:r>
      </w:del>
      <w:ins w:id="91" w:author="Lukáš Herman" w:date="2023-02-06T14:26:00Z">
        <w:r w:rsidR="00227A2E" w:rsidRPr="001F6849">
          <w:t>webových</w:t>
        </w:r>
      </w:ins>
      <w:r w:rsidRPr="001F6849">
        <w:t xml:space="preserve"> technologií umožňujících tvorbu </w:t>
      </w:r>
      <w:del w:id="92" w:author="Lukáš Herman" w:date="2023-02-06T14:26:00Z">
        <w:r w:rsidRPr="001F6849" w:rsidDel="00227A2E">
          <w:delText>virutálních</w:delText>
        </w:r>
      </w:del>
      <w:ins w:id="93" w:author="Lukáš Herman" w:date="2023-02-06T14:26:00Z">
        <w:r w:rsidR="00227A2E" w:rsidRPr="001F6849">
          <w:t>virtuálních</w:t>
        </w:r>
      </w:ins>
      <w:r w:rsidRPr="001F6849">
        <w:t xml:space="preserve"> prostředí</w:t>
      </w:r>
      <w:r w:rsidR="00D20F77">
        <w:t xml:space="preserve"> dle míry abstrakce</w:t>
      </w:r>
      <w:r w:rsidRPr="001F6849">
        <w:t xml:space="preserve">. </w:t>
      </w:r>
      <w:r w:rsidR="00D20F77">
        <w:t xml:space="preserve">Červeně – hardware, žlutě – prohlížeč, modře </w:t>
      </w:r>
      <w:r w:rsidR="00A62645">
        <w:t>–</w:t>
      </w:r>
      <w:r w:rsidR="00D20F77">
        <w:t xml:space="preserve"> </w:t>
      </w:r>
      <w:r w:rsidR="00A62645">
        <w:t>JS ekosystém</w:t>
      </w:r>
    </w:p>
    <w:p w14:paraId="094B253A" w14:textId="182DCA59" w:rsidR="00476706" w:rsidRDefault="00D20F77" w:rsidP="000023D6">
      <w:pPr>
        <w:pStyle w:val="Caption"/>
      </w:pPr>
      <w:r>
        <w:t>upraveno dle</w:t>
      </w:r>
      <w:r w:rsidR="00476706" w:rsidRPr="001F6849">
        <w:t xml:space="preserve">: </w:t>
      </w:r>
      <w:r w:rsidR="00476706" w:rsidRPr="001F6849">
        <w:fldChar w:fldCharType="begin"/>
      </w:r>
      <w:r w:rsidR="00476706"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476706" w:rsidRPr="001F6849">
        <w:fldChar w:fldCharType="separate"/>
      </w:r>
      <w:r w:rsidR="00476706" w:rsidRPr="001F6849">
        <w:t>(</w:t>
      </w:r>
      <w:proofErr w:type="spellStart"/>
      <w:r w:rsidR="00476706" w:rsidRPr="001F6849">
        <w:t>Godber</w:t>
      </w:r>
      <w:proofErr w:type="spellEnd"/>
      <w:r w:rsidR="00476706" w:rsidRPr="001F6849">
        <w:t xml:space="preserve"> 2022)</w:t>
      </w:r>
      <w:r w:rsidR="00476706" w:rsidRPr="001F6849">
        <w:fldChar w:fldCharType="end"/>
      </w:r>
    </w:p>
    <w:p w14:paraId="528F9BA2" w14:textId="0BDFAEED" w:rsidR="00F80471" w:rsidRPr="00F80471" w:rsidRDefault="00E364D4" w:rsidP="00F80471">
      <w:pPr>
        <w:pStyle w:val="Heading2"/>
        <w:rPr>
          <w:lang w:val="cs-CZ"/>
        </w:rPr>
      </w:pPr>
      <w:bookmarkStart w:id="94" w:name="_Ref155017676"/>
      <w:r w:rsidRPr="001F6849">
        <w:rPr>
          <w:lang w:val="cs-CZ"/>
        </w:rPr>
        <w:t>Webový vývoj</w:t>
      </w:r>
      <w:bookmarkEnd w:id="94"/>
    </w:p>
    <w:p w14:paraId="7A6E33FE" w14:textId="2915D183" w:rsidR="00E364D4" w:rsidRPr="001F6849" w:rsidRDefault="00E64528" w:rsidP="00A62645">
      <w:r>
        <w:t xml:space="preserve">Volba webového prostředí přináší jisté benefity, ale i překážky při tvorbě VR aplikací. </w:t>
      </w:r>
      <w:r w:rsidR="00FC5365" w:rsidRPr="001F6849">
        <w:t xml:space="preserve">Primárním benefitem </w:t>
      </w:r>
      <w:r w:rsidR="00A62645">
        <w:t xml:space="preserve">oproti </w:t>
      </w:r>
      <w:r w:rsidR="00A62645" w:rsidRPr="001F6849">
        <w:t>desktopovým aplikacím</w:t>
      </w:r>
      <w:r w:rsidR="00A62645" w:rsidRPr="001F6849">
        <w:t xml:space="preserve"> </w:t>
      </w:r>
      <w:r w:rsidR="00FC5365" w:rsidRPr="001F6849">
        <w:t>je dostupnost (</w:t>
      </w:r>
      <w:proofErr w:type="spellStart"/>
      <w:r w:rsidR="00FC5365" w:rsidRPr="001F6849">
        <w:rPr>
          <w:i/>
          <w:iCs/>
        </w:rPr>
        <w:t>availability</w:t>
      </w:r>
      <w:proofErr w:type="spellEnd"/>
      <w:r w:rsidR="00FC5365" w:rsidRPr="001F6849">
        <w:t xml:space="preserve">).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A62645">
        <w:t xml:space="preserve">. </w:t>
      </w:r>
      <w:r w:rsidR="00FC5365" w:rsidRPr="001F6849">
        <w:t>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r w:rsidR="00A62645">
        <w:t xml:space="preserve"> </w:t>
      </w:r>
      <w:r w:rsidR="00E364D4" w:rsidRPr="001F6849">
        <w:t>Tvorba klasických webových aplikací je umožněna pomocí kombinace technologií tzv.</w:t>
      </w:r>
      <w:r w:rsidR="00E364D4" w:rsidRPr="001F6849">
        <w:rPr>
          <w:i/>
          <w:iCs/>
        </w:rPr>
        <w:t xml:space="preserve"> web-standard </w:t>
      </w:r>
      <w:proofErr w:type="spellStart"/>
      <w:r w:rsidR="00E364D4" w:rsidRPr="001F6849">
        <w:rPr>
          <w:i/>
          <w:iCs/>
        </w:rPr>
        <w:t>technologies</w:t>
      </w:r>
      <w:proofErr w:type="spellEnd"/>
      <w:r w:rsidR="00E364D4" w:rsidRPr="001F6849">
        <w:t xml:space="preserve"> </w:t>
      </w:r>
      <w:r w:rsidR="00E364D4"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E364D4" w:rsidRPr="001F6849">
        <w:fldChar w:fldCharType="separate"/>
      </w:r>
      <w:r w:rsidR="00E364D4" w:rsidRPr="001F6849">
        <w:rPr>
          <w:rFonts w:cs="Times New Roman"/>
          <w:szCs w:val="24"/>
        </w:rPr>
        <w:t>(Řeháček 2020)</w:t>
      </w:r>
      <w:r w:rsidR="00E364D4" w:rsidRPr="001F6849">
        <w:fldChar w:fldCharType="end"/>
      </w:r>
      <w:r w:rsidR="00E364D4"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lastRenderedPageBreak/>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95"/>
      <w:commentRangeStart w:id="96"/>
      <w:r w:rsidRPr="001F6849">
        <w:rPr>
          <w:lang w:eastAsia="en-US"/>
        </w:rPr>
        <w:t>2</w:t>
      </w:r>
      <w:del w:id="97" w:author="Lukáš Herman" w:date="2023-02-10T18:48:00Z">
        <w:r w:rsidRPr="001F6849" w:rsidDel="0045773E">
          <w:rPr>
            <w:lang w:eastAsia="en-US"/>
          </w:rPr>
          <w:delText xml:space="preserve"> </w:delText>
        </w:r>
      </w:del>
      <w:r w:rsidRPr="001F6849">
        <w:rPr>
          <w:lang w:eastAsia="en-US"/>
        </w:rPr>
        <w:t>D</w:t>
      </w:r>
      <w:commentRangeEnd w:id="95"/>
      <w:r w:rsidR="0045773E" w:rsidRPr="001F6849">
        <w:rPr>
          <w:rStyle w:val="CommentReference"/>
          <w:lang w:eastAsia="en-US"/>
        </w:rPr>
        <w:commentReference w:id="95"/>
      </w:r>
      <w:commentRangeEnd w:id="96"/>
      <w:r w:rsidR="009C30BB" w:rsidRPr="001F6849">
        <w:rPr>
          <w:rStyle w:val="CommentReference"/>
          <w:lang w:eastAsia="en-US"/>
        </w:rPr>
        <w:commentReference w:id="96"/>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bookmarkStart w:id="98" w:name="_Ref154993681"/>
      <w:r w:rsidRPr="001F6849">
        <w:t xml:space="preserve">Web </w:t>
      </w:r>
      <w:proofErr w:type="spellStart"/>
      <w:r w:rsidRPr="001F6849">
        <w:t>APIs</w:t>
      </w:r>
      <w:bookmarkEnd w:id="98"/>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(MDN Contributors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33DEA602" w:rsidR="009C7ECC" w:rsidRPr="001F6849" w:rsidRDefault="003F5B02" w:rsidP="000023D6">
      <w:pPr>
        <w:pStyle w:val="Caption"/>
      </w:pPr>
      <w:r w:rsidRPr="001F6849">
        <w:t xml:space="preserve">Obr. </w:t>
      </w:r>
      <w:r>
        <w:fldChar w:fldCharType="begin"/>
      </w:r>
      <w:r>
        <w:instrText xml:space="preserve"> SEQ Obr. \* ARABIC </w:instrText>
      </w:r>
      <w:r>
        <w:fldChar w:fldCharType="separate"/>
      </w:r>
      <w:r w:rsidR="00E559B3">
        <w:rPr>
          <w:noProof/>
        </w:rPr>
        <w:t>23</w:t>
      </w:r>
      <w:r>
        <w:rPr>
          <w:noProof/>
        </w:rPr>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0FEE4B70"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022377">
        <w:rPr>
          <w:rStyle w:val="FootnoteReference"/>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lastRenderedPageBreak/>
        <w:t>WebXR</w:t>
      </w:r>
      <w:proofErr w:type="spellEnd"/>
      <w:r w:rsidRPr="001F6849">
        <w:t xml:space="preserve"> API</w:t>
      </w:r>
    </w:p>
    <w:p w14:paraId="4AD9055B" w14:textId="6814C124"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w:t>
      </w:r>
      <w:r w:rsidR="00A62645">
        <w:t xml:space="preserve"> </w:t>
      </w:r>
      <w:proofErr w:type="spellStart"/>
      <w:r w:rsidR="00A62645">
        <w:t>WebXR</w:t>
      </w:r>
      <w:proofErr w:type="spellEnd"/>
      <w:r w:rsidRPr="001F6849">
        <w:t xml:space="preserve"> </w:t>
      </w:r>
      <w:r w:rsidR="00A62645">
        <w:t xml:space="preserve">API </w:t>
      </w:r>
      <w:r w:rsidRPr="001F6849">
        <w:t>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022377">
        <w:rPr>
          <w:rStyle w:val="FootnoteReference"/>
        </w:rPr>
        <w:footnoteReference w:id="4"/>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7F4272C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13528524"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možnosti pohybu uživatele poskytnuté daným zařízením</w:t>
      </w:r>
      <w:r w:rsidR="00A62645">
        <w:rPr>
          <w:bCs/>
          <w:i/>
          <w:iCs/>
        </w:rPr>
        <w:t xml:space="preserve">, </w:t>
      </w:r>
      <w:r>
        <w:rPr>
          <w:bCs/>
        </w:rPr>
        <w:t>které by požadovaná relace měla splňovat</w:t>
      </w:r>
      <w:r w:rsidR="00A62645">
        <w:rPr>
          <w:bCs/>
        </w:rPr>
        <w:t>)</w:t>
      </w:r>
      <w:r>
        <w:rPr>
          <w:bCs/>
        </w:rPr>
        <w:t xml:space="preserve">.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554A9F9" w14:textId="5FCA63B5" w:rsidR="00672AF9" w:rsidRPr="001975DE" w:rsidRDefault="002328BA" w:rsidP="00E32349">
      <w:pPr>
        <w:pStyle w:val="Normlnprvnodsazen"/>
        <w:rPr>
          <w:ins w:id="99" w:author="Jan Horák" w:date="2023-06-15T11:57:00Z"/>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skrze </w:t>
      </w:r>
      <w:proofErr w:type="spellStart"/>
      <w:r w:rsidR="006D0E6E">
        <w:rPr>
          <w:bCs/>
        </w:rPr>
        <w:t>XRWebGLLayer</w:t>
      </w:r>
      <w:proofErr w:type="spellEnd"/>
      <w:r>
        <w:rPr>
          <w:bCs/>
        </w:rPr>
        <w:t xml:space="preserve">. </w:t>
      </w:r>
    </w:p>
    <w:p w14:paraId="12BAB988" w14:textId="0ACBD3F3" w:rsidR="00571A2A" w:rsidRPr="001F6849" w:rsidRDefault="00571A2A" w:rsidP="00571A2A">
      <w:pPr>
        <w:pStyle w:val="Malnadpis"/>
        <w:rPr>
          <w:ins w:id="100" w:author="Jan Horák" w:date="2023-06-15T11:58:00Z"/>
        </w:rPr>
      </w:pPr>
      <w:proofErr w:type="spellStart"/>
      <w:ins w:id="101" w:author="Jan Horák" w:date="2023-06-15T11:57:00Z">
        <w:r w:rsidRPr="007B3717">
          <w:t>WebGPU</w:t>
        </w:r>
      </w:ins>
      <w:proofErr w:type="spellEnd"/>
      <w:r w:rsidR="007B3717" w:rsidRPr="007B3717">
        <w:t xml:space="preserve"> API</w:t>
      </w:r>
    </w:p>
    <w:p w14:paraId="69B3B275" w14:textId="01B4C156" w:rsidR="00571A2A" w:rsidRPr="00DB26F1" w:rsidRDefault="00DA3AC7" w:rsidP="00DB26F1">
      <w:pPr>
        <w:rPr>
          <w:bCs/>
          <w:rPrChange w:id="102"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w:t>
      </w:r>
      <w:r w:rsidRPr="00DA3AC7">
        <w:rPr>
          <w:bCs/>
        </w:rPr>
        <w:lastRenderedPageBreak/>
        <w:t xml:space="preserve">a 2D vykreslování na webu. </w:t>
      </w:r>
      <w:proofErr w:type="spellStart"/>
      <w:r w:rsidRPr="00DA3AC7">
        <w:rPr>
          <w:bCs/>
        </w:rPr>
        <w:t>WebGPU</w:t>
      </w:r>
      <w:proofErr w:type="spellEnd"/>
      <w:r w:rsidRPr="00DA3AC7">
        <w:rPr>
          <w:bCs/>
        </w:rPr>
        <w:t xml:space="preserve"> je </w:t>
      </w:r>
      <w:r w:rsidR="00A77604" w:rsidRPr="00DA3AC7">
        <w:rPr>
          <w:bCs/>
        </w:rPr>
        <w:t>nízko úrovňové</w:t>
      </w:r>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(Introducing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(Can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4553B691"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w:t>
      </w:r>
      <w:r w:rsidR="00A77604">
        <w:rPr>
          <w:lang w:eastAsia="en-US"/>
        </w:rPr>
        <w:t xml:space="preserve"> </w:t>
      </w:r>
      <w:r w:rsidR="00A77604">
        <w:rPr>
          <w:lang w:eastAsia="en-US"/>
        </w:rPr>
        <w:fldChar w:fldCharType="begin"/>
      </w:r>
      <w:r w:rsidR="00A77604">
        <w:rPr>
          <w:lang w:eastAsia="en-US"/>
        </w:rPr>
        <w:instrText xml:space="preserve"> REF _Ref155016728 \h </w:instrText>
      </w:r>
      <w:r w:rsidR="00A77604">
        <w:rPr>
          <w:lang w:eastAsia="en-US"/>
        </w:rPr>
      </w:r>
      <w:r w:rsidR="00A77604">
        <w:rPr>
          <w:lang w:eastAsia="en-US"/>
        </w:rPr>
        <w:fldChar w:fldCharType="separate"/>
      </w:r>
      <w:r w:rsidR="00A77604" w:rsidRPr="001F6849">
        <w:t xml:space="preserve">Tab. </w:t>
      </w:r>
      <w:r w:rsidR="00A77604">
        <w:rPr>
          <w:noProof/>
        </w:rPr>
        <w:t>4</w:t>
      </w:r>
      <w:r w:rsidR="00A77604">
        <w:rPr>
          <w:lang w:eastAsia="en-US"/>
        </w:rPr>
        <w:fldChar w:fldCharType="end"/>
      </w:r>
      <w:r w:rsidR="00E05CB6" w:rsidRPr="00A77604">
        <w:rPr>
          <w:lang w:eastAsia="en-US"/>
        </w:rPr>
        <w:t>.</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w:t>
      </w:r>
      <w:r w:rsidR="00A77604">
        <w:rPr>
          <w:lang w:eastAsia="en-US"/>
        </w:rPr>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w:t>
      </w:r>
      <w:r w:rsidR="00A77604">
        <w:t xml:space="preserve"> </w:t>
      </w:r>
      <w:r w:rsidR="00A77604">
        <w:fldChar w:fldCharType="begin"/>
      </w:r>
      <w:r w:rsidR="00A77604">
        <w:instrText xml:space="preserve"> REF _Ref155016728 \h </w:instrText>
      </w:r>
      <w:r w:rsidR="00A77604">
        <w:fldChar w:fldCharType="separate"/>
      </w:r>
      <w:r w:rsidR="00A77604" w:rsidRPr="001F6849">
        <w:t xml:space="preserve">Tab. </w:t>
      </w:r>
      <w:r w:rsidR="00A77604">
        <w:rPr>
          <w:noProof/>
        </w:rPr>
        <w:t>4</w:t>
      </w:r>
      <w:r w:rsidR="00A77604">
        <w:fldChar w:fldCharType="end"/>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w:t>
      </w:r>
    </w:p>
    <w:p w14:paraId="4D1EE5F4" w14:textId="378FC33A" w:rsidR="00A400E8" w:rsidRPr="00A55668" w:rsidRDefault="00A400E8" w:rsidP="00A77604">
      <w:pPr>
        <w:pStyle w:val="CaptionTabs"/>
        <w:ind w:left="691" w:hanging="691"/>
      </w:pPr>
      <w:bookmarkStart w:id="103" w:name="_Ref155016728"/>
      <w:r w:rsidRPr="001F6849">
        <w:t xml:space="preserve">Tab. </w:t>
      </w:r>
      <w:r>
        <w:fldChar w:fldCharType="begin"/>
      </w:r>
      <w:r>
        <w:instrText xml:space="preserve"> SEQ Tab. \* ARABIC </w:instrText>
      </w:r>
      <w:r>
        <w:fldChar w:fldCharType="separate"/>
      </w:r>
      <w:r w:rsidR="00F42436">
        <w:rPr>
          <w:noProof/>
        </w:rPr>
        <w:t>4</w:t>
      </w:r>
      <w:r>
        <w:rPr>
          <w:noProof/>
        </w:rPr>
        <w:fldChar w:fldCharType="end"/>
      </w:r>
      <w:bookmarkEnd w:id="103"/>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w:t>
      </w:r>
      <w:r w:rsidR="00A77604" w:rsidRPr="001F6849">
        <w:t>rozsáhlé</w:t>
      </w:r>
      <w:r w:rsidR="006C32DE" w:rsidRPr="001F6849">
        <w:t xml:space="preserve"> API, které je stále ve vývoji, tudíž není možné přesně určit míru podpory,</w:t>
      </w:r>
      <w:r w:rsidR="00A77604">
        <w:t xml:space="preserve"> </w:t>
      </w:r>
      <w:r w:rsidR="009C30BB" w:rsidRPr="001F6849">
        <w:rPr>
          <w:vertAlign w:val="superscript"/>
        </w:rPr>
        <w:t>2</w:t>
      </w:r>
      <w:r w:rsidR="00A55668">
        <w:rPr>
          <w:vertAlign w:val="superscript"/>
        </w:rPr>
        <w:t xml:space="preserve"> </w:t>
      </w:r>
      <w:r w:rsidR="006C32DE" w:rsidRPr="001F6849">
        <w:t xml:space="preserve">Prohlížeče API nepodporují defaultně, </w:t>
      </w:r>
      <w:r w:rsidR="006C32DE" w:rsidRPr="001F6849">
        <w:rPr>
          <w:vertAlign w:val="superscript"/>
        </w:rPr>
        <w:t>3</w:t>
      </w:r>
      <w:r w:rsidR="00A55668">
        <w:rPr>
          <w:vertAlign w:val="superscript"/>
        </w:rPr>
        <w:t xml:space="preserve"> </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w:t>
      </w:r>
      <w:r w:rsidR="00A77604">
        <w:t xml:space="preserve"> </w:t>
      </w:r>
      <w:r w:rsidRPr="00A55668">
        <w:t>sestaveno podle</w:t>
      </w:r>
      <w:r w:rsidR="00E05CB6" w:rsidRPr="00A55668">
        <w:t>:</w:t>
      </w:r>
      <w:r w:rsidRPr="00A55668">
        <w:t xml:space="preserve"> </w:t>
      </w:r>
      <w:r w:rsidRPr="00A55668">
        <w:fldChar w:fldCharType="begin"/>
      </w:r>
      <w:r w:rsidR="00C840A2" w:rsidRPr="00A55668">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A55668">
        <w:fldChar w:fldCharType="separate"/>
      </w:r>
      <w:r w:rsidR="00C840A2" w:rsidRPr="00A55668">
        <w:t>(</w:t>
      </w:r>
      <w:proofErr w:type="spellStart"/>
      <w:r w:rsidR="00C840A2" w:rsidRPr="00A55668">
        <w:t>StatCounter</w:t>
      </w:r>
      <w:proofErr w:type="spellEnd"/>
      <w:r w:rsidR="00C840A2" w:rsidRPr="00A55668">
        <w:t xml:space="preserve"> 2023; Meta 2023; W3C 2023; Can I Use 2023c; Igalia SL 2023)</w:t>
      </w:r>
      <w:r w:rsidRPr="00A55668">
        <w:fldChar w:fldCharType="end"/>
      </w:r>
    </w:p>
    <w:tbl>
      <w:tblPr>
        <w:tblW w:w="87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2"/>
        <w:gridCol w:w="2032"/>
        <w:gridCol w:w="1740"/>
        <w:gridCol w:w="1660"/>
        <w:gridCol w:w="2358"/>
      </w:tblGrid>
      <w:tr w:rsidR="00C5162F" w:rsidRPr="001F6849" w14:paraId="7530F0BF" w14:textId="77777777" w:rsidTr="00A77604">
        <w:trPr>
          <w:trHeight w:val="300"/>
        </w:trPr>
        <w:tc>
          <w:tcPr>
            <w:tcW w:w="2954" w:type="dxa"/>
            <w:gridSpan w:val="2"/>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358" w:type="dxa"/>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A77604">
        <w:trPr>
          <w:trHeight w:val="300"/>
        </w:trPr>
        <w:tc>
          <w:tcPr>
            <w:tcW w:w="922" w:type="dxa"/>
            <w:vMerge w:val="restart"/>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A77604">
        <w:trPr>
          <w:trHeight w:val="300"/>
        </w:trPr>
        <w:tc>
          <w:tcPr>
            <w:tcW w:w="922" w:type="dxa"/>
            <w:vMerge/>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A77604">
        <w:trPr>
          <w:trHeight w:val="300"/>
        </w:trPr>
        <w:tc>
          <w:tcPr>
            <w:tcW w:w="922" w:type="dxa"/>
            <w:vMerge/>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358" w:type="dxa"/>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A77604">
        <w:trPr>
          <w:trHeight w:val="300"/>
        </w:trPr>
        <w:tc>
          <w:tcPr>
            <w:tcW w:w="922" w:type="dxa"/>
            <w:vMerge/>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358" w:type="dxa"/>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A77604">
        <w:trPr>
          <w:trHeight w:val="300"/>
        </w:trPr>
        <w:tc>
          <w:tcPr>
            <w:tcW w:w="922" w:type="dxa"/>
            <w:vMerge/>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358" w:type="dxa"/>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A77604">
        <w:trPr>
          <w:trHeight w:val="300"/>
        </w:trPr>
        <w:tc>
          <w:tcPr>
            <w:tcW w:w="922" w:type="dxa"/>
            <w:vMerge/>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A77604">
        <w:trPr>
          <w:trHeight w:val="300"/>
        </w:trPr>
        <w:tc>
          <w:tcPr>
            <w:tcW w:w="922" w:type="dxa"/>
            <w:vMerge w:val="restart"/>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A77604">
        <w:trPr>
          <w:trHeight w:val="300"/>
        </w:trPr>
        <w:tc>
          <w:tcPr>
            <w:tcW w:w="922" w:type="dxa"/>
            <w:vMerge/>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A77604">
        <w:trPr>
          <w:trHeight w:val="300"/>
        </w:trPr>
        <w:tc>
          <w:tcPr>
            <w:tcW w:w="922" w:type="dxa"/>
            <w:vMerge/>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A77604">
        <w:trPr>
          <w:trHeight w:val="300"/>
        </w:trPr>
        <w:tc>
          <w:tcPr>
            <w:tcW w:w="922" w:type="dxa"/>
            <w:vMerge/>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358" w:type="dxa"/>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A77604">
        <w:trPr>
          <w:trHeight w:val="300"/>
        </w:trPr>
        <w:tc>
          <w:tcPr>
            <w:tcW w:w="922" w:type="dxa"/>
            <w:vMerge/>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358" w:type="dxa"/>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A77604">
        <w:trPr>
          <w:trHeight w:val="300"/>
        </w:trPr>
        <w:tc>
          <w:tcPr>
            <w:tcW w:w="922" w:type="dxa"/>
            <w:vMerge/>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358" w:type="dxa"/>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A77604">
        <w:trPr>
          <w:trHeight w:val="300"/>
        </w:trPr>
        <w:tc>
          <w:tcPr>
            <w:tcW w:w="922" w:type="dxa"/>
            <w:vMerge w:val="restart"/>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A77604">
        <w:trPr>
          <w:trHeight w:val="300"/>
        </w:trPr>
        <w:tc>
          <w:tcPr>
            <w:tcW w:w="922" w:type="dxa"/>
            <w:vMerge/>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7AE7DD12" w14:textId="0355D426" w:rsidR="007E3F0A" w:rsidRPr="00A77604" w:rsidRDefault="007E3F0A" w:rsidP="007E3F0A">
      <w:pPr>
        <w:pStyle w:val="Heading3"/>
      </w:pPr>
      <w:r w:rsidRPr="00A77604">
        <w:t>Vývojářské nástroje</w:t>
      </w:r>
    </w:p>
    <w:p w14:paraId="02D64007" w14:textId="4BB102DA"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w:t>
      </w:r>
      <w:r w:rsidR="00A77604">
        <w:t>.</w:t>
      </w:r>
      <w:r>
        <w:t xml:space="preserve"> Popř. druhou možností částečného řešení dostupnosti aplikace jsou existující nástroje jako: </w:t>
      </w:r>
      <w:r w:rsidRPr="00820A3C">
        <w:rPr>
          <w:b/>
          <w:bCs/>
          <w:lang w:val="en-US"/>
        </w:rPr>
        <w:t xml:space="preserve">Immersive web </w:t>
      </w:r>
      <w:proofErr w:type="spellStart"/>
      <w:r w:rsidRPr="00820A3C">
        <w:rPr>
          <w:b/>
          <w:bCs/>
          <w:lang w:val="en-US"/>
        </w:rPr>
        <w:t>emmulator</w:t>
      </w:r>
      <w:proofErr w:type="spellEnd"/>
      <w:r w:rsidRPr="00820A3C">
        <w:rPr>
          <w:b/>
          <w:bCs/>
          <w:lang w:val="en-US"/>
        </w:rPr>
        <w:t xml:space="preserve"> </w:t>
      </w:r>
      <w:r w:rsidRPr="00820A3C">
        <w:rPr>
          <w:lang w:val="en-US"/>
        </w:rPr>
        <w:t>(Chrome, Edge)</w:t>
      </w:r>
      <w:r w:rsidRPr="00820A3C">
        <w:rPr>
          <w:b/>
          <w:bCs/>
          <w:lang w:val="en-US"/>
        </w:rPr>
        <w:t xml:space="preserve"> </w:t>
      </w:r>
      <w:r w:rsidRPr="00820A3C">
        <w:rPr>
          <w:lang w:val="en-US"/>
        </w:rPr>
        <w:t xml:space="preserve">a </w:t>
      </w:r>
      <w:proofErr w:type="spellStart"/>
      <w:r w:rsidRPr="00820A3C">
        <w:rPr>
          <w:b/>
          <w:bCs/>
          <w:lang w:val="en-US"/>
        </w:rPr>
        <w:t>WebXR</w:t>
      </w:r>
      <w:proofErr w:type="spellEnd"/>
      <w:r w:rsidRPr="00820A3C">
        <w:rPr>
          <w:b/>
          <w:bCs/>
          <w:lang w:val="en-US"/>
        </w:rPr>
        <w:t xml:space="preserve"> API emulator </w:t>
      </w:r>
      <w:r w:rsidRPr="00820A3C">
        <w:rPr>
          <w:lang w:val="en-US"/>
        </w:rP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(Meta Quest 2023b)</w:t>
      </w:r>
      <w:r w:rsidR="00231D31">
        <w:fldChar w:fldCharType="end"/>
      </w:r>
      <w:r>
        <w:t xml:space="preserve">. </w:t>
      </w:r>
      <w:r w:rsidR="00A77604">
        <w:t>R</w:t>
      </w:r>
      <w:r>
        <w:t>ozšíření do prohlížečů, které umožňují uživateli simulovat interakci aplikace s HMD zařízením.</w:t>
      </w:r>
      <w:r w:rsidR="00D926B2">
        <w:t xml:space="preserve"> Další </w:t>
      </w:r>
      <w:r w:rsidR="00D926B2">
        <w:lastRenderedPageBreak/>
        <w:t xml:space="preserve">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r w:rsidR="000F6B1C">
        <w:t>Druhou možností, jak testovat při vývoji</w:t>
      </w:r>
      <w:r w:rsidR="0035387C">
        <w:t>, je skrze nastavení</w:t>
      </w:r>
      <w:r w:rsidR="000F6B1C">
        <w:t xml:space="preserve"> </w:t>
      </w:r>
      <w:r w:rsidR="0035387C">
        <w:t xml:space="preserve">CI </w:t>
      </w:r>
      <w:r w:rsidR="000F6B1C">
        <w:t xml:space="preserve">/ CD </w:t>
      </w:r>
      <w:r w:rsidR="0035387C">
        <w:t>procesu</w:t>
      </w:r>
      <w:r w:rsidR="000F6B1C" w:rsidRPr="00022377">
        <w:rPr>
          <w:rStyle w:val="FootnoteReference"/>
        </w:rPr>
        <w:footnoteReference w:id="5"/>
      </w:r>
      <w:r w:rsidR="0035387C">
        <w:t xml:space="preserve">. V rámci platforem </w:t>
      </w:r>
      <w:proofErr w:type="spellStart"/>
      <w:r w:rsidR="0035387C">
        <w:t>Github</w:t>
      </w:r>
      <w:proofErr w:type="spellEnd"/>
      <w:r w:rsidR="0035387C">
        <w:t xml:space="preserve"> a </w:t>
      </w:r>
      <w:proofErr w:type="spellStart"/>
      <w:r w:rsidR="0035387C">
        <w:t>Gitlab</w:t>
      </w:r>
      <w:proofErr w:type="spellEnd"/>
      <w:r w:rsidR="0035387C">
        <w:t xml:space="preserve"> lze využít služby, kdy při každé změně v zdrojovém kódu v rámci sledovaného </w:t>
      </w:r>
      <w:r w:rsidR="009906A9">
        <w:t>repositáře</w:t>
      </w:r>
      <w:r w:rsidR="0035387C">
        <w:t xml:space="preserve"> je webová aplikace vystavěna a publikována. Tento přístup zároveň umožňuje univerzální testování, jelikož aplikace je přístupná všem </w:t>
      </w:r>
      <w:r w:rsidR="000844B0">
        <w:t>zařízením,</w:t>
      </w:r>
      <w:r w:rsidR="0035387C">
        <w:t xml:space="preserve"> které mají webový prohlížeč a přístup k internetu. Tento postup byl zvolen i při průzkumu technologií a následném vývoji výsledné aplikace </w:t>
      </w:r>
      <w:r w:rsidR="0035387C" w:rsidRPr="00A77604">
        <w:t>(</w:t>
      </w:r>
      <w:r w:rsidR="00A77604" w:rsidRPr="00A77604">
        <w:t>viz. kap.</w:t>
      </w:r>
      <w:r w:rsidR="00A77604">
        <w:t xml:space="preserve"> </w:t>
      </w:r>
      <w:r w:rsidR="00A77604">
        <w:fldChar w:fldCharType="begin"/>
      </w:r>
      <w:r w:rsidR="00A77604">
        <w:instrText xml:space="preserve"> REF _Ref155016520 \w \h </w:instrText>
      </w:r>
      <w:r w:rsidR="00A77604">
        <w:fldChar w:fldCharType="separate"/>
      </w:r>
      <w:r w:rsidR="00A77604">
        <w:t>5.4.3</w:t>
      </w:r>
      <w:r w:rsidR="00A77604">
        <w:fldChar w:fldCharType="end"/>
      </w:r>
      <w:r w:rsidR="00A77604">
        <w:t xml:space="preserve"> </w:t>
      </w:r>
      <w:r w:rsidR="00A77604">
        <w:fldChar w:fldCharType="begin"/>
      </w:r>
      <w:r w:rsidR="00A77604">
        <w:instrText xml:space="preserve"> REF _Ref155016520 \h </w:instrText>
      </w:r>
      <w:r w:rsidR="00A77604">
        <w:fldChar w:fldCharType="separate"/>
      </w:r>
      <w:r w:rsidR="00A77604">
        <w:t>CI / CD</w:t>
      </w:r>
      <w:r w:rsidR="00A77604">
        <w:fldChar w:fldCharType="end"/>
      </w:r>
      <w:r w:rsidR="0035387C" w:rsidRPr="00A77604">
        <w:t>)</w:t>
      </w:r>
      <w:r w:rsidR="0035387C">
        <w:t>.</w:t>
      </w:r>
    </w:p>
    <w:p w14:paraId="64DF2966" w14:textId="77777777" w:rsidR="00D926B2" w:rsidRDefault="0021568E" w:rsidP="00A77604">
      <w:pPr>
        <w:pStyle w:val="PICTURES"/>
      </w:pPr>
      <w:r w:rsidRPr="0021568E">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34"/>
                    <a:stretch>
                      <a:fillRect/>
                    </a:stretch>
                  </pic:blipFill>
                  <pic:spPr>
                    <a:xfrm>
                      <a:off x="0" y="0"/>
                      <a:ext cx="3859338" cy="2165745"/>
                    </a:xfrm>
                    <a:prstGeom prst="rect">
                      <a:avLst/>
                    </a:prstGeom>
                  </pic:spPr>
                </pic:pic>
              </a:graphicData>
            </a:graphic>
          </wp:inline>
        </w:drawing>
      </w:r>
      <w:r w:rsidR="00D926B2" w:rsidRPr="00D926B2">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35"/>
                    <a:stretch>
                      <a:fillRect/>
                    </a:stretch>
                  </pic:blipFill>
                  <pic:spPr>
                    <a:xfrm>
                      <a:off x="0" y="0"/>
                      <a:ext cx="3850119" cy="2269673"/>
                    </a:xfrm>
                    <a:prstGeom prst="rect">
                      <a:avLst/>
                    </a:prstGeom>
                  </pic:spPr>
                </pic:pic>
              </a:graphicData>
            </a:graphic>
          </wp:inline>
        </w:drawing>
      </w:r>
    </w:p>
    <w:p w14:paraId="70BCC3BA" w14:textId="77777777" w:rsidR="00A77604" w:rsidRDefault="00D926B2" w:rsidP="000023D6">
      <w:pPr>
        <w:pStyle w:val="Caption"/>
      </w:pPr>
      <w:r>
        <w:t xml:space="preserve">Obr. </w:t>
      </w:r>
      <w:r>
        <w:fldChar w:fldCharType="begin"/>
      </w:r>
      <w:r>
        <w:instrText xml:space="preserve"> SEQ Obr. \* ARABIC </w:instrText>
      </w:r>
      <w:r>
        <w:fldChar w:fldCharType="separate"/>
      </w:r>
      <w:r w:rsidR="00E559B3">
        <w:rPr>
          <w:noProof/>
        </w:rPr>
        <w:t>24</w:t>
      </w:r>
      <w:r>
        <w:rPr>
          <w:noProof/>
        </w:rPr>
        <w:fldChar w:fldCharType="end"/>
      </w:r>
      <w:r>
        <w:t xml:space="preserve"> Emulátory HMD zařízení v prohlížeči. </w:t>
      </w:r>
    </w:p>
    <w:p w14:paraId="4A838722" w14:textId="32E405BC" w:rsidR="00A77604" w:rsidRDefault="00D926B2" w:rsidP="000023D6">
      <w:pPr>
        <w:pStyle w:val="Caption"/>
      </w:pPr>
      <w:r>
        <w:t xml:space="preserve">nahoře – </w:t>
      </w:r>
      <w:proofErr w:type="spellStart"/>
      <w:r>
        <w:t>Immersive</w:t>
      </w:r>
      <w:proofErr w:type="spellEnd"/>
      <w:r>
        <w:t xml:space="preserve"> web </w:t>
      </w:r>
      <w:proofErr w:type="spellStart"/>
      <w:r>
        <w:t>emmulator</w:t>
      </w:r>
      <w:proofErr w:type="spellEnd"/>
      <w:r>
        <w:t xml:space="preserve">, </w:t>
      </w:r>
    </w:p>
    <w:p w14:paraId="39CC6B3E" w14:textId="7E778703" w:rsidR="0021568E" w:rsidRPr="0021568E" w:rsidRDefault="00D926B2" w:rsidP="000023D6">
      <w:pPr>
        <w:pStyle w:val="Caption"/>
      </w:pPr>
      <w:r>
        <w:t xml:space="preserve">dole – </w:t>
      </w:r>
      <w:proofErr w:type="spellStart"/>
      <w:r>
        <w:t>WebXR</w:t>
      </w:r>
      <w:proofErr w:type="spellEnd"/>
      <w:r>
        <w:t xml:space="preserve"> API </w:t>
      </w:r>
      <w:proofErr w:type="spellStart"/>
      <w:r>
        <w:t>emmulator</w:t>
      </w:r>
      <w:proofErr w:type="spellEnd"/>
      <w:r>
        <w:t xml:space="preserve">. </w:t>
      </w:r>
    </w:p>
    <w:p w14:paraId="3411C646" w14:textId="78AB62DA" w:rsidR="001937BB" w:rsidRPr="00A77604" w:rsidRDefault="006108EA" w:rsidP="001937BB">
      <w:pPr>
        <w:pStyle w:val="Heading2"/>
        <w:rPr>
          <w:lang w:val="cs-CZ"/>
        </w:rPr>
      </w:pPr>
      <w:r w:rsidRPr="00A77604">
        <w:rPr>
          <w:lang w:val="cs-CZ"/>
        </w:rPr>
        <w:t>Analýza technologií</w:t>
      </w:r>
    </w:p>
    <w:p w14:paraId="3CD0880D" w14:textId="270041E7" w:rsidR="00820A3C" w:rsidRPr="00820A3C" w:rsidRDefault="00D560AD" w:rsidP="00820A3C">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lastRenderedPageBreak/>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5F7100">
        <w:t xml:space="preserve">, tak na základě konzultace s komunitou uživatelů a vývojářů jednotlivých technologií. </w:t>
      </w:r>
    </w:p>
    <w:p w14:paraId="6D43A597" w14:textId="6121E68C" w:rsidR="00820A3C" w:rsidRDefault="00820A3C" w:rsidP="00820A3C">
      <w:pPr>
        <w:pStyle w:val="Heading3"/>
      </w:pPr>
      <w:r>
        <w:t>Geoprostorová řešení</w:t>
      </w:r>
    </w:p>
    <w:p w14:paraId="57347AAE" w14:textId="77777777" w:rsidR="00820A3C" w:rsidRDefault="00820A3C" w:rsidP="00820A3C">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1353438C" w14:textId="77777777" w:rsidR="00820A3C" w:rsidRPr="008A417D" w:rsidRDefault="00820A3C" w:rsidP="00820A3C">
      <w:pPr>
        <w:pStyle w:val="Malnadpis"/>
      </w:pPr>
      <w:r>
        <w:t>Proprietární řešení</w:t>
      </w:r>
    </w:p>
    <w:p w14:paraId="7C531FA2" w14:textId="77777777" w:rsidR="00820A3C" w:rsidRDefault="00820A3C" w:rsidP="00820A3C">
      <w:r>
        <w:t xml:space="preserve">Z proprietárních řešení je vhodné zmínit ESRI řešení, jakožto prominentního dodavatele GIS softwaru.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 xml:space="preserve">. </w:t>
      </w:r>
      <w:proofErr w:type="spellStart"/>
      <w:r>
        <w:t>Immersive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 xml:space="preserve">(ESRI </w:t>
      </w:r>
      <w:proofErr w:type="gramStart"/>
      <w:r w:rsidRPr="004D0EC7">
        <w:rPr>
          <w:rFonts w:cs="Times New Roman"/>
          <w:szCs w:val="24"/>
        </w:rPr>
        <w:t>2023b</w:t>
      </w:r>
      <w:proofErr w:type="gramEnd"/>
      <w:r w:rsidRPr="004D0EC7">
        <w:rPr>
          <w:rFonts w:cs="Times New Roman"/>
          <w:szCs w:val="24"/>
        </w:rPr>
        <w:t>; Plačková 2022)</w:t>
      </w:r>
      <w:r>
        <w:fldChar w:fldCharType="end"/>
      </w:r>
      <w:r>
        <w:t xml:space="preserve"> Tato funkcionalita však neumožňuje pohyb scénou, jelikož se jedná pouze o snímky. </w:t>
      </w:r>
    </w:p>
    <w:p w14:paraId="1BF17886" w14:textId="77777777" w:rsidR="00820A3C" w:rsidRDefault="00820A3C" w:rsidP="00820A3C">
      <w:pPr>
        <w:pStyle w:val="Normlnprvnodsazen"/>
      </w:pPr>
      <w:r>
        <w:t xml:space="preserve">Mezi proprietární řešení je následně možné zařadit i řešení společnosti  Hexagon a to primárně </w:t>
      </w:r>
      <w:proofErr w:type="spellStart"/>
      <w:r w:rsidRPr="00B40019">
        <w:rPr>
          <w:b/>
          <w:bCs/>
        </w:rPr>
        <w:t>LuciadRia</w:t>
      </w:r>
      <w:proofErr w:type="spellEnd"/>
      <w:r w:rsidRPr="00B40019">
        <w:rPr>
          <w:b/>
          <w:bCs/>
        </w:rPr>
        <w:t xml:space="preserve"> JS API</w:t>
      </w:r>
      <w:r>
        <w:t xml:space="preserve">, což je univerzální API pro vizualizaci dat v prostředí prohlížeče pomocí </w:t>
      </w:r>
      <w:proofErr w:type="spellStart"/>
      <w:r>
        <w:t>WebGL</w:t>
      </w:r>
      <w:proofErr w:type="spellEnd"/>
      <w:r>
        <w:t xml:space="preserve"> </w:t>
      </w:r>
      <w:r>
        <w:fldChar w:fldCharType="begin"/>
      </w:r>
      <w:r>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fldChar w:fldCharType="separate"/>
      </w:r>
      <w:r w:rsidRPr="00AB24ED">
        <w:t>(Hexagon 2023)</w:t>
      </w:r>
      <w:r>
        <w:fldChar w:fldCharType="end"/>
      </w:r>
      <w:r>
        <w:t xml:space="preserve">. Stejně jako u ESRI řešení neposkytuje Hexagon imerzní VR funkcionalitu. V rámci této práce nejsou proprietární řešení primárním zájmem. </w:t>
      </w:r>
    </w:p>
    <w:p w14:paraId="19A96B19" w14:textId="77777777" w:rsidR="00820A3C" w:rsidRDefault="00820A3C" w:rsidP="00820A3C">
      <w:pPr>
        <w:pStyle w:val="Malnadpis"/>
      </w:pPr>
      <w:r>
        <w:t>Open Source řešení</w:t>
      </w:r>
    </w:p>
    <w:p w14:paraId="137E5D53" w14:textId="3D44B054" w:rsidR="00820A3C" w:rsidRDefault="00820A3C" w:rsidP="00820A3C">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Pr>
          <w:b/>
          <w:bCs/>
        </w:rPr>
        <w:t>qgis</w:t>
      </w:r>
      <w:r w:rsidRPr="00B40019">
        <w:rPr>
          <w:b/>
          <w:bCs/>
        </w:rPr>
        <w:t>to</w:t>
      </w:r>
      <w:r>
        <w:rPr>
          <w:b/>
          <w:bCs/>
        </w:rPr>
        <w:t>t</w:t>
      </w:r>
      <w:r w:rsidRPr="00B40019">
        <w:rPr>
          <w:b/>
          <w:bCs/>
        </w:rPr>
        <w:t>hree.js</w:t>
      </w:r>
      <w:r>
        <w:t>, který jak jméno napovídá umožňuje vytvořit kompletní three.js scénu publikovatelnou jakožto webovou stránku přímo z QGIS GUI. Jedná se o velice hodnotný nástroj pro konvertování GIS dat do webového prostředí. 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w:t>
      </w:r>
      <w:r>
        <w:t xml:space="preserve"> integraci s</w:t>
      </w:r>
      <w:r>
        <w:t xml:space="preserve"> </w:t>
      </w:r>
      <w:proofErr w:type="spellStart"/>
      <w:r>
        <w:t>WebXR</w:t>
      </w:r>
      <w:proofErr w:type="spellEnd"/>
      <w:r>
        <w:t xml:space="preserve"> API, tudíž teoreticky umožňuje dosažení imerzní VR úrovně</w:t>
      </w:r>
      <w:r>
        <w:t>.</w:t>
      </w:r>
    </w:p>
    <w:p w14:paraId="71CEF850" w14:textId="77777777" w:rsidR="00820A3C" w:rsidRDefault="00820A3C" w:rsidP="00820A3C">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 xml:space="preserve">, </w:t>
      </w:r>
      <w:proofErr w:type="spellStart"/>
      <w:r w:rsidRPr="007A1CC2">
        <w:rPr>
          <w:b/>
          <w:bCs/>
          <w:lang w:eastAsia="en-US"/>
        </w:rPr>
        <w:t>MapboxGL</w:t>
      </w:r>
      <w:proofErr w:type="spellEnd"/>
      <w:r w:rsidRPr="007A1CC2">
        <w:rPr>
          <w:b/>
          <w:bCs/>
          <w:lang w:eastAsia="en-US"/>
        </w:rPr>
        <w:t xml:space="preserve">, deck.gl, </w:t>
      </w:r>
      <w:proofErr w:type="spellStart"/>
      <w:r w:rsidRPr="007A1CC2">
        <w:rPr>
          <w:b/>
          <w:bCs/>
          <w:lang w:eastAsia="en-US"/>
        </w:rPr>
        <w:t>vts-geospatial</w:t>
      </w:r>
      <w:proofErr w:type="spellEnd"/>
      <w:r w:rsidRPr="007A1CC2">
        <w:rPr>
          <w:b/>
          <w:bCs/>
          <w:lang w:eastAsia="en-US"/>
        </w:rPr>
        <w:t xml:space="preserve">, </w:t>
      </w:r>
      <w:proofErr w:type="spellStart"/>
      <w:r w:rsidRPr="007A1CC2">
        <w:rPr>
          <w:b/>
          <w:bCs/>
          <w:lang w:eastAsia="en-US"/>
        </w:rPr>
        <w:t>ITowns</w:t>
      </w:r>
      <w:proofErr w:type="spellEnd"/>
      <w:r>
        <w:rPr>
          <w:lang w:eastAsia="en-US"/>
        </w:rPr>
        <w:t xml:space="preserve">. Porovnání těchto knihoven / frameworků provedli </w:t>
      </w:r>
      <w:r>
        <w:rPr>
          <w:lang w:eastAsia="en-US"/>
        </w:rPr>
        <w:fldChar w:fldCharType="begin"/>
      </w:r>
      <w:r>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Pr="00AC6351">
        <w:rPr>
          <w:rFonts w:cs="Times New Roman"/>
          <w:szCs w:val="24"/>
        </w:rPr>
        <w:t xml:space="preserve">(Horký 2020; 2019 - </w:t>
      </w:r>
      <w:proofErr w:type="spellStart"/>
      <w:r w:rsidRPr="00AC6351">
        <w:rPr>
          <w:rFonts w:cs="Times New Roman"/>
          <w:szCs w:val="24"/>
        </w:rPr>
        <w:t>Battle</w:t>
      </w:r>
      <w:proofErr w:type="spellEnd"/>
      <w:r w:rsidRPr="00AC6351">
        <w:rPr>
          <w:rFonts w:cs="Times New Roman"/>
          <w:szCs w:val="24"/>
        </w:rPr>
        <w:t xml:space="preserve"> </w:t>
      </w:r>
      <w:proofErr w:type="spellStart"/>
      <w:r w:rsidRPr="00AC6351">
        <w:rPr>
          <w:rFonts w:cs="Times New Roman"/>
          <w:szCs w:val="24"/>
        </w:rPr>
        <w:t>of</w:t>
      </w:r>
      <w:proofErr w:type="spellEnd"/>
      <w:r w:rsidRPr="00AC6351">
        <w:rPr>
          <w:rFonts w:cs="Times New Roman"/>
          <w:szCs w:val="24"/>
        </w:rPr>
        <w:t xml:space="preserve"> 3D </w:t>
      </w:r>
      <w:proofErr w:type="spellStart"/>
      <w:r w:rsidRPr="00AC6351">
        <w:rPr>
          <w:rFonts w:cs="Times New Roman"/>
          <w:szCs w:val="24"/>
        </w:rPr>
        <w:t>Rendering</w:t>
      </w:r>
      <w:proofErr w:type="spellEnd"/>
      <w:r w:rsidRPr="00AC6351">
        <w:rPr>
          <w:rFonts w:cs="Times New Roman"/>
          <w:szCs w:val="24"/>
        </w:rPr>
        <w:t xml:space="preserve"> </w:t>
      </w:r>
      <w:proofErr w:type="spellStart"/>
      <w:r w:rsidRPr="00AC6351">
        <w:rPr>
          <w:rFonts w:cs="Times New Roman"/>
          <w:szCs w:val="24"/>
        </w:rPr>
        <w:t>Stacks</w:t>
      </w:r>
      <w:proofErr w:type="spellEnd"/>
      <w:r w:rsidRPr="00AC6351">
        <w:rPr>
          <w:rFonts w:cs="Times New Roman"/>
          <w:szCs w:val="24"/>
        </w:rPr>
        <w:t xml:space="preserve"> 2019; </w:t>
      </w:r>
      <w:proofErr w:type="spellStart"/>
      <w:r w:rsidRPr="00AC6351">
        <w:rPr>
          <w:rFonts w:cs="Times New Roman"/>
          <w:szCs w:val="24"/>
        </w:rPr>
        <w:t>Peters</w:t>
      </w:r>
      <w:proofErr w:type="spellEnd"/>
      <w:r w:rsidRPr="00AC6351">
        <w:rPr>
          <w:rFonts w:cs="Times New Roman"/>
          <w:szCs w:val="24"/>
        </w:rPr>
        <w:t xml:space="preserve"> et al. 2021)</w:t>
      </w:r>
      <w:r>
        <w:rPr>
          <w:lang w:eastAsia="en-US"/>
        </w:rPr>
        <w:fldChar w:fldCharType="end"/>
      </w:r>
      <w:r>
        <w:rPr>
          <w:lang w:eastAsia="en-US"/>
        </w:rPr>
        <w:t>.</w:t>
      </w:r>
    </w:p>
    <w:p w14:paraId="5A06BB60" w14:textId="63B7B6C4" w:rsidR="00820A3C" w:rsidRDefault="00820A3C" w:rsidP="00820A3C">
      <w:pPr>
        <w:pStyle w:val="Normlnprvnodsazen"/>
      </w:pPr>
      <w:proofErr w:type="spellStart"/>
      <w:r w:rsidRPr="00AC6351">
        <w:rPr>
          <w:b/>
          <w:bCs/>
        </w:rPr>
        <w:lastRenderedPageBreak/>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jako jsou modely terénu, budovy a družicové snímky, a to i v globálním měřítku, zpravidla ve formátech </w:t>
      </w:r>
      <w:proofErr w:type="gramStart"/>
      <w:r>
        <w:t>3D</w:t>
      </w:r>
      <w:proofErr w:type="gramEnd"/>
      <w:r>
        <w:t xml:space="preserve"> </w:t>
      </w:r>
      <w:proofErr w:type="spellStart"/>
      <w:r>
        <w:t>Tiles</w:t>
      </w:r>
      <w:proofErr w:type="spellEnd"/>
      <w:r>
        <w:t xml:space="preserve">. Výhoda </w:t>
      </w:r>
      <w:proofErr w:type="spellStart"/>
      <w:r>
        <w:t>CesiumJS</w:t>
      </w:r>
      <w:proofErr w:type="spellEnd"/>
      <w:r>
        <w:t xml:space="preserve"> je její integrace s Cesium Ion platformou, což je cloudové řešení úložiště a sdílení dat. Momentálně </w:t>
      </w:r>
      <w:proofErr w:type="spellStart"/>
      <w:r>
        <w:t>CesiumJS</w:t>
      </w:r>
      <w:proofErr w:type="spellEnd"/>
      <w:r>
        <w:t xml:space="preserve"> nepodporuje </w:t>
      </w:r>
      <w:proofErr w:type="spellStart"/>
      <w:r>
        <w:t>WebXR</w:t>
      </w:r>
      <w:proofErr w:type="spellEnd"/>
      <w:r>
        <w:t xml:space="preserve"> API, tudíž imerzní VR v rámci prohlížeče není možné, ačkoliv vývoj v tomto směru probíhá není však zatím oficiálně součástí </w:t>
      </w:r>
      <w:proofErr w:type="spellStart"/>
      <w:r>
        <w:t>CesiumJS</w:t>
      </w:r>
      <w:proofErr w:type="spellEnd"/>
      <w:r>
        <w:t xml:space="preserve"> knihovny. </w:t>
      </w:r>
      <w:r>
        <w:fldChar w:fldCharType="begin"/>
      </w:r>
      <w:r>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fldChar w:fldCharType="separate"/>
      </w:r>
      <w:r w:rsidRPr="005308D9">
        <w:t>(</w:t>
      </w:r>
      <w:proofErr w:type="spellStart"/>
      <w:r w:rsidRPr="005308D9">
        <w:t>CesiumGS</w:t>
      </w:r>
      <w:proofErr w:type="spellEnd"/>
      <w:r w:rsidRPr="005308D9">
        <w:t xml:space="preserve"> </w:t>
      </w:r>
      <w:proofErr w:type="gramStart"/>
      <w:r w:rsidRPr="005308D9">
        <w:t>2023b</w:t>
      </w:r>
      <w:proofErr w:type="gramEnd"/>
      <w:r w:rsidRPr="005308D9">
        <w:t xml:space="preserve">; 2023a; </w:t>
      </w:r>
      <w:proofErr w:type="spellStart"/>
      <w:r w:rsidRPr="005308D9">
        <w:t>Espinosa</w:t>
      </w:r>
      <w:proofErr w:type="spellEnd"/>
      <w:r w:rsidRPr="005308D9">
        <w:t xml:space="preserve"> 2023)</w:t>
      </w:r>
      <w:r>
        <w:fldChar w:fldCharType="end"/>
      </w:r>
      <w:r>
        <w:t xml:space="preserve">. </w:t>
      </w:r>
      <w:proofErr w:type="spellStart"/>
      <w:r>
        <w:t>CesiumJS</w:t>
      </w:r>
      <w:proofErr w:type="spellEnd"/>
      <w:r>
        <w:t xml:space="preserve"> využívá pro 3D vizualizace např. </w:t>
      </w:r>
      <w:r>
        <w:t>Š</w:t>
      </w:r>
      <w:r>
        <w:t xml:space="preserve">výcarská mapovací služba, </w:t>
      </w:r>
      <w:r>
        <w:t xml:space="preserve">která </w:t>
      </w:r>
      <w:r>
        <w:t>poskytuj</w:t>
      </w:r>
      <w:r>
        <w:t xml:space="preserve">e </w:t>
      </w:r>
      <w:r>
        <w:t>3D model budov, vegetace a terénu pro celé Švýcarsko</w:t>
      </w:r>
      <w:r>
        <w:t xml:space="preserve"> jako otevřená data</w:t>
      </w:r>
      <w:r>
        <w:t>.</w:t>
      </w:r>
    </w:p>
    <w:p w14:paraId="4F4F421E" w14:textId="77777777" w:rsidR="00820A3C" w:rsidRDefault="00820A3C" w:rsidP="00820A3C">
      <w:pPr>
        <w:pStyle w:val="Normlnprvnodsazen"/>
      </w:pPr>
      <w:r w:rsidRPr="00AC6351">
        <w:rPr>
          <w:b/>
          <w:bCs/>
          <w:lang w:eastAsia="en-US"/>
        </w:rPr>
        <w:t xml:space="preserve">VTS </w:t>
      </w:r>
      <w:proofErr w:type="spellStart"/>
      <w:r>
        <w:rPr>
          <w:b/>
          <w:bCs/>
          <w:lang w:eastAsia="en-US"/>
        </w:rPr>
        <w:t>G</w:t>
      </w:r>
      <w:r w:rsidRPr="00AC6351">
        <w:rPr>
          <w:b/>
          <w:bCs/>
          <w:lang w:eastAsia="en-US"/>
        </w:rPr>
        <w:t>eospatial</w:t>
      </w:r>
      <w:proofErr w:type="spellEnd"/>
      <w:r>
        <w:rPr>
          <w:lang w:eastAsia="en-US"/>
        </w:rPr>
        <w:t xml:space="preserve"> od </w:t>
      </w:r>
      <w:proofErr w:type="spellStart"/>
      <w:r w:rsidRPr="00820A3C">
        <w:rPr>
          <w:i/>
          <w:iCs/>
          <w:lang w:eastAsia="en-US"/>
        </w:rPr>
        <w:t>Melown</w:t>
      </w:r>
      <w:proofErr w:type="spellEnd"/>
      <w:r w:rsidRPr="00820A3C">
        <w:rPr>
          <w:i/>
          <w:iCs/>
          <w:lang w:eastAsia="en-US"/>
        </w:rPr>
        <w:t xml:space="preserve"> </w:t>
      </w:r>
      <w:proofErr w:type="spellStart"/>
      <w:r w:rsidRPr="00820A3C">
        <w:rPr>
          <w:i/>
          <w:iCs/>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  Obdobně jako </w:t>
      </w:r>
      <w:proofErr w:type="spellStart"/>
      <w:r>
        <w:rPr>
          <w:lang w:eastAsia="en-US"/>
        </w:rPr>
        <w:t>CesiumJS</w:t>
      </w:r>
      <w:proofErr w:type="spellEnd"/>
      <w:r>
        <w:rPr>
          <w:lang w:eastAsia="en-US"/>
        </w:rPr>
        <w:t xml:space="preserve"> klient </w:t>
      </w:r>
      <w:proofErr w:type="spellStart"/>
      <w:r>
        <w:rPr>
          <w:lang w:eastAsia="en-US"/>
        </w:rPr>
        <w:t>vts</w:t>
      </w:r>
      <w:proofErr w:type="spellEnd"/>
      <w:r>
        <w:rPr>
          <w:lang w:eastAsia="en-US"/>
        </w:rPr>
        <w:t>-browser-</w:t>
      </w:r>
      <w:proofErr w:type="spellStart"/>
      <w:r>
        <w:rPr>
          <w:lang w:eastAsia="en-US"/>
        </w:rPr>
        <w:t>js</w:t>
      </w:r>
      <w:proofErr w:type="spellEnd"/>
      <w:r>
        <w:rPr>
          <w:lang w:eastAsia="en-US"/>
        </w:rPr>
        <w:t xml:space="preserve"> nemá </w:t>
      </w:r>
      <w:proofErr w:type="spellStart"/>
      <w:r>
        <w:rPr>
          <w:lang w:eastAsia="en-US"/>
        </w:rPr>
        <w:t>WebXR</w:t>
      </w:r>
      <w:proofErr w:type="spellEnd"/>
      <w:r>
        <w:rPr>
          <w:lang w:eastAsia="en-US"/>
        </w:rPr>
        <w:t xml:space="preserve"> podporu, tudíž bez rozšíření podporuje pouze neimerzní VR vizualizaci.</w:t>
      </w:r>
      <w:r>
        <w:t xml:space="preserve"> </w:t>
      </w:r>
    </w:p>
    <w:p w14:paraId="2EA8567C" w14:textId="59A3AA7F" w:rsidR="00820A3C" w:rsidRDefault="00820A3C" w:rsidP="00820A3C">
      <w:pPr>
        <w:pStyle w:val="Normlnprvnodsazen"/>
      </w:pPr>
      <w:r>
        <w:t xml:space="preserve">Další porovnání za účelem vývoje nové aplikace zobrazení 3D modelů budov v Holandsku provedli </w:t>
      </w:r>
      <w:r>
        <w:fldChar w:fldCharType="begin"/>
      </w:r>
      <w:r>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AC6351">
        <w:t>(</w:t>
      </w:r>
      <w:proofErr w:type="spellStart"/>
      <w:r w:rsidRPr="00AC6351">
        <w:t>Peters</w:t>
      </w:r>
      <w:proofErr w:type="spellEnd"/>
      <w:r w:rsidRPr="00AC6351">
        <w:t xml:space="preserve"> et al. 2021)</w:t>
      </w:r>
      <w:r>
        <w:fldChar w:fldCharType="end"/>
      </w:r>
      <w:r>
        <w:t xml:space="preserve">. Porovnávali technologie s požadavky na síťový výkon a nízké výpočetní nároky na klienta. Jako nevhodné vyhodnotili </w:t>
      </w:r>
      <w:proofErr w:type="spellStart"/>
      <w:r>
        <w:t>CesiumJS</w:t>
      </w:r>
      <w:proofErr w:type="spellEnd"/>
      <w:r>
        <w:t xml:space="preserve"> (příliš výpočetně náročné) a </w:t>
      </w:r>
      <w:proofErr w:type="spellStart"/>
      <w:r>
        <w:t>MapboxGL</w:t>
      </w:r>
      <w:proofErr w:type="spellEnd"/>
      <w:r>
        <w:t xml:space="preserve"> (nízká specializace na </w:t>
      </w:r>
      <w:proofErr w:type="gramStart"/>
      <w:r>
        <w:t>3D</w:t>
      </w:r>
      <w:proofErr w:type="gramEnd"/>
      <w:r>
        <w:t xml:space="preserve"> a nejasné </w:t>
      </w:r>
      <w:proofErr w:type="spellStart"/>
      <w:r>
        <w:t>OpenSource</w:t>
      </w:r>
      <w:proofErr w:type="spellEnd"/>
      <w:r>
        <w:t xml:space="preserve"> definice). V rámci výzkumu vznikla aplikace </w:t>
      </w:r>
      <w:r w:rsidRPr="00E55AA3">
        <w:rPr>
          <w:b/>
          <w:bCs/>
        </w:rPr>
        <w:t>3dbag-viewer</w:t>
      </w:r>
      <w:r>
        <w:t xml:space="preserve"> založená na three.js zobrazující data skrze </w:t>
      </w:r>
      <w:r>
        <w:t xml:space="preserve">formát </w:t>
      </w:r>
      <w:proofErr w:type="gramStart"/>
      <w:r>
        <w:t>3D</w:t>
      </w:r>
      <w:proofErr w:type="gramEnd"/>
      <w:r>
        <w:t xml:space="preserve"> </w:t>
      </w:r>
      <w:proofErr w:type="spellStart"/>
      <w:r>
        <w:t>T</w:t>
      </w:r>
      <w:r>
        <w:t>i</w:t>
      </w:r>
      <w:r>
        <w:t>les</w:t>
      </w:r>
      <w:proofErr w:type="spellEnd"/>
      <w:r>
        <w:t xml:space="preserve"> (budovy) a WMTS (podkladová mapa). Prohlížecí aplikace sama </w:t>
      </w:r>
      <w:r w:rsidRPr="006108EA">
        <w:t>o sobě nepodporuje imerzní VR, ale jelikož je založena na knihovně three.js je zde potenciál pro rozšíření.</w:t>
      </w:r>
      <w:r>
        <w:t xml:space="preserve"> </w:t>
      </w:r>
    </w:p>
    <w:p w14:paraId="32D6BACD" w14:textId="43E2A80C" w:rsidR="00820A3C" w:rsidRPr="00046053" w:rsidRDefault="00820A3C" w:rsidP="00820A3C">
      <w:pPr>
        <w:pStyle w:val="Normlnprvnodsazen"/>
        <w:rPr>
          <w:b/>
          <w:bCs/>
        </w:rPr>
      </w:pPr>
      <w:proofErr w:type="spellStart"/>
      <w:r w:rsidRPr="007A1CC2">
        <w:rPr>
          <w:b/>
          <w:bCs/>
        </w:rPr>
        <w:t>ITowns</w:t>
      </w:r>
      <w:proofErr w:type="spellEnd"/>
      <w:r>
        <w:rPr>
          <w:b/>
          <w:bCs/>
        </w:rPr>
        <w:t xml:space="preserve"> </w:t>
      </w:r>
      <w:r>
        <w:t xml:space="preserve">je framework založen na three.js, umožňuje vizualizaci geografických dat ve 3D prostředí podporuje 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w:t>
      </w:r>
      <w:proofErr w:type="spellStart"/>
      <w:r>
        <w:t>iTowns</w:t>
      </w:r>
      <w:proofErr w:type="spellEnd"/>
      <w:r>
        <w:t xml:space="preserve"> nepodporuje integraci s </w:t>
      </w:r>
      <w:proofErr w:type="spellStart"/>
      <w:r>
        <w:t>WebXR</w:t>
      </w:r>
      <w:proofErr w:type="spellEnd"/>
      <w:r>
        <w:t xml:space="preserve">. Na úrovni desktop VR umožňuje virtuální průchod obdobný, jaký poskytuje </w:t>
      </w:r>
      <w:proofErr w:type="spellStart"/>
      <w:r>
        <w:t>streetView</w:t>
      </w:r>
      <w:proofErr w:type="spellEnd"/>
      <w:r>
        <w:t xml:space="preserve"> na Google </w:t>
      </w:r>
      <w:proofErr w:type="spellStart"/>
      <w:r>
        <w:t>Maps</w:t>
      </w:r>
      <w:proofErr w:type="spellEnd"/>
      <w:r>
        <w:t xml:space="preserve">. Sám o sobě framework nepodporuje rozšíření do imerzní VR úrovně, ale obdobně jako 3dbag-viewer je založen na three.js tudíž rozšíření o </w:t>
      </w:r>
      <w:proofErr w:type="spellStart"/>
      <w:r>
        <w:t>WebXR</w:t>
      </w:r>
      <w:proofErr w:type="spellEnd"/>
      <w:r>
        <w:t xml:space="preserve"> funkcionalitu je teoreticky možné. </w:t>
      </w:r>
    </w:p>
    <w:p w14:paraId="72C92B6D" w14:textId="14316CEC" w:rsidR="00820A3C" w:rsidRPr="00B037DC" w:rsidRDefault="00820A3C" w:rsidP="00820A3C">
      <w:pPr>
        <w:pStyle w:val="Normlnprvnodsazen"/>
        <w:rPr>
          <w:lang w:val="en-US"/>
        </w:rPr>
      </w:pPr>
      <w:r w:rsidRPr="00B037DC">
        <w:rPr>
          <w:b/>
          <w:bCs/>
        </w:rPr>
        <w:t>Deck.gl</w:t>
      </w:r>
      <w:r>
        <w:rPr>
          <w:b/>
          <w:bCs/>
        </w:rPr>
        <w:t xml:space="preserve"> </w:t>
      </w:r>
      <w:r w:rsidRPr="00B037DC">
        <w:t xml:space="preserve">je knihovna umožňující </w:t>
      </w:r>
      <w:proofErr w:type="gramStart"/>
      <w:r w:rsidRPr="00B037DC">
        <w:t>3D</w:t>
      </w:r>
      <w:proofErr w:type="gramEnd"/>
      <w:r w:rsidRPr="00B037DC">
        <w:t xml:space="preserve"> vizualizaci geoprostorových dat. Jejím hlavním záměrem je vizualizace velkých datových sad v podobně vrstev, obdobně jako v tradičních GIS. Knihovna je zaměřena především na tematickou vizualizaci.</w:t>
      </w:r>
      <w:r>
        <w:t xml:space="preserve"> Knihovna je </w:t>
      </w:r>
      <w:r>
        <w:t>kompatibilní</w:t>
      </w:r>
      <w:r>
        <w:t xml:space="preserve"> s tradičními </w:t>
      </w:r>
      <w:proofErr w:type="spellStart"/>
      <w:r>
        <w:t>geoprostovými</w:t>
      </w:r>
      <w:proofErr w:type="spellEnd"/>
      <w:r>
        <w:t xml:space="preserve"> formáty jak </w:t>
      </w:r>
      <w:proofErr w:type="spellStart"/>
      <w:r>
        <w:t>GeoJSON</w:t>
      </w:r>
      <w:proofErr w:type="spellEnd"/>
      <w:r>
        <w:t xml:space="preserve"> aj. Míra imerze je na úrovni Desktop VR, kdy </w:t>
      </w:r>
      <w:r w:rsidRPr="004F2C70">
        <w:t>knihovna umožňuje zobrazení na tradičních obrazovkách a interaktivitu v 3D prostředí pomocí</w:t>
      </w:r>
      <w:r>
        <w:t xml:space="preserve"> myše a klávesnice tedy přiblížení a posun. Knihovna momentálně nepodporuje </w:t>
      </w:r>
      <w:proofErr w:type="spellStart"/>
      <w:r>
        <w:t>WebXR</w:t>
      </w:r>
      <w:proofErr w:type="spellEnd"/>
      <w:r>
        <w:t xml:space="preserve"> API tudíž rozšíření míry imerze je momentálně nemožné a knihovna není vhodným kandidátem.</w:t>
      </w:r>
      <w:r>
        <w:rPr>
          <w:lang w:val="en-US"/>
        </w:rPr>
        <w:t xml:space="preserve"> </w:t>
      </w:r>
      <w:r>
        <w:rPr>
          <w:lang w:val="en-US"/>
        </w:rPr>
        <w:fldChar w:fldCharType="begin"/>
      </w:r>
      <w:r>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Pr>
          <w:lang w:val="en-US"/>
        </w:rPr>
        <w:fldChar w:fldCharType="separate"/>
      </w:r>
      <w:r w:rsidRPr="00B037DC">
        <w:t>(deck.gl 2023)</w:t>
      </w:r>
      <w:r>
        <w:rPr>
          <w:lang w:val="en-US"/>
        </w:rPr>
        <w:fldChar w:fldCharType="end"/>
      </w:r>
    </w:p>
    <w:p w14:paraId="2A93F673" w14:textId="77777777" w:rsidR="00820A3C" w:rsidRDefault="00820A3C" w:rsidP="00820A3C">
      <w:pPr>
        <w:pStyle w:val="Normlnprvnodsazen"/>
        <w:keepNext/>
        <w:ind w:firstLine="0"/>
      </w:pPr>
      <w:r w:rsidRPr="00B40019">
        <w:rPr>
          <w:noProof/>
        </w:rPr>
        <w:lastRenderedPageBreak/>
        <w:drawing>
          <wp:inline distT="0" distB="0" distL="0" distR="0" wp14:anchorId="1E11B8FF" wp14:editId="28F2C410">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36"/>
                    <a:stretch>
                      <a:fillRect/>
                    </a:stretch>
                  </pic:blipFill>
                  <pic:spPr>
                    <a:xfrm>
                      <a:off x="0" y="0"/>
                      <a:ext cx="5579745" cy="2852420"/>
                    </a:xfrm>
                    <a:prstGeom prst="rect">
                      <a:avLst/>
                    </a:prstGeom>
                  </pic:spPr>
                </pic:pic>
              </a:graphicData>
            </a:graphic>
          </wp:inline>
        </w:drawing>
      </w:r>
    </w:p>
    <w:p w14:paraId="09626B61" w14:textId="77777777" w:rsidR="00820A3C" w:rsidRDefault="00820A3C" w:rsidP="00820A3C">
      <w:pPr>
        <w:pStyle w:val="Caption"/>
      </w:pPr>
      <w:r>
        <w:t xml:space="preserve">Obr. </w:t>
      </w:r>
      <w:r>
        <w:fldChar w:fldCharType="begin"/>
      </w:r>
      <w:r>
        <w:instrText xml:space="preserve"> SEQ Obr. \* ARABIC </w:instrText>
      </w:r>
      <w:r>
        <w:fldChar w:fldCharType="separate"/>
      </w:r>
      <w:r>
        <w:rPr>
          <w:noProof/>
        </w:rPr>
        <w:t>27</w:t>
      </w:r>
      <w:r>
        <w:rPr>
          <w:noProof/>
        </w:rP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w:t>
      </w:r>
      <w:proofErr w:type="spellStart"/>
      <w:r w:rsidRPr="00B40019">
        <w:t>Peters</w:t>
      </w:r>
      <w:proofErr w:type="spellEnd"/>
      <w:r w:rsidRPr="00B40019">
        <w:t xml:space="preserve"> et al. 2021)</w:t>
      </w:r>
      <w:r>
        <w:fldChar w:fldCharType="end"/>
      </w:r>
    </w:p>
    <w:p w14:paraId="37DC7762" w14:textId="77777777" w:rsidR="00820A3C" w:rsidRPr="004E6E7C" w:rsidRDefault="00820A3C" w:rsidP="00820A3C">
      <w:pPr>
        <w:pStyle w:val="Caption"/>
      </w:pPr>
    </w:p>
    <w:p w14:paraId="1FDCBA1A" w14:textId="77777777" w:rsidR="00820A3C" w:rsidRDefault="00820A3C" w:rsidP="00641135">
      <w:pPr>
        <w:pStyle w:val="CaptionTabs"/>
      </w:pPr>
      <w:r>
        <w:t xml:space="preserve">Tab. </w:t>
      </w:r>
      <w:r>
        <w:fldChar w:fldCharType="begin"/>
      </w:r>
      <w:r>
        <w:instrText xml:space="preserve"> SEQ Tab. \* ARABIC </w:instrText>
      </w:r>
      <w:r>
        <w:fldChar w:fldCharType="separate"/>
      </w:r>
      <w:r>
        <w:rPr>
          <w:noProof/>
        </w:rPr>
        <w:t>7</w:t>
      </w:r>
      <w:r>
        <w:rPr>
          <w:noProof/>
        </w:rP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8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440"/>
        <w:gridCol w:w="900"/>
        <w:gridCol w:w="1857"/>
        <w:gridCol w:w="1928"/>
      </w:tblGrid>
      <w:tr w:rsidR="00641135" w:rsidRPr="00400092" w14:paraId="6CCFC22A" w14:textId="77777777" w:rsidTr="00641135">
        <w:trPr>
          <w:trHeight w:val="300"/>
          <w:jc w:val="center"/>
        </w:trPr>
        <w:tc>
          <w:tcPr>
            <w:tcW w:w="2605" w:type="dxa"/>
            <w:shd w:val="clear" w:color="auto" w:fill="auto"/>
            <w:vAlign w:val="center"/>
            <w:hideMark/>
          </w:tcPr>
          <w:p w14:paraId="71DC4691" w14:textId="77777777" w:rsidR="00820A3C" w:rsidRPr="00641135" w:rsidRDefault="00820A3C" w:rsidP="003C242B">
            <w:pPr>
              <w:spacing w:after="0" w:line="240" w:lineRule="auto"/>
              <w:jc w:val="center"/>
              <w:rPr>
                <w:rFonts w:ascii="Cambra" w:eastAsia="Times New Roman" w:hAnsi="Cambra" w:cs="Calibri"/>
                <w:b/>
                <w:bCs/>
                <w:color w:val="000000"/>
                <w:sz w:val="18"/>
                <w:szCs w:val="18"/>
                <w:lang w:val="en-US"/>
              </w:rPr>
            </w:pPr>
            <w:proofErr w:type="spellStart"/>
            <w:r w:rsidRPr="00641135">
              <w:rPr>
                <w:rFonts w:ascii="Cambra" w:eastAsia="Times New Roman" w:hAnsi="Cambra" w:cs="Calibri"/>
                <w:b/>
                <w:bCs/>
                <w:color w:val="000000"/>
                <w:sz w:val="18"/>
                <w:szCs w:val="18"/>
                <w:lang w:val="en-US"/>
              </w:rPr>
              <w:t>Řešení</w:t>
            </w:r>
            <w:proofErr w:type="spellEnd"/>
          </w:p>
        </w:tc>
        <w:tc>
          <w:tcPr>
            <w:tcW w:w="1440" w:type="dxa"/>
            <w:shd w:val="clear" w:color="auto" w:fill="auto"/>
            <w:vAlign w:val="center"/>
            <w:hideMark/>
          </w:tcPr>
          <w:p w14:paraId="2A8C21B0" w14:textId="77777777" w:rsidR="00820A3C" w:rsidRPr="00641135" w:rsidRDefault="00820A3C" w:rsidP="003C242B">
            <w:pPr>
              <w:spacing w:after="0" w:line="240" w:lineRule="auto"/>
              <w:jc w:val="center"/>
              <w:rPr>
                <w:rFonts w:ascii="Cambra" w:eastAsia="Times New Roman" w:hAnsi="Cambra" w:cs="Calibri"/>
                <w:b/>
                <w:bCs/>
                <w:color w:val="000000"/>
                <w:sz w:val="18"/>
                <w:szCs w:val="18"/>
                <w:lang w:val="en-US"/>
              </w:rPr>
            </w:pPr>
            <w:r w:rsidRPr="00641135">
              <w:rPr>
                <w:rFonts w:ascii="Cambra" w:eastAsia="Times New Roman" w:hAnsi="Cambra" w:cs="Calibri"/>
                <w:b/>
                <w:bCs/>
                <w:color w:val="000000"/>
                <w:sz w:val="18"/>
                <w:szCs w:val="18"/>
                <w:lang w:val="en-US"/>
              </w:rPr>
              <w:t xml:space="preserve">Prog. </w:t>
            </w:r>
            <w:proofErr w:type="spellStart"/>
            <w:r w:rsidRPr="00641135">
              <w:rPr>
                <w:rFonts w:ascii="Cambra" w:eastAsia="Times New Roman" w:hAnsi="Cambra" w:cs="Calibri"/>
                <w:b/>
                <w:bCs/>
                <w:color w:val="000000"/>
                <w:sz w:val="18"/>
                <w:szCs w:val="18"/>
                <w:lang w:val="en-US"/>
              </w:rPr>
              <w:t>Jazyk</w:t>
            </w:r>
            <w:proofErr w:type="spellEnd"/>
          </w:p>
        </w:tc>
        <w:tc>
          <w:tcPr>
            <w:tcW w:w="900" w:type="dxa"/>
            <w:shd w:val="clear" w:color="auto" w:fill="auto"/>
            <w:vAlign w:val="center"/>
            <w:hideMark/>
          </w:tcPr>
          <w:p w14:paraId="5CF51DE6" w14:textId="77777777" w:rsidR="00820A3C" w:rsidRPr="00641135" w:rsidRDefault="00820A3C" w:rsidP="003C242B">
            <w:pPr>
              <w:spacing w:after="0" w:line="240" w:lineRule="auto"/>
              <w:jc w:val="center"/>
              <w:rPr>
                <w:rFonts w:ascii="Cambra" w:eastAsia="Times New Roman" w:hAnsi="Cambra" w:cs="Calibri"/>
                <w:b/>
                <w:bCs/>
                <w:color w:val="000000"/>
                <w:sz w:val="18"/>
                <w:szCs w:val="18"/>
                <w:lang w:val="en-US"/>
              </w:rPr>
            </w:pPr>
            <w:proofErr w:type="spellStart"/>
            <w:r w:rsidRPr="00641135">
              <w:rPr>
                <w:rFonts w:ascii="Cambra" w:eastAsia="Times New Roman" w:hAnsi="Cambra" w:cs="Calibri"/>
                <w:b/>
                <w:bCs/>
                <w:color w:val="000000"/>
                <w:sz w:val="18"/>
                <w:szCs w:val="18"/>
                <w:lang w:val="en-US"/>
              </w:rPr>
              <w:t>WebXR</w:t>
            </w:r>
            <w:proofErr w:type="spellEnd"/>
          </w:p>
        </w:tc>
        <w:tc>
          <w:tcPr>
            <w:tcW w:w="1857" w:type="dxa"/>
            <w:shd w:val="clear" w:color="auto" w:fill="auto"/>
            <w:vAlign w:val="center"/>
            <w:hideMark/>
          </w:tcPr>
          <w:p w14:paraId="4288ECE7" w14:textId="77777777" w:rsidR="00820A3C" w:rsidRPr="00641135" w:rsidRDefault="00820A3C" w:rsidP="003C242B">
            <w:pPr>
              <w:spacing w:after="0" w:line="240" w:lineRule="auto"/>
              <w:jc w:val="center"/>
              <w:rPr>
                <w:rFonts w:ascii="Cambra" w:eastAsia="Times New Roman" w:hAnsi="Cambra" w:cs="Calibri"/>
                <w:b/>
                <w:bCs/>
                <w:color w:val="000000"/>
                <w:sz w:val="18"/>
                <w:szCs w:val="18"/>
                <w:lang w:val="en-US"/>
              </w:rPr>
            </w:pPr>
            <w:proofErr w:type="spellStart"/>
            <w:r w:rsidRPr="00641135">
              <w:rPr>
                <w:rFonts w:ascii="Cambra" w:eastAsia="Times New Roman" w:hAnsi="Cambra" w:cs="Calibri"/>
                <w:b/>
                <w:bCs/>
                <w:color w:val="000000"/>
                <w:sz w:val="18"/>
                <w:szCs w:val="18"/>
                <w:lang w:val="en-US"/>
              </w:rPr>
              <w:t>Typ</w:t>
            </w:r>
            <w:proofErr w:type="spellEnd"/>
            <w:r w:rsidRPr="00641135">
              <w:rPr>
                <w:rFonts w:ascii="Cambra" w:eastAsia="Times New Roman" w:hAnsi="Cambra" w:cs="Calibri"/>
                <w:b/>
                <w:bCs/>
                <w:color w:val="000000"/>
                <w:sz w:val="18"/>
                <w:szCs w:val="18"/>
                <w:lang w:val="en-US"/>
              </w:rPr>
              <w:t xml:space="preserve"> </w:t>
            </w:r>
            <w:proofErr w:type="spellStart"/>
            <w:r w:rsidRPr="00641135">
              <w:rPr>
                <w:rFonts w:ascii="Cambra" w:eastAsia="Times New Roman" w:hAnsi="Cambra" w:cs="Calibri"/>
                <w:b/>
                <w:bCs/>
                <w:color w:val="000000"/>
                <w:sz w:val="18"/>
                <w:szCs w:val="18"/>
                <w:lang w:val="en-US"/>
              </w:rPr>
              <w:t>dat</w:t>
            </w:r>
            <w:proofErr w:type="spellEnd"/>
          </w:p>
        </w:tc>
        <w:tc>
          <w:tcPr>
            <w:tcW w:w="1928" w:type="dxa"/>
            <w:shd w:val="clear" w:color="auto" w:fill="auto"/>
            <w:vAlign w:val="center"/>
            <w:hideMark/>
          </w:tcPr>
          <w:p w14:paraId="19F5266C" w14:textId="77777777" w:rsidR="00820A3C" w:rsidRPr="00641135" w:rsidRDefault="00820A3C" w:rsidP="003C242B">
            <w:pPr>
              <w:spacing w:after="0" w:line="240" w:lineRule="auto"/>
              <w:jc w:val="center"/>
              <w:rPr>
                <w:rFonts w:ascii="Cambra" w:eastAsia="Times New Roman" w:hAnsi="Cambra" w:cs="Calibri"/>
                <w:b/>
                <w:bCs/>
                <w:color w:val="000000"/>
                <w:sz w:val="18"/>
                <w:szCs w:val="18"/>
                <w:lang w:val="en-US"/>
              </w:rPr>
            </w:pPr>
            <w:proofErr w:type="spellStart"/>
            <w:r w:rsidRPr="00641135">
              <w:rPr>
                <w:rFonts w:ascii="Cambra" w:eastAsia="Times New Roman" w:hAnsi="Cambra" w:cs="Calibri"/>
                <w:b/>
                <w:bCs/>
                <w:color w:val="000000"/>
                <w:sz w:val="18"/>
                <w:szCs w:val="18"/>
                <w:lang w:val="en-US"/>
              </w:rPr>
              <w:t>Licence</w:t>
            </w:r>
            <w:proofErr w:type="spellEnd"/>
          </w:p>
        </w:tc>
      </w:tr>
      <w:tr w:rsidR="00641135" w:rsidRPr="00400092" w14:paraId="720D35A7" w14:textId="77777777" w:rsidTr="00641135">
        <w:trPr>
          <w:trHeight w:val="480"/>
          <w:jc w:val="center"/>
        </w:trPr>
        <w:tc>
          <w:tcPr>
            <w:tcW w:w="2605" w:type="dxa"/>
            <w:shd w:val="clear" w:color="auto" w:fill="auto"/>
            <w:vAlign w:val="center"/>
            <w:hideMark/>
          </w:tcPr>
          <w:p w14:paraId="7958C9A7"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ArcGIS + ArcGIS JS API</w:t>
            </w:r>
          </w:p>
        </w:tc>
        <w:tc>
          <w:tcPr>
            <w:tcW w:w="1440" w:type="dxa"/>
            <w:shd w:val="clear" w:color="auto" w:fill="auto"/>
            <w:vAlign w:val="center"/>
            <w:hideMark/>
          </w:tcPr>
          <w:p w14:paraId="5E3D0A5F"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JS</w:t>
            </w:r>
          </w:p>
        </w:tc>
        <w:tc>
          <w:tcPr>
            <w:tcW w:w="900" w:type="dxa"/>
            <w:shd w:val="clear" w:color="auto" w:fill="auto"/>
            <w:vAlign w:val="center"/>
            <w:hideMark/>
          </w:tcPr>
          <w:p w14:paraId="66C3BE58"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Ne</w:t>
            </w:r>
          </w:p>
        </w:tc>
        <w:tc>
          <w:tcPr>
            <w:tcW w:w="1857" w:type="dxa"/>
            <w:shd w:val="clear" w:color="auto" w:fill="auto"/>
            <w:vAlign w:val="center"/>
            <w:hideMark/>
          </w:tcPr>
          <w:p w14:paraId="7E6A1C05"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proofErr w:type="spellStart"/>
            <w:r w:rsidRPr="00641135">
              <w:rPr>
                <w:rFonts w:ascii="Cambra" w:eastAsia="Times New Roman" w:hAnsi="Cambra" w:cs="Calibri"/>
                <w:color w:val="000000"/>
                <w:sz w:val="18"/>
                <w:szCs w:val="18"/>
                <w:lang w:val="en-US"/>
              </w:rPr>
              <w:t>Geografická</w:t>
            </w:r>
            <w:proofErr w:type="spellEnd"/>
            <w:r w:rsidRPr="00641135">
              <w:rPr>
                <w:rFonts w:ascii="Cambra" w:eastAsia="Times New Roman" w:hAnsi="Cambra" w:cs="Calibri"/>
                <w:color w:val="000000"/>
                <w:sz w:val="18"/>
                <w:szCs w:val="18"/>
                <w:lang w:val="en-US"/>
              </w:rPr>
              <w:t xml:space="preserve"> data</w:t>
            </w:r>
          </w:p>
        </w:tc>
        <w:tc>
          <w:tcPr>
            <w:tcW w:w="1928" w:type="dxa"/>
            <w:shd w:val="clear" w:color="auto" w:fill="auto"/>
            <w:vAlign w:val="center"/>
            <w:hideMark/>
          </w:tcPr>
          <w:p w14:paraId="47C1D4CA"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proofErr w:type="spellStart"/>
            <w:r w:rsidRPr="00641135">
              <w:rPr>
                <w:rFonts w:ascii="Cambra" w:eastAsia="Times New Roman" w:hAnsi="Cambra" w:cs="Calibri"/>
                <w:color w:val="000000"/>
                <w:sz w:val="18"/>
                <w:szCs w:val="18"/>
                <w:lang w:val="en-US"/>
              </w:rPr>
              <w:t>Proprietární</w:t>
            </w:r>
            <w:proofErr w:type="spellEnd"/>
          </w:p>
        </w:tc>
      </w:tr>
      <w:tr w:rsidR="00641135" w:rsidRPr="00400092" w14:paraId="6BDA28E6" w14:textId="77777777" w:rsidTr="00641135">
        <w:trPr>
          <w:trHeight w:val="690"/>
          <w:jc w:val="center"/>
        </w:trPr>
        <w:tc>
          <w:tcPr>
            <w:tcW w:w="2605" w:type="dxa"/>
            <w:shd w:val="clear" w:color="auto" w:fill="auto"/>
            <w:vAlign w:val="center"/>
            <w:hideMark/>
          </w:tcPr>
          <w:p w14:paraId="7FD03390"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City Engine + VR Export 360°</w:t>
            </w:r>
          </w:p>
        </w:tc>
        <w:tc>
          <w:tcPr>
            <w:tcW w:w="1440" w:type="dxa"/>
            <w:shd w:val="clear" w:color="auto" w:fill="auto"/>
            <w:vAlign w:val="center"/>
            <w:hideMark/>
          </w:tcPr>
          <w:p w14:paraId="71570ABA"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CGA, JS</w:t>
            </w:r>
          </w:p>
        </w:tc>
        <w:tc>
          <w:tcPr>
            <w:tcW w:w="900" w:type="dxa"/>
            <w:shd w:val="clear" w:color="auto" w:fill="auto"/>
            <w:vAlign w:val="center"/>
            <w:hideMark/>
          </w:tcPr>
          <w:p w14:paraId="334385AC"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Ano</w:t>
            </w:r>
          </w:p>
        </w:tc>
        <w:tc>
          <w:tcPr>
            <w:tcW w:w="1857" w:type="dxa"/>
            <w:shd w:val="clear" w:color="auto" w:fill="auto"/>
            <w:vAlign w:val="center"/>
            <w:hideMark/>
          </w:tcPr>
          <w:p w14:paraId="406BD3F4"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proofErr w:type="spellStart"/>
            <w:r w:rsidRPr="00641135">
              <w:rPr>
                <w:rFonts w:ascii="Cambra" w:eastAsia="Times New Roman" w:hAnsi="Cambra" w:cs="Calibri"/>
                <w:color w:val="000000"/>
                <w:sz w:val="18"/>
                <w:szCs w:val="18"/>
                <w:lang w:val="en-US"/>
              </w:rPr>
              <w:t>Modelování</w:t>
            </w:r>
            <w:proofErr w:type="spellEnd"/>
            <w:r w:rsidRPr="00641135">
              <w:rPr>
                <w:rFonts w:ascii="Cambra" w:eastAsia="Times New Roman" w:hAnsi="Cambra" w:cs="Calibri"/>
                <w:color w:val="000000"/>
                <w:sz w:val="18"/>
                <w:szCs w:val="18"/>
                <w:lang w:val="en-US"/>
              </w:rPr>
              <w:t xml:space="preserve"> </w:t>
            </w:r>
            <w:proofErr w:type="spellStart"/>
            <w:r w:rsidRPr="00641135">
              <w:rPr>
                <w:rFonts w:ascii="Cambra" w:eastAsia="Times New Roman" w:hAnsi="Cambra" w:cs="Calibri"/>
                <w:color w:val="000000"/>
                <w:sz w:val="18"/>
                <w:szCs w:val="18"/>
                <w:lang w:val="en-US"/>
              </w:rPr>
              <w:t>měst</w:t>
            </w:r>
            <w:proofErr w:type="spellEnd"/>
          </w:p>
        </w:tc>
        <w:tc>
          <w:tcPr>
            <w:tcW w:w="1928" w:type="dxa"/>
            <w:shd w:val="clear" w:color="auto" w:fill="auto"/>
            <w:vAlign w:val="center"/>
            <w:hideMark/>
          </w:tcPr>
          <w:p w14:paraId="03AF0186"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proofErr w:type="spellStart"/>
            <w:r w:rsidRPr="00641135">
              <w:rPr>
                <w:rFonts w:ascii="Cambra" w:eastAsia="Times New Roman" w:hAnsi="Cambra" w:cs="Calibri"/>
                <w:color w:val="000000"/>
                <w:sz w:val="18"/>
                <w:szCs w:val="18"/>
                <w:lang w:val="en-US"/>
              </w:rPr>
              <w:t>Proprietární</w:t>
            </w:r>
            <w:proofErr w:type="spellEnd"/>
          </w:p>
        </w:tc>
      </w:tr>
      <w:tr w:rsidR="00641135" w:rsidRPr="00400092" w14:paraId="2A26B0E0" w14:textId="77777777" w:rsidTr="00641135">
        <w:trPr>
          <w:trHeight w:val="480"/>
          <w:jc w:val="center"/>
        </w:trPr>
        <w:tc>
          <w:tcPr>
            <w:tcW w:w="2605" w:type="dxa"/>
            <w:shd w:val="clear" w:color="auto" w:fill="auto"/>
            <w:vAlign w:val="center"/>
            <w:hideMark/>
          </w:tcPr>
          <w:p w14:paraId="2B5FFABD"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QGIS + qgis2threejs</w:t>
            </w:r>
          </w:p>
        </w:tc>
        <w:tc>
          <w:tcPr>
            <w:tcW w:w="1440" w:type="dxa"/>
            <w:shd w:val="clear" w:color="auto" w:fill="auto"/>
            <w:vAlign w:val="center"/>
            <w:hideMark/>
          </w:tcPr>
          <w:p w14:paraId="1C22EFD1"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Python, JS</w:t>
            </w:r>
          </w:p>
        </w:tc>
        <w:tc>
          <w:tcPr>
            <w:tcW w:w="900" w:type="dxa"/>
            <w:shd w:val="clear" w:color="auto" w:fill="auto"/>
            <w:vAlign w:val="center"/>
            <w:hideMark/>
          </w:tcPr>
          <w:p w14:paraId="0356DF86"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Ne</w:t>
            </w:r>
          </w:p>
        </w:tc>
        <w:tc>
          <w:tcPr>
            <w:tcW w:w="1857" w:type="dxa"/>
            <w:shd w:val="clear" w:color="auto" w:fill="auto"/>
            <w:vAlign w:val="center"/>
            <w:hideMark/>
          </w:tcPr>
          <w:p w14:paraId="36C9CCCE"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proofErr w:type="spellStart"/>
            <w:r w:rsidRPr="00641135">
              <w:rPr>
                <w:rFonts w:ascii="Cambra" w:eastAsia="Times New Roman" w:hAnsi="Cambra" w:cs="Calibri"/>
                <w:color w:val="000000"/>
                <w:sz w:val="18"/>
                <w:szCs w:val="18"/>
                <w:lang w:val="en-US"/>
              </w:rPr>
              <w:t>Geografická</w:t>
            </w:r>
            <w:proofErr w:type="spellEnd"/>
            <w:r w:rsidRPr="00641135">
              <w:rPr>
                <w:rFonts w:ascii="Cambra" w:eastAsia="Times New Roman" w:hAnsi="Cambra" w:cs="Calibri"/>
                <w:color w:val="000000"/>
                <w:sz w:val="18"/>
                <w:szCs w:val="18"/>
                <w:lang w:val="en-US"/>
              </w:rPr>
              <w:t xml:space="preserve"> data</w:t>
            </w:r>
          </w:p>
        </w:tc>
        <w:tc>
          <w:tcPr>
            <w:tcW w:w="1928" w:type="dxa"/>
            <w:shd w:val="clear" w:color="auto" w:fill="auto"/>
            <w:vAlign w:val="center"/>
            <w:hideMark/>
          </w:tcPr>
          <w:p w14:paraId="76C2CC5B"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GNU</w:t>
            </w:r>
          </w:p>
        </w:tc>
      </w:tr>
      <w:tr w:rsidR="00641135" w:rsidRPr="00400092" w14:paraId="7FA74B1C" w14:textId="77777777" w:rsidTr="00641135">
        <w:trPr>
          <w:trHeight w:val="480"/>
          <w:jc w:val="center"/>
        </w:trPr>
        <w:tc>
          <w:tcPr>
            <w:tcW w:w="2605" w:type="dxa"/>
            <w:shd w:val="clear" w:color="auto" w:fill="auto"/>
            <w:vAlign w:val="center"/>
            <w:hideMark/>
          </w:tcPr>
          <w:p w14:paraId="295C57EB"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proofErr w:type="spellStart"/>
            <w:r w:rsidRPr="00641135">
              <w:rPr>
                <w:rFonts w:ascii="Cambra" w:eastAsia="Times New Roman" w:hAnsi="Cambra" w:cs="Calibri"/>
                <w:color w:val="000000"/>
                <w:sz w:val="18"/>
                <w:szCs w:val="18"/>
                <w:lang w:val="en-US"/>
              </w:rPr>
              <w:t>Luciad</w:t>
            </w:r>
            <w:proofErr w:type="spellEnd"/>
            <w:r w:rsidRPr="00641135">
              <w:rPr>
                <w:rFonts w:ascii="Cambra" w:eastAsia="Times New Roman" w:hAnsi="Cambra" w:cs="Calibri"/>
                <w:color w:val="000000"/>
                <w:sz w:val="18"/>
                <w:szCs w:val="18"/>
                <w:lang w:val="en-US"/>
              </w:rPr>
              <w:t xml:space="preserve"> Ria</w:t>
            </w:r>
          </w:p>
        </w:tc>
        <w:tc>
          <w:tcPr>
            <w:tcW w:w="1440" w:type="dxa"/>
            <w:shd w:val="clear" w:color="auto" w:fill="auto"/>
            <w:vAlign w:val="center"/>
            <w:hideMark/>
          </w:tcPr>
          <w:p w14:paraId="56A5A457"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JS</w:t>
            </w:r>
          </w:p>
        </w:tc>
        <w:tc>
          <w:tcPr>
            <w:tcW w:w="900" w:type="dxa"/>
            <w:shd w:val="clear" w:color="auto" w:fill="auto"/>
            <w:vAlign w:val="center"/>
            <w:hideMark/>
          </w:tcPr>
          <w:p w14:paraId="2B9E92DF"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Ne</w:t>
            </w:r>
          </w:p>
        </w:tc>
        <w:tc>
          <w:tcPr>
            <w:tcW w:w="1857" w:type="dxa"/>
            <w:shd w:val="clear" w:color="auto" w:fill="auto"/>
            <w:vAlign w:val="center"/>
            <w:hideMark/>
          </w:tcPr>
          <w:p w14:paraId="7D7532C0"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proofErr w:type="spellStart"/>
            <w:r w:rsidRPr="00641135">
              <w:rPr>
                <w:rFonts w:ascii="Cambra" w:eastAsia="Times New Roman" w:hAnsi="Cambra" w:cs="Calibri"/>
                <w:color w:val="000000"/>
                <w:sz w:val="18"/>
                <w:szCs w:val="18"/>
                <w:lang w:val="en-US"/>
              </w:rPr>
              <w:t>Geografická</w:t>
            </w:r>
            <w:proofErr w:type="spellEnd"/>
            <w:r w:rsidRPr="00641135">
              <w:rPr>
                <w:rFonts w:ascii="Cambra" w:eastAsia="Times New Roman" w:hAnsi="Cambra" w:cs="Calibri"/>
                <w:color w:val="000000"/>
                <w:sz w:val="18"/>
                <w:szCs w:val="18"/>
                <w:lang w:val="en-US"/>
              </w:rPr>
              <w:t xml:space="preserve"> data</w:t>
            </w:r>
          </w:p>
        </w:tc>
        <w:tc>
          <w:tcPr>
            <w:tcW w:w="1928" w:type="dxa"/>
            <w:shd w:val="clear" w:color="auto" w:fill="auto"/>
            <w:vAlign w:val="center"/>
            <w:hideMark/>
          </w:tcPr>
          <w:p w14:paraId="1428E35E"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proofErr w:type="spellStart"/>
            <w:r w:rsidRPr="00641135">
              <w:rPr>
                <w:rFonts w:ascii="Cambra" w:eastAsia="Times New Roman" w:hAnsi="Cambra" w:cs="Calibri"/>
                <w:color w:val="000000"/>
                <w:sz w:val="18"/>
                <w:szCs w:val="18"/>
                <w:lang w:val="en-US"/>
              </w:rPr>
              <w:t>Proprietární</w:t>
            </w:r>
            <w:proofErr w:type="spellEnd"/>
          </w:p>
        </w:tc>
      </w:tr>
      <w:tr w:rsidR="00641135" w:rsidRPr="00400092" w14:paraId="77651C3B" w14:textId="77777777" w:rsidTr="00641135">
        <w:trPr>
          <w:trHeight w:val="720"/>
          <w:jc w:val="center"/>
        </w:trPr>
        <w:tc>
          <w:tcPr>
            <w:tcW w:w="2605" w:type="dxa"/>
            <w:shd w:val="clear" w:color="auto" w:fill="auto"/>
            <w:vAlign w:val="center"/>
            <w:hideMark/>
          </w:tcPr>
          <w:p w14:paraId="4FF979B1"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proofErr w:type="spellStart"/>
            <w:r w:rsidRPr="00641135">
              <w:rPr>
                <w:rFonts w:ascii="Cambra" w:eastAsia="Times New Roman" w:hAnsi="Cambra" w:cs="Calibri"/>
                <w:color w:val="000000"/>
                <w:sz w:val="18"/>
                <w:szCs w:val="18"/>
                <w:lang w:val="en-US"/>
              </w:rPr>
              <w:t>CesiumJS</w:t>
            </w:r>
            <w:proofErr w:type="spellEnd"/>
          </w:p>
        </w:tc>
        <w:tc>
          <w:tcPr>
            <w:tcW w:w="1440" w:type="dxa"/>
            <w:shd w:val="clear" w:color="auto" w:fill="auto"/>
            <w:vAlign w:val="center"/>
            <w:hideMark/>
          </w:tcPr>
          <w:p w14:paraId="30BE5358"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JS</w:t>
            </w:r>
          </w:p>
        </w:tc>
        <w:tc>
          <w:tcPr>
            <w:tcW w:w="900" w:type="dxa"/>
            <w:shd w:val="clear" w:color="auto" w:fill="auto"/>
            <w:vAlign w:val="center"/>
            <w:hideMark/>
          </w:tcPr>
          <w:p w14:paraId="10901ADB"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Ne</w:t>
            </w:r>
          </w:p>
        </w:tc>
        <w:tc>
          <w:tcPr>
            <w:tcW w:w="1857" w:type="dxa"/>
            <w:shd w:val="clear" w:color="auto" w:fill="auto"/>
            <w:vAlign w:val="center"/>
            <w:hideMark/>
          </w:tcPr>
          <w:p w14:paraId="03630CC4"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proofErr w:type="spellStart"/>
            <w:r w:rsidRPr="00641135">
              <w:rPr>
                <w:rFonts w:ascii="Cambra" w:eastAsia="Times New Roman" w:hAnsi="Cambra" w:cs="Calibri"/>
                <w:color w:val="000000"/>
                <w:sz w:val="18"/>
                <w:szCs w:val="18"/>
                <w:lang w:val="en-US"/>
              </w:rPr>
              <w:t>Instancovaná</w:t>
            </w:r>
            <w:proofErr w:type="spellEnd"/>
            <w:r w:rsidRPr="00641135">
              <w:rPr>
                <w:rFonts w:ascii="Cambra" w:eastAsia="Times New Roman" w:hAnsi="Cambra" w:cs="Calibri"/>
                <w:color w:val="000000"/>
                <w:sz w:val="18"/>
                <w:szCs w:val="18"/>
                <w:lang w:val="en-US"/>
              </w:rPr>
              <w:t xml:space="preserve"> </w:t>
            </w:r>
            <w:proofErr w:type="spellStart"/>
            <w:r w:rsidRPr="00641135">
              <w:rPr>
                <w:rFonts w:ascii="Cambra" w:eastAsia="Times New Roman" w:hAnsi="Cambra" w:cs="Calibri"/>
                <w:color w:val="000000"/>
                <w:sz w:val="18"/>
                <w:szCs w:val="18"/>
                <w:lang w:val="en-US"/>
              </w:rPr>
              <w:t>geografická</w:t>
            </w:r>
            <w:proofErr w:type="spellEnd"/>
            <w:r w:rsidRPr="00641135">
              <w:rPr>
                <w:rFonts w:ascii="Cambra" w:eastAsia="Times New Roman" w:hAnsi="Cambra" w:cs="Calibri"/>
                <w:color w:val="000000"/>
                <w:sz w:val="18"/>
                <w:szCs w:val="18"/>
                <w:lang w:val="en-US"/>
              </w:rPr>
              <w:t xml:space="preserve"> data</w:t>
            </w:r>
          </w:p>
        </w:tc>
        <w:tc>
          <w:tcPr>
            <w:tcW w:w="1928" w:type="dxa"/>
            <w:shd w:val="clear" w:color="auto" w:fill="auto"/>
            <w:vAlign w:val="center"/>
            <w:hideMark/>
          </w:tcPr>
          <w:p w14:paraId="09ED8071"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 xml:space="preserve">Apache 2.0 (s </w:t>
            </w:r>
            <w:proofErr w:type="spellStart"/>
            <w:r w:rsidRPr="00641135">
              <w:rPr>
                <w:rFonts w:ascii="Cambra" w:eastAsia="Times New Roman" w:hAnsi="Cambra" w:cs="Calibri"/>
                <w:color w:val="000000"/>
                <w:sz w:val="18"/>
                <w:szCs w:val="18"/>
                <w:lang w:val="en-US"/>
              </w:rPr>
              <w:t>výhradami</w:t>
            </w:r>
            <w:proofErr w:type="spellEnd"/>
            <w:r w:rsidRPr="00641135">
              <w:rPr>
                <w:rFonts w:ascii="Cambra" w:eastAsia="Times New Roman" w:hAnsi="Cambra" w:cs="Calibri"/>
                <w:color w:val="000000"/>
                <w:sz w:val="18"/>
                <w:szCs w:val="18"/>
                <w:lang w:val="en-US"/>
              </w:rPr>
              <w:t>)</w:t>
            </w:r>
          </w:p>
        </w:tc>
      </w:tr>
      <w:tr w:rsidR="00641135" w:rsidRPr="00400092" w14:paraId="20E9734A" w14:textId="77777777" w:rsidTr="00641135">
        <w:trPr>
          <w:trHeight w:val="480"/>
          <w:jc w:val="center"/>
        </w:trPr>
        <w:tc>
          <w:tcPr>
            <w:tcW w:w="2605" w:type="dxa"/>
            <w:shd w:val="clear" w:color="auto" w:fill="auto"/>
            <w:vAlign w:val="center"/>
            <w:hideMark/>
          </w:tcPr>
          <w:p w14:paraId="7CF8F193"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proofErr w:type="spellStart"/>
            <w:r w:rsidRPr="00641135">
              <w:rPr>
                <w:rFonts w:ascii="Cambra" w:eastAsia="Times New Roman" w:hAnsi="Cambra" w:cs="Calibri"/>
                <w:color w:val="000000"/>
                <w:sz w:val="18"/>
                <w:szCs w:val="18"/>
                <w:lang w:val="en-US"/>
              </w:rPr>
              <w:t>vts</w:t>
            </w:r>
            <w:proofErr w:type="spellEnd"/>
            <w:r w:rsidRPr="00641135">
              <w:rPr>
                <w:rFonts w:ascii="Cambra" w:eastAsia="Times New Roman" w:hAnsi="Cambra" w:cs="Calibri"/>
                <w:color w:val="000000"/>
                <w:sz w:val="18"/>
                <w:szCs w:val="18"/>
                <w:lang w:val="en-US"/>
              </w:rPr>
              <w:t>-geospatial</w:t>
            </w:r>
          </w:p>
        </w:tc>
        <w:tc>
          <w:tcPr>
            <w:tcW w:w="1440" w:type="dxa"/>
            <w:shd w:val="clear" w:color="auto" w:fill="auto"/>
            <w:vAlign w:val="center"/>
            <w:hideMark/>
          </w:tcPr>
          <w:p w14:paraId="75589533"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JS, C</w:t>
            </w:r>
          </w:p>
        </w:tc>
        <w:tc>
          <w:tcPr>
            <w:tcW w:w="900" w:type="dxa"/>
            <w:shd w:val="clear" w:color="auto" w:fill="auto"/>
            <w:vAlign w:val="center"/>
            <w:hideMark/>
          </w:tcPr>
          <w:p w14:paraId="6260CF05"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Ne</w:t>
            </w:r>
          </w:p>
        </w:tc>
        <w:tc>
          <w:tcPr>
            <w:tcW w:w="1857" w:type="dxa"/>
            <w:shd w:val="clear" w:color="auto" w:fill="auto"/>
            <w:vAlign w:val="center"/>
            <w:hideMark/>
          </w:tcPr>
          <w:p w14:paraId="36F2D8A5"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proofErr w:type="spellStart"/>
            <w:r w:rsidRPr="00641135">
              <w:rPr>
                <w:rFonts w:ascii="Cambra" w:eastAsia="Times New Roman" w:hAnsi="Cambra" w:cs="Calibri"/>
                <w:color w:val="000000"/>
                <w:sz w:val="18"/>
                <w:szCs w:val="18"/>
                <w:lang w:val="en-US"/>
              </w:rPr>
              <w:t>Geografická</w:t>
            </w:r>
            <w:proofErr w:type="spellEnd"/>
            <w:r w:rsidRPr="00641135">
              <w:rPr>
                <w:rFonts w:ascii="Cambra" w:eastAsia="Times New Roman" w:hAnsi="Cambra" w:cs="Calibri"/>
                <w:color w:val="000000"/>
                <w:sz w:val="18"/>
                <w:szCs w:val="18"/>
                <w:lang w:val="en-US"/>
              </w:rPr>
              <w:t xml:space="preserve"> data</w:t>
            </w:r>
          </w:p>
        </w:tc>
        <w:tc>
          <w:tcPr>
            <w:tcW w:w="1928" w:type="dxa"/>
            <w:shd w:val="clear" w:color="auto" w:fill="auto"/>
            <w:vAlign w:val="center"/>
            <w:hideMark/>
          </w:tcPr>
          <w:p w14:paraId="1D6E0603"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BSD</w:t>
            </w:r>
          </w:p>
        </w:tc>
      </w:tr>
      <w:tr w:rsidR="00641135" w:rsidRPr="00400092" w14:paraId="6E6FADA9" w14:textId="77777777" w:rsidTr="00641135">
        <w:trPr>
          <w:trHeight w:val="585"/>
          <w:jc w:val="center"/>
        </w:trPr>
        <w:tc>
          <w:tcPr>
            <w:tcW w:w="2605" w:type="dxa"/>
            <w:shd w:val="clear" w:color="auto" w:fill="auto"/>
            <w:vAlign w:val="center"/>
            <w:hideMark/>
          </w:tcPr>
          <w:p w14:paraId="36F89B53"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proofErr w:type="spellStart"/>
            <w:r w:rsidRPr="00641135">
              <w:rPr>
                <w:rFonts w:ascii="Cambra" w:eastAsia="Times New Roman" w:hAnsi="Cambra" w:cs="Calibri"/>
                <w:color w:val="000000"/>
                <w:sz w:val="18"/>
                <w:szCs w:val="18"/>
                <w:lang w:val="en-US"/>
              </w:rPr>
              <w:t>MapBoxGL</w:t>
            </w:r>
            <w:proofErr w:type="spellEnd"/>
          </w:p>
        </w:tc>
        <w:tc>
          <w:tcPr>
            <w:tcW w:w="1440" w:type="dxa"/>
            <w:shd w:val="clear" w:color="auto" w:fill="auto"/>
            <w:vAlign w:val="center"/>
            <w:hideMark/>
          </w:tcPr>
          <w:p w14:paraId="7A6B96E4"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JS</w:t>
            </w:r>
          </w:p>
        </w:tc>
        <w:tc>
          <w:tcPr>
            <w:tcW w:w="900" w:type="dxa"/>
            <w:shd w:val="clear" w:color="auto" w:fill="auto"/>
            <w:vAlign w:val="center"/>
            <w:hideMark/>
          </w:tcPr>
          <w:p w14:paraId="0C889D92"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Ne</w:t>
            </w:r>
          </w:p>
        </w:tc>
        <w:tc>
          <w:tcPr>
            <w:tcW w:w="1857" w:type="dxa"/>
            <w:shd w:val="clear" w:color="auto" w:fill="auto"/>
            <w:vAlign w:val="center"/>
            <w:hideMark/>
          </w:tcPr>
          <w:p w14:paraId="70119D83"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proofErr w:type="spellStart"/>
            <w:r w:rsidRPr="00641135">
              <w:rPr>
                <w:rFonts w:ascii="Cambra" w:eastAsia="Times New Roman" w:hAnsi="Cambra" w:cs="Calibri"/>
                <w:color w:val="000000"/>
                <w:sz w:val="18"/>
                <w:szCs w:val="18"/>
                <w:lang w:val="en-US"/>
              </w:rPr>
              <w:t>Geografická</w:t>
            </w:r>
            <w:proofErr w:type="spellEnd"/>
            <w:r w:rsidRPr="00641135">
              <w:rPr>
                <w:rFonts w:ascii="Cambra" w:eastAsia="Times New Roman" w:hAnsi="Cambra" w:cs="Calibri"/>
                <w:color w:val="000000"/>
                <w:sz w:val="18"/>
                <w:szCs w:val="18"/>
                <w:lang w:val="en-US"/>
              </w:rPr>
              <w:t xml:space="preserve"> data</w:t>
            </w:r>
          </w:p>
        </w:tc>
        <w:tc>
          <w:tcPr>
            <w:tcW w:w="1928" w:type="dxa"/>
            <w:shd w:val="clear" w:color="auto" w:fill="auto"/>
            <w:vAlign w:val="center"/>
            <w:hideMark/>
          </w:tcPr>
          <w:p w14:paraId="6ED4A29F"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proofErr w:type="spellStart"/>
            <w:r w:rsidRPr="00641135">
              <w:rPr>
                <w:rFonts w:ascii="Cambra" w:eastAsia="Times New Roman" w:hAnsi="Cambra" w:cs="Calibri"/>
                <w:color w:val="000000"/>
                <w:sz w:val="18"/>
                <w:szCs w:val="18"/>
                <w:lang w:val="en-US"/>
              </w:rPr>
              <w:t>Proprietární</w:t>
            </w:r>
            <w:proofErr w:type="spellEnd"/>
            <w:r w:rsidRPr="00641135">
              <w:rPr>
                <w:rFonts w:ascii="Cambra" w:eastAsia="Times New Roman" w:hAnsi="Cambra" w:cs="Calibri"/>
                <w:color w:val="000000"/>
                <w:sz w:val="18"/>
                <w:szCs w:val="18"/>
                <w:lang w:val="en-US"/>
              </w:rPr>
              <w:t xml:space="preserve"> (</w:t>
            </w:r>
            <w:proofErr w:type="spellStart"/>
            <w:r w:rsidRPr="00641135">
              <w:rPr>
                <w:rFonts w:ascii="Cambra" w:eastAsia="Times New Roman" w:hAnsi="Cambra" w:cs="Calibri"/>
                <w:color w:val="000000"/>
                <w:sz w:val="18"/>
                <w:szCs w:val="18"/>
                <w:lang w:val="en-US"/>
              </w:rPr>
              <w:t>Mapbox</w:t>
            </w:r>
            <w:proofErr w:type="spellEnd"/>
            <w:r w:rsidRPr="00641135">
              <w:rPr>
                <w:rFonts w:ascii="Cambra" w:eastAsia="Times New Roman" w:hAnsi="Cambra" w:cs="Calibri"/>
                <w:color w:val="000000"/>
                <w:sz w:val="18"/>
                <w:szCs w:val="18"/>
                <w:lang w:val="en-US"/>
              </w:rPr>
              <w:t xml:space="preserve"> TOS)</w:t>
            </w:r>
          </w:p>
        </w:tc>
      </w:tr>
      <w:tr w:rsidR="00641135" w:rsidRPr="00400092" w14:paraId="4A1ACF06" w14:textId="77777777" w:rsidTr="00641135">
        <w:trPr>
          <w:trHeight w:val="720"/>
          <w:jc w:val="center"/>
        </w:trPr>
        <w:tc>
          <w:tcPr>
            <w:tcW w:w="2605" w:type="dxa"/>
            <w:shd w:val="clear" w:color="auto" w:fill="auto"/>
            <w:vAlign w:val="center"/>
            <w:hideMark/>
          </w:tcPr>
          <w:p w14:paraId="4D662EFE"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deck.gl</w:t>
            </w:r>
          </w:p>
        </w:tc>
        <w:tc>
          <w:tcPr>
            <w:tcW w:w="1440" w:type="dxa"/>
            <w:shd w:val="clear" w:color="auto" w:fill="auto"/>
            <w:vAlign w:val="center"/>
            <w:hideMark/>
          </w:tcPr>
          <w:p w14:paraId="6425B730"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JS</w:t>
            </w:r>
          </w:p>
        </w:tc>
        <w:tc>
          <w:tcPr>
            <w:tcW w:w="900" w:type="dxa"/>
            <w:shd w:val="clear" w:color="auto" w:fill="auto"/>
            <w:vAlign w:val="center"/>
            <w:hideMark/>
          </w:tcPr>
          <w:p w14:paraId="15F1A261"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Ne</w:t>
            </w:r>
          </w:p>
        </w:tc>
        <w:tc>
          <w:tcPr>
            <w:tcW w:w="1857" w:type="dxa"/>
            <w:shd w:val="clear" w:color="auto" w:fill="auto"/>
            <w:vAlign w:val="center"/>
            <w:hideMark/>
          </w:tcPr>
          <w:p w14:paraId="71EF12F7"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proofErr w:type="spellStart"/>
            <w:r w:rsidRPr="00641135">
              <w:rPr>
                <w:rFonts w:ascii="Cambra" w:eastAsia="Times New Roman" w:hAnsi="Cambra" w:cs="Calibri"/>
                <w:color w:val="000000"/>
                <w:sz w:val="18"/>
                <w:szCs w:val="18"/>
                <w:lang w:val="en-US"/>
              </w:rPr>
              <w:t>Tematická</w:t>
            </w:r>
            <w:proofErr w:type="spellEnd"/>
            <w:r w:rsidRPr="00641135">
              <w:rPr>
                <w:rFonts w:ascii="Cambra" w:eastAsia="Times New Roman" w:hAnsi="Cambra" w:cs="Calibri"/>
                <w:color w:val="000000"/>
                <w:sz w:val="18"/>
                <w:szCs w:val="18"/>
                <w:lang w:val="en-US"/>
              </w:rPr>
              <w:t xml:space="preserve"> </w:t>
            </w:r>
            <w:proofErr w:type="spellStart"/>
            <w:r w:rsidRPr="00641135">
              <w:rPr>
                <w:rFonts w:ascii="Cambra" w:eastAsia="Times New Roman" w:hAnsi="Cambra" w:cs="Calibri"/>
                <w:color w:val="000000"/>
                <w:sz w:val="18"/>
                <w:szCs w:val="18"/>
                <w:lang w:val="en-US"/>
              </w:rPr>
              <w:t>geografická</w:t>
            </w:r>
            <w:proofErr w:type="spellEnd"/>
            <w:r w:rsidRPr="00641135">
              <w:rPr>
                <w:rFonts w:ascii="Cambra" w:eastAsia="Times New Roman" w:hAnsi="Cambra" w:cs="Calibri"/>
                <w:color w:val="000000"/>
                <w:sz w:val="18"/>
                <w:szCs w:val="18"/>
                <w:lang w:val="en-US"/>
              </w:rPr>
              <w:t xml:space="preserve"> data</w:t>
            </w:r>
          </w:p>
        </w:tc>
        <w:tc>
          <w:tcPr>
            <w:tcW w:w="1928" w:type="dxa"/>
            <w:shd w:val="clear" w:color="auto" w:fill="auto"/>
            <w:vAlign w:val="center"/>
            <w:hideMark/>
          </w:tcPr>
          <w:p w14:paraId="7BB7829E" w14:textId="77777777" w:rsidR="00820A3C" w:rsidRPr="00641135" w:rsidRDefault="00820A3C" w:rsidP="003C242B">
            <w:pPr>
              <w:spacing w:after="0" w:line="240" w:lineRule="auto"/>
              <w:jc w:val="center"/>
              <w:rPr>
                <w:rFonts w:ascii="Cambra" w:eastAsia="Times New Roman" w:hAnsi="Cambra" w:cs="Calibri"/>
                <w:color w:val="000000"/>
                <w:sz w:val="18"/>
                <w:szCs w:val="18"/>
                <w:lang w:val="en-US"/>
              </w:rPr>
            </w:pPr>
            <w:r w:rsidRPr="00641135">
              <w:rPr>
                <w:rFonts w:ascii="Cambra" w:eastAsia="Times New Roman" w:hAnsi="Cambra" w:cs="Calibri"/>
                <w:color w:val="000000"/>
                <w:sz w:val="18"/>
                <w:szCs w:val="18"/>
                <w:lang w:val="en-US"/>
              </w:rPr>
              <w:t>MIT</w:t>
            </w:r>
          </w:p>
        </w:tc>
      </w:tr>
    </w:tbl>
    <w:p w14:paraId="0184FB1D" w14:textId="77777777" w:rsidR="00820A3C" w:rsidRDefault="00820A3C" w:rsidP="00820A3C">
      <w:pPr>
        <w:pStyle w:val="Normlnprvnodsazen"/>
        <w:ind w:firstLine="0"/>
      </w:pPr>
    </w:p>
    <w:p w14:paraId="65A24A85" w14:textId="321D37F3" w:rsidR="00820A3C" w:rsidRDefault="00820A3C" w:rsidP="00820A3C">
      <w:pPr>
        <w:pStyle w:val="Normlnprvnodsazen"/>
      </w:pPr>
      <w:r>
        <w:t xml:space="preserve">Na </w:t>
      </w:r>
      <w:r w:rsidRPr="002A5D97">
        <w:t>základě</w:t>
      </w:r>
      <w:r>
        <w:t xml:space="preserve"> výše uvedených řešení je možné </w:t>
      </w:r>
      <w:r w:rsidR="00FE3FE5">
        <w:t>tvrdit</w:t>
      </w:r>
      <w:r>
        <w:t xml:space="preserve">, že </w:t>
      </w:r>
      <w:r w:rsidR="00FE3FE5">
        <w:t>aplikace zobrazující geoprostorové informace</w:t>
      </w:r>
      <w:r>
        <w:t xml:space="preserve"> dominuje především </w:t>
      </w:r>
      <w:proofErr w:type="gramStart"/>
      <w:r>
        <w:t>3D</w:t>
      </w:r>
      <w:proofErr w:type="gramEnd"/>
      <w:r>
        <w:t xml:space="preserve"> </w:t>
      </w:r>
      <w:proofErr w:type="spellStart"/>
      <w:r>
        <w:t>Tiles</w:t>
      </w:r>
      <w:proofErr w:type="spellEnd"/>
      <w:r>
        <w:t xml:space="preserve"> formát a následně </w:t>
      </w:r>
      <w:r w:rsidR="00FE3FE5">
        <w:t xml:space="preserve">vykreslovací </w:t>
      </w:r>
      <w:proofErr w:type="spellStart"/>
      <w:r w:rsidR="00FE3FE5">
        <w:t>enginy</w:t>
      </w:r>
      <w:proofErr w:type="spellEnd"/>
      <w:r w:rsidR="00FE3FE5">
        <w:t xml:space="preserve"> </w:t>
      </w:r>
      <w:r>
        <w:t xml:space="preserve">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Na základě této analýzy je tedy možné tvrdit, že tradiční geoprostorová řešení poskytují malou integraci s technologiemi umožňujícími virtuální realitu.</w:t>
      </w:r>
      <w:r w:rsidR="00FE3FE5">
        <w:t xml:space="preserve"> Za účelem vývoje imerzního interaktivního VP, je nutné identifikovat vhodnější řešení.</w:t>
      </w:r>
    </w:p>
    <w:p w14:paraId="7B61AD56" w14:textId="77777777" w:rsidR="00820A3C" w:rsidRPr="00820A3C" w:rsidRDefault="00820A3C" w:rsidP="00820A3C">
      <w:pPr>
        <w:pStyle w:val="Normlnprvnodsazen"/>
        <w:rPr>
          <w:lang w:eastAsia="en-US"/>
        </w:rPr>
      </w:pPr>
    </w:p>
    <w:p w14:paraId="1EE56B27" w14:textId="46D6CB80" w:rsidR="00EF7E0B" w:rsidRDefault="00820A3C" w:rsidP="00EF7E0B">
      <w:pPr>
        <w:pStyle w:val="Heading3"/>
      </w:pPr>
      <w:r>
        <w:lastRenderedPageBreak/>
        <w:t xml:space="preserve">Vykreslovací </w:t>
      </w:r>
      <w:proofErr w:type="spellStart"/>
      <w:r>
        <w:t>enginy</w:t>
      </w:r>
      <w:proofErr w:type="spellEnd"/>
    </w:p>
    <w:p w14:paraId="41BBCE2D" w14:textId="025C8C07" w:rsidR="003A5D0E" w:rsidRPr="003A5D0E" w:rsidRDefault="00EF7E0B" w:rsidP="005F7100">
      <w:r>
        <w:t xml:space="preserve">Jak již bylo </w:t>
      </w:r>
      <w:r w:rsidR="005F7100">
        <w:t>zmíněno</w:t>
      </w:r>
      <w:r>
        <w:t xml:space="preserve"> v </w:t>
      </w:r>
      <w:r w:rsidR="00FE3FE5">
        <w:t>kapitole</w:t>
      </w:r>
      <w:r>
        <w:t xml:space="preserve"> </w:t>
      </w:r>
      <w:r w:rsidR="00FE3FE5">
        <w:fldChar w:fldCharType="begin"/>
      </w:r>
      <w:r w:rsidR="00FE3FE5">
        <w:instrText xml:space="preserve"> REF _Ref155017676 \w \h </w:instrText>
      </w:r>
      <w:r w:rsidR="00FE3FE5">
        <w:fldChar w:fldCharType="separate"/>
      </w:r>
      <w:r w:rsidR="00FE3FE5">
        <w:t>4.2</w:t>
      </w:r>
      <w:r w:rsidR="00FE3FE5">
        <w:fldChar w:fldCharType="end"/>
      </w:r>
      <w:r w:rsidR="00FE3FE5">
        <w:t xml:space="preserve"> </w:t>
      </w:r>
      <w:r w:rsidR="00FE3FE5">
        <w:fldChar w:fldCharType="begin"/>
      </w:r>
      <w:r w:rsidR="00FE3FE5">
        <w:instrText xml:space="preserve"> REF _Ref155017676 \h </w:instrText>
      </w:r>
      <w:r w:rsidR="00FE3FE5">
        <w:fldChar w:fldCharType="separate"/>
      </w:r>
      <w:r w:rsidR="00FE3FE5" w:rsidRPr="001F6849">
        <w:t>Webový vývoj</w:t>
      </w:r>
      <w:r w:rsidR="00FE3FE5">
        <w:fldChar w:fldCharType="end"/>
      </w:r>
      <w:r w:rsidR="00FE3FE5">
        <w:t xml:space="preserve"> </w:t>
      </w:r>
      <w:r>
        <w:t xml:space="preserve">drtivá většina 3D grafiky na webu je realizována skrze </w:t>
      </w:r>
      <w:r w:rsidR="005F7100">
        <w:t>nízko úrovňovou</w:t>
      </w:r>
      <w:r>
        <w:t xml:space="preserve"> knihovnu </w:t>
      </w:r>
      <w:proofErr w:type="spellStart"/>
      <w:r>
        <w:t>WebGL</w:t>
      </w:r>
      <w:proofErr w:type="spellEnd"/>
      <w:r>
        <w:t xml:space="preserve">. </w:t>
      </w:r>
      <w:r w:rsidR="00FE3FE5">
        <w:t>Přímá</w:t>
      </w:r>
      <w:r>
        <w:t xml:space="preserve"> práce s touto knihovnou je však není triviální, tudíž existují knihovny dedikované pro </w:t>
      </w:r>
      <w:r w:rsidR="00FE3FE5">
        <w:t>usnadnění</w:t>
      </w:r>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skrze zpravidla </w:t>
      </w:r>
      <w:proofErr w:type="spellStart"/>
      <w:r>
        <w:t>JavaScriptové</w:t>
      </w:r>
      <w:proofErr w:type="spellEnd"/>
      <w:r>
        <w:t xml:space="preserve"> API. V následující kapitole </w:t>
      </w:r>
      <w:r w:rsidR="00FE3FE5">
        <w:t>jsou</w:t>
      </w:r>
      <w:r>
        <w:t xml:space="preserve"> vybrány hlavní zástupci této kategorie. Výběr byl vytvořen na základě popularity řešení a poslední aktualizace projektu. Projekty s poslední aktualizací starší než 3 měsíce nebyly brány v potaz. </w:t>
      </w:r>
    </w:p>
    <w:p w14:paraId="2BBA8A0D" w14:textId="0A775D07" w:rsidR="00EF7E0B" w:rsidRPr="00FE3FE5" w:rsidRDefault="00EF7E0B" w:rsidP="00FE3FE5">
      <w:pPr>
        <w:pStyle w:val="CaptionTabs"/>
      </w:pPr>
      <w:r w:rsidRPr="00FE3FE5">
        <w:t xml:space="preserve">Tab. </w:t>
      </w:r>
      <w:r w:rsidRPr="00FE3FE5">
        <w:fldChar w:fldCharType="begin"/>
      </w:r>
      <w:r w:rsidRPr="00FE3FE5">
        <w:instrText xml:space="preserve"> SEQ Tab. \* ARABIC </w:instrText>
      </w:r>
      <w:r w:rsidRPr="00FE3FE5">
        <w:fldChar w:fldCharType="separate"/>
      </w:r>
      <w:r w:rsidR="00F42436" w:rsidRPr="00FE3FE5">
        <w:t>5</w:t>
      </w:r>
      <w:r w:rsidRPr="00FE3FE5">
        <w:fldChar w:fldCharType="end"/>
      </w:r>
      <w:r w:rsidRPr="00FE3FE5">
        <w:t xml:space="preserve"> </w:t>
      </w:r>
      <w:r w:rsidRPr="00FE3FE5">
        <w:rPr>
          <w:rStyle w:val="CaptionTabsChar"/>
          <w:b/>
          <w:iCs/>
        </w:rPr>
        <w:t xml:space="preserve">Populární </w:t>
      </w:r>
      <w:proofErr w:type="spellStart"/>
      <w:r w:rsidRPr="00FE3FE5">
        <w:rPr>
          <w:rStyle w:val="CaptionTabsChar"/>
          <w:b/>
          <w:iCs/>
        </w:rPr>
        <w:t>WebGL</w:t>
      </w:r>
      <w:proofErr w:type="spellEnd"/>
      <w:r w:rsidRPr="00FE3FE5">
        <w:rPr>
          <w:rStyle w:val="CaptionTabsChar"/>
          <w:b/>
          <w:iCs/>
        </w:rPr>
        <w:t xml:space="preserve"> knihovny. Popularita – počet hodnocení na GitHub k datu (29.9.2023). zdroj: </w:t>
      </w:r>
      <w:r w:rsidRPr="00FE3FE5">
        <w:rPr>
          <w:rStyle w:val="CaptionTabsChar"/>
          <w:b/>
          <w:iCs/>
        </w:rPr>
        <w:fldChar w:fldCharType="begin"/>
      </w:r>
      <w:r w:rsidRPr="00FE3FE5">
        <w:rPr>
          <w:rStyle w:val="CaptionTabsChar"/>
          <w:b/>
          <w:iCs/>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Pr="00FE3FE5">
        <w:rPr>
          <w:rStyle w:val="CaptionTabsChar"/>
          <w:b/>
          <w:iCs/>
        </w:rPr>
        <w:fldChar w:fldCharType="separate"/>
      </w:r>
      <w:r w:rsidRPr="00FE3FE5">
        <w:rPr>
          <w:rStyle w:val="CaptionTabsChar"/>
          <w:b/>
          <w:iCs/>
        </w:rPr>
        <w:t>(</w:t>
      </w:r>
      <w:proofErr w:type="spellStart"/>
      <w:r w:rsidRPr="00FE3FE5">
        <w:rPr>
          <w:rStyle w:val="CaptionTabsChar"/>
          <w:b/>
          <w:iCs/>
        </w:rPr>
        <w:t>Seguin</w:t>
      </w:r>
      <w:proofErr w:type="spellEnd"/>
      <w:r w:rsidRPr="00FE3FE5">
        <w:rPr>
          <w:rStyle w:val="CaptionTabsChar"/>
          <w:b/>
          <w:iCs/>
        </w:rPr>
        <w:t xml:space="preserve"> 2023)</w:t>
      </w:r>
      <w:r w:rsidRPr="00FE3FE5">
        <w:rPr>
          <w:rStyle w:val="CaptionTabsChar"/>
          <w:b/>
          <w:iCs/>
        </w:rPr>
        <w:fldChar w:fldCharType="end"/>
      </w:r>
    </w:p>
    <w:tbl>
      <w:tblPr>
        <w:tblW w:w="8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2"/>
        <w:gridCol w:w="1134"/>
        <w:gridCol w:w="1209"/>
        <w:gridCol w:w="900"/>
        <w:gridCol w:w="1530"/>
        <w:gridCol w:w="1440"/>
        <w:gridCol w:w="1255"/>
      </w:tblGrid>
      <w:tr w:rsidR="00EF7E0B" w:rsidRPr="006741D9" w14:paraId="5FB6E5D9" w14:textId="77777777" w:rsidTr="00FE3FE5">
        <w:trPr>
          <w:trHeight w:val="555"/>
          <w:jc w:val="center"/>
        </w:trPr>
        <w:tc>
          <w:tcPr>
            <w:tcW w:w="1262" w:type="dxa"/>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255" w:type="dxa"/>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FE3FE5">
        <w:trPr>
          <w:trHeight w:val="720"/>
          <w:jc w:val="center"/>
        </w:trPr>
        <w:tc>
          <w:tcPr>
            <w:tcW w:w="1262" w:type="dxa"/>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255" w:type="dxa"/>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FE3FE5">
        <w:trPr>
          <w:trHeight w:val="720"/>
          <w:jc w:val="center"/>
        </w:trPr>
        <w:tc>
          <w:tcPr>
            <w:tcW w:w="1262" w:type="dxa"/>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255" w:type="dxa"/>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FE3FE5">
        <w:trPr>
          <w:trHeight w:val="480"/>
          <w:jc w:val="center"/>
        </w:trPr>
        <w:tc>
          <w:tcPr>
            <w:tcW w:w="1262" w:type="dxa"/>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255" w:type="dxa"/>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FE3FE5">
        <w:trPr>
          <w:trHeight w:val="480"/>
          <w:jc w:val="center"/>
        </w:trPr>
        <w:tc>
          <w:tcPr>
            <w:tcW w:w="1262" w:type="dxa"/>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255" w:type="dxa"/>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FE3FE5">
        <w:trPr>
          <w:trHeight w:val="390"/>
          <w:jc w:val="center"/>
        </w:trPr>
        <w:tc>
          <w:tcPr>
            <w:tcW w:w="1262" w:type="dxa"/>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255" w:type="dxa"/>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FE3FE5">
        <w:trPr>
          <w:trHeight w:val="720"/>
          <w:jc w:val="center"/>
        </w:trPr>
        <w:tc>
          <w:tcPr>
            <w:tcW w:w="1262" w:type="dxa"/>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255" w:type="dxa"/>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FE3FE5">
        <w:trPr>
          <w:trHeight w:val="480"/>
          <w:jc w:val="center"/>
        </w:trPr>
        <w:tc>
          <w:tcPr>
            <w:tcW w:w="1262" w:type="dxa"/>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255" w:type="dxa"/>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FE3FE5">
        <w:trPr>
          <w:trHeight w:val="480"/>
          <w:jc w:val="center"/>
        </w:trPr>
        <w:tc>
          <w:tcPr>
            <w:tcW w:w="1262" w:type="dxa"/>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255" w:type="dxa"/>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3886F099"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r w:rsidR="00FE3FE5">
        <w:t xml:space="preserve">disponuje </w:t>
      </w:r>
      <w:r w:rsidRPr="008F062B">
        <w:t>vlastní</w:t>
      </w:r>
      <w:r w:rsidR="00FE3FE5">
        <w:t xml:space="preserve">m </w:t>
      </w:r>
      <w:r w:rsidRPr="008F062B">
        <w:t>ekosystém frameworků a implementací, které rozšiřují její funkcionalitu</w:t>
      </w:r>
      <w:r>
        <w:t>.</w:t>
      </w:r>
      <w:r w:rsidR="00FE3FE5">
        <w:t xml:space="preserve"> </w:t>
      </w:r>
      <w:proofErr w:type="gramStart"/>
      <w:r w:rsidR="00FE3FE5">
        <w:t>Patří</w:t>
      </w:r>
      <w:proofErr w:type="gramEnd"/>
      <w:r w:rsidR="00FE3FE5">
        <w:t xml:space="preserve"> mezi ně např.:</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04988F29"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w:t>
      </w:r>
    </w:p>
    <w:p w14:paraId="422053BB" w14:textId="6BB8D21D" w:rsidR="00EF7E0B" w:rsidRDefault="00EF7E0B" w:rsidP="00EF7E0B">
      <w:pPr>
        <w:pStyle w:val="ListParagraph"/>
        <w:numPr>
          <w:ilvl w:val="0"/>
          <w:numId w:val="55"/>
        </w:numPr>
      </w:pPr>
      <w:r w:rsidRPr="00CA4B60">
        <w:rPr>
          <w:b/>
          <w:bCs/>
        </w:rPr>
        <w:t>Ammo.js, Cannon.js</w:t>
      </w:r>
      <w:r>
        <w:t xml:space="preserve"> – Knihovny dodávající funkcionalitu fyzikálních simulací </w:t>
      </w:r>
    </w:p>
    <w:p w14:paraId="6D390B7E" w14:textId="5945CF14" w:rsidR="00EF7E0B" w:rsidRDefault="00EF7E0B" w:rsidP="00EF7E0B">
      <w:pPr>
        <w:pStyle w:val="ListParagraph"/>
        <w:numPr>
          <w:ilvl w:val="0"/>
          <w:numId w:val="55"/>
        </w:numPr>
      </w:pPr>
      <w:proofErr w:type="spellStart"/>
      <w:r>
        <w:rPr>
          <w:b/>
          <w:bCs/>
        </w:rPr>
        <w:t>Needle</w:t>
      </w:r>
      <w:proofErr w:type="spellEnd"/>
      <w:r w:rsidR="005F7100">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w:t>
      </w:r>
    </w:p>
    <w:p w14:paraId="40A91B86" w14:textId="7DE46586" w:rsidR="00EF7E0B" w:rsidRPr="00270239" w:rsidRDefault="00EF7E0B" w:rsidP="00270239">
      <w:pPr>
        <w:pStyle w:val="Normlnprvnodsazen"/>
        <w:rPr>
          <w:highlight w:val="yellow"/>
        </w:rPr>
      </w:pPr>
      <w:r w:rsidRPr="00270239">
        <w:rPr>
          <w:highlight w:val="yellow"/>
          <w:lang w:eastAsia="en-US"/>
        </w:rPr>
        <w:lastRenderedPageBreak/>
        <w:t xml:space="preserve">Three.js poskytuje soubor tříd pro jednotlivé komponenty 3D vizualizace Hlavním rozhraním </w:t>
      </w:r>
      <w:r w:rsidRPr="00270239">
        <w:rPr>
          <w:highlight w:val="yellow"/>
        </w:rPr>
        <w:t xml:space="preserve">je </w:t>
      </w:r>
      <w:proofErr w:type="spellStart"/>
      <w:r w:rsidRPr="00270239">
        <w:rPr>
          <w:i/>
          <w:iCs/>
          <w:highlight w:val="yellow"/>
        </w:rPr>
        <w:t>Renderer</w:t>
      </w:r>
      <w:proofErr w:type="spellEnd"/>
      <w:r w:rsidRPr="00270239">
        <w:rPr>
          <w:highlight w:val="yellow"/>
        </w:rPr>
        <w:t xml:space="preserve">, který při poskytnutí Scény a Kamery umožní skrze </w:t>
      </w:r>
      <w:proofErr w:type="spellStart"/>
      <w:r w:rsidRPr="00270239">
        <w:rPr>
          <w:highlight w:val="yellow"/>
        </w:rPr>
        <w:t>WebGL</w:t>
      </w:r>
      <w:proofErr w:type="spellEnd"/>
      <w:r w:rsidRPr="00270239">
        <w:rPr>
          <w:highlight w:val="yellow"/>
        </w:rPr>
        <w:t xml:space="preserve"> vykreslit část 3D prostředí, které je v záběru kamery jakožto 2D obraz v rámci </w:t>
      </w:r>
      <w:r w:rsidRPr="00270239">
        <w:rPr>
          <w:highlight w:val="yellow"/>
          <w:lang w:val="en-US"/>
        </w:rPr>
        <w:t>&lt;</w:t>
      </w:r>
      <w:proofErr w:type="spellStart"/>
      <w:r w:rsidRPr="00270239">
        <w:rPr>
          <w:highlight w:val="yellow"/>
        </w:rPr>
        <w:t>canvas</w:t>
      </w:r>
      <w:proofErr w:type="spellEnd"/>
      <w:r w:rsidRPr="00270239">
        <w:rPr>
          <w:highlight w:val="yellow"/>
        </w:rPr>
        <w:t xml:space="preserve">&gt; HTML elementu. Hlavní strukturou v three.js je graf scény </w:t>
      </w:r>
      <w:r w:rsidR="00270239" w:rsidRPr="00270239">
        <w:rPr>
          <w:highlight w:val="yellow"/>
        </w:rPr>
        <w:fldChar w:fldCharType="begin"/>
      </w:r>
      <w:r w:rsidR="00270239" w:rsidRPr="00270239">
        <w:rPr>
          <w:highlight w:val="yellow"/>
        </w:rPr>
        <w:instrText xml:space="preserve"> REF _Ref155017995 \h </w:instrText>
      </w:r>
      <w:r w:rsidR="00270239" w:rsidRPr="00270239">
        <w:rPr>
          <w:highlight w:val="yellow"/>
        </w:rPr>
      </w:r>
      <w:r w:rsidR="00270239">
        <w:rPr>
          <w:highlight w:val="yellow"/>
        </w:rPr>
        <w:instrText xml:space="preserve"> \* MERGEFORMAT </w:instrText>
      </w:r>
      <w:r w:rsidR="00270239" w:rsidRPr="00270239">
        <w:rPr>
          <w:highlight w:val="yellow"/>
        </w:rPr>
        <w:fldChar w:fldCharType="separate"/>
      </w:r>
      <w:r w:rsidR="00270239" w:rsidRPr="00270239">
        <w:rPr>
          <w:highlight w:val="yellow"/>
        </w:rPr>
        <w:t xml:space="preserve">Obr. </w:t>
      </w:r>
      <w:r w:rsidR="00270239" w:rsidRPr="00270239">
        <w:rPr>
          <w:noProof/>
          <w:highlight w:val="yellow"/>
        </w:rPr>
        <w:t>26</w:t>
      </w:r>
      <w:r w:rsidR="00270239" w:rsidRPr="00270239">
        <w:rPr>
          <w:highlight w:val="yellow"/>
        </w:rPr>
        <w:fldChar w:fldCharType="end"/>
      </w:r>
      <w:r w:rsidR="00270239" w:rsidRPr="00270239">
        <w:rPr>
          <w:highlight w:val="yellow"/>
        </w:rPr>
        <w:t>.</w:t>
      </w:r>
      <w:r w:rsidRPr="00270239">
        <w:rPr>
          <w:highlight w:val="yellow"/>
        </w:rPr>
        <w:t xml:space="preserve"> </w:t>
      </w:r>
    </w:p>
    <w:p w14:paraId="3291AA1D" w14:textId="77777777" w:rsidR="00EF7E0B" w:rsidRPr="00270239" w:rsidRDefault="00EF7E0B" w:rsidP="00EF7E0B">
      <w:pPr>
        <w:rPr>
          <w:highlight w:val="yellow"/>
        </w:rPr>
      </w:pPr>
    </w:p>
    <w:p w14:paraId="1937EA7D" w14:textId="77777777" w:rsidR="00EF7E0B" w:rsidRPr="00270239" w:rsidRDefault="00EF7E0B" w:rsidP="00EF7E0B">
      <w:pPr>
        <w:keepNext/>
        <w:rPr>
          <w:highlight w:val="yellow"/>
        </w:rPr>
      </w:pPr>
      <w:r w:rsidRPr="00270239">
        <w:rPr>
          <w:noProof/>
          <w:highlight w:val="yellow"/>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399969" cy="2257747"/>
                    </a:xfrm>
                    <a:prstGeom prst="rect">
                      <a:avLst/>
                    </a:prstGeom>
                  </pic:spPr>
                </pic:pic>
              </a:graphicData>
            </a:graphic>
          </wp:inline>
        </w:drawing>
      </w:r>
      <w:r w:rsidRPr="00270239">
        <w:rPr>
          <w:noProof/>
          <w:highlight w:val="yellow"/>
        </w:rPr>
        <w:t xml:space="preserve"> </w:t>
      </w:r>
      <w:r w:rsidRPr="00270239">
        <w:rPr>
          <w:noProof/>
          <w:highlight w:val="yellow"/>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037693" cy="2287936"/>
                    </a:xfrm>
                    <a:prstGeom prst="rect">
                      <a:avLst/>
                    </a:prstGeom>
                  </pic:spPr>
                </pic:pic>
              </a:graphicData>
            </a:graphic>
          </wp:inline>
        </w:drawing>
      </w:r>
    </w:p>
    <w:p w14:paraId="112B699F" w14:textId="38689B03" w:rsidR="00EF7E0B" w:rsidRPr="00270239" w:rsidRDefault="00EF7E0B" w:rsidP="000023D6">
      <w:pPr>
        <w:pStyle w:val="Caption"/>
        <w:rPr>
          <w:highlight w:val="yellow"/>
        </w:rPr>
      </w:pPr>
      <w:bookmarkStart w:id="104" w:name="_Ref155017995"/>
      <w:r w:rsidRPr="00270239">
        <w:rPr>
          <w:highlight w:val="yellow"/>
        </w:rPr>
        <w:t xml:space="preserve">Obr. </w:t>
      </w:r>
      <w:r w:rsidRPr="00270239">
        <w:rPr>
          <w:highlight w:val="yellow"/>
        </w:rPr>
        <w:fldChar w:fldCharType="begin"/>
      </w:r>
      <w:r w:rsidRPr="00270239">
        <w:rPr>
          <w:highlight w:val="yellow"/>
        </w:rPr>
        <w:instrText xml:space="preserve"> SEQ Obr. \* ARABIC </w:instrText>
      </w:r>
      <w:r w:rsidRPr="00270239">
        <w:rPr>
          <w:highlight w:val="yellow"/>
        </w:rPr>
        <w:fldChar w:fldCharType="separate"/>
      </w:r>
      <w:r w:rsidR="00E559B3" w:rsidRPr="00270239">
        <w:rPr>
          <w:noProof/>
          <w:highlight w:val="yellow"/>
        </w:rPr>
        <w:t>26</w:t>
      </w:r>
      <w:r w:rsidRPr="00270239">
        <w:rPr>
          <w:noProof/>
          <w:highlight w:val="yellow"/>
        </w:rPr>
        <w:fldChar w:fldCharType="end"/>
      </w:r>
      <w:r w:rsidRPr="00270239">
        <w:rPr>
          <w:highlight w:val="yellow"/>
        </w:rPr>
        <w:t xml:space="preserve"> Graf scény a kartézský souřadnicový systém three.js aplikace. </w:t>
      </w:r>
      <w:r w:rsidRPr="00270239">
        <w:rPr>
          <w:highlight w:val="yellow"/>
        </w:rPr>
        <w:fldChar w:fldCharType="begin"/>
      </w:r>
      <w:r w:rsidRPr="00270239">
        <w:rPr>
          <w:highlight w:val="yellow"/>
        </w:rP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Pr="00270239">
        <w:rPr>
          <w:highlight w:val="yellow"/>
        </w:rPr>
        <w:fldChar w:fldCharType="separate"/>
      </w:r>
      <w:r w:rsidRPr="00270239">
        <w:rPr>
          <w:highlight w:val="yellow"/>
        </w:rPr>
        <w:t>(three.js Contributors 2023c; Discover three.js Contributors 2023)</w:t>
      </w:r>
      <w:r w:rsidRPr="00270239">
        <w:rPr>
          <w:highlight w:val="yellow"/>
        </w:rPr>
        <w:fldChar w:fldCharType="end"/>
      </w:r>
      <w:bookmarkEnd w:id="104"/>
    </w:p>
    <w:p w14:paraId="497FB2AE" w14:textId="3C71AB3E" w:rsidR="00EF7E0B" w:rsidRDefault="00EF7E0B" w:rsidP="00EF7E0B">
      <w:pPr>
        <w:pStyle w:val="Normlnprvnodsazen"/>
        <w:rPr>
          <w:lang w:eastAsia="en-US"/>
        </w:rPr>
      </w:pPr>
      <w:proofErr w:type="spellStart"/>
      <w:r w:rsidRPr="00270239">
        <w:rPr>
          <w:highlight w:val="yellow"/>
          <w:lang w:eastAsia="en-US"/>
        </w:rPr>
        <w:t>Geolokace</w:t>
      </w:r>
      <w:proofErr w:type="spellEnd"/>
      <w:r w:rsidRPr="00270239">
        <w:rPr>
          <w:highlight w:val="yellow"/>
          <w:lang w:eastAsia="en-US"/>
        </w:rPr>
        <w:t xml:space="preserve"> v three.js není </w:t>
      </w:r>
      <w:r w:rsidRPr="00270239">
        <w:rPr>
          <w:highlight w:val="yellow"/>
        </w:rPr>
        <w:t>inherentně</w:t>
      </w:r>
      <w:r w:rsidRPr="00270239">
        <w:rPr>
          <w:highlight w:val="yellow"/>
          <w:lang w:eastAsia="en-US"/>
        </w:rPr>
        <w:t xml:space="preserve"> implementována. Využívá </w:t>
      </w:r>
      <w:proofErr w:type="gramStart"/>
      <w:r w:rsidRPr="00270239">
        <w:rPr>
          <w:highlight w:val="yellow"/>
          <w:lang w:eastAsia="en-US"/>
        </w:rPr>
        <w:t>3D</w:t>
      </w:r>
      <w:proofErr w:type="gramEnd"/>
      <w:r w:rsidRPr="00270239">
        <w:rPr>
          <w:highlight w:val="yellow"/>
          <w:lang w:eastAsia="en-US"/>
        </w:rPr>
        <w:t xml:space="preserve"> kartézské soustavy kdy střed scény je (x = 0, y = 0, z = 0) a jednotkou je metr. Jedná se o standard pro vykreslovací </w:t>
      </w:r>
      <w:proofErr w:type="spellStart"/>
      <w:r w:rsidRPr="00270239">
        <w:rPr>
          <w:highlight w:val="yellow"/>
          <w:lang w:eastAsia="en-US"/>
        </w:rPr>
        <w:t>enginy</w:t>
      </w:r>
      <w:proofErr w:type="spellEnd"/>
      <w:r w:rsidRPr="00270239">
        <w:rPr>
          <w:highlight w:val="yellow"/>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270239">
        <w:rPr>
          <w:i/>
          <w:iCs/>
          <w:highlight w:val="yellow"/>
          <w:lang w:eastAsia="en-US"/>
        </w:rPr>
        <w:t>translace</w:t>
      </w:r>
      <w:r w:rsidRPr="00270239">
        <w:rPr>
          <w:highlight w:val="yellow"/>
          <w:lang w:eastAsia="en-US"/>
        </w:rPr>
        <w:t xml:space="preserve">, </w:t>
      </w:r>
      <w:r w:rsidRPr="00270239">
        <w:rPr>
          <w:i/>
          <w:iCs/>
          <w:highlight w:val="yellow"/>
          <w:lang w:eastAsia="en-US"/>
        </w:rPr>
        <w:t>rotace</w:t>
      </w:r>
      <w:r w:rsidRPr="00270239">
        <w:rPr>
          <w:highlight w:val="yellow"/>
          <w:lang w:eastAsia="en-US"/>
        </w:rPr>
        <w:t xml:space="preserve">, </w:t>
      </w:r>
      <w:proofErr w:type="spellStart"/>
      <w:r w:rsidRPr="00270239">
        <w:rPr>
          <w:i/>
          <w:iCs/>
          <w:highlight w:val="yellow"/>
          <w:lang w:eastAsia="en-US"/>
        </w:rPr>
        <w:t>scaling</w:t>
      </w:r>
      <w:proofErr w:type="spellEnd"/>
      <w:r w:rsidRPr="00270239">
        <w:rPr>
          <w:highlight w:val="yellow"/>
          <w:lang w:eastAsia="en-US"/>
        </w:rPr>
        <w:t xml:space="preserve">) je definována v souřadnicovém systému </w:t>
      </w:r>
      <w:r w:rsidR="005A518A" w:rsidRPr="00270239">
        <w:rPr>
          <w:highlight w:val="yellow"/>
          <w:lang w:eastAsia="en-US"/>
        </w:rPr>
        <w:t>rodičovského</w:t>
      </w:r>
      <w:r w:rsidRPr="00270239">
        <w:rPr>
          <w:highlight w:val="yellow"/>
          <w:lang w:eastAsia="en-US"/>
        </w:rPr>
        <w:t xml:space="preserve"> </w:t>
      </w:r>
      <w:proofErr w:type="spellStart"/>
      <w:r w:rsidRPr="00270239">
        <w:rPr>
          <w:highlight w:val="yellow"/>
          <w:lang w:eastAsia="en-US"/>
        </w:rPr>
        <w:t>nódu</w:t>
      </w:r>
      <w:proofErr w:type="spellEnd"/>
      <w:r w:rsidRPr="00270239">
        <w:rPr>
          <w:highlight w:val="yellow"/>
          <w:lang w:eastAsia="en-US"/>
        </w:rPr>
        <w:t xml:space="preserve"> v rámci grafu scény.</w:t>
      </w:r>
      <w:r>
        <w:rPr>
          <w:lang w:eastAsia="en-US"/>
        </w:rPr>
        <w:t xml:space="preserve"> </w:t>
      </w:r>
    </w:p>
    <w:p w14:paraId="2FFEE812" w14:textId="47D6183C" w:rsidR="00270239" w:rsidRDefault="00EF7E0B" w:rsidP="00270239">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w:t>
      </w:r>
      <w:r w:rsidRPr="00270239">
        <w:rPr>
          <w:lang w:eastAsia="en-US"/>
        </w:rPr>
        <w:t xml:space="preserve">m </w:t>
      </w:r>
      <w:proofErr w:type="spellStart"/>
      <w:r w:rsidRPr="00270239">
        <w:rPr>
          <w:lang w:eastAsia="en-US"/>
        </w:rPr>
        <w:t>WebXR</w:t>
      </w:r>
      <w:proofErr w:type="spellEnd"/>
      <w:r w:rsidRPr="00270239">
        <w:rPr>
          <w:lang w:eastAsia="en-US"/>
        </w:rPr>
        <w:t xml:space="preserve"> aplikace (viz. kap.</w:t>
      </w:r>
      <w:r w:rsidR="00270239">
        <w:rPr>
          <w:lang w:eastAsia="en-US"/>
        </w:rPr>
        <w:t xml:space="preserve"> </w:t>
      </w:r>
      <w:r w:rsidR="00270239">
        <w:rPr>
          <w:lang w:eastAsia="en-US"/>
        </w:rPr>
        <w:fldChar w:fldCharType="begin"/>
      </w:r>
      <w:r w:rsidR="00270239">
        <w:rPr>
          <w:lang w:eastAsia="en-US"/>
        </w:rPr>
        <w:instrText xml:space="preserve"> REF _Ref154993681 \w \h </w:instrText>
      </w:r>
      <w:r w:rsidR="00270239">
        <w:rPr>
          <w:lang w:eastAsia="en-US"/>
        </w:rPr>
      </w:r>
      <w:r w:rsidR="00270239">
        <w:rPr>
          <w:lang w:eastAsia="en-US"/>
        </w:rPr>
        <w:fldChar w:fldCharType="separate"/>
      </w:r>
      <w:r w:rsidR="00270239">
        <w:rPr>
          <w:lang w:eastAsia="en-US"/>
        </w:rPr>
        <w:t>4.2.1</w:t>
      </w:r>
      <w:r w:rsidR="00270239">
        <w:rPr>
          <w:lang w:eastAsia="en-US"/>
        </w:rPr>
        <w:fldChar w:fldCharType="end"/>
      </w:r>
      <w:r w:rsidR="00270239" w:rsidRPr="00270239">
        <w:rPr>
          <w:lang w:eastAsia="en-US"/>
        </w:rPr>
        <w:t xml:space="preserve"> </w:t>
      </w:r>
      <w:r w:rsidR="00270239" w:rsidRPr="00270239">
        <w:rPr>
          <w:lang w:eastAsia="en-US"/>
        </w:rPr>
        <w:fldChar w:fldCharType="begin"/>
      </w:r>
      <w:r w:rsidR="00270239" w:rsidRPr="00270239">
        <w:rPr>
          <w:lang w:eastAsia="en-US"/>
        </w:rPr>
        <w:instrText xml:space="preserve"> REF _Ref154993681 \h </w:instrText>
      </w:r>
      <w:r w:rsidR="00270239" w:rsidRPr="00270239">
        <w:rPr>
          <w:lang w:eastAsia="en-US"/>
        </w:rPr>
      </w:r>
      <w:r w:rsidR="00270239">
        <w:rPr>
          <w:lang w:eastAsia="en-US"/>
        </w:rPr>
        <w:instrText xml:space="preserve"> \* MERGEFORMAT </w:instrText>
      </w:r>
      <w:r w:rsidR="00270239" w:rsidRPr="00270239">
        <w:rPr>
          <w:lang w:eastAsia="en-US"/>
        </w:rPr>
        <w:fldChar w:fldCharType="separate"/>
      </w:r>
      <w:r w:rsidR="00270239" w:rsidRPr="00270239">
        <w:t xml:space="preserve">Web </w:t>
      </w:r>
      <w:proofErr w:type="spellStart"/>
      <w:r w:rsidR="00270239" w:rsidRPr="00270239">
        <w:t>APIs</w:t>
      </w:r>
      <w:proofErr w:type="spellEnd"/>
      <w:r w:rsidR="00270239" w:rsidRPr="00270239">
        <w:rPr>
          <w:lang w:eastAsia="en-US"/>
        </w:rPr>
        <w:fldChar w:fldCharType="end"/>
      </w:r>
      <w:r w:rsidRPr="00270239">
        <w:rPr>
          <w:lang w:eastAsia="en-US"/>
        </w:rPr>
        <w:t>).</w:t>
      </w:r>
      <w:r w:rsidRPr="00C74EEE">
        <w:rPr>
          <w:lang w:eastAsia="en-US"/>
        </w:rPr>
        <w:t xml:space="preserve"> </w:t>
      </w: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r w:rsidR="005A518A">
        <w:rPr>
          <w:lang w:val="en-US" w:eastAsia="en-US"/>
        </w:rPr>
        <w:t>&lt;</w:t>
      </w:r>
      <w:proofErr w:type="spellStart"/>
      <w:r>
        <w:rPr>
          <w:lang w:eastAsia="en-US"/>
        </w:rPr>
        <w:t>button</w:t>
      </w:r>
      <w:proofErr w:type="spellEnd"/>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w:t>
      </w:r>
      <w:r w:rsidR="005A518A">
        <w:rPr>
          <w:lang w:eastAsia="en-US"/>
        </w:rPr>
        <w:t xml:space="preserve">Za účelem tvorby imerzního prostředí je tedy zapotřebí vlastního vývoje kolizní logiky (kolizní geometrie, </w:t>
      </w:r>
      <w:proofErr w:type="spellStart"/>
      <w:r w:rsidR="005A518A" w:rsidRPr="005A518A">
        <w:rPr>
          <w:i/>
          <w:iCs/>
          <w:lang w:eastAsia="en-US"/>
        </w:rPr>
        <w:t>raycasting</w:t>
      </w:r>
      <w:proofErr w:type="spellEnd"/>
      <w:r w:rsidR="005A518A">
        <w:rPr>
          <w:lang w:eastAsia="en-US"/>
        </w:rPr>
        <w:t xml:space="preserve">), pohybu ve scéně a celkově způsobu interakce s objekty. </w:t>
      </w:r>
      <w:r w:rsidR="00270239">
        <w:rPr>
          <w:lang w:eastAsia="en-US"/>
        </w:rPr>
        <w:t>Z tohoto důvodu je vývoj VP jen za pomocí three.js netriviální záležitostí a je vhodné využit již implementovaná řešení.</w:t>
      </w:r>
    </w:p>
    <w:p w14:paraId="248DE709" w14:textId="72E51869" w:rsidR="00DC2D7C" w:rsidRDefault="00EF7E0B" w:rsidP="00DC2D7C">
      <w:pPr>
        <w:rPr>
          <w:b/>
          <w:bCs/>
        </w:rPr>
      </w:pPr>
      <w:r w:rsidRPr="00467A7E">
        <w:rPr>
          <w:b/>
          <w:bCs/>
        </w:rPr>
        <w:t xml:space="preserve">Babylon.js </w:t>
      </w:r>
    </w:p>
    <w:p w14:paraId="28439706" w14:textId="6CF59AE2"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w:t>
      </w:r>
      <w:r>
        <w:rPr>
          <w:lang w:eastAsia="en-US"/>
        </w:rPr>
        <w:lastRenderedPageBreak/>
        <w:t xml:space="preserve">s více nežli polovinou kódové základny napsané samotnými </w:t>
      </w:r>
      <w:r w:rsidR="008F0FAE">
        <w:rPr>
          <w:lang w:eastAsia="en-US"/>
        </w:rPr>
        <w:t>uživateli</w:t>
      </w:r>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06EE7620"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r w:rsidR="008F0FAE">
        <w:rPr>
          <w:lang w:eastAsia="en-US"/>
        </w:rPr>
        <w:t>virtuální</w:t>
      </w:r>
      <w:r w:rsidR="007A4C28">
        <w:rPr>
          <w:lang w:eastAsia="en-US"/>
        </w:rPr>
        <w:t xml:space="preserve"> reality je dosaženo pomocí </w:t>
      </w:r>
      <w:r w:rsidR="008F0FAE">
        <w:rPr>
          <w:lang w:eastAsia="en-US"/>
        </w:rPr>
        <w:t>přidání</w:t>
      </w:r>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1E99E904" w14:textId="5C0A1D5D"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w:t>
      </w:r>
      <w:proofErr w:type="spellStart"/>
      <w:r>
        <w:rPr>
          <w:lang w:eastAsia="en-US"/>
        </w:rPr>
        <w:t>skrze</w:t>
      </w:r>
      <w:r w:rsidR="007A4C28" w:rsidRPr="008F0FAE">
        <w:rPr>
          <w:i/>
          <w:iCs/>
          <w:lang w:eastAsia="en-US"/>
        </w:rPr>
        <w:t>fallback</w:t>
      </w:r>
      <w:proofErr w:type="spellEnd"/>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xml:space="preserve">, myš, popř. selekce pohledem </w:t>
      </w:r>
      <w:r w:rsidR="007A4C28" w:rsidRPr="008F0FAE">
        <w:rPr>
          <w:highlight w:val="yellow"/>
          <w:lang w:eastAsia="en-US"/>
        </w:rPr>
        <w:t>(viz. kap Input).</w:t>
      </w:r>
      <w:r w:rsidR="009A376E" w:rsidRPr="008F0FAE">
        <w:rPr>
          <w:lang w:eastAsia="en-US"/>
        </w:rPr>
        <w:t xml:space="preserve"> Pohyb je implementován primárně pomocí teleportace.</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11E870EB" w:rsidR="00B36706" w:rsidRPr="00F30B0C" w:rsidRDefault="00B36706" w:rsidP="00B36706">
      <w:pPr>
        <w:pStyle w:val="Malnadpis"/>
        <w:rPr>
          <w:b w:val="0"/>
          <w:bCs/>
          <w:lang w:val="en-U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w:t>
      </w:r>
      <w:r w:rsidR="008F0FAE">
        <w:rPr>
          <w:b w:val="0"/>
          <w:bCs/>
        </w:rPr>
        <w:t xml:space="preserve"> Velkým rozdílem od výše zmíněných knihoven je fakt, že se jedná o kompletní řešení, které poskytuje grafický editor pro tvorbu </w:t>
      </w:r>
      <w:proofErr w:type="gramStart"/>
      <w:r w:rsidR="008F0FAE">
        <w:rPr>
          <w:b w:val="0"/>
          <w:bCs/>
        </w:rPr>
        <w:t>3D</w:t>
      </w:r>
      <w:proofErr w:type="gramEnd"/>
      <w:r w:rsidR="008F0FAE">
        <w:rPr>
          <w:b w:val="0"/>
          <w:bCs/>
        </w:rPr>
        <w:t xml:space="preserve"> scén, textový editor a vývojový server přímo v prohlížeči. Zároveň je možné výsledný projekt publikovat přímo z </w:t>
      </w:r>
      <w:proofErr w:type="spellStart"/>
      <w:r w:rsidR="008F0FAE">
        <w:rPr>
          <w:b w:val="0"/>
          <w:bCs/>
        </w:rPr>
        <w:t>PlayCanvas</w:t>
      </w:r>
      <w:proofErr w:type="spellEnd"/>
      <w:r w:rsidR="008F0FAE">
        <w:rPr>
          <w:b w:val="0"/>
          <w:bCs/>
        </w:rPr>
        <w:t xml:space="preserve"> editoru. Při tvorbě složitějších scén je omezený výkon webového editoru patrný.</w:t>
      </w:r>
    </w:p>
    <w:p w14:paraId="30586579" w14:textId="3269AA1A" w:rsidR="00DB0571" w:rsidRPr="00DB0571" w:rsidRDefault="00125FE9" w:rsidP="00DB0571">
      <w:r w:rsidRPr="00125FE9">
        <w:rPr>
          <w:highlight w:val="yellow"/>
        </w:rPr>
        <w:t xml:space="preserve">#TODO – 3DOF aplikace s terénem a </w:t>
      </w:r>
      <w:proofErr w:type="spellStart"/>
      <w:r w:rsidRPr="00125FE9">
        <w:rPr>
          <w:highlight w:val="yellow"/>
        </w:rPr>
        <w:t>budovama</w:t>
      </w:r>
      <w:proofErr w:type="spellEnd"/>
    </w:p>
    <w:p w14:paraId="48A8FA0B" w14:textId="2D62677C" w:rsidR="00DB0571" w:rsidRDefault="00DB0571" w:rsidP="00DB0571">
      <w:pPr>
        <w:pStyle w:val="Heading3"/>
      </w:pPr>
      <w:r>
        <w:t>VR frameworky</w:t>
      </w:r>
    </w:p>
    <w:p w14:paraId="3EFCC501" w14:textId="212F675B"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w:t>
      </w:r>
      <w:proofErr w:type="spellStart"/>
      <w:r w:rsidR="007D0B72">
        <w:t>techologie</w:t>
      </w:r>
      <w:proofErr w:type="spellEnd"/>
      <w:r w:rsidR="007D0B72">
        <w:t xml:space="preserve"> specializující se na tvorbu virtuálních prostředí. Jelikož virtuální realita vyžaduje vykreslování </w:t>
      </w:r>
      <w:proofErr w:type="gramStart"/>
      <w:r w:rsidR="007D0B72">
        <w:t>3D</w:t>
      </w:r>
      <w:proofErr w:type="gramEnd"/>
      <w:r w:rsidR="007D0B72">
        <w:t xml:space="preserve"> prostorou, jsou technologie umožňující tvorbu VP často nadstavbou nad knihovnami zmíněnými v předešlé kapitole, především Three.js.</w:t>
      </w:r>
    </w:p>
    <w:p w14:paraId="0E1CC6FB" w14:textId="77777777" w:rsidR="00DB0571" w:rsidRDefault="00DB0571" w:rsidP="00DB0571">
      <w:pPr>
        <w:rPr>
          <w:b/>
          <w:bCs/>
        </w:rPr>
      </w:pPr>
      <w:r w:rsidRPr="001F6849">
        <w:rPr>
          <w:b/>
          <w:bCs/>
        </w:rPr>
        <w:t xml:space="preserve">A – </w:t>
      </w:r>
      <w:proofErr w:type="spellStart"/>
      <w:r w:rsidRPr="001F6849">
        <w:rPr>
          <w:b/>
          <w:bCs/>
        </w:rPr>
        <w:t>Frame</w:t>
      </w:r>
      <w:proofErr w:type="spellEnd"/>
      <w:r w:rsidRPr="001F6849">
        <w:rPr>
          <w:b/>
          <w:bCs/>
        </w:rPr>
        <w:t xml:space="preserve"> </w:t>
      </w:r>
      <w:r w:rsidRPr="001F6849">
        <w:rPr>
          <w:b/>
          <w:bCs/>
          <w:highlight w:val="yellow"/>
        </w:rPr>
        <w:t>(HTML, Three.js)</w:t>
      </w:r>
    </w:p>
    <w:p w14:paraId="010A4CAD" w14:textId="77777777" w:rsidR="00DB0571" w:rsidRPr="007E209C" w:rsidRDefault="00DB0571" w:rsidP="00DB0571">
      <w:pPr>
        <w:pStyle w:val="Normlnprvnodsazen"/>
        <w:ind w:firstLine="0"/>
      </w:pPr>
      <w:r>
        <w:rPr>
          <w:highlight w:val="yellow"/>
          <w:lang w:eastAsia="en-US"/>
        </w:rPr>
        <w:t xml:space="preserve"> </w:t>
      </w:r>
      <w:r w:rsidRPr="00574F36">
        <w:rPr>
          <w:b/>
          <w:bCs/>
          <w:highlight w:val="yellow"/>
          <w:lang w:eastAsia="en-US"/>
        </w:rPr>
        <w:t xml:space="preserve">3DOF aplikace s terénem a </w:t>
      </w:r>
      <w:proofErr w:type="spellStart"/>
      <w:r w:rsidRPr="00574F36">
        <w:rPr>
          <w:b/>
          <w:bCs/>
          <w:highlight w:val="yellow"/>
          <w:lang w:eastAsia="en-US"/>
        </w:rPr>
        <w:t>budovama</w:t>
      </w:r>
      <w:proofErr w:type="spellEnd"/>
      <w:r>
        <w:rPr>
          <w:lang w:eastAsia="en-US"/>
        </w:rPr>
        <w:t xml:space="preserve"> - </w:t>
      </w:r>
      <w:hyperlink r:id="rId41" w:history="1">
        <w:r w:rsidRPr="005C1591">
          <w:rPr>
            <w:rStyle w:val="Hyperlink"/>
            <w:lang w:eastAsia="en-US"/>
          </w:rPr>
          <w:t>https://jendahorak.github.io/a3sixty/</w:t>
        </w:r>
      </w:hyperlink>
    </w:p>
    <w:p w14:paraId="032C32E3" w14:textId="77777777" w:rsidR="00DB0571" w:rsidRPr="001F6849" w:rsidRDefault="00DB0571" w:rsidP="00DB0571">
      <w:pPr>
        <w:pStyle w:val="Normlnprvnodsazen"/>
        <w:ind w:firstLine="0"/>
        <w:rPr>
          <w:lang w:eastAsia="en-US"/>
        </w:rPr>
      </w:pPr>
      <w:r w:rsidRPr="001F6849">
        <w:rPr>
          <w:b/>
          <w:bCs/>
          <w:lang w:eastAsia="en-US"/>
        </w:rPr>
        <w:t>Prototyp Petrov:</w:t>
      </w:r>
      <w:r w:rsidRPr="001F6849">
        <w:rPr>
          <w:lang w:eastAsia="en-US"/>
        </w:rPr>
        <w:t xml:space="preserve"> </w:t>
      </w:r>
      <w:hyperlink r:id="rId42" w:history="1">
        <w:r w:rsidRPr="001F6849">
          <w:rPr>
            <w:rStyle w:val="Hyperlink"/>
            <w:lang w:eastAsia="en-US"/>
          </w:rPr>
          <w:t>https://foam-jumpy-dianella.glitch.me</w:t>
        </w:r>
      </w:hyperlink>
    </w:p>
    <w:p w14:paraId="51A8DE1F" w14:textId="77777777" w:rsidR="00DB0571" w:rsidRDefault="00DB0571" w:rsidP="00DB0571">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 A-</w:t>
      </w:r>
      <w:proofErr w:type="spellStart"/>
      <w:r w:rsidRPr="001F6849">
        <w:rPr>
          <w:lang w:eastAsia="en-US"/>
        </w:rPr>
        <w:t>Frame</w:t>
      </w:r>
      <w:proofErr w:type="spellEnd"/>
      <w:r w:rsidRPr="001F6849">
        <w:rPr>
          <w:lang w:eastAsia="en-US"/>
        </w:rPr>
        <w:t xml:space="preserve"> využívá three.js pro manipulaci </w:t>
      </w:r>
      <w:proofErr w:type="spellStart"/>
      <w:r w:rsidRPr="001F6849">
        <w:rPr>
          <w:lang w:eastAsia="en-US"/>
        </w:rPr>
        <w:t>WebGL</w:t>
      </w:r>
      <w:proofErr w:type="spellEnd"/>
      <w:r w:rsidRPr="001F6849">
        <w:rPr>
          <w:lang w:eastAsia="en-US"/>
        </w:rPr>
        <w:t xml:space="preserve"> primitiv. </w:t>
      </w:r>
      <w:r w:rsidRPr="001F6849">
        <w:rPr>
          <w:i/>
          <w:iCs/>
          <w:lang w:eastAsia="en-US"/>
        </w:rPr>
        <w:t xml:space="preserve">Entity – </w:t>
      </w:r>
      <w:proofErr w:type="spellStart"/>
      <w:r w:rsidRPr="001F6849">
        <w:rPr>
          <w:i/>
          <w:iCs/>
          <w:lang w:eastAsia="en-US"/>
        </w:rPr>
        <w:t>Component</w:t>
      </w:r>
      <w:proofErr w:type="spellEnd"/>
      <w:r w:rsidRPr="001F6849">
        <w:rPr>
          <w:lang w:eastAsia="en-US"/>
        </w:rPr>
        <w:t xml:space="preserve"> přístup umožňuje definování entit jakožto elementů přímo v HTML kódu a následně definování komponent v rámci </w:t>
      </w:r>
      <w:proofErr w:type="spellStart"/>
      <w:r w:rsidRPr="001F6849">
        <w:rPr>
          <w:lang w:eastAsia="en-US"/>
        </w:rPr>
        <w:t>JavaScriptu</w:t>
      </w:r>
      <w:proofErr w:type="spellEnd"/>
      <w:r w:rsidRPr="001F6849">
        <w:rPr>
          <w:lang w:eastAsia="en-US"/>
        </w:rPr>
        <w:t xml:space="preserve">. </w:t>
      </w:r>
      <w:r w:rsidRPr="001F6849">
        <w:t>Při renderování scény A-</w:t>
      </w:r>
      <w:proofErr w:type="spellStart"/>
      <w:r w:rsidRPr="001F6849">
        <w:t>Frame</w:t>
      </w:r>
      <w:proofErr w:type="spellEnd"/>
      <w:r w:rsidRPr="001F6849">
        <w:t xml:space="preserve"> knihovna </w:t>
      </w:r>
      <w:proofErr w:type="gramStart"/>
      <w:r w:rsidRPr="001F6849">
        <w:t>vytváří</w:t>
      </w:r>
      <w:proofErr w:type="gramEnd"/>
      <w:r w:rsidRPr="001F6849">
        <w:t xml:space="preserve"> hierarchii DOM prvků z HTML elementů, které představují různé objekty ve scéně. Tyto prvky mohou být vybírány a manipulovány pomocí </w:t>
      </w:r>
      <w:proofErr w:type="spellStart"/>
      <w:r w:rsidRPr="001F6849">
        <w:t>JavaScriptu</w:t>
      </w:r>
      <w:proofErr w:type="spellEnd"/>
      <w:r w:rsidRPr="001F6849">
        <w:t xml:space="preserve">, stejně jako jakékoliv jiné HTML prvky. Například lze pomocí </w:t>
      </w:r>
      <w:proofErr w:type="spellStart"/>
      <w:r w:rsidRPr="001F6849">
        <w:t>JavaScriptu</w:t>
      </w:r>
      <w:proofErr w:type="spellEnd"/>
      <w:r w:rsidRPr="001F6849">
        <w:t xml:space="preserve"> měnit pozici, rotaci nebo vzhled objektu ve scéně. A-</w:t>
      </w:r>
      <w:proofErr w:type="spellStart"/>
      <w:r w:rsidRPr="001F6849">
        <w:t>Frame</w:t>
      </w:r>
      <w:proofErr w:type="spellEnd"/>
      <w:r w:rsidRPr="001F6849">
        <w:t xml:space="preserve"> také poskytuje sadu vestavěných komponent, které lze přidávat k DOM prvkům, aby jim byly poskytnuty VR specifické vlastnosti, jako například schopnost reagovat </w:t>
      </w:r>
      <w:r w:rsidRPr="001F6849">
        <w:lastRenderedPageBreak/>
        <w:t>na sledování hlavy, sledování ruky nebo dotykové události. Navíc mohou vývojáři vytvářet vlastní komponenty pro rozšíření funkčnosti. A-</w:t>
      </w:r>
      <w:proofErr w:type="spellStart"/>
      <w:r w:rsidRPr="001F6849">
        <w:t>Frame</w:t>
      </w:r>
      <w:proofErr w:type="spellEnd"/>
      <w:r w:rsidRPr="001F6849">
        <w:t xml:space="preserve"> využívá DOM jako základ pro vytváření a manipulaci s prvky VR na webové stránce.</w:t>
      </w:r>
      <w:r>
        <w:t xml:space="preserve"> Jednoduše A-</w:t>
      </w:r>
      <w:proofErr w:type="spellStart"/>
      <w:r>
        <w:t>Frame</w:t>
      </w:r>
      <w:proofErr w:type="spellEnd"/>
      <w:r>
        <w:t xml:space="preserve"> vytváří </w:t>
      </w:r>
      <w:proofErr w:type="gramStart"/>
      <w:r>
        <w:t>framework,  ve</w:t>
      </w:r>
      <w:proofErr w:type="gramEnd"/>
      <w:r>
        <w:t xml:space="preserve"> kterém je možné o 3D prostředích přemýšlet jako HTML dokumentech. </w:t>
      </w:r>
    </w:p>
    <w:p w14:paraId="565E1E51" w14:textId="77777777" w:rsidR="00DB0571" w:rsidRPr="00203FA6" w:rsidRDefault="00DB0571" w:rsidP="00DB0571">
      <w:pPr>
        <w:pStyle w:val="Normlnprvnodsazen"/>
      </w:pPr>
      <w:r>
        <w:t>A-</w:t>
      </w:r>
      <w:proofErr w:type="spellStart"/>
      <w:r>
        <w:t>Frame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3BDECDA" w14:textId="77777777" w:rsidR="00DB0571" w:rsidRDefault="00DB0571" w:rsidP="00DB0571">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583468D2" w14:textId="77777777" w:rsidR="00DB0571" w:rsidRPr="007E209C" w:rsidRDefault="00DB0571" w:rsidP="00DB0571">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DA6236B" w14:textId="77777777" w:rsidR="00DB0571" w:rsidRDefault="00DB0571" w:rsidP="00DB0571">
      <w:pPr>
        <w:rPr>
          <w:b/>
          <w:bCs/>
        </w:rPr>
      </w:pPr>
      <w:r w:rsidRPr="001F6849">
        <w:rPr>
          <w:b/>
          <w:bCs/>
        </w:rPr>
        <w:t>Prototyp Petrov:</w:t>
      </w:r>
    </w:p>
    <w:p w14:paraId="19A9A5A0" w14:textId="77777777" w:rsidR="00DB0571" w:rsidRPr="007373F8" w:rsidRDefault="00DB0571" w:rsidP="00DB0571">
      <w:commentRangeStart w:id="105"/>
      <w:r>
        <w:t xml:space="preserve">Viz: </w:t>
      </w:r>
      <w:hyperlink r:id="rId43" w:history="1">
        <w:r w:rsidRPr="000D3D05">
          <w:rPr>
            <w:rStyle w:val="Hyperlink"/>
          </w:rPr>
          <w:t>https://interesting-parallel-bit.glitch.me</w:t>
        </w:r>
      </w:hyperlink>
    </w:p>
    <w:p w14:paraId="1C43B861" w14:textId="77777777" w:rsidR="00DB0571" w:rsidRPr="007373F8" w:rsidRDefault="00DB0571" w:rsidP="00DB0571">
      <w:proofErr w:type="spellStart"/>
      <w:r>
        <w:t>kod</w:t>
      </w:r>
      <w:proofErr w:type="spellEnd"/>
      <w:r>
        <w:t xml:space="preserve">: </w:t>
      </w:r>
      <w:hyperlink r:id="rId44" w:anchor="!/interesting-parallel-bit" w:history="1">
        <w:r w:rsidRPr="000D3D05">
          <w:rPr>
            <w:rStyle w:val="Hyperlink"/>
          </w:rPr>
          <w:t>https://glitch.com/edit/#!/interesting-parallel-bit</w:t>
        </w:r>
      </w:hyperlink>
      <w:commentRangeEnd w:id="105"/>
      <w:r>
        <w:rPr>
          <w:rStyle w:val="CommentReference"/>
        </w:rPr>
        <w:commentReference w:id="105"/>
      </w:r>
    </w:p>
    <w:p w14:paraId="6D051F20" w14:textId="77777777" w:rsidR="00DB0571" w:rsidRPr="001F6849" w:rsidRDefault="00DB0571" w:rsidP="00DB0571">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888102C" w14:textId="77777777" w:rsidR="00DB0571" w:rsidRPr="001F6849" w:rsidRDefault="00DB0571" w:rsidP="00DB0571">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16E16A70" w14:textId="77777777" w:rsidR="00DB0571" w:rsidRPr="001F6849" w:rsidRDefault="00DB0571" w:rsidP="00DB0571">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60BD074E" w14:textId="77777777" w:rsidR="00DB0571" w:rsidRPr="001F6849" w:rsidRDefault="00DB0571" w:rsidP="00DB0571">
      <w:pPr>
        <w:pStyle w:val="Normlnprvnodsazen"/>
        <w:numPr>
          <w:ilvl w:val="0"/>
          <w:numId w:val="25"/>
        </w:numPr>
      </w:pPr>
      <w:r w:rsidRPr="001F6849">
        <w:t>Souhrn předpřipravených komponentů a nástrojů, které umožňují tvorbu scény v rámci Unity Editoru</w:t>
      </w:r>
    </w:p>
    <w:p w14:paraId="4ECE1327" w14:textId="77777777" w:rsidR="00DB0571" w:rsidRPr="001F6849" w:rsidRDefault="00DB0571" w:rsidP="00DB0571">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52C19483" w14:textId="77777777" w:rsidR="00DB0571" w:rsidRDefault="00DB0571" w:rsidP="00DB0571">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61566A3E" w14:textId="4B087978" w:rsidR="00DB0571" w:rsidRPr="00DB0571" w:rsidRDefault="00DB0571" w:rsidP="006F1D7A">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22438B77" w14:textId="77777777" w:rsidR="005B6BC8" w:rsidRDefault="005B6BC8" w:rsidP="005B6BC8">
      <w:pPr>
        <w:pStyle w:val="Heading3"/>
      </w:pPr>
      <w:r>
        <w:lastRenderedPageBreak/>
        <w:t xml:space="preserve">Herní </w:t>
      </w:r>
      <w:proofErr w:type="spellStart"/>
      <w:r>
        <w:t>enginy</w:t>
      </w:r>
      <w:proofErr w:type="spellEnd"/>
    </w:p>
    <w:p w14:paraId="688F8E0C" w14:textId="545013AE"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022377">
        <w:rPr>
          <w:rStyle w:val="FootnoteReference"/>
        </w:rPr>
        <w:footnoteReference w:id="6"/>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r w:rsidR="008F0FAE" w:rsidRPr="00CC22A1">
        <w:t>kompatibilní</w:t>
      </w:r>
      <w:r w:rsidRPr="00CC22A1">
        <w:t xml:space="preserve"> s </w:t>
      </w:r>
      <w:proofErr w:type="spellStart"/>
      <w:r w:rsidRPr="00CC22A1">
        <w:t>WebGL</w:t>
      </w:r>
      <w:proofErr w:type="spellEnd"/>
      <w:r w:rsidRPr="00CC22A1">
        <w:t xml:space="preserve"> a HTML5.</w:t>
      </w:r>
    </w:p>
    <w:p w14:paraId="106C0D34" w14:textId="01750F8F" w:rsidR="00EF7E0B" w:rsidRDefault="00EF7E0B" w:rsidP="000023D6">
      <w:pPr>
        <w:pStyle w:val="Caption"/>
      </w:pPr>
      <w:r>
        <w:t xml:space="preserve">Tab. </w:t>
      </w:r>
      <w:r>
        <w:fldChar w:fldCharType="begin"/>
      </w:r>
      <w:r>
        <w:instrText xml:space="preserve"> SEQ Tab. \* ARABIC </w:instrText>
      </w:r>
      <w:r>
        <w:fldChar w:fldCharType="separate"/>
      </w:r>
      <w:r w:rsidR="00F42436">
        <w:rPr>
          <w:noProof/>
        </w:rPr>
        <w:t>6</w:t>
      </w:r>
      <w:r>
        <w:rPr>
          <w:noProof/>
        </w:rP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Proprietární</w:t>
            </w:r>
            <w:proofErr w:type="spellEnd"/>
          </w:p>
        </w:tc>
      </w:tr>
    </w:tbl>
    <w:p w14:paraId="6F644DF8" w14:textId="77777777" w:rsidR="005B6BC8" w:rsidRDefault="005B6BC8" w:rsidP="005B6BC8"/>
    <w:p w14:paraId="29AAEAAC" w14:textId="76497C7D"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r w:rsidR="008F0FAE">
        <w:t>virtuálním</w:t>
      </w:r>
      <w:r>
        <w:t xml:space="preserve"> prostředím na webu, skrze </w:t>
      </w:r>
      <w:r w:rsidR="008F0FAE">
        <w:t>transformace</w:t>
      </w:r>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r w:rsidRPr="00AC4DE3">
        <w:rPr>
          <w:b/>
          <w:bCs/>
        </w:rPr>
        <w:t xml:space="preserve">Wonderland </w:t>
      </w:r>
      <w:proofErr w:type="spellStart"/>
      <w:r w:rsidRPr="00AC4DE3">
        <w:rPr>
          <w:b/>
          <w:bCs/>
        </w:rPr>
        <w:t>Engine</w:t>
      </w:r>
      <w:proofErr w:type="spellEnd"/>
    </w:p>
    <w:p w14:paraId="410E7414" w14:textId="421BC0A7" w:rsidR="00E250CC" w:rsidRPr="00A11957" w:rsidRDefault="00AC4DE3" w:rsidP="001D23E6">
      <w:pPr>
        <w:pStyle w:val="Normlnprvnodsazen"/>
        <w:ind w:firstLine="0"/>
      </w:pPr>
      <w:r>
        <w:t xml:space="preserve">Wonderland </w:t>
      </w:r>
      <w:proofErr w:type="spellStart"/>
      <w:r>
        <w:t>engine</w:t>
      </w:r>
      <w:proofErr w:type="spellEnd"/>
      <w:r>
        <w:t xml:space="preserve"> je platforma pro tvorbu virtuální a rozšířené reality na webu</w:t>
      </w:r>
      <w:r w:rsidR="00E250CC">
        <w:t xml:space="preserve"> v jejímž zakladatelem a hlavním vývojářem je Jonathan Hale </w:t>
      </w:r>
      <w:r w:rsidR="00E250CC">
        <w:fldChar w:fldCharType="begin"/>
      </w:r>
      <w:r w:rsidR="00E250CC">
        <w:instrText xml:space="preserve"> ADDIN ZOTERO_ITEM CSL_CITATION {"citationID":"6Z7554FZ","properties":{"formattedCitation":"(Wonderland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00E250CC">
        <w:fldChar w:fldCharType="separate"/>
      </w:r>
      <w:r w:rsidR="00E250CC" w:rsidRPr="00E250CC">
        <w:t>(Wonderland engine 2023)</w:t>
      </w:r>
      <w:r w:rsidR="00E250CC">
        <w:fldChar w:fldCharType="end"/>
      </w:r>
      <w:r>
        <w:t>.</w:t>
      </w:r>
      <w:r w:rsidR="005B6BC8">
        <w:t xml:space="preserve"> </w:t>
      </w:r>
      <w:r w:rsidR="009F4413">
        <w:t xml:space="preserve">Wonderland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5B6F17">
        <w:t>W</w:t>
      </w:r>
      <w:r w:rsidR="009F4413">
        <w:t>ebassembly</w:t>
      </w:r>
      <w:proofErr w:type="spellEnd"/>
      <w:r w:rsidR="009F4413">
        <w:t xml:space="preserve"> exportu. V porovnání s </w:t>
      </w:r>
      <w:proofErr w:type="spellStart"/>
      <w:r w:rsidR="009F4413">
        <w:t>WebAssembly</w:t>
      </w:r>
      <w:proofErr w:type="spellEnd"/>
      <w:r w:rsidR="009F4413">
        <w:t xml:space="preserve"> exportem z Unity je však iterační doba </w:t>
      </w:r>
      <w:r w:rsidR="00E250CC">
        <w:t xml:space="preserve">vývoje </w:t>
      </w:r>
      <w:r w:rsidR="009F4413">
        <w:t xml:space="preserve">ve </w:t>
      </w:r>
      <w:proofErr w:type="spellStart"/>
      <w:r w:rsidR="009F4413">
        <w:t>Wonderland</w:t>
      </w:r>
      <w:r w:rsidR="005B6F17">
        <w:t>u</w:t>
      </w:r>
      <w:proofErr w:type="spellEnd"/>
      <w:r w:rsidR="009F4413">
        <w:t xml:space="preserve"> mnohem rychlejší, u jednodušších projektů takřka instantní.</w:t>
      </w:r>
      <w:r w:rsidR="00E250CC">
        <w:t xml:space="preserve"> Wonderland </w:t>
      </w:r>
      <w:proofErr w:type="spellStart"/>
      <w:r w:rsidR="00E250CC">
        <w:t>engine</w:t>
      </w:r>
      <w:proofErr w:type="spellEnd"/>
      <w:r w:rsidR="00E250CC">
        <w:t xml:space="preserve"> je technologií, </w:t>
      </w:r>
      <w:r w:rsidR="00E250CC">
        <w:lastRenderedPageBreak/>
        <w:t>která je stále v úvodní vývojové fázi</w:t>
      </w:r>
      <w:r w:rsidR="001D23E6">
        <w:t xml:space="preserve">. Wonderland </w:t>
      </w:r>
      <w:proofErr w:type="spellStart"/>
      <w:r w:rsidR="001D23E6">
        <w:t>engine</w:t>
      </w:r>
      <w:proofErr w:type="spellEnd"/>
      <w:r w:rsidR="001D23E6">
        <w:t xml:space="preserve"> je </w:t>
      </w:r>
      <w:r w:rsidR="00E250CC">
        <w:t xml:space="preserve">vyvíjen </w:t>
      </w:r>
      <w:r w:rsidR="001D23E6">
        <w:t xml:space="preserve">od roku 2019 </w:t>
      </w:r>
      <w:r w:rsidR="00E250CC">
        <w:t xml:space="preserve">malým týmem 3 lidí. Jedná se tedy o místy nestabilní technologii, kde je možné očekávat nestandardní chování. Wonderland </w:t>
      </w:r>
      <w:proofErr w:type="spellStart"/>
      <w:r w:rsidR="00E250CC">
        <w:t>engine</w:t>
      </w:r>
      <w:proofErr w:type="spellEnd"/>
      <w:r w:rsidR="00E250CC">
        <w:t xml:space="preserve"> je </w:t>
      </w:r>
      <w:r w:rsidR="001D23E6">
        <w:t xml:space="preserve">proprietární </w:t>
      </w:r>
      <w:proofErr w:type="spellStart"/>
      <w:r w:rsidR="001D23E6">
        <w:rPr>
          <w:i/>
          <w:iCs/>
        </w:rPr>
        <w:t>closed</w:t>
      </w:r>
      <w:proofErr w:type="spellEnd"/>
      <w:r w:rsidR="001D23E6">
        <w:rPr>
          <w:i/>
          <w:iCs/>
        </w:rPr>
        <w:t xml:space="preserve"> source</w:t>
      </w:r>
      <w:r w:rsidR="001D23E6">
        <w:t xml:space="preserve"> řešení, které umožňuje volné využití s podmínkou, že veškeré projekty vytvořené v rámci Wonderland </w:t>
      </w:r>
      <w:proofErr w:type="spellStart"/>
      <w:r w:rsidR="001D23E6">
        <w:t>enginu</w:t>
      </w:r>
      <w:proofErr w:type="spellEnd"/>
      <w:r w:rsidR="001D23E6">
        <w:t xml:space="preserve"> nepřináší roční zisk vyšší než 120 000 USD. V tom případě Wonderland požaduje licenční poplatek ve výši 10 % z ročního přijmu. V akademickém či hobby využití je tedy Wonderland volně dostupným řešením.</w:t>
      </w:r>
      <w:r w:rsidR="00A11957">
        <w:t xml:space="preserve"> Wonderland obdobně jako Unity umožňuje tvorbu aplikací pomocí ECS architektury </w:t>
      </w:r>
      <w:r w:rsidR="00A11957" w:rsidRPr="00A11957">
        <w:rPr>
          <w:highlight w:val="yellow"/>
        </w:rPr>
        <w:t>(viz. kap Vývoj)</w:t>
      </w:r>
      <w:r w:rsidR="00A11957">
        <w:t xml:space="preserve">. </w:t>
      </w:r>
    </w:p>
    <w:p w14:paraId="11D861F5" w14:textId="7A86BC2A" w:rsidR="00E250CC" w:rsidRDefault="00AC4DE3" w:rsidP="001D23E6">
      <w:pPr>
        <w:pStyle w:val="Normlnprvnodsazen"/>
      </w:pPr>
      <w:r>
        <w:t xml:space="preserve">Primárním zaměřením </w:t>
      </w:r>
      <w:proofErr w:type="spellStart"/>
      <w:r>
        <w:t>enginu</w:t>
      </w:r>
      <w:proofErr w:type="spellEnd"/>
      <w:r>
        <w:t xml:space="preserve"> je </w:t>
      </w:r>
      <w:r w:rsidR="005B6F17">
        <w:t>odstranění</w:t>
      </w:r>
      <w:r>
        <w:t xml:space="preserve"> manuální optimalizace </w:t>
      </w:r>
      <w:r w:rsidR="005B6F17">
        <w:t>modelů</w:t>
      </w:r>
      <w:r>
        <w:t xml:space="preserve"> a aplikační logiky za účelem </w:t>
      </w:r>
      <w:r w:rsidRPr="001D23E6">
        <w:t>dosažení</w:t>
      </w:r>
      <w:r>
        <w:t xml:space="preserve"> vhodného výkonu</w:t>
      </w:r>
      <w:r w:rsidR="005B6F17">
        <w:t xml:space="preserve">. Wonderland tedy poskytuje možnosti optimalizace přímo v rámci editoru, primárně se jedná o automatické procesy zjednodušování geometrie a komprimování textur do formátu. </w:t>
      </w:r>
      <w:proofErr w:type="gramStart"/>
      <w:r w:rsidR="005B6F17" w:rsidRPr="005B6F17">
        <w:rPr>
          <w:i/>
          <w:iCs/>
        </w:rPr>
        <w:t>.</w:t>
      </w:r>
      <w:proofErr w:type="spellStart"/>
      <w:r w:rsidR="005B6F17" w:rsidRPr="005B6F17">
        <w:rPr>
          <w:i/>
          <w:iCs/>
        </w:rPr>
        <w:t>basis</w:t>
      </w:r>
      <w:proofErr w:type="spellEnd"/>
      <w:proofErr w:type="gramEnd"/>
      <w:r w:rsidR="005B6F17" w:rsidRPr="005B6F17">
        <w:rPr>
          <w:i/>
          <w:iCs/>
        </w:rPr>
        <w:t xml:space="preserve"> </w:t>
      </w:r>
      <w:r w:rsidR="005B6F17" w:rsidRPr="005B6F17">
        <w:rPr>
          <w:i/>
          <w:iCs/>
          <w:lang w:val="en-US"/>
        </w:rPr>
        <w:t>/ ktx2</w:t>
      </w:r>
      <w:r w:rsidR="005B6F17">
        <w:rPr>
          <w:lang w:val="en-US"/>
        </w:rPr>
        <w:t xml:space="preserve"> </w:t>
      </w:r>
      <w:r w:rsidR="005B6F17">
        <w:t xml:space="preserve">(ecs1, </w:t>
      </w:r>
      <w:proofErr w:type="spellStart"/>
      <w:r w:rsidR="005B6F17">
        <w:t>uastc</w:t>
      </w:r>
      <w:proofErr w:type="spellEnd"/>
      <w:r w:rsidR="005B6F17">
        <w:t>) přímo v rámci editoru. Zároveň p</w:t>
      </w:r>
      <w:r w:rsidR="004C4076">
        <w:t>ro běh aplikace Wonderland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r w:rsidR="005B6F17">
        <w:t xml:space="preserve"> </w:t>
      </w:r>
      <w:r w:rsidR="001D23E6">
        <w:t xml:space="preserve">Wonderland dále poskytuje detailní dokumentaci. Zároveň mimo dokumentaci </w:t>
      </w:r>
      <w:r w:rsidR="00E250CC">
        <w:t xml:space="preserve">má Wonderland </w:t>
      </w:r>
      <w:proofErr w:type="spellStart"/>
      <w:r w:rsidR="00E250CC">
        <w:t>engine</w:t>
      </w:r>
      <w:proofErr w:type="spellEnd"/>
      <w:r w:rsidR="00E250CC">
        <w:t xml:space="preserve"> velice silnou a ochotnou komunitu v prostředí veřejného </w:t>
      </w:r>
      <w:proofErr w:type="spellStart"/>
      <w:r w:rsidR="00E250CC">
        <w:t>Discord</w:t>
      </w:r>
      <w:proofErr w:type="spellEnd"/>
      <w:r w:rsidR="00E250CC">
        <w:t xml:space="preserve"> serve</w:t>
      </w:r>
      <w:r w:rsidR="00A11957">
        <w:t xml:space="preserve">ru. </w:t>
      </w:r>
      <w:r w:rsidR="00E250CC">
        <w:t xml:space="preserve">Spolupráce s touto komunitou je klíčová k řešení problémů při vývoji. </w:t>
      </w:r>
      <w:r w:rsidR="00987BDD">
        <w:t xml:space="preserve">Ačkoliv je Wonderland mladým projektem, existují již uživatelské knihovny, které rozšiřují vestavěné možnosti samotného </w:t>
      </w:r>
      <w:proofErr w:type="spellStart"/>
      <w:r w:rsidR="00987BDD">
        <w:t>enginu</w:t>
      </w:r>
      <w:proofErr w:type="spellEnd"/>
      <w:r w:rsidR="00D820CD">
        <w:t xml:space="preserve">. </w:t>
      </w:r>
      <w:r w:rsidR="00987BDD">
        <w:t xml:space="preserve"> </w:t>
      </w:r>
    </w:p>
    <w:p w14:paraId="31022782" w14:textId="163105BB" w:rsidR="001D23E6" w:rsidRPr="004C4076" w:rsidRDefault="001D23E6" w:rsidP="001D23E6">
      <w:pPr>
        <w:pStyle w:val="Normlnprvnodsazen"/>
      </w:pPr>
      <w:r>
        <w:t xml:space="preserve">Wonderland </w:t>
      </w:r>
      <w:proofErr w:type="spellStart"/>
      <w:r>
        <w:t>engine</w:t>
      </w:r>
      <w:proofErr w:type="spellEnd"/>
      <w:r>
        <w:t xml:space="preserve"> poskytuje plnou integraci</w:t>
      </w:r>
      <w:r w:rsidR="00A11957">
        <w:t xml:space="preserve"> </w:t>
      </w:r>
      <w:r>
        <w:t>s </w:t>
      </w:r>
      <w:proofErr w:type="spellStart"/>
      <w:r>
        <w:t>WebXR</w:t>
      </w:r>
      <w:proofErr w:type="spellEnd"/>
      <w:r>
        <w:t xml:space="preserve"> API. </w:t>
      </w:r>
      <w:r w:rsidR="00A11957">
        <w:t xml:space="preserve">Wonderland vhodně abstrahuje specifika životního cyklu </w:t>
      </w:r>
      <w:proofErr w:type="spellStart"/>
      <w:r w:rsidR="00A11957">
        <w:t>WebXR</w:t>
      </w:r>
      <w:proofErr w:type="spellEnd"/>
      <w:r w:rsidR="00A11957">
        <w:t xml:space="preserve"> aplikace</w:t>
      </w:r>
      <w:r w:rsidR="00152B9C">
        <w:t xml:space="preserve">, </w:t>
      </w:r>
      <w:r w:rsidR="00A11957">
        <w:t xml:space="preserve">jako </w:t>
      </w:r>
      <w:r w:rsidR="00152B9C">
        <w:t xml:space="preserve">jsou dotaz na mód </w:t>
      </w:r>
      <w:r w:rsidR="00A11957">
        <w:t xml:space="preserve">lokálního prostoru, požadavek na uživatelský vstup pro inicializaci VP a propojení s vykreslovacím cyklem, za jednoduchá nastavení v rámci editoru. Za účelem vývoje VP tedy v případě Wonderland </w:t>
      </w:r>
      <w:proofErr w:type="spellStart"/>
      <w:r w:rsidR="00A11957">
        <w:t>enginu</w:t>
      </w:r>
      <w:proofErr w:type="spellEnd"/>
      <w:r w:rsidR="00A11957">
        <w:t xml:space="preserve"> není nutné znát </w:t>
      </w:r>
      <w:proofErr w:type="spellStart"/>
      <w:r w:rsidR="00A11957">
        <w:t>WebXR</w:t>
      </w:r>
      <w:proofErr w:type="spellEnd"/>
      <w:r w:rsidR="00A11957">
        <w:t xml:space="preserve"> API. </w:t>
      </w: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46"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47"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48"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lastRenderedPageBreak/>
        <w:t xml:space="preserve">Vyhlídka na 3D model </w:t>
      </w:r>
      <w:proofErr w:type="spellStart"/>
      <w:r>
        <w:rPr>
          <w:lang w:eastAsia="en-US"/>
        </w:rPr>
        <w:t>brna</w:t>
      </w:r>
      <w:proofErr w:type="spellEnd"/>
      <w:r>
        <w:rPr>
          <w:lang w:eastAsia="en-US"/>
        </w:rPr>
        <w:t xml:space="preserve">: </w:t>
      </w:r>
      <w:hyperlink r:id="rId49"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03E4D914" w14:textId="77777777" w:rsidR="004E2FCC" w:rsidRDefault="004E2FCC" w:rsidP="004E2FCC">
      <w:r w:rsidRPr="004E2FCC">
        <w:t xml:space="preserve">Primárním cílem optimalizace je dosažení efektivnějšího přenosu dat přes síť a rychlejší načítání stránek. </w:t>
      </w:r>
      <w:r>
        <w:t>Na proces optimalizace můžeme nahlížet ze dvou pohledů: Modifikace samotných 3D modelu a Komprese.</w:t>
      </w:r>
    </w:p>
    <w:p w14:paraId="756662EF" w14:textId="1A47A70A" w:rsidR="006170CC" w:rsidRDefault="006170CC" w:rsidP="00FE5E44">
      <w:pPr>
        <w:pStyle w:val="Normlnprvnodsazen"/>
      </w:pPr>
      <w:r>
        <w:t xml:space="preserve">Modifikaci 3D modelů pak </w:t>
      </w:r>
      <w:proofErr w:type="gramStart"/>
      <w:r>
        <w:t>tvoří</w:t>
      </w:r>
      <w:proofErr w:type="gramEnd"/>
      <w:r>
        <w:t xml:space="preserve"> 3 hlavní proc</w:t>
      </w:r>
      <w:r w:rsidR="007C03E4">
        <w:t>esy</w:t>
      </w:r>
      <w:r w:rsidR="004E2FCC" w:rsidRPr="004E2FCC">
        <w:t xml:space="preserve">: optimalizace stromové struktury formátu, optimalizace geometrie a optimalizace textur. První kategorie zahrnuje odstranění prázdných </w:t>
      </w:r>
      <w:proofErr w:type="spellStart"/>
      <w:r w:rsidR="004E2FCC" w:rsidRPr="004E2FCC">
        <w:t>nódů</w:t>
      </w:r>
      <w:proofErr w:type="spellEnd"/>
      <w:r w:rsidR="004E2FCC" w:rsidRPr="004E2FCC">
        <w:t xml:space="preserve"> a podobně.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 xml:space="preserve">Příklady procesů zahrnují kompresi textur pomocí formátů jako </w:t>
      </w:r>
      <w:proofErr w:type="spellStart"/>
      <w:r w:rsidRPr="006170CC">
        <w:t>webp</w:t>
      </w:r>
      <w:proofErr w:type="spellEnd"/>
      <w:r w:rsidRPr="006170CC">
        <w:t>, ktx2</w:t>
      </w:r>
      <w:r>
        <w:t xml:space="preserve">. </w:t>
      </w:r>
      <w:r w:rsidRPr="006170CC">
        <w:t xml:space="preserve">Pro geometrii jsou zkoumány procesy využívající formáty jako </w:t>
      </w:r>
      <w:proofErr w:type="spellStart"/>
      <w:r w:rsidRPr="006170CC">
        <w:t>gl</w:t>
      </w:r>
      <w:r>
        <w:t>TF</w:t>
      </w:r>
      <w:proofErr w:type="spellEnd"/>
      <w:r w:rsidRPr="006170CC">
        <w:t xml:space="preserve"> </w:t>
      </w:r>
      <w:proofErr w:type="gramStart"/>
      <w:r w:rsidRPr="006170CC">
        <w:t>a .</w:t>
      </w:r>
      <w:proofErr w:type="spellStart"/>
      <w:r w:rsidRPr="006170CC">
        <w:t>glb</w:t>
      </w:r>
      <w:proofErr w:type="spellEnd"/>
      <w:proofErr w:type="gramEnd"/>
      <w:r w:rsidRPr="006170CC">
        <w:t xml:space="preserve">, s důrazem na </w:t>
      </w:r>
      <w:proofErr w:type="spellStart"/>
      <w:r w:rsidRPr="006170CC">
        <w:rPr>
          <w:i/>
          <w:iCs/>
        </w:rPr>
        <w:t>bundling</w:t>
      </w:r>
      <w:proofErr w:type="spellEnd"/>
      <w:r w:rsidRPr="006170CC">
        <w:t xml:space="preserve"> (slučování </w:t>
      </w:r>
      <w:proofErr w:type="spellStart"/>
      <w:r w:rsidRPr="006170CC">
        <w:t>meshů</w:t>
      </w:r>
      <w:proofErr w:type="spellEnd"/>
      <w:r w:rsidRPr="006170CC">
        <w:t xml:space="preserve"> za účelem snížení počtu </w:t>
      </w:r>
      <w:r>
        <w:t>vykreslovacích příkazů</w:t>
      </w:r>
      <w:r w:rsidRPr="006170CC">
        <w:t xml:space="preserve">), </w:t>
      </w:r>
      <w:proofErr w:type="spellStart"/>
      <w:r w:rsidRPr="006170CC">
        <w:rPr>
          <w:i/>
          <w:iCs/>
        </w:rPr>
        <w:t>pruning</w:t>
      </w:r>
      <w:proofErr w:type="spellEnd"/>
      <w:r w:rsidRPr="006170CC">
        <w:t xml:space="preserve"> (odstraňování nepotřebné geometrie) a </w:t>
      </w:r>
      <w:proofErr w:type="spellStart"/>
      <w:r w:rsidRPr="006170CC">
        <w:rPr>
          <w:i/>
          <w:iCs/>
        </w:rPr>
        <w:t>flattening</w:t>
      </w:r>
      <w:proofErr w:type="spellEnd"/>
      <w:r w:rsidRPr="006170CC">
        <w:t xml:space="preserve"> (simplifikace stromové hierarchie). Komprese geometrie je prováděna </w:t>
      </w:r>
      <w:r w:rsidR="00FE5E44">
        <w:t xml:space="preserve">pomocí kompresních formátů </w:t>
      </w:r>
      <w:r w:rsidRPr="006170CC">
        <w:t xml:space="preserve">jako </w:t>
      </w:r>
      <w:proofErr w:type="spellStart"/>
      <w:r w:rsidRPr="00FE5E44">
        <w:rPr>
          <w:i/>
          <w:iCs/>
        </w:rPr>
        <w:t>draco</w:t>
      </w:r>
      <w:proofErr w:type="spellEnd"/>
      <w:r w:rsidRPr="00FE5E44">
        <w:rPr>
          <w:i/>
          <w:iCs/>
        </w:rPr>
        <w:t xml:space="preserve"> </w:t>
      </w:r>
      <w:r w:rsidRPr="006170CC">
        <w:t xml:space="preserve">a </w:t>
      </w:r>
      <w:proofErr w:type="spellStart"/>
      <w:r w:rsidRPr="00FE5E44">
        <w:rPr>
          <w:i/>
          <w:iCs/>
        </w:rPr>
        <w:t>meshopt</w:t>
      </w:r>
      <w:proofErr w:type="spellEnd"/>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20EADB93" w:rsidR="00FE5E44" w:rsidRDefault="00FE5E44" w:rsidP="00FE5E44">
      <w:pPr>
        <w:pStyle w:val="Normlnprvnodsazen"/>
        <w:numPr>
          <w:ilvl w:val="0"/>
          <w:numId w:val="66"/>
        </w:numPr>
      </w:pPr>
      <w:proofErr w:type="spellStart"/>
      <w:r w:rsidRPr="00FE5E44">
        <w:rPr>
          <w:b/>
          <w:bCs/>
        </w:rPr>
        <w:t>ZenCompress</w:t>
      </w:r>
      <w:proofErr w:type="spellEnd"/>
      <w:r>
        <w:t xml:space="preserve"> nástroj určený pro kompresi 3D modelů, zaměřující se na efektivní snižování velikosti textur. Jedná se o desktopovou aplikaci s primárním zaměřením na kompresi textur do formátu .</w:t>
      </w:r>
      <w:proofErr w:type="spellStart"/>
      <w:r>
        <w:t>basis</w:t>
      </w:r>
      <w:proofErr w:type="spellEnd"/>
      <w:r>
        <w:t xml:space="preserve"> a ktx2. </w:t>
      </w:r>
      <w:r>
        <w:fldChar w:fldCharType="begin"/>
      </w:r>
      <w:r>
        <w:instrText xml:space="preserve"> ADDIN ZOTERO_ITEM CSL_CITATION {"citationID":"kfYi4G7A","properties":{"formattedCitation":"(Paradowski Creative 2022)","plainCitation":"(Paradowski Creative 2022)","noteIndex":0},"citationItems":[{"id":2102,"uris":["http://zotero.org/groups/4599106/items/VGX6G3FJ"],"itemData":{"id":2102,"type":"software","title":"paradowskicreative/ZenCompress: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Pr="00FE5E44">
        <w:t>(Paradowski Creative 2022)</w:t>
      </w:r>
      <w:r>
        <w:fldChar w:fldCharType="end"/>
      </w:r>
    </w:p>
    <w:p w14:paraId="499AC8D2" w14:textId="756081E0" w:rsidR="00DA70D9" w:rsidRDefault="00FE5E44" w:rsidP="00DA70D9">
      <w:pPr>
        <w:pStyle w:val="Normlnprvnodsazen"/>
        <w:numPr>
          <w:ilvl w:val="0"/>
          <w:numId w:val="66"/>
        </w:numPr>
      </w:pPr>
      <w:proofErr w:type="spellStart"/>
      <w:r w:rsidRPr="00FE5E44">
        <w:rPr>
          <w:b/>
          <w:bCs/>
        </w:rPr>
        <w:t>gltf-pack</w:t>
      </w:r>
      <w:proofErr w:type="spellEnd"/>
      <w:r>
        <w:t xml:space="preserve"> a </w:t>
      </w:r>
      <w:proofErr w:type="spellStart"/>
      <w:r w:rsidRPr="00FE5E44">
        <w:rPr>
          <w:b/>
          <w:bCs/>
        </w:rPr>
        <w:t>gltf-transform</w:t>
      </w:r>
      <w:proofErr w:type="spellEnd"/>
      <w:r>
        <w:t xml:space="preserve">: Oba tyto nástroje jsou specificky navrženy pro manipulaci s formátem </w:t>
      </w:r>
      <w:proofErr w:type="spellStart"/>
      <w:r>
        <w:t>gltf</w:t>
      </w:r>
      <w:proofErr w:type="spellEnd"/>
      <w:r w:rsidR="00DA70D9">
        <w:t>.</w:t>
      </w:r>
      <w:r>
        <w:t xml:space="preserve"> </w:t>
      </w:r>
      <w:proofErr w:type="spellStart"/>
      <w:r>
        <w:t>gltf-pack</w:t>
      </w:r>
      <w:proofErr w:type="spellEnd"/>
      <w:r>
        <w:t xml:space="preserve"> se zaměřuje na</w:t>
      </w:r>
      <w:r w:rsidR="00DA70D9">
        <w:t xml:space="preserve"> kompresi</w:t>
      </w:r>
      <w:r>
        <w:t xml:space="preserve">, zatímco </w:t>
      </w:r>
      <w:proofErr w:type="spellStart"/>
      <w:r>
        <w:t>gltf-transform</w:t>
      </w:r>
      <w:proofErr w:type="spellEnd"/>
      <w:r>
        <w:t xml:space="preserve"> poskytuje možnosti </w:t>
      </w:r>
      <w:r w:rsidR="00DA70D9">
        <w:t>transformace</w:t>
      </w:r>
      <w:r>
        <w:t xml:space="preserve"> </w:t>
      </w:r>
      <w:r w:rsidR="00DA70D9">
        <w:t xml:space="preserve">i kompresi </w:t>
      </w:r>
      <w:r>
        <w:t>3D modelů</w:t>
      </w:r>
      <w:r w:rsidR="00DA70D9">
        <w:t xml:space="preserve"> a textur. Jedná se o samostatné knihovny poskytující CLI a API pro </w:t>
      </w:r>
      <w:proofErr w:type="spellStart"/>
      <w:r w:rsidR="00DA70D9">
        <w:t>javascript</w:t>
      </w:r>
      <w:proofErr w:type="spellEnd"/>
      <w:r w:rsidR="00DA70D9">
        <w:t xml:space="preserve"> a python.</w:t>
      </w:r>
      <w:r w:rsidR="00426882">
        <w:t xml:space="preserve"> </w:t>
      </w:r>
    </w:p>
    <w:p w14:paraId="1CD7C670" w14:textId="6E774681" w:rsidR="00FE5E44" w:rsidRDefault="00FE5E44" w:rsidP="00426882">
      <w:pPr>
        <w:pStyle w:val="Normlnprvnodsazen"/>
        <w:numPr>
          <w:ilvl w:val="0"/>
          <w:numId w:val="66"/>
        </w:numPr>
      </w:pPr>
      <w:proofErr w:type="spellStart"/>
      <w:r w:rsidRPr="00DA70D9">
        <w:rPr>
          <w:b/>
          <w:bCs/>
        </w:rPr>
        <w:t>Simplygon</w:t>
      </w:r>
      <w:proofErr w:type="spellEnd"/>
      <w:r w:rsidR="00DA70D9">
        <w:t xml:space="preserve"> a </w:t>
      </w:r>
      <w:r w:rsidR="00DA70D9" w:rsidRPr="00DA70D9">
        <w:rPr>
          <w:b/>
          <w:bCs/>
        </w:rPr>
        <w:t xml:space="preserve">Rapid </w:t>
      </w:r>
      <w:proofErr w:type="spellStart"/>
      <w:r w:rsidR="00DA70D9" w:rsidRPr="00DA70D9">
        <w:rPr>
          <w:b/>
          <w:bCs/>
        </w:rPr>
        <w:t>Compact</w:t>
      </w:r>
      <w:proofErr w:type="spellEnd"/>
      <w:r>
        <w:t xml:space="preserve">: </w:t>
      </w:r>
      <w:r w:rsidR="00426882">
        <w:t xml:space="preserve">Jedná se o pokročilá komerční řešení problematiky optimalizace 3D modelů. Podporují řadu datových formátů nejen </w:t>
      </w:r>
      <w:proofErr w:type="spellStart"/>
      <w:r w:rsidR="00426882">
        <w:t>glTF</w:t>
      </w:r>
      <w:proofErr w:type="spellEnd"/>
      <w:r w:rsidR="00426882">
        <w:t xml:space="preserve"> a umožňují využití pokročilých algoritmů jak pro optimalizaci </w:t>
      </w:r>
      <w:r w:rsidR="004716DA">
        <w:t>geometrie,</w:t>
      </w:r>
      <w:r w:rsidR="00426882">
        <w:t xml:space="preserve"> tak textur. </w:t>
      </w:r>
    </w:p>
    <w:p w14:paraId="3C292615" w14:textId="75EF8C35" w:rsidR="007C03E4" w:rsidRDefault="00FE5E44" w:rsidP="00C34F5D">
      <w:pPr>
        <w:pStyle w:val="Normlnprvnodsazen"/>
      </w:pPr>
      <w:r>
        <w:t xml:space="preserve">Důležitým aspektem při výběru optimalizačních nástrojů je jejich podpora v různých prostředích a </w:t>
      </w:r>
      <w:proofErr w:type="spellStart"/>
      <w:r>
        <w:t>enginech</w:t>
      </w:r>
      <w:proofErr w:type="spellEnd"/>
      <w:r>
        <w:t xml:space="preserve">. Například </w:t>
      </w:r>
      <w:proofErr w:type="spellStart"/>
      <w:r>
        <w:t>Mozzila</w:t>
      </w:r>
      <w:proofErr w:type="spellEnd"/>
      <w:r>
        <w:t xml:space="preserve"> </w:t>
      </w:r>
      <w:proofErr w:type="spellStart"/>
      <w:r>
        <w:t>Hubs</w:t>
      </w:r>
      <w:proofErr w:type="spellEnd"/>
      <w:r>
        <w:t xml:space="preserve"> nepodporuje formát KTX2 ve svém </w:t>
      </w:r>
      <w:proofErr w:type="spellStart"/>
      <w:r>
        <w:t>spoke</w:t>
      </w:r>
      <w:proofErr w:type="spellEnd"/>
      <w:r>
        <w:t xml:space="preserve"> editoru</w:t>
      </w:r>
      <w:r w:rsidR="00426882">
        <w:t xml:space="preserve">. Na druhou stranu řešení Wonderland </w:t>
      </w:r>
      <w:proofErr w:type="spellStart"/>
      <w:r w:rsidR="00426882">
        <w:t>Engine</w:t>
      </w:r>
      <w:proofErr w:type="spellEnd"/>
      <w:r w:rsidR="00426882">
        <w:t xml:space="preserve"> a </w:t>
      </w:r>
      <w:proofErr w:type="spellStart"/>
      <w:r w:rsidR="00426882">
        <w:t>Needle</w:t>
      </w:r>
      <w:proofErr w:type="spellEnd"/>
      <w:r w:rsidR="00426882">
        <w:t xml:space="preserve"> </w:t>
      </w:r>
      <w:proofErr w:type="spellStart"/>
      <w:r w:rsidR="00426882">
        <w:t>engine</w:t>
      </w:r>
      <w:proofErr w:type="spellEnd"/>
      <w:r w:rsidR="00426882">
        <w:t xml:space="preserve"> poskytují funkcionalitu zmíněných nástrojů v rámci svého procesu. Při použití komprimovaných modelů je pak nutné </w:t>
      </w:r>
      <w:r w:rsidR="00426882">
        <w:lastRenderedPageBreak/>
        <w:t>mít na paměti, že aplikace, která modely bude vykreslovat musí podporovat dekompresi z daných formátů.</w:t>
      </w:r>
      <w:r w:rsidR="00C34F5D">
        <w:t xml:space="preserve"> </w:t>
      </w:r>
      <w:r w:rsidR="007C03E4">
        <w:t>V rámci této práce byla pro optimalizaci modelů využita kombinace manuální optimalizace v</w:t>
      </w:r>
      <w:r w:rsidR="00C34F5D">
        <w:t> </w:t>
      </w:r>
      <w:proofErr w:type="spellStart"/>
      <w:r w:rsidR="007C03E4">
        <w:t>Blenderu</w:t>
      </w:r>
      <w:proofErr w:type="spellEnd"/>
      <w:r w:rsidR="00C34F5D">
        <w:t xml:space="preserve">, </w:t>
      </w:r>
      <w:proofErr w:type="spellStart"/>
      <w:r w:rsidR="007C03E4">
        <w:t>gltf-transform</w:t>
      </w:r>
      <w:proofErr w:type="spellEnd"/>
      <w:r w:rsidR="007C03E4">
        <w:t xml:space="preserve"> CLI</w:t>
      </w:r>
      <w:r w:rsidR="00C34F5D">
        <w:t xml:space="preserve"> a Wonderland </w:t>
      </w:r>
      <w:proofErr w:type="spellStart"/>
      <w:r w:rsidR="00C34F5D">
        <w:t>enginu</w:t>
      </w:r>
      <w:proofErr w:type="spellEnd"/>
      <w:r w:rsidR="007C03E4">
        <w:t xml:space="preserve">. </w:t>
      </w:r>
    </w:p>
    <w:p w14:paraId="765ABA60" w14:textId="0F6284CC" w:rsidR="00BC3D00" w:rsidRDefault="00583E2D" w:rsidP="00BC3D00">
      <w:pPr>
        <w:pStyle w:val="Heading2"/>
        <w:rPr>
          <w:lang w:val="cs-CZ"/>
        </w:rPr>
      </w:pPr>
      <w:r>
        <w:rPr>
          <w:lang w:val="cs-CZ"/>
        </w:rPr>
        <w:t>Výběr technologie</w:t>
      </w:r>
    </w:p>
    <w:p w14:paraId="5AF6EE23" w14:textId="2E93E9CD" w:rsidR="00067472" w:rsidRPr="00067472" w:rsidRDefault="00067472" w:rsidP="00067472">
      <w:pPr>
        <w:rPr>
          <w:lang w:eastAsia="cs-CZ"/>
        </w:rPr>
      </w:pPr>
      <w:r>
        <w:rPr>
          <w:lang w:eastAsia="cs-CZ"/>
        </w:rPr>
        <w:t>V následující kapitole je odůvodněn způsob výběru technologií pro implementaci pilotní aplikace.</w:t>
      </w:r>
    </w:p>
    <w:p w14:paraId="4EF990B0" w14:textId="77777777" w:rsidR="00067472" w:rsidRDefault="00067472" w:rsidP="00067472">
      <w:pPr>
        <w:pStyle w:val="Normlnprvnodsazen"/>
        <w:keepNext/>
        <w:ind w:firstLine="0"/>
      </w:pPr>
      <w:r w:rsidRPr="004A3AE8">
        <w:rPr>
          <w:noProof/>
        </w:rPr>
        <w:drawing>
          <wp:inline distT="0" distB="0" distL="0" distR="0" wp14:anchorId="7FA060BE" wp14:editId="46AC491E">
            <wp:extent cx="5579745" cy="2446655"/>
            <wp:effectExtent l="0" t="0" r="1905" b="0"/>
            <wp:docPr id="564885510"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510" name="Picture 1" descr="A diagram of a software flowchart&#10;&#10;Description automatically generated"/>
                    <pic:cNvPicPr/>
                  </pic:nvPicPr>
                  <pic:blipFill>
                    <a:blip r:embed="rId50"/>
                    <a:stretch>
                      <a:fillRect/>
                    </a:stretch>
                  </pic:blipFill>
                  <pic:spPr>
                    <a:xfrm>
                      <a:off x="0" y="0"/>
                      <a:ext cx="5579745" cy="2446655"/>
                    </a:xfrm>
                    <a:prstGeom prst="rect">
                      <a:avLst/>
                    </a:prstGeom>
                  </pic:spPr>
                </pic:pic>
              </a:graphicData>
            </a:graphic>
          </wp:inline>
        </w:drawing>
      </w:r>
    </w:p>
    <w:p w14:paraId="4BEC9AC0" w14:textId="0F7C5A08" w:rsidR="00067472" w:rsidRPr="00067472" w:rsidRDefault="00067472" w:rsidP="000023D6">
      <w:pPr>
        <w:pStyle w:val="Caption"/>
      </w:pPr>
      <w:r>
        <w:t xml:space="preserve">Obr. </w:t>
      </w:r>
      <w:r>
        <w:fldChar w:fldCharType="begin"/>
      </w:r>
      <w:r>
        <w:instrText xml:space="preserve"> SEQ Obr. \* ARABIC </w:instrText>
      </w:r>
      <w:r>
        <w:fldChar w:fldCharType="separate"/>
      </w:r>
      <w:r w:rsidR="00E559B3">
        <w:rPr>
          <w:noProof/>
        </w:rPr>
        <w:t>29</w:t>
      </w:r>
      <w:r>
        <w:rPr>
          <w:noProof/>
        </w:rPr>
        <w:fldChar w:fldCharType="end"/>
      </w:r>
      <w:r>
        <w:t xml:space="preserve"> Soubor prakticky otestovaných technologií, modře – volně dostupný software, šedě – proprietární.</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1A5B66BA" w14:textId="3F168DE5" w:rsidR="00A77604" w:rsidRDefault="00A77604" w:rsidP="00A77604">
      <w:pPr>
        <w:pStyle w:val="Normlnprvnodsazen"/>
        <w:numPr>
          <w:ilvl w:val="0"/>
          <w:numId w:val="82"/>
        </w:numPr>
        <w:rPr>
          <w:lang w:eastAsia="en-US"/>
        </w:rPr>
      </w:pPr>
      <w:r>
        <w:rPr>
          <w:lang w:eastAsia="en-US"/>
        </w:rPr>
        <w:t>Analýza existujících aplikací vyvinutých pomocí analyzovaných řešení.</w:t>
      </w:r>
    </w:p>
    <w:p w14:paraId="3EC06E2B" w14:textId="68788206" w:rsidR="005907E1" w:rsidRDefault="005907E1" w:rsidP="005907E1">
      <w:pPr>
        <w:pStyle w:val="Normlnprvnodsazen"/>
        <w:numPr>
          <w:ilvl w:val="0"/>
          <w:numId w:val="67"/>
        </w:numPr>
        <w:rPr>
          <w:lang w:eastAsia="en-US"/>
        </w:rPr>
      </w:pPr>
      <w:r>
        <w:rPr>
          <w:lang w:eastAsia="en-US"/>
        </w:rPr>
        <w:t>Tvorby testovacích aplikací ve většině výše zmíněných technologií.</w:t>
      </w:r>
    </w:p>
    <w:p w14:paraId="77381D14" w14:textId="78863574" w:rsidR="005907E1" w:rsidRDefault="005907E1" w:rsidP="005907E1">
      <w:pPr>
        <w:pStyle w:val="Normlnprvnodsazen"/>
        <w:numPr>
          <w:ilvl w:val="0"/>
          <w:numId w:val="67"/>
        </w:numPr>
        <w:rPr>
          <w:lang w:eastAsia="en-US"/>
        </w:rPr>
      </w:pPr>
      <w:r>
        <w:rPr>
          <w:lang w:eastAsia="en-US"/>
        </w:rPr>
        <w:t>Konzultace koncepce a zaměření technologie s členy komunity uživatelů / vývojářů.</w:t>
      </w:r>
    </w:p>
    <w:p w14:paraId="35C93FD4" w14:textId="3CD21914" w:rsidR="005907E1"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14FBA965" w14:textId="49C38025"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 xml:space="preserve">m rozhodovacím kritériem je rychlost a pohodlí vývoje.  Hlavním dělením, které mělo vliv na rozhodování bylo dělení </w:t>
      </w:r>
      <w:r w:rsidR="00F51F56" w:rsidRPr="00F51F56">
        <w:rPr>
          <w:highlight w:val="yellow"/>
        </w:rPr>
        <w:t>viz. obr. (X).</w:t>
      </w:r>
      <w:r w:rsidR="00F51F56">
        <w:t xml:space="preserve"> Toto dělení rozděluje technologie na základě toho, zdali jsou založeny primárně na programování nebo zdali poskytují GUI editor scény. Tvorba komplexnějších 3D prostředí bez vizuálního editoru, je návrhově a implementačně náročná. Na druhou stranu 3D editor umožňuje přirozené vizuální pozicování.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w:t>
      </w:r>
      <w:proofErr w:type="spellStart"/>
      <w:r w:rsidR="00F51F56" w:rsidRPr="009A775B">
        <w:rPr>
          <w:b/>
          <w:bCs/>
        </w:rPr>
        <w:t>frame</w:t>
      </w:r>
      <w:proofErr w:type="spellEnd"/>
      <w:r w:rsidR="00F51F56">
        <w:t xml:space="preserve"> již poskytuje širší abstrakci nad VP komponenty, pozicování a celková tvorba VP však probíhá v rámci html dokumentu. A-</w:t>
      </w:r>
      <w:proofErr w:type="spellStart"/>
      <w:r w:rsidR="00F51F56">
        <w:t>frame</w:t>
      </w:r>
      <w:proofErr w:type="spellEnd"/>
      <w:r w:rsidR="00F51F56">
        <w:t xml:space="preserve"> poskytuje inspektor ve formě </w:t>
      </w:r>
      <w:proofErr w:type="spellStart"/>
      <w:r w:rsidR="00F51F56">
        <w:t>gui</w:t>
      </w:r>
      <w:proofErr w:type="spellEnd"/>
      <w:r w:rsidR="00F51F56">
        <w:t xml:space="preserve"> </w:t>
      </w:r>
      <w:proofErr w:type="gramStart"/>
      <w:r w:rsidR="00F51F56">
        <w:t>3D</w:t>
      </w:r>
      <w:proofErr w:type="gramEnd"/>
      <w:r w:rsidR="00F51F56">
        <w:t xml:space="preserve"> editoru</w:t>
      </w:r>
      <w:r w:rsidR="009A775B">
        <w:t xml:space="preserve">, </w:t>
      </w:r>
      <w:r w:rsidR="00F51F56">
        <w:t xml:space="preserve">je však značně omezený a neposkytuje stejnou míru pohodlí při vývoji jako jiná řešení. </w:t>
      </w:r>
      <w:r w:rsidR="009A775B">
        <w:t xml:space="preserve">Zbývající možnosti tedy jsou </w:t>
      </w:r>
      <w:proofErr w:type="spellStart"/>
      <w:r w:rsidR="009A775B">
        <w:t>enginy</w:t>
      </w:r>
      <w:proofErr w:type="spellEnd"/>
      <w:r w:rsidR="009A775B">
        <w:t xml:space="preserve"> jako </w:t>
      </w:r>
      <w:r w:rsidR="009A775B">
        <w:rPr>
          <w:b/>
          <w:bCs/>
        </w:rPr>
        <w:t>Wonderland</w:t>
      </w:r>
      <w:r w:rsidR="00B335E8">
        <w:rPr>
          <w:b/>
          <w:bCs/>
        </w:rPr>
        <w:t xml:space="preserve"> </w:t>
      </w:r>
      <w:proofErr w:type="spellStart"/>
      <w:r w:rsidR="00B335E8">
        <w:rPr>
          <w:b/>
          <w:bCs/>
        </w:rPr>
        <w:t>engine</w:t>
      </w:r>
      <w:proofErr w:type="spellEnd"/>
      <w:r w:rsidR="009A775B">
        <w:rPr>
          <w:b/>
          <w:bCs/>
        </w:rPr>
        <w:t xml:space="preserve"> </w:t>
      </w:r>
      <w:r w:rsidR="00B335E8">
        <w:t xml:space="preserve">a </w:t>
      </w:r>
      <w:proofErr w:type="spellStart"/>
      <w:proofErr w:type="gramStart"/>
      <w:r w:rsidR="00B335E8" w:rsidRPr="00B335E8">
        <w:rPr>
          <w:b/>
          <w:bCs/>
        </w:rPr>
        <w:t>PlayCanvas</w:t>
      </w:r>
      <w:proofErr w:type="spellEnd"/>
      <w:proofErr w:type="gramEnd"/>
      <w:r w:rsidR="00B335E8">
        <w:t xml:space="preserve"> </w:t>
      </w:r>
      <w:r w:rsidR="009A775B" w:rsidRPr="00B335E8">
        <w:t>popř</w:t>
      </w:r>
      <w:r w:rsidR="009A775B">
        <w:t xml:space="preserve">. propojení Unity s three.js skrze </w:t>
      </w:r>
      <w:proofErr w:type="spellStart"/>
      <w:r w:rsidR="009A775B">
        <w:rPr>
          <w:b/>
          <w:bCs/>
        </w:rPr>
        <w:t>Needle</w:t>
      </w:r>
      <w:proofErr w:type="spellEnd"/>
      <w:r w:rsidR="009A775B">
        <w:rPr>
          <w:b/>
          <w:bCs/>
        </w:rPr>
        <w:t xml:space="preserve"> </w:t>
      </w:r>
      <w:proofErr w:type="spellStart"/>
      <w:r w:rsidR="009A775B">
        <w:rPr>
          <w:b/>
          <w:bCs/>
        </w:rPr>
        <w:t>tools</w:t>
      </w:r>
      <w:proofErr w:type="spellEnd"/>
      <w:r w:rsidR="009A775B">
        <w:t xml:space="preserve"> nebo služby </w:t>
      </w:r>
      <w:r w:rsidR="00B335E8">
        <w:t>jejíž</w:t>
      </w:r>
      <w:r w:rsidR="009A775B">
        <w:t xml:space="preserve"> nejlepším zástupcem je </w:t>
      </w:r>
      <w:r w:rsidR="009A775B">
        <w:rPr>
          <w:b/>
          <w:bCs/>
        </w:rPr>
        <w:t xml:space="preserve">Mozilla </w:t>
      </w:r>
      <w:proofErr w:type="spellStart"/>
      <w:r w:rsidR="009A775B">
        <w:rPr>
          <w:b/>
          <w:bCs/>
        </w:rPr>
        <w:t>Hubs</w:t>
      </w:r>
      <w:proofErr w:type="spellEnd"/>
      <w:r w:rsidR="009A775B">
        <w:t xml:space="preserve">. Všechny tyto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Zde nejslabším řešením v tomto ohledu je řešení </w:t>
      </w:r>
      <w:proofErr w:type="spellStart"/>
      <w:r w:rsidR="00B335E8" w:rsidRPr="00F24DA3">
        <w:t>Mozzila</w:t>
      </w:r>
      <w:proofErr w:type="spellEnd"/>
      <w:r w:rsidR="00B335E8" w:rsidRPr="00F24DA3">
        <w:t xml:space="preserve"> </w:t>
      </w:r>
      <w:proofErr w:type="spellStart"/>
      <w:r w:rsidR="00B335E8" w:rsidRPr="00F24DA3">
        <w:t>Hubs</w:t>
      </w:r>
      <w:proofErr w:type="spellEnd"/>
      <w:r w:rsidR="00B335E8">
        <w:t xml:space="preserve">, které neposkytuje takřka žádnou funkcionalitu ve formě automatické optimalizace modelů aj. V případě </w:t>
      </w:r>
      <w:proofErr w:type="spellStart"/>
      <w:r w:rsidR="00B335E8">
        <w:t>enginů</w:t>
      </w:r>
      <w:proofErr w:type="spellEnd"/>
      <w:r w:rsidR="00B335E8">
        <w:t xml:space="preserve"> v tomto ohledu je nejslabším řešením </w:t>
      </w:r>
      <w:proofErr w:type="spellStart"/>
      <w:r w:rsidR="00B335E8">
        <w:t>PlayCanvas</w:t>
      </w:r>
      <w:proofErr w:type="spellEnd"/>
      <w:r w:rsidR="00B335E8">
        <w:t>,</w:t>
      </w:r>
      <w:r w:rsidR="00617728">
        <w:t xml:space="preserve"> který neposkytuje </w:t>
      </w:r>
      <w:r w:rsidR="00617728">
        <w:lastRenderedPageBreak/>
        <w:t>optimalizační nástroje</w:t>
      </w:r>
      <w:r w:rsidR="00364373">
        <w:t xml:space="preserve">, </w:t>
      </w:r>
      <w:r w:rsidR="003D7BB1">
        <w:t>obdobně</w:t>
      </w:r>
      <w:r w:rsidR="00364373">
        <w:t xml:space="preserve"> jako u </w:t>
      </w:r>
      <w:proofErr w:type="spellStart"/>
      <w:r w:rsidR="00364373">
        <w:t>Mozzila</w:t>
      </w:r>
      <w:proofErr w:type="spellEnd"/>
      <w:r w:rsidR="00364373">
        <w:t xml:space="preserve"> </w:t>
      </w:r>
      <w:proofErr w:type="spellStart"/>
      <w:r w:rsidR="00364373">
        <w:t>Hubs</w:t>
      </w:r>
      <w:proofErr w:type="spellEnd"/>
      <w:r w:rsidR="00364373">
        <w:t xml:space="preserve"> je nutné optimalizaci provést externě</w:t>
      </w:r>
      <w:r w:rsidR="00617728">
        <w:t xml:space="preserve">. </w:t>
      </w:r>
      <w:r w:rsidR="003D7BB1">
        <w:t>J</w:t>
      </w:r>
      <w:r w:rsidR="00617728">
        <w:t xml:space="preserve">elikož je </w:t>
      </w:r>
      <w:proofErr w:type="spellStart"/>
      <w:r w:rsidR="00617728" w:rsidRPr="00F24DA3">
        <w:t>PlayCanvas</w:t>
      </w:r>
      <w:proofErr w:type="spellEnd"/>
      <w:r w:rsidR="00617728">
        <w:t xml:space="preserve"> plně cloudové řešení s editorem implementovaným v prohlížeči i editace a vývoj scén je díky </w:t>
      </w:r>
      <w:r w:rsidR="00F24DA3">
        <w:t>občasnému</w:t>
      </w:r>
      <w:r w:rsidR="00617728">
        <w:t xml:space="preserve"> slabému výkonu nekomfortním procesem.</w:t>
      </w:r>
      <w:r w:rsidR="00F24DA3">
        <w:t xml:space="preserve"> Ve výběru tedy zbývají Wonderland </w:t>
      </w:r>
      <w:proofErr w:type="spellStart"/>
      <w:r w:rsidR="00F24DA3">
        <w:t>engine</w:t>
      </w:r>
      <w:proofErr w:type="spellEnd"/>
      <w:r w:rsidR="00F24DA3">
        <w:t xml:space="preserve"> a </w:t>
      </w:r>
      <w:proofErr w:type="spellStart"/>
      <w:r w:rsidR="00F24DA3">
        <w:t>Needle</w:t>
      </w:r>
      <w:proofErr w:type="spellEnd"/>
      <w:r w:rsidR="00F24DA3">
        <w:t xml:space="preserve"> </w:t>
      </w:r>
      <w:proofErr w:type="spellStart"/>
      <w:r w:rsidR="00F24DA3">
        <w:t>tools</w:t>
      </w:r>
      <w:proofErr w:type="spellEnd"/>
      <w:r w:rsidR="00F24DA3">
        <w:t xml:space="preserve">. Zde obě </w:t>
      </w:r>
      <w:r w:rsidR="003D7BB1">
        <w:t>řešení</w:t>
      </w:r>
      <w:r w:rsidR="00F24DA3">
        <w:t xml:space="preserve"> poskytují možnosti automatické optimalizace (komprese textur, geometrie aj.), </w:t>
      </w:r>
      <w:proofErr w:type="spellStart"/>
      <w:r w:rsidR="00F24DA3">
        <w:t>Needle</w:t>
      </w:r>
      <w:proofErr w:type="spellEnd"/>
      <w:r w:rsidR="00F24DA3">
        <w:t xml:space="preserve"> </w:t>
      </w:r>
      <w:proofErr w:type="spellStart"/>
      <w:r w:rsidR="00F24DA3">
        <w:t>engine</w:t>
      </w:r>
      <w:proofErr w:type="spellEnd"/>
      <w:r w:rsidR="00F24DA3">
        <w:t xml:space="preserve"> tento proces </w:t>
      </w:r>
      <w:proofErr w:type="gramStart"/>
      <w:r w:rsidR="00F24DA3">
        <w:t>řeší</w:t>
      </w:r>
      <w:proofErr w:type="gramEnd"/>
      <w:r w:rsidR="00F24DA3">
        <w:t xml:space="preserve"> automaticky při generování výsledné webové aplikace, kdežto Wonderland </w:t>
      </w:r>
      <w:proofErr w:type="spellStart"/>
      <w:r w:rsidR="00F24DA3">
        <w:t>enigne</w:t>
      </w:r>
      <w:proofErr w:type="spellEnd"/>
      <w:r w:rsidR="00F24DA3">
        <w:t xml:space="preserve"> tento proces umožňuje již v desktopovém editoru s tím, že poskytuje možnost volby kompresních </w:t>
      </w:r>
      <w:r w:rsidR="005907E1">
        <w:t>formátů,</w:t>
      </w:r>
      <w:r w:rsidR="00F24DA3">
        <w:t xml:space="preserve"> popř. úrovně zjednodušení geometrie. </w:t>
      </w:r>
      <w:r w:rsidR="005907E1">
        <w:t xml:space="preserve">Wonderland </w:t>
      </w:r>
      <w:proofErr w:type="spellStart"/>
      <w:r w:rsidR="005907E1">
        <w:t>engine</w:t>
      </w:r>
      <w:proofErr w:type="spellEnd"/>
      <w:r w:rsidR="005907E1">
        <w:t xml:space="preserve"> je dále více zaměřen na optimalizaci </w:t>
      </w:r>
      <w:r w:rsidR="005907E1" w:rsidRPr="005907E1">
        <w:rPr>
          <w:highlight w:val="yellow"/>
        </w:rPr>
        <w:t xml:space="preserve">(viz. kap Wonderland </w:t>
      </w:r>
      <w:proofErr w:type="spellStart"/>
      <w:r w:rsidR="005907E1" w:rsidRPr="005907E1">
        <w:rPr>
          <w:highlight w:val="yellow"/>
        </w:rPr>
        <w:t>engine</w:t>
      </w:r>
      <w:proofErr w:type="spellEnd"/>
      <w:r w:rsidR="005907E1" w:rsidRPr="005907E1">
        <w:rPr>
          <w:highlight w:val="yellow"/>
        </w:rPr>
        <w:t>)</w:t>
      </w:r>
      <w:r w:rsidR="005907E1">
        <w:t xml:space="preserve">, což v případě geografických dat je klíčové. Dalším plus pro Wonderland </w:t>
      </w:r>
      <w:proofErr w:type="spellStart"/>
      <w:r w:rsidR="005907E1">
        <w:t>engine</w:t>
      </w:r>
      <w:proofErr w:type="spellEnd"/>
      <w:r w:rsidR="005907E1">
        <w:t xml:space="preserve"> je celková koncepce řešení, jelikož se jedná o </w:t>
      </w:r>
      <w:proofErr w:type="spellStart"/>
      <w:r w:rsidR="005907E1">
        <w:t>engine</w:t>
      </w:r>
      <w:proofErr w:type="spellEnd"/>
      <w:r w:rsidR="005907E1">
        <w:t xml:space="preserve"> vyvíjen primárně pro tvorbu virtuálních prostředí na webu na rozdíl od </w:t>
      </w:r>
      <w:proofErr w:type="spellStart"/>
      <w:r w:rsidR="005907E1">
        <w:t>Needle</w:t>
      </w:r>
      <w:proofErr w:type="spellEnd"/>
      <w:r w:rsidR="005907E1">
        <w:t xml:space="preserve"> </w:t>
      </w:r>
      <w:proofErr w:type="spellStart"/>
      <w:r w:rsidR="005907E1">
        <w:t>engine</w:t>
      </w:r>
      <w:proofErr w:type="spellEnd"/>
      <w:r w:rsidR="005907E1">
        <w:t xml:space="preserve">, který je více konverzní technologií mezi těžkými desktopovými </w:t>
      </w:r>
      <w:proofErr w:type="gramStart"/>
      <w:r w:rsidR="005907E1">
        <w:t>3D</w:t>
      </w:r>
      <w:proofErr w:type="gramEnd"/>
      <w:r w:rsidR="005907E1">
        <w:t xml:space="preserve"> </w:t>
      </w:r>
      <w:proofErr w:type="spellStart"/>
      <w:r w:rsidR="005907E1">
        <w:t>enginy</w:t>
      </w:r>
      <w:proofErr w:type="spellEnd"/>
      <w:r w:rsidR="005907E1">
        <w:t xml:space="preserve"> a webovým prostředím. Zároveň </w:t>
      </w:r>
      <w:proofErr w:type="spellStart"/>
      <w:r w:rsidR="005907E1">
        <w:t>Needle</w:t>
      </w:r>
      <w:proofErr w:type="spellEnd"/>
      <w:r w:rsidR="005907E1">
        <w:t xml:space="preserve"> </w:t>
      </w:r>
      <w:proofErr w:type="spellStart"/>
      <w:r w:rsidR="005907E1">
        <w:t>engine</w:t>
      </w:r>
      <w:proofErr w:type="spellEnd"/>
      <w:r w:rsidR="005907E1">
        <w:t xml:space="preserve"> je zaměřen na obecné 3D prostředí, kdežto Wonderland </w:t>
      </w:r>
      <w:proofErr w:type="spellStart"/>
      <w:r w:rsidR="005907E1">
        <w:t>engine</w:t>
      </w:r>
      <w:proofErr w:type="spellEnd"/>
      <w:r w:rsidR="005907E1">
        <w:t xml:space="preserve"> je exkluzivně zaměřen na rozšířenou realitu. </w:t>
      </w:r>
      <w:r w:rsidR="00583E2D">
        <w:t xml:space="preserve">Z těchto důvodů byl vybrán Wonderland </w:t>
      </w:r>
      <w:proofErr w:type="spellStart"/>
      <w:r w:rsidR="00583E2D">
        <w:t>engine</w:t>
      </w:r>
      <w:proofErr w:type="spellEnd"/>
      <w:r w:rsidR="00583E2D">
        <w:t xml:space="preserve"> jakožto, nejvhodnější řešení pro vizualizaci dostupných dat.</w:t>
      </w:r>
    </w:p>
    <w:p w14:paraId="484CD4FC" w14:textId="219D6A1F" w:rsidR="00227E35" w:rsidRDefault="00C34F5D" w:rsidP="00227E35">
      <w:pPr>
        <w:pStyle w:val="Normlnprvnodsazen"/>
        <w:keepNext/>
        <w:ind w:firstLine="0"/>
      </w:pPr>
      <w:r w:rsidRPr="00C34F5D">
        <w:rPr>
          <w:noProof/>
        </w:rPr>
        <w:drawing>
          <wp:inline distT="0" distB="0" distL="0" distR="0" wp14:anchorId="2EFCF99C" wp14:editId="51BF8A06">
            <wp:extent cx="5579745" cy="806450"/>
            <wp:effectExtent l="0" t="0" r="1905" b="0"/>
            <wp:docPr id="208502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25" name=""/>
                    <pic:cNvPicPr/>
                  </pic:nvPicPr>
                  <pic:blipFill>
                    <a:blip r:embed="rId51"/>
                    <a:stretch>
                      <a:fillRect/>
                    </a:stretch>
                  </pic:blipFill>
                  <pic:spPr>
                    <a:xfrm>
                      <a:off x="0" y="0"/>
                      <a:ext cx="5579745" cy="806450"/>
                    </a:xfrm>
                    <a:prstGeom prst="rect">
                      <a:avLst/>
                    </a:prstGeom>
                  </pic:spPr>
                </pic:pic>
              </a:graphicData>
            </a:graphic>
          </wp:inline>
        </w:drawing>
      </w:r>
    </w:p>
    <w:p w14:paraId="0D7A940B" w14:textId="7AC8AB8F" w:rsidR="00227E35" w:rsidRPr="00C34F5D" w:rsidRDefault="00227E35" w:rsidP="000023D6">
      <w:pPr>
        <w:pStyle w:val="Caption"/>
      </w:pPr>
      <w:r>
        <w:t xml:space="preserve">Obr. </w:t>
      </w:r>
      <w:r>
        <w:fldChar w:fldCharType="begin"/>
      </w:r>
      <w:r>
        <w:instrText xml:space="preserve"> SEQ Obr. \* ARABIC </w:instrText>
      </w:r>
      <w:r>
        <w:fldChar w:fldCharType="separate"/>
      </w:r>
      <w:r w:rsidR="00E559B3">
        <w:rPr>
          <w:noProof/>
        </w:rPr>
        <w:t>30</w:t>
      </w:r>
      <w:r>
        <w:rPr>
          <w:noProof/>
        </w:rPr>
        <w:fldChar w:fldCharType="end"/>
      </w:r>
      <w:r>
        <w:t xml:space="preserve"> Vybraný soubor technologií (tech </w:t>
      </w:r>
      <w:proofErr w:type="spellStart"/>
      <w:r>
        <w:t>stack</w:t>
      </w:r>
      <w:proofErr w:type="spellEnd"/>
      <w:r>
        <w:t xml:space="preserve">) pro tvorbu </w:t>
      </w:r>
      <w:r w:rsidR="00581965">
        <w:t>virtuálního</w:t>
      </w:r>
      <w:r>
        <w:t xml:space="preserve"> VP</w:t>
      </w:r>
      <w:r w:rsidR="00C34F5D">
        <w:t xml:space="preserve">. modře – volně dostupný software, </w:t>
      </w:r>
      <w:r w:rsidR="00581965">
        <w:t>šedě – proprietární.</w:t>
      </w:r>
    </w:p>
    <w:p w14:paraId="42589C7B" w14:textId="2C47F394" w:rsidR="009A775B" w:rsidRPr="00C9225D" w:rsidRDefault="00342BBD" w:rsidP="00C9225D">
      <w:pPr>
        <w:pStyle w:val="Normlnprvnodsazen"/>
        <w:ind w:firstLine="0"/>
        <w:rPr>
          <w:highlight w:val="yellow"/>
          <w:lang w:val="en-US" w:eastAsia="en-US"/>
        </w:rPr>
      </w:pPr>
      <w:r w:rsidRPr="00342BBD">
        <w:rPr>
          <w:highlight w:val="yellow"/>
          <w:lang w:val="en-US" w:eastAsia="en-US"/>
        </w:rPr>
        <w:t xml:space="preserve">#todo </w:t>
      </w:r>
      <w:r w:rsidR="00C9225D">
        <w:rPr>
          <w:highlight w:val="yellow"/>
          <w:lang w:val="en-US" w:eastAsia="en-US"/>
        </w:rPr>
        <w:t>–</w:t>
      </w:r>
      <w:r w:rsidRPr="00342BBD">
        <w:rPr>
          <w:highlight w:val="yellow"/>
          <w:lang w:val="en-US" w:eastAsia="en-US"/>
        </w:rPr>
        <w:t xml:space="preserve"> </w:t>
      </w:r>
      <w:proofErr w:type="spellStart"/>
      <w:r w:rsidR="00C9225D">
        <w:rPr>
          <w:highlight w:val="yellow"/>
          <w:lang w:val="en-US" w:eastAsia="en-US"/>
        </w:rPr>
        <w:t>udelat</w:t>
      </w:r>
      <w:proofErr w:type="spellEnd"/>
      <w:r w:rsidR="00C9225D">
        <w:rPr>
          <w:highlight w:val="yellow"/>
          <w:lang w:val="en-US" w:eastAsia="en-US"/>
        </w:rPr>
        <w:t xml:space="preserve"> </w:t>
      </w:r>
      <w:proofErr w:type="spellStart"/>
      <w:r w:rsidR="00C9225D">
        <w:rPr>
          <w:highlight w:val="yellow"/>
          <w:lang w:val="en-US" w:eastAsia="en-US"/>
        </w:rPr>
        <w:t>tabulku</w:t>
      </w:r>
      <w:proofErr w:type="spellEnd"/>
      <w:r w:rsidR="00C9225D">
        <w:rPr>
          <w:highlight w:val="yellow"/>
          <w:lang w:val="en-US" w:eastAsia="en-US"/>
        </w:rPr>
        <w:t xml:space="preserve"> </w:t>
      </w:r>
      <w:proofErr w:type="spellStart"/>
      <w:r w:rsidR="00C9225D">
        <w:rPr>
          <w:highlight w:val="yellow"/>
          <w:lang w:val="en-US" w:eastAsia="en-US"/>
        </w:rPr>
        <w:t>všech</w:t>
      </w:r>
      <w:proofErr w:type="spellEnd"/>
      <w:r w:rsidR="00C9225D">
        <w:rPr>
          <w:highlight w:val="yellow"/>
          <w:lang w:val="en-US" w:eastAsia="en-US"/>
        </w:rPr>
        <w:t xml:space="preserve"> </w:t>
      </w:r>
      <w:proofErr w:type="spellStart"/>
      <w:r w:rsidR="00C9225D">
        <w:rPr>
          <w:highlight w:val="yellow"/>
          <w:lang w:val="en-US" w:eastAsia="en-US"/>
        </w:rPr>
        <w:t>možných</w:t>
      </w:r>
      <w:proofErr w:type="spellEnd"/>
      <w:r w:rsidR="00067472">
        <w:rPr>
          <w:highlight w:val="yellow"/>
          <w:lang w:val="en-US" w:eastAsia="en-US"/>
        </w:rPr>
        <w:t xml:space="preserve"> – do </w:t>
      </w:r>
      <w:proofErr w:type="spellStart"/>
      <w:r w:rsidR="00067472">
        <w:rPr>
          <w:highlight w:val="yellow"/>
          <w:lang w:val="en-US" w:eastAsia="en-US"/>
        </w:rPr>
        <w:t>taxonomie</w:t>
      </w:r>
      <w:proofErr w:type="spellEnd"/>
      <w:r w:rsidR="00067472">
        <w:rPr>
          <w:highlight w:val="yellow"/>
          <w:lang w:val="en-US" w:eastAsia="en-US"/>
        </w:rPr>
        <w:t>?</w:t>
      </w:r>
    </w:p>
    <w:p w14:paraId="4FFE4CFE" w14:textId="77777777" w:rsidR="00054E2A" w:rsidRPr="00054E2A" w:rsidRDefault="00054E2A" w:rsidP="00054E2A">
      <w:pPr>
        <w:pStyle w:val="Normlnprvnodsazen"/>
        <w:rPr>
          <w:lang w:eastAsia="en-US"/>
        </w:rPr>
      </w:pPr>
    </w:p>
    <w:p w14:paraId="184A6E52" w14:textId="584507E9" w:rsidR="00253096" w:rsidRDefault="00BC3D00" w:rsidP="00CD7C12">
      <w:pPr>
        <w:pStyle w:val="Heading1"/>
      </w:pPr>
      <w:r w:rsidRPr="001F6849">
        <w:lastRenderedPageBreak/>
        <w:t>Návrh a implementace vlastní aplikace</w:t>
      </w:r>
    </w:p>
    <w:p w14:paraId="07BE5083" w14:textId="4641C9E6" w:rsidR="00986595" w:rsidRDefault="009F3D5B" w:rsidP="00986595">
      <w:pPr>
        <w:pStyle w:val="Heading2"/>
        <w:rPr>
          <w:lang w:val="cs-CZ"/>
        </w:rPr>
      </w:pPr>
      <w:r w:rsidRPr="001F6849">
        <w:rPr>
          <w:lang w:val="cs-CZ"/>
        </w:rPr>
        <w:t>Metodika</w:t>
      </w:r>
    </w:p>
    <w:p w14:paraId="39BB08B4" w14:textId="396E0A5B" w:rsidR="003150D4" w:rsidRPr="00E32349" w:rsidRDefault="00C03760" w:rsidP="003150D4">
      <w:pPr>
        <w:rPr>
          <w:b/>
          <w:bCs/>
          <w:highlight w:val="yellow"/>
          <w:lang w:eastAsia="cs-CZ"/>
        </w:rPr>
      </w:pPr>
      <w:r w:rsidRPr="00E32349">
        <w:rPr>
          <w:b/>
          <w:bCs/>
          <w:highlight w:val="yellow"/>
          <w:lang w:eastAsia="cs-CZ"/>
        </w:rPr>
        <w:t>Návrh</w:t>
      </w:r>
      <w:r w:rsidR="003150D4">
        <w:rPr>
          <w:b/>
          <w:bCs/>
          <w:lang w:eastAsia="cs-CZ"/>
        </w:rPr>
        <w:t xml:space="preserve">, </w:t>
      </w:r>
      <w:r w:rsidR="003150D4" w:rsidRPr="00E32349">
        <w:rPr>
          <w:b/>
          <w:bCs/>
          <w:highlight w:val="yellow"/>
          <w:lang w:eastAsia="cs-CZ"/>
        </w:rPr>
        <w:t>Příprava dat</w:t>
      </w:r>
      <w:r w:rsidR="003150D4">
        <w:rPr>
          <w:b/>
          <w:bCs/>
          <w:highlight w:val="yellow"/>
          <w:lang w:eastAsia="cs-CZ"/>
        </w:rPr>
        <w:t xml:space="preserve">, </w:t>
      </w:r>
      <w:r w:rsidR="003150D4" w:rsidRPr="00E32349">
        <w:rPr>
          <w:b/>
          <w:bCs/>
          <w:highlight w:val="yellow"/>
        </w:rPr>
        <w:t>Vývoj aplikace</w:t>
      </w:r>
      <w:r w:rsidR="003150D4">
        <w:rPr>
          <w:b/>
          <w:bCs/>
          <w:highlight w:val="yellow"/>
        </w:rPr>
        <w:t xml:space="preserve">, </w:t>
      </w:r>
      <w:r w:rsidR="003150D4" w:rsidRPr="00E32349">
        <w:rPr>
          <w:b/>
          <w:bCs/>
          <w:highlight w:val="yellow"/>
        </w:rPr>
        <w:t>Testování aplikace:</w:t>
      </w:r>
    </w:p>
    <w:p w14:paraId="5749A3C7" w14:textId="77777777" w:rsidR="003150D4" w:rsidRPr="00E32349" w:rsidRDefault="003150D4" w:rsidP="003150D4">
      <w:pPr>
        <w:pStyle w:val="Normlnprvnodsazen"/>
        <w:numPr>
          <w:ilvl w:val="0"/>
          <w:numId w:val="69"/>
        </w:numPr>
        <w:rPr>
          <w:b/>
          <w:bCs/>
          <w:highlight w:val="yellow"/>
        </w:rPr>
      </w:pPr>
      <w:r w:rsidRPr="00E32349">
        <w:rPr>
          <w:b/>
          <w:bCs/>
          <w:highlight w:val="yellow"/>
        </w:rPr>
        <w:t>Lidské</w:t>
      </w:r>
    </w:p>
    <w:p w14:paraId="3F1CE096" w14:textId="77777777" w:rsidR="003150D4" w:rsidRPr="00E32349" w:rsidRDefault="003150D4" w:rsidP="003150D4">
      <w:pPr>
        <w:pStyle w:val="Normlnprvnodsazen"/>
        <w:numPr>
          <w:ilvl w:val="0"/>
          <w:numId w:val="69"/>
        </w:numPr>
        <w:rPr>
          <w:b/>
          <w:bCs/>
          <w:highlight w:val="yellow"/>
        </w:rPr>
      </w:pPr>
      <w:r w:rsidRPr="00E32349">
        <w:rPr>
          <w:b/>
          <w:bCs/>
          <w:highlight w:val="yellow"/>
        </w:rPr>
        <w:t>Technické</w:t>
      </w:r>
    </w:p>
    <w:p w14:paraId="51E0A56B" w14:textId="77777777" w:rsidR="003150D4" w:rsidRPr="00E32349" w:rsidRDefault="003150D4" w:rsidP="003150D4">
      <w:pPr>
        <w:pStyle w:val="Malnadpis"/>
        <w:rPr>
          <w:highlight w:val="yellow"/>
        </w:rPr>
      </w:pPr>
      <w:r w:rsidRPr="00E32349">
        <w:rPr>
          <w:highlight w:val="yellow"/>
        </w:rPr>
        <w:t>Výběr HMD</w:t>
      </w:r>
    </w:p>
    <w:p w14:paraId="3236EC4A" w14:textId="77777777" w:rsidR="003150D4" w:rsidRPr="00E32349" w:rsidRDefault="003150D4" w:rsidP="003150D4">
      <w:pPr>
        <w:rPr>
          <w:highlight w:val="yellow"/>
          <w:lang w:eastAsia="cs-CZ"/>
        </w:rPr>
      </w:pPr>
      <w:r w:rsidRPr="00E32349">
        <w:rPr>
          <w:highlight w:val="yellow"/>
          <w:lang w:eastAsia="cs-CZ"/>
        </w:rPr>
        <w:t xml:space="preserve">HMD na pro které bude vizualizace primárně implementována a následně testována. </w:t>
      </w:r>
    </w:p>
    <w:p w14:paraId="00139460"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3DOF – bez ovladačů</w:t>
      </w:r>
    </w:p>
    <w:p w14:paraId="0A2FD0EA" w14:textId="77777777" w:rsidR="003150D4" w:rsidRPr="00E32349" w:rsidRDefault="003150D4" w:rsidP="003150D4">
      <w:pPr>
        <w:pStyle w:val="ListParagraph"/>
        <w:numPr>
          <w:ilvl w:val="1"/>
          <w:numId w:val="21"/>
        </w:numPr>
        <w:rPr>
          <w:highlight w:val="yellow"/>
          <w:lang w:eastAsia="cs-CZ"/>
        </w:rPr>
      </w:pPr>
      <w:proofErr w:type="spellStart"/>
      <w:r w:rsidRPr="00E32349">
        <w:rPr>
          <w:highlight w:val="yellow"/>
          <w:lang w:eastAsia="cs-CZ"/>
        </w:rPr>
        <w:t>Low-Cost</w:t>
      </w:r>
      <w:proofErr w:type="spellEnd"/>
      <w:r w:rsidRPr="00E32349">
        <w:rPr>
          <w:highlight w:val="yellow"/>
          <w:lang w:eastAsia="cs-CZ"/>
        </w:rPr>
        <w:t xml:space="preserve"> – Android 10 – Mi A2 </w:t>
      </w:r>
      <w:proofErr w:type="gramStart"/>
      <w:r w:rsidRPr="00E32349">
        <w:rPr>
          <w:highlight w:val="yellow"/>
          <w:lang w:eastAsia="cs-CZ"/>
        </w:rPr>
        <w:t xml:space="preserve">Lite - </w:t>
      </w:r>
      <w:proofErr w:type="spellStart"/>
      <w:r w:rsidRPr="00E32349">
        <w:rPr>
          <w:highlight w:val="yellow"/>
        </w:rPr>
        <w:t>Retrak</w:t>
      </w:r>
      <w:proofErr w:type="spellEnd"/>
      <w:proofErr w:type="gramEnd"/>
      <w:r w:rsidRPr="00E32349">
        <w:rPr>
          <w:highlight w:val="yellow"/>
        </w:rPr>
        <w:t xml:space="preserve"> Utopia 360° VR Headset – doma </w:t>
      </w:r>
    </w:p>
    <w:p w14:paraId="676E50A9" w14:textId="77777777" w:rsidR="003150D4" w:rsidRPr="00E32349" w:rsidRDefault="003150D4" w:rsidP="003150D4">
      <w:pPr>
        <w:pStyle w:val="ListParagraph"/>
        <w:numPr>
          <w:ilvl w:val="1"/>
          <w:numId w:val="21"/>
        </w:numPr>
        <w:rPr>
          <w:highlight w:val="yellow"/>
          <w:lang w:eastAsia="cs-CZ"/>
        </w:rPr>
      </w:pPr>
      <w:r w:rsidRPr="00E32349">
        <w:rPr>
          <w:highlight w:val="yellow"/>
        </w:rPr>
        <w:t xml:space="preserve">Střední – Google Pixel </w:t>
      </w:r>
      <w:proofErr w:type="gramStart"/>
      <w:r w:rsidRPr="00E32349">
        <w:rPr>
          <w:highlight w:val="yellow"/>
        </w:rPr>
        <w:t>6a</w:t>
      </w:r>
      <w:proofErr w:type="gramEnd"/>
    </w:p>
    <w:p w14:paraId="0E195EF9"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6 DOF – Ovladače</w:t>
      </w:r>
    </w:p>
    <w:p w14:paraId="7E5D3638" w14:textId="77777777" w:rsidR="003150D4" w:rsidRPr="00E32349" w:rsidRDefault="003150D4" w:rsidP="003150D4">
      <w:pPr>
        <w:pStyle w:val="ListParagraph"/>
        <w:numPr>
          <w:ilvl w:val="1"/>
          <w:numId w:val="21"/>
        </w:numPr>
        <w:rPr>
          <w:highlight w:val="yellow"/>
          <w:lang w:eastAsia="cs-CZ"/>
        </w:rPr>
      </w:pPr>
      <w:r w:rsidRPr="00E32349">
        <w:rPr>
          <w:highlight w:val="yellow"/>
          <w:lang w:eastAsia="cs-CZ"/>
        </w:rPr>
        <w:t xml:space="preserve">Střední – </w:t>
      </w:r>
      <w:proofErr w:type="spellStart"/>
      <w:r w:rsidRPr="00E32349">
        <w:rPr>
          <w:highlight w:val="yellow"/>
          <w:lang w:eastAsia="cs-CZ"/>
        </w:rPr>
        <w:t>Oculus</w:t>
      </w:r>
      <w:proofErr w:type="spellEnd"/>
      <w:r w:rsidRPr="00E32349">
        <w:rPr>
          <w:highlight w:val="yellow"/>
          <w:lang w:eastAsia="cs-CZ"/>
        </w:rPr>
        <w:t xml:space="preserve"> </w:t>
      </w:r>
      <w:proofErr w:type="spellStart"/>
      <w:r w:rsidRPr="00E32349">
        <w:rPr>
          <w:highlight w:val="yellow"/>
          <w:lang w:eastAsia="cs-CZ"/>
        </w:rPr>
        <w:t>Quest</w:t>
      </w:r>
      <w:proofErr w:type="spellEnd"/>
      <w:r w:rsidRPr="00E32349">
        <w:rPr>
          <w:highlight w:val="yellow"/>
          <w:lang w:eastAsia="cs-CZ"/>
        </w:rPr>
        <w:t xml:space="preserve"> 2 – škola/doma</w:t>
      </w:r>
    </w:p>
    <w:p w14:paraId="58F5F249" w14:textId="77777777" w:rsidR="003150D4" w:rsidRPr="00E32349" w:rsidRDefault="003150D4" w:rsidP="003150D4">
      <w:pPr>
        <w:pStyle w:val="Malnadpis"/>
        <w:rPr>
          <w:highlight w:val="yellow"/>
          <w:lang w:eastAsia="cs-CZ"/>
        </w:rPr>
      </w:pPr>
      <w:r w:rsidRPr="00E32349">
        <w:rPr>
          <w:highlight w:val="yellow"/>
          <w:lang w:eastAsia="cs-CZ"/>
        </w:rPr>
        <w:t xml:space="preserve">Prohlížeče </w:t>
      </w:r>
    </w:p>
    <w:p w14:paraId="6E5CC2BE" w14:textId="77777777" w:rsidR="003150D4" w:rsidRPr="00E32349" w:rsidRDefault="003150D4" w:rsidP="003150D4">
      <w:pPr>
        <w:pStyle w:val="ListParagraph"/>
        <w:numPr>
          <w:ilvl w:val="0"/>
          <w:numId w:val="22"/>
        </w:numPr>
        <w:rPr>
          <w:highlight w:val="yellow"/>
          <w:lang w:eastAsia="cs-CZ"/>
        </w:rPr>
      </w:pPr>
      <w:proofErr w:type="spellStart"/>
      <w:r w:rsidRPr="00E32349">
        <w:rPr>
          <w:highlight w:val="yellow"/>
          <w:lang w:eastAsia="cs-CZ"/>
        </w:rPr>
        <w:t>Oculus</w:t>
      </w:r>
      <w:proofErr w:type="spellEnd"/>
      <w:r w:rsidRPr="00E32349">
        <w:rPr>
          <w:highlight w:val="yellow"/>
          <w:lang w:eastAsia="cs-CZ"/>
        </w:rPr>
        <w:t xml:space="preserve"> Browser</w:t>
      </w:r>
    </w:p>
    <w:p w14:paraId="77A7E6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Chrome</w:t>
      </w:r>
    </w:p>
    <w:p w14:paraId="7F3980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Firefox</w:t>
      </w:r>
    </w:p>
    <w:p w14:paraId="5BFA8825"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Samsung internet</w:t>
      </w:r>
    </w:p>
    <w:p w14:paraId="3545CC62"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 xml:space="preserve">Microsoft </w:t>
      </w:r>
      <w:proofErr w:type="spellStart"/>
      <w:r w:rsidRPr="00E32349">
        <w:rPr>
          <w:highlight w:val="yellow"/>
          <w:lang w:eastAsia="cs-CZ"/>
        </w:rPr>
        <w:t>Edge</w:t>
      </w:r>
      <w:proofErr w:type="spellEnd"/>
    </w:p>
    <w:p w14:paraId="1B5850D2" w14:textId="72AFC423" w:rsidR="00E32349" w:rsidRPr="003150D4" w:rsidRDefault="003150D4" w:rsidP="003150D4">
      <w:pPr>
        <w:pStyle w:val="ListParagraph"/>
        <w:numPr>
          <w:ilvl w:val="0"/>
          <w:numId w:val="22"/>
        </w:numPr>
        <w:rPr>
          <w:highlight w:val="yellow"/>
          <w:lang w:eastAsia="cs-CZ"/>
        </w:rPr>
      </w:pPr>
      <w:proofErr w:type="spellStart"/>
      <w:r w:rsidRPr="00E32349">
        <w:rPr>
          <w:highlight w:val="yellow"/>
          <w:lang w:eastAsia="cs-CZ"/>
        </w:rPr>
        <w:t>Wolvic</w:t>
      </w:r>
      <w:proofErr w:type="spellEnd"/>
      <w:r w:rsidRPr="00E32349">
        <w:rPr>
          <w:highlight w:val="yellow"/>
          <w:lang w:eastAsia="cs-CZ"/>
        </w:rPr>
        <w:t xml:space="preserve"> (</w:t>
      </w:r>
      <w:r w:rsidRPr="00E32349">
        <w:rPr>
          <w:i/>
          <w:iCs/>
          <w:highlight w:val="yellow"/>
          <w:lang w:eastAsia="cs-CZ"/>
        </w:rPr>
        <w:t>Firefox reality</w:t>
      </w:r>
      <w:r w:rsidRPr="00E32349">
        <w:rPr>
          <w:highlight w:val="yellow"/>
          <w:lang w:eastAsia="cs-CZ"/>
        </w:rPr>
        <w:t>)</w:t>
      </w:r>
    </w:p>
    <w:p w14:paraId="467DEDB6" w14:textId="7466C22A" w:rsidR="009969A3" w:rsidRDefault="00054069" w:rsidP="00E32349">
      <w:pPr>
        <w:pStyle w:val="Heading2"/>
      </w:pPr>
      <w:proofErr w:type="spellStart"/>
      <w:r w:rsidRPr="001F6849">
        <w:t>Návrh</w:t>
      </w:r>
      <w:proofErr w:type="spellEnd"/>
    </w:p>
    <w:p w14:paraId="0F9A8F07" w14:textId="49A48452" w:rsidR="00524D61" w:rsidRDefault="00E32349" w:rsidP="00524D61">
      <w:r>
        <w:t>Systematický</w:t>
      </w:r>
      <w:r w:rsidR="009969A3">
        <w:t xml:space="preserve"> přístup k návrhu tvorbu VP poskytuje </w:t>
      </w:r>
      <w:r w:rsidR="00054069" w:rsidRPr="001F6849">
        <w:fldChar w:fldCharType="begin"/>
      </w:r>
      <w:r w:rsidR="00E02830">
        <w:instrText xml:space="preserve"> ADDIN ZOTERO_ITEM CSL_CITATION {"citationID":"poENDQvc","properties":{"formattedCitation":"(Coltekin et al. 2020)","plainCitation":"(Coltekin et al. 2020)","noteIndex":0},"citationItems":[{"id":"kH9ZBgQP/25lhbqb5","uris":["http://zotero.org/groups/4599106/items/F54Y7ICM"],"itemData":{"id":"R2W46KK0/uBP9g0aZ","type":"article-journal","abstract":"This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054069" w:rsidRPr="001F6849">
        <w:fldChar w:fldCharType="separate"/>
      </w:r>
      <w:r w:rsidR="009969A3" w:rsidRPr="009969A3">
        <w:t>(Coltekin et al. 2020)</w:t>
      </w:r>
      <w:r w:rsidR="00054069" w:rsidRPr="001F6849">
        <w:fldChar w:fldCharType="end"/>
      </w:r>
      <w:r w:rsidR="009969A3">
        <w:t xml:space="preserve">, který dělí návrh XR aplikace </w:t>
      </w:r>
      <w:r w:rsidR="00054069" w:rsidRPr="001F6849">
        <w:t xml:space="preserve">na </w:t>
      </w:r>
      <w:r w:rsidR="009969A3">
        <w:t>návrh vizualizace (</w:t>
      </w:r>
      <w:proofErr w:type="spellStart"/>
      <w:r w:rsidR="00054069" w:rsidRPr="001F6849">
        <w:rPr>
          <w:i/>
          <w:iCs/>
        </w:rPr>
        <w:t>visualisation</w:t>
      </w:r>
      <w:proofErr w:type="spellEnd"/>
      <w:r w:rsidR="00054069" w:rsidRPr="001F6849">
        <w:rPr>
          <w:i/>
          <w:iCs/>
        </w:rPr>
        <w:t xml:space="preserve"> design</w:t>
      </w:r>
      <w:r w:rsidR="009969A3">
        <w:t xml:space="preserve">) </w:t>
      </w:r>
      <w:r w:rsidR="00054069" w:rsidRPr="001F6849">
        <w:t xml:space="preserve">a </w:t>
      </w:r>
      <w:r w:rsidR="009969A3">
        <w:t>návrh interakce (</w:t>
      </w:r>
      <w:proofErr w:type="spellStart"/>
      <w:r w:rsidR="00054069" w:rsidRPr="001F6849">
        <w:rPr>
          <w:i/>
          <w:iCs/>
        </w:rPr>
        <w:t>interaction</w:t>
      </w:r>
      <w:proofErr w:type="spellEnd"/>
      <w:r w:rsidR="00054069" w:rsidRPr="001F6849">
        <w:rPr>
          <w:i/>
          <w:iCs/>
        </w:rPr>
        <w:t xml:space="preserve"> design</w:t>
      </w:r>
      <w:r w:rsidR="009969A3">
        <w:rPr>
          <w:i/>
          <w:iCs/>
        </w:rPr>
        <w:t>)</w:t>
      </w:r>
      <w:r w:rsidR="00054069" w:rsidRPr="001F6849">
        <w:rPr>
          <w:i/>
          <w:iCs/>
        </w:rPr>
        <w:t>.</w:t>
      </w:r>
      <w:r w:rsidR="009969A3">
        <w:rPr>
          <w:i/>
          <w:iCs/>
        </w:rPr>
        <w:t xml:space="preserve"> </w:t>
      </w:r>
      <w:r w:rsidR="009969A3">
        <w:t>Stejný přístup byl využit v rámci návrhu pilotního VP v případě této práce.</w:t>
      </w:r>
      <w:r w:rsidR="00AF7AB9">
        <w:t xml:space="preserve"> </w:t>
      </w:r>
    </w:p>
    <w:p w14:paraId="45242181" w14:textId="0ADA503B" w:rsidR="00524D61" w:rsidRDefault="00AF7AB9" w:rsidP="00346376">
      <w:pPr>
        <w:pStyle w:val="Normlnprvnodsazen"/>
      </w:pPr>
      <w:r>
        <w:t>V případě návrhu vizualizace je nutné brát v potaz specifika 3D vizualizace, které vedou ke specifickým návrhovým rozhodnutím. Použití 3D vizualizace je často považováno za špatné rozhodnutí v případě grafů, schémat a map, jelikož vizualizace může vést k </w:t>
      </w:r>
      <w:r w:rsidR="00524D61">
        <w:t>informačnímu</w:t>
      </w:r>
      <w:r>
        <w:t xml:space="preserve"> zahlcení a přebytečnou kognitivní náročnost pro uživatele. Navíc v </w:t>
      </w:r>
      <w:r w:rsidR="00524D61">
        <w:t>případě,</w:t>
      </w:r>
      <w:r>
        <w:t xml:space="preserve"> kdy je vizualizace interaktivní a je po uživateli požadováno zapamatování a porovnání informací z paměti, není 3D vizualizace pozitivně korelována s lepšími výsledky.</w:t>
      </w:r>
      <w:r w:rsidR="00524D61">
        <w:t xml:space="preserve"> V případě kdy, jsou vyžadovány úkony jako </w:t>
      </w:r>
      <w:r w:rsidR="00524D61" w:rsidRPr="00524D61">
        <w:t>je identifikace jevů, pojmenovávání objektů, rozpoznání podstaty nebo interpretace scény</w:t>
      </w:r>
      <w:r w:rsidR="00524D61">
        <w:t xml:space="preserve"> je </w:t>
      </w:r>
      <w:proofErr w:type="gramStart"/>
      <w:r w:rsidR="00524D61">
        <w:t>3D</w:t>
      </w:r>
      <w:proofErr w:type="gramEnd"/>
      <w:r w:rsidR="00524D61">
        <w:t xml:space="preserve"> považováno za vhodné, jelikož </w:t>
      </w:r>
      <w:r w:rsidR="00524D61" w:rsidRPr="00524D61">
        <w:t>poskytuje lidsky rozpoznatelnou kvalitu</w:t>
      </w:r>
      <w:r w:rsidR="00524D61">
        <w:t xml:space="preserve">. </w:t>
      </w:r>
      <w:r w:rsidR="00524D61">
        <w:fldChar w:fldCharType="begin"/>
      </w:r>
      <w:r w:rsidR="00E02830">
        <w:instrText xml:space="preserve"> ADDIN ZOTERO_ITEM CSL_CITATION {"citationID":"XY0xEnaz","properties":{"formattedCitation":"(Coltekin et al. 2020)","plainCitation":"(Coltekin et al. 2020)","noteIndex":0},"citationItems":[{"id":"kH9ZBgQP/25lhbqb5","uris":["http://zotero.org/groups/4599106/items/F54Y7ICM"],"itemData":{"id":"R2W46KK0/uBP9g0aZ","type":"article-journal","abstract":"This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524D61">
        <w:fldChar w:fldCharType="separate"/>
      </w:r>
      <w:r w:rsidR="00524D61" w:rsidRPr="00524D61">
        <w:t>(Coltekin et al. 2020)</w:t>
      </w:r>
      <w:r w:rsidR="00524D61">
        <w:fldChar w:fldCharType="end"/>
      </w:r>
      <w:r w:rsidR="001D2C65">
        <w:t>.</w:t>
      </w:r>
      <w:r w:rsidR="00346376">
        <w:t xml:space="preserve"> Dále autoři stejné publikace zmiňují, že významný vliv na návrh virtuálních vizualizací mají vliv tradiční vizualizační teorie (např. </w:t>
      </w:r>
      <w:proofErr w:type="spellStart"/>
      <w:r w:rsidR="00346376">
        <w:t>Bertinovy</w:t>
      </w:r>
      <w:proofErr w:type="spellEnd"/>
      <w:r w:rsidR="00346376">
        <w:t xml:space="preserve"> grafické proměnné) tak principy generalizace a LOD. Speciálně princip generalizace a LOD jsou velice významné v případě webového virtuálního prostředí, kdy značnou část návrhových rozhodnutí diktuje výkonnostní omezení a schopnost zahrnout velký rozsah zařízení. Návrhová rozhodnutí tedy v mnoha případech spadají pod rozhodnutí mezi vizuální kvalitou a dostatečným výkonem aplikace</w:t>
      </w:r>
      <w:r w:rsidR="005E043A">
        <w:t xml:space="preserve">. Tuto myšlenku autor rozvádí tím, že není vždy žádoucí maximalizace vizuální podrobnosti a </w:t>
      </w:r>
      <w:r w:rsidR="00C23B1F">
        <w:t>realismu</w:t>
      </w:r>
      <w:r w:rsidR="005E043A">
        <w:t>, ale existují situace, kdy je vyšší míra generalizace i přes dostupnost výkonu vhodným rozhodnutím.</w:t>
      </w:r>
      <w:r w:rsidR="00C23B1F">
        <w:t xml:space="preserve"> </w:t>
      </w:r>
    </w:p>
    <w:p w14:paraId="47A97AC4" w14:textId="3A465298" w:rsidR="00C23B1F" w:rsidRDefault="00C23B1F" w:rsidP="00346376">
      <w:pPr>
        <w:pStyle w:val="Normlnprvnodsazen"/>
      </w:pPr>
      <w:r>
        <w:t xml:space="preserve">Návrh interakce je následně soubor návrhových rozhodnutí, které obsahují </w:t>
      </w:r>
      <w:r w:rsidR="002023D9">
        <w:t>způsoby,</w:t>
      </w:r>
      <w:r>
        <w:t xml:space="preserve"> jakými uživatel interaguje s VP. Autoři </w:t>
      </w:r>
      <w:r>
        <w:fldChar w:fldCharType="begin"/>
      </w:r>
      <w:r w:rsidR="00E02830">
        <w:instrText xml:space="preserve"> ADDIN ZOTERO_ITEM CSL_CITATION {"citationID":"Gv8e6N3n","properties":{"formattedCitation":"(Coltekin et al. 2020)","plainCitation":"(Coltekin et al. 2020)","noteIndex":0},"citationItems":[{"id":"kH9ZBgQP/25lhbqb5","uris":["http://zotero.org/groups/4599106/items/F54Y7ICM"],"itemData":{"id":"7W5G15KO/kszOyZqN","type":"article-journal","abstract":"This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Pr="00C23B1F">
        <w:t>(Coltekin et al. 2020)</w:t>
      </w:r>
      <w:r>
        <w:fldChar w:fldCharType="end"/>
      </w:r>
      <w:r>
        <w:t xml:space="preserve"> </w:t>
      </w:r>
      <w:r w:rsidR="009E6B35">
        <w:t>zmiňují</w:t>
      </w:r>
      <w:r>
        <w:t xml:space="preserve">, že klasické UI uzpůsobené </w:t>
      </w:r>
      <w:r>
        <w:lastRenderedPageBreak/>
        <w:t xml:space="preserve">možnostem tradičních vstupních zařízení není zcela aplikovatelné v XR prostředí. </w:t>
      </w:r>
      <w:r w:rsidR="009E6B35">
        <w:t>Virtuální</w:t>
      </w:r>
      <w:r>
        <w:t xml:space="preserve"> prostředí jednak poskytuje pohyb v 3 dimenzích tak umožňuje nové způsoby interakce jako je chůze, uchopení a pohyb pomocí rukou aj. Tyto možnosti je tedy nutné zohlednit v návrhu aplikace. </w:t>
      </w:r>
      <w:r w:rsidRPr="00C23B1F">
        <w:rPr>
          <w:highlight w:val="yellow"/>
        </w:rPr>
        <w:t>Podrobný rozbor způsobů vstupu již byl proveden v kap. X</w:t>
      </w:r>
      <w:r>
        <w:t xml:space="preserve">. </w:t>
      </w:r>
      <w:r>
        <w:fldChar w:fldCharType="begin"/>
      </w:r>
      <w:r w:rsidR="00E02830">
        <w:instrText xml:space="preserve"> ADDIN ZOTERO_ITEM CSL_CITATION {"citationID":"iZCi7FE1","properties":{"formattedCitation":"(Coltekin et al. 2020)","plainCitation":"(Coltekin et al. 2020)","noteIndex":0},"citationItems":[{"id":"kH9ZBgQP/25lhbqb5","uris":["http://zotero.org/groups/4599106/items/F54Y7ICM"],"itemData":{"id":"7W5G15KO/kszOyZqN","type":"article-journal","abstract":"This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002023D9" w:rsidRPr="002023D9">
        <w:t>(Coltekin et al. 2020)</w:t>
      </w:r>
      <w:r>
        <w:fldChar w:fldCharType="end"/>
      </w:r>
      <w:r w:rsidR="002023D9">
        <w:t xml:space="preserve"> zmiňují, že ručně držené ovladače jsou nejběžnějším vstupním zařízením v případě interakce  s VP. Zároveň autoři tvrdí, že způsoby interakce by měli být v souladu s účelem výsledného VP. Na základě tohoto tvrzení je tedy možné rozhodnout, že výsledná aplikace by měla primárně podporovat standardní vstup z nejvíce využívaných zařízení, jimiž jsou středně nákladné HMD s ručními ovladači. Zároveň se v tomto případě jedná o aplikaci webovou měla by tedy aplikace podporovat i přístup ze zařízení s nižší mírou imerze tedy tradičních desktopových displejů a mobilních telefonů. Zároveň je nutné následně interakci navrhovat tak, aby uživatelské úkony byly vykonatelné z různých zařízení, což např. při rozhodnutí podporovat mobilní telefony a desktop omezuje využití uchopení a přenosu jakožto způsobu interakce.</w:t>
      </w:r>
    </w:p>
    <w:p w14:paraId="758B409D" w14:textId="4D90172D" w:rsidR="009E6B35" w:rsidRDefault="009E6B35" w:rsidP="009E6B35">
      <w:pPr>
        <w:pStyle w:val="Normlnprvnodsazen"/>
      </w:pPr>
      <w:r>
        <w:t xml:space="preserve">Dle výše zmíněných </w:t>
      </w:r>
      <w:r w:rsidRPr="009E6B35">
        <w:t>doporučení</w:t>
      </w:r>
      <w:r>
        <w:t xml:space="preserve"> byl vytvořen postup pro vizualizaci prostorových dat v rámci webového VP za pomocí technologií zmíněných v </w:t>
      </w:r>
      <w:r w:rsidRPr="009E6B35">
        <w:rPr>
          <w:highlight w:val="yellow"/>
        </w:rPr>
        <w:t>kap. X</w:t>
      </w:r>
      <w:r>
        <w:t>. Následující kapitoly podrobně popisují návrhová a implementační rozhodnutí, a to nejdříve z hlediska vizualizace a následně z hlediska interakce.</w:t>
      </w:r>
      <w:r w:rsidR="004A3931">
        <w:t xml:space="preserve"> Vývoj aplikace je možné rozdělit na dvě hlavní </w:t>
      </w:r>
      <w:proofErr w:type="gramStart"/>
      <w:r w:rsidR="004A3931">
        <w:t>etapy</w:t>
      </w:r>
      <w:proofErr w:type="gramEnd"/>
      <w:r w:rsidR="004A3931">
        <w:t xml:space="preserve"> a to předpřípravu dat </w:t>
      </w:r>
      <w:r w:rsidR="004A3931" w:rsidRPr="004A3931">
        <w:rPr>
          <w:highlight w:val="yellow"/>
        </w:rPr>
        <w:t>(Data, Transformace dat)</w:t>
      </w:r>
      <w:r w:rsidR="004A3931">
        <w:t xml:space="preserve"> a vývoj samotné </w:t>
      </w:r>
      <w:r w:rsidR="00E32349">
        <w:t>virtuální</w:t>
      </w:r>
      <w:r w:rsidR="004A3931">
        <w:t xml:space="preserve"> aplikace </w:t>
      </w:r>
      <w:r w:rsidR="004A3931" w:rsidRPr="004A3931">
        <w:rPr>
          <w:highlight w:val="yellow"/>
        </w:rPr>
        <w:t>(Tvorba VP)</w:t>
      </w:r>
      <w:r w:rsidR="004A3931">
        <w:t>.</w:t>
      </w:r>
    </w:p>
    <w:p w14:paraId="1B110416" w14:textId="77777777" w:rsidR="003150D4" w:rsidRDefault="003150D4" w:rsidP="003150D4">
      <w:pPr>
        <w:pStyle w:val="Normlnprvnodsazen"/>
      </w:pPr>
      <w:r w:rsidRPr="00C03760">
        <w:rPr>
          <w:lang w:eastAsia="en-US"/>
        </w:rPr>
        <w:t>Obecnou metodikou využívanou v softwarovém inženýrství je specifikace uživatelských požadavků na výslednou aplikaci. Uživatelské požadavky jsou zpravidla děleny na funkční a mimo-funkční. V </w:t>
      </w:r>
      <w:r w:rsidRPr="003150D4">
        <w:t>rámci</w:t>
      </w:r>
      <w:r w:rsidRPr="00C03760">
        <w:rPr>
          <w:lang w:eastAsia="en-US"/>
        </w:rPr>
        <w:t xml:space="preserve"> této práce byla </w:t>
      </w:r>
      <w:r w:rsidRPr="00C03760">
        <w:t xml:space="preserve">metodika specifikace požadavků byla inspirována pracemi </w:t>
      </w:r>
      <w:r w:rsidRPr="00C03760">
        <w:fldChar w:fldCharType="begin"/>
      </w:r>
      <w:r w:rsidRPr="00C03760">
        <w:instrText xml:space="preserve"> ADDIN ZOTERO_ITEM CSL_CITATION {"citationID":"iTZswIfo","properties":{"formattedCitation":"(Herman 2014; Leitner 2020; Sh\\uc0\\u225{}n\\uc0\\u283{}l 2019)","plainCitation":"(Herman 2014; Leitner 2020; Sháněl 2019)","noteIndex":0},"citationItems":[{"id":777,"uris":["http://zotero.org/groups/4599106/items/JF3QKCMI"],"itemData":{"id":777,"type":"thesis","language":"cze","publisher":"Masarykova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623,"uris":["http://zotero.org/groups/4599106/items/D8DUZD5G"],"itemData":{"id":623,"type":"thesis","language":"sla","publisher":"Masarykova univerzita, Přírodovědecká fakulta","source":"is.muni.cz","title":"Vývoj vybraného nástroje DPZ pro podporu precizního zemědělství","URL":"https://is.muni.cz/auth/th/x6vul/?cop=3846004","author":[{"family":"Leitner","given":"Filip"}],"accessed":{"date-parts":[["2022",3,6]]},"issued":{"date-parts":[["2020"]]},"citation-key":"leitnerVyvojVybranehoNastroje2020"}},{"id":634,"uris":["http://zotero.org/groups/4599106/items/8V4M69ES"],"itemData":{"id":634,"type":"thesis","language":"cze","publisher":"Masarykova univerzita, Přírodovědecká fakulta","source":"is.muni.cz","title":"Optimalizace otevřené JavaScriptové knihovny pro geo- aplikace","URL":"https://is.muni.cz/auth/th/jrjj3/?cop=3846004","author":[{"family":"Sháněl","given":"Jan"}],"accessed":{"date-parts":[["2022",3,6]]},"issued":{"date-parts":[["2019"]]},"citation-key":"shanelOptimalizaceOtevreneJavaScriptove2019"}}],"schema":"https://github.com/citation-style-language/schema/raw/master/csl-citation.json"} </w:instrText>
      </w:r>
      <w:r w:rsidRPr="00C03760">
        <w:fldChar w:fldCharType="separate"/>
      </w:r>
      <w:r w:rsidRPr="00C03760">
        <w:rPr>
          <w:rFonts w:cs="Times New Roman"/>
          <w:szCs w:val="24"/>
        </w:rPr>
        <w:t>(Herman 2014; Leitner 2020; Sháněl 2019)</w:t>
      </w:r>
      <w:r w:rsidRPr="00C03760">
        <w:fldChar w:fldCharType="end"/>
      </w:r>
      <w:r w:rsidRPr="00C03760">
        <w:t xml:space="preserve"> a modifikována na základě specifik vyvíjené VR aplikace.</w:t>
      </w:r>
      <w:r>
        <w:t xml:space="preserve"> Prioritizace požadavků proběhla dle </w:t>
      </w:r>
      <w:proofErr w:type="spellStart"/>
      <w:r>
        <w:t>MoSCoW</w:t>
      </w:r>
      <w:proofErr w:type="spellEnd"/>
      <w:r>
        <w:t xml:space="preserve"> metodiky </w:t>
      </w:r>
      <w:r>
        <w:fldChar w:fldCharType="begin"/>
      </w:r>
      <w:r>
        <w:instrText xml:space="preserve"> ADDIN ZOTERO_ITEM CSL_CITATION {"citationID":"6OIcau3e","properties":{"formattedCitation":"(Miranda 2011)","plainCitation":"(Miranda 2011)","noteIndex":0},"citationItems":[{"id":2119,"uris":["http://zotero.org/groups/4599106/items/DB9A6H3U"],"itemData":{"id":2119,"type":"article-journal","abstract":"Time boxing is a management technique which prioritizes schedule over deliverables but time boxes which are merely a self, or an outside, imposed target without agreed partial outcomes and justified certainty are at best, an expression of good will on the part of the team. This essay proposes the use of a modified set of Moscow rules which accomplish the objectives of prioritizing deliverables and providing a degree of assurance as a function of the uncertainty of the underlying estimates.","container-title":"ACM SIGSOFT Software Engineering Notes","DOI":"10.1145/2047414.2047428","ISSN":"0163-5948","issue":"6","journalAbbreviation":"SIGSOFT Softw. Eng. Notes","language":"en","page":"1-5","source":"DOI.org (Crossref)","title":"Time boxing planning: buffered moscow rules","title-short":"Time boxing planning","volume":"36","author":[{"family":"Miranda","given":"Eduardo"}],"issued":{"date-parts":[["2011",11,14]]},"citation-key":"mirandaTimeBoxingPlanning2011"}}],"schema":"https://github.com/citation-style-language/schema/raw/master/csl-citation.json"} </w:instrText>
      </w:r>
      <w:r>
        <w:fldChar w:fldCharType="separate"/>
      </w:r>
      <w:r w:rsidRPr="0072193C">
        <w:t>(Miranda 2011)</w:t>
      </w:r>
      <w:r>
        <w:fldChar w:fldCharType="end"/>
      </w:r>
      <w:r>
        <w:t>, která dělí požadavky do následujících kategorií:</w:t>
      </w:r>
    </w:p>
    <w:p w14:paraId="76D68C7E" w14:textId="77777777" w:rsidR="003150D4" w:rsidRPr="0072193C" w:rsidRDefault="003150D4" w:rsidP="003150D4">
      <w:pPr>
        <w:pStyle w:val="Normlnprvnodsazen"/>
        <w:numPr>
          <w:ilvl w:val="0"/>
          <w:numId w:val="28"/>
        </w:numPr>
      </w:pPr>
      <w:proofErr w:type="spellStart"/>
      <w:r w:rsidRPr="0072193C">
        <w:rPr>
          <w:i/>
          <w:iCs/>
        </w:rPr>
        <w:t>Must</w:t>
      </w:r>
      <w:proofErr w:type="spellEnd"/>
      <w:r w:rsidRPr="0072193C">
        <w:rPr>
          <w:i/>
          <w:iCs/>
        </w:rPr>
        <w:t xml:space="preserve"> </w:t>
      </w:r>
      <w:proofErr w:type="spellStart"/>
      <w:r w:rsidRPr="0072193C">
        <w:rPr>
          <w:i/>
          <w:iCs/>
        </w:rPr>
        <w:t>have</w:t>
      </w:r>
      <w:proofErr w:type="spellEnd"/>
      <w:r w:rsidRPr="0072193C">
        <w:t xml:space="preserve"> </w:t>
      </w:r>
      <w:r>
        <w:rPr>
          <w:lang w:val="en-US"/>
        </w:rPr>
        <w:t xml:space="preserve">(M) </w:t>
      </w:r>
      <w:r w:rsidRPr="0072193C">
        <w:t>– požadavky bez kterých se aplikace neobejde, minimální možný set požadavků</w:t>
      </w:r>
    </w:p>
    <w:p w14:paraId="1FD8A913" w14:textId="77777777" w:rsidR="003150D4" w:rsidRPr="0072193C" w:rsidRDefault="003150D4" w:rsidP="003150D4">
      <w:pPr>
        <w:pStyle w:val="Normlnprvnodsazen"/>
        <w:numPr>
          <w:ilvl w:val="0"/>
          <w:numId w:val="28"/>
        </w:numPr>
      </w:pPr>
      <w:proofErr w:type="spellStart"/>
      <w:r w:rsidRPr="0072193C">
        <w:rPr>
          <w:i/>
          <w:iCs/>
        </w:rPr>
        <w:t>Should</w:t>
      </w:r>
      <w:proofErr w:type="spellEnd"/>
      <w:r w:rsidRPr="0072193C">
        <w:rPr>
          <w:i/>
          <w:iCs/>
        </w:rPr>
        <w:t xml:space="preserve"> </w:t>
      </w:r>
      <w:proofErr w:type="spellStart"/>
      <w:r w:rsidRPr="0072193C">
        <w:rPr>
          <w:i/>
          <w:iCs/>
        </w:rPr>
        <w:t>have</w:t>
      </w:r>
      <w:proofErr w:type="spellEnd"/>
      <w:r w:rsidRPr="0072193C">
        <w:t xml:space="preserve"> </w:t>
      </w:r>
      <w:r>
        <w:t xml:space="preserve">(S) </w:t>
      </w:r>
      <w:r w:rsidRPr="0072193C">
        <w:t>– důležité požadavky, aplikace je funkční bez nich</w:t>
      </w:r>
    </w:p>
    <w:p w14:paraId="55DAF593" w14:textId="77777777" w:rsidR="003150D4" w:rsidRPr="0072193C" w:rsidRDefault="003150D4" w:rsidP="003150D4">
      <w:pPr>
        <w:pStyle w:val="Normlnprvnodsazen"/>
        <w:numPr>
          <w:ilvl w:val="0"/>
          <w:numId w:val="28"/>
        </w:numPr>
      </w:pPr>
      <w:proofErr w:type="spellStart"/>
      <w:r w:rsidRPr="0072193C">
        <w:rPr>
          <w:i/>
          <w:iCs/>
        </w:rPr>
        <w:t>Could</w:t>
      </w:r>
      <w:proofErr w:type="spellEnd"/>
      <w:r w:rsidRPr="0072193C">
        <w:rPr>
          <w:i/>
          <w:iCs/>
        </w:rPr>
        <w:t xml:space="preserve"> </w:t>
      </w:r>
      <w:proofErr w:type="spellStart"/>
      <w:r w:rsidRPr="0072193C">
        <w:rPr>
          <w:i/>
          <w:iCs/>
        </w:rPr>
        <w:t>have</w:t>
      </w:r>
      <w:proofErr w:type="spellEnd"/>
      <w:r w:rsidRPr="0072193C">
        <w:t xml:space="preserve"> </w:t>
      </w:r>
      <w:r>
        <w:t xml:space="preserve">(C) </w:t>
      </w:r>
      <w:r w:rsidRPr="0072193C">
        <w:t>– požadavky při jejichž vypuštění nedojde k žádné změně aplikace</w:t>
      </w:r>
    </w:p>
    <w:p w14:paraId="4C0BE0AB" w14:textId="77777777" w:rsidR="003150D4" w:rsidRDefault="003150D4" w:rsidP="003150D4">
      <w:pPr>
        <w:pStyle w:val="Normlnprvnodsazen"/>
        <w:numPr>
          <w:ilvl w:val="0"/>
          <w:numId w:val="28"/>
        </w:numPr>
      </w:pPr>
      <w:proofErr w:type="spellStart"/>
      <w:r w:rsidRPr="0072193C">
        <w:rPr>
          <w:i/>
          <w:iCs/>
        </w:rPr>
        <w:t>Won´t</w:t>
      </w:r>
      <w:proofErr w:type="spellEnd"/>
      <w:r w:rsidRPr="0072193C">
        <w:rPr>
          <w:i/>
          <w:iCs/>
        </w:rPr>
        <w:t xml:space="preserve"> </w:t>
      </w:r>
      <w:proofErr w:type="spellStart"/>
      <w:r w:rsidRPr="0072193C">
        <w:rPr>
          <w:i/>
          <w:iCs/>
        </w:rPr>
        <w:t>have</w:t>
      </w:r>
      <w:proofErr w:type="spellEnd"/>
      <w:r w:rsidRPr="0072193C">
        <w:t xml:space="preserve"> </w:t>
      </w:r>
      <w:r>
        <w:t xml:space="preserve">(W) </w:t>
      </w:r>
      <w:r w:rsidRPr="0072193C">
        <w:t>– požadavky které nebudou součástí implementace</w:t>
      </w:r>
    </w:p>
    <w:p w14:paraId="7EB6D8E8" w14:textId="77777777" w:rsidR="003150D4" w:rsidRDefault="003150D4" w:rsidP="003150D4">
      <w:pPr>
        <w:pStyle w:val="Normlnprvnodsazen"/>
      </w:pPr>
      <w:r>
        <w:t xml:space="preserve">Na základě této metodiky byla vytvořena matice požadavků, která byla rozdělena dle </w:t>
      </w:r>
      <w:proofErr w:type="spellStart"/>
      <w:r w:rsidRPr="00E4543D">
        <w:rPr>
          <w:highlight w:val="yellow"/>
        </w:rPr>
        <w:t>Tab.X</w:t>
      </w:r>
      <w:proofErr w:type="spellEnd"/>
      <w:r w:rsidRPr="00E4543D">
        <w:rPr>
          <w:highlight w:val="yellow"/>
        </w:rPr>
        <w:t>.</w:t>
      </w:r>
      <w:r>
        <w:t xml:space="preserve"> Podrobný popis návrhových a implementačních rozhodnutí je popsán v </w:t>
      </w:r>
      <w:r w:rsidRPr="00E4543D">
        <w:rPr>
          <w:highlight w:val="yellow"/>
        </w:rPr>
        <w:t>kap. X Vývoj aplikace</w:t>
      </w:r>
      <w:r>
        <w:t xml:space="preserve">. Zdali byl daný požadavek implementován v rámci výsledné aplikace je znázorněno pomocí sloupce </w:t>
      </w:r>
      <w:proofErr w:type="gramStart"/>
      <w:r w:rsidRPr="00E32349">
        <w:rPr>
          <w:i/>
          <w:iCs/>
          <w:u w:val="single"/>
        </w:rPr>
        <w:t>Status</w:t>
      </w:r>
      <w:proofErr w:type="gramEnd"/>
      <w:r>
        <w:t xml:space="preserve"> a to na stupnici:</w:t>
      </w:r>
    </w:p>
    <w:p w14:paraId="47AC45D9" w14:textId="77777777" w:rsidR="003150D4" w:rsidRDefault="003150D4" w:rsidP="003150D4">
      <w:pPr>
        <w:pStyle w:val="Normlnprvnodsazen"/>
        <w:numPr>
          <w:ilvl w:val="0"/>
          <w:numId w:val="70"/>
        </w:numPr>
      </w:pPr>
      <w:proofErr w:type="spellStart"/>
      <w:r w:rsidRPr="00E4543D">
        <w:rPr>
          <w:i/>
          <w:iCs/>
        </w:rPr>
        <w:t>Implemented</w:t>
      </w:r>
      <w:proofErr w:type="spellEnd"/>
      <w:r>
        <w:t xml:space="preserve"> (I) – Implementováno v aplikaci</w:t>
      </w:r>
    </w:p>
    <w:p w14:paraId="3700828E" w14:textId="77777777" w:rsidR="003150D4" w:rsidRDefault="003150D4" w:rsidP="003150D4">
      <w:pPr>
        <w:pStyle w:val="Normlnprvnodsazen"/>
        <w:numPr>
          <w:ilvl w:val="0"/>
          <w:numId w:val="70"/>
        </w:numPr>
      </w:pPr>
      <w:proofErr w:type="spellStart"/>
      <w:r w:rsidRPr="00E4543D">
        <w:rPr>
          <w:i/>
          <w:iCs/>
        </w:rPr>
        <w:t>Partialy</w:t>
      </w:r>
      <w:proofErr w:type="spellEnd"/>
      <w:r w:rsidRPr="00E4543D">
        <w:rPr>
          <w:i/>
          <w:iCs/>
        </w:rPr>
        <w:t xml:space="preserve"> </w:t>
      </w:r>
      <w:proofErr w:type="spellStart"/>
      <w:r w:rsidRPr="00E4543D">
        <w:rPr>
          <w:i/>
          <w:iCs/>
        </w:rPr>
        <w:t>implemented</w:t>
      </w:r>
      <w:proofErr w:type="spellEnd"/>
      <w:r>
        <w:t xml:space="preserve"> (PI) – Částečně implementováno</w:t>
      </w:r>
    </w:p>
    <w:p w14:paraId="3085E0E2" w14:textId="5CB3550B" w:rsidR="003150D4" w:rsidRDefault="003150D4" w:rsidP="00375E67">
      <w:pPr>
        <w:pStyle w:val="Normlnprvnodsazen"/>
        <w:numPr>
          <w:ilvl w:val="0"/>
          <w:numId w:val="70"/>
        </w:numPr>
      </w:pPr>
      <w:r w:rsidRPr="00E4543D">
        <w:rPr>
          <w:i/>
          <w:iCs/>
        </w:rPr>
        <w:t xml:space="preserve">Not </w:t>
      </w:r>
      <w:proofErr w:type="spellStart"/>
      <w:r w:rsidRPr="00E4543D">
        <w:rPr>
          <w:i/>
          <w:iCs/>
        </w:rPr>
        <w:t>implemented</w:t>
      </w:r>
      <w:proofErr w:type="spellEnd"/>
      <w:r>
        <w:t xml:space="preserve"> (NI) - Neimplementováno </w:t>
      </w:r>
    </w:p>
    <w:p w14:paraId="29D023CA" w14:textId="2982CC43" w:rsidR="009251D2" w:rsidRDefault="00020422" w:rsidP="009251D2">
      <w:pPr>
        <w:pStyle w:val="Heading2"/>
      </w:pPr>
      <w:r>
        <w:t>Data</w:t>
      </w:r>
    </w:p>
    <w:p w14:paraId="234933F4" w14:textId="3085A4AF"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r w:rsidR="00020422" w:rsidRPr="009251D2">
        <w:rPr>
          <w:lang w:eastAsia="cs-CZ"/>
        </w:rPr>
        <w:t>virtuálním</w:t>
      </w:r>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w:t>
      </w:r>
      <w:r w:rsidR="00075E05">
        <w:rPr>
          <w:lang w:eastAsia="cs-CZ"/>
        </w:rPr>
        <w:lastRenderedPageBreak/>
        <w:t xml:space="preserve">o sobě přináší míru komplexity v podobě kompatibility mezi danými řešeními. Následující kapitola se </w:t>
      </w:r>
      <w:proofErr w:type="gramStart"/>
      <w:r w:rsidR="00075E05">
        <w:rPr>
          <w:lang w:eastAsia="cs-CZ"/>
        </w:rPr>
        <w:t>snaží</w:t>
      </w:r>
      <w:proofErr w:type="gramEnd"/>
      <w:r w:rsidR="00075E05">
        <w:rPr>
          <w:lang w:eastAsia="cs-CZ"/>
        </w:rPr>
        <w:t xml:space="preserve"> zobecnit tyto postupy a identifikovat a vyřešit případy snížené kompatibility.</w:t>
      </w:r>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2027A064" w14:textId="4364313D" w:rsidR="009E6B35" w:rsidRDefault="009E6B35" w:rsidP="000023D6">
      <w:pPr>
        <w:pStyle w:val="Caption"/>
      </w:pPr>
      <w:r>
        <w:t xml:space="preserve">Tab. </w:t>
      </w:r>
      <w:r>
        <w:fldChar w:fldCharType="begin"/>
      </w:r>
      <w:r>
        <w:instrText xml:space="preserve"> SEQ Tab. \* ARABIC </w:instrText>
      </w:r>
      <w:r>
        <w:fldChar w:fldCharType="separate"/>
      </w:r>
      <w:r w:rsidR="00F42436">
        <w:rPr>
          <w:noProof/>
        </w:rPr>
        <w:t>8</w:t>
      </w:r>
      <w:r>
        <w:rPr>
          <w:noProof/>
        </w:rPr>
        <w:fldChar w:fldCharType="end"/>
      </w:r>
      <w:r>
        <w:t xml:space="preserve"> Přehled datových vrstev pro vybrané vizualizace z hlediska formátů a datových modelů.</w:t>
      </w:r>
    </w:p>
    <w:tbl>
      <w:tblPr>
        <w:tblW w:w="8815" w:type="dxa"/>
        <w:tblLook w:val="04A0" w:firstRow="1" w:lastRow="0" w:firstColumn="1" w:lastColumn="0" w:noHBand="0" w:noVBand="1"/>
      </w:tblPr>
      <w:tblGrid>
        <w:gridCol w:w="1377"/>
        <w:gridCol w:w="1517"/>
        <w:gridCol w:w="1564"/>
        <w:gridCol w:w="1557"/>
        <w:gridCol w:w="1314"/>
        <w:gridCol w:w="1486"/>
      </w:tblGrid>
      <w:tr w:rsidR="00E4543D" w:rsidRPr="004A3931" w14:paraId="0F084471" w14:textId="77777777" w:rsidTr="00E4543D">
        <w:trPr>
          <w:trHeight w:val="510"/>
        </w:trPr>
        <w:tc>
          <w:tcPr>
            <w:tcW w:w="13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2A3D40"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Mapy</w:t>
            </w:r>
          </w:p>
        </w:tc>
        <w:tc>
          <w:tcPr>
            <w:tcW w:w="1560" w:type="dxa"/>
            <w:tcBorders>
              <w:top w:val="single" w:sz="4" w:space="0" w:color="auto"/>
              <w:left w:val="nil"/>
              <w:bottom w:val="single" w:sz="4" w:space="0" w:color="auto"/>
              <w:right w:val="single" w:sz="4" w:space="0" w:color="auto"/>
            </w:tcBorders>
            <w:shd w:val="clear" w:color="000000" w:fill="FFFFFF"/>
            <w:vAlign w:val="center"/>
            <w:hideMark/>
          </w:tcPr>
          <w:p w14:paraId="657CB908"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Datová vrstva</w:t>
            </w:r>
          </w:p>
        </w:tc>
        <w:tc>
          <w:tcPr>
            <w:tcW w:w="1580" w:type="dxa"/>
            <w:tcBorders>
              <w:top w:val="single" w:sz="4" w:space="0" w:color="auto"/>
              <w:left w:val="nil"/>
              <w:bottom w:val="single" w:sz="4" w:space="0" w:color="auto"/>
              <w:right w:val="single" w:sz="4" w:space="0" w:color="auto"/>
            </w:tcBorders>
            <w:shd w:val="clear" w:color="000000" w:fill="FFFFFF"/>
            <w:vAlign w:val="center"/>
            <w:hideMark/>
          </w:tcPr>
          <w:p w14:paraId="7CD360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reprezentace</w:t>
            </w:r>
          </w:p>
        </w:tc>
        <w:tc>
          <w:tcPr>
            <w:tcW w:w="1600" w:type="dxa"/>
            <w:tcBorders>
              <w:top w:val="single" w:sz="4" w:space="0" w:color="auto"/>
              <w:left w:val="nil"/>
              <w:bottom w:val="single" w:sz="4" w:space="0" w:color="auto"/>
              <w:right w:val="single" w:sz="4" w:space="0" w:color="auto"/>
            </w:tcBorders>
            <w:shd w:val="clear" w:color="000000" w:fill="FFFFFF"/>
            <w:vAlign w:val="center"/>
            <w:hideMark/>
          </w:tcPr>
          <w:p w14:paraId="542E58C7"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formát</w:t>
            </w:r>
          </w:p>
        </w:tc>
        <w:tc>
          <w:tcPr>
            <w:tcW w:w="1165" w:type="dxa"/>
            <w:tcBorders>
              <w:top w:val="single" w:sz="4" w:space="0" w:color="auto"/>
              <w:left w:val="nil"/>
              <w:bottom w:val="single" w:sz="4" w:space="0" w:color="auto"/>
              <w:right w:val="single" w:sz="4" w:space="0" w:color="auto"/>
            </w:tcBorders>
            <w:shd w:val="clear" w:color="000000" w:fill="FFFFFF"/>
            <w:vAlign w:val="center"/>
            <w:hideMark/>
          </w:tcPr>
          <w:p w14:paraId="111099F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Cílová reprezentace</w:t>
            </w:r>
          </w:p>
        </w:tc>
        <w:tc>
          <w:tcPr>
            <w:tcW w:w="1530" w:type="dxa"/>
            <w:tcBorders>
              <w:top w:val="single" w:sz="4" w:space="0" w:color="auto"/>
              <w:left w:val="nil"/>
              <w:bottom w:val="single" w:sz="4" w:space="0" w:color="auto"/>
              <w:right w:val="single" w:sz="4" w:space="0" w:color="auto"/>
            </w:tcBorders>
            <w:shd w:val="clear" w:color="000000" w:fill="FFFFFF"/>
            <w:vAlign w:val="center"/>
            <w:hideMark/>
          </w:tcPr>
          <w:p w14:paraId="44EE8F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Cílový formát</w:t>
            </w:r>
          </w:p>
        </w:tc>
      </w:tr>
      <w:tr w:rsidR="00E4543D" w:rsidRPr="004A3931" w14:paraId="301B16E8" w14:textId="77777777" w:rsidTr="00E4543D">
        <w:trPr>
          <w:trHeight w:val="323"/>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B3664B0" w14:textId="521CB5B6" w:rsidR="004A3931" w:rsidRPr="004A3931" w:rsidRDefault="004A3931" w:rsidP="004A3931">
            <w:pPr>
              <w:spacing w:after="0" w:line="240" w:lineRule="auto"/>
              <w:jc w:val="center"/>
              <w:rPr>
                <w:rFonts w:eastAsia="Times New Roman" w:cs="JetBrains Mono"/>
                <w:b/>
                <w:bCs/>
                <w:color w:val="000000"/>
                <w:sz w:val="18"/>
                <w:szCs w:val="18"/>
              </w:rPr>
            </w:pPr>
            <w:r w:rsidRPr="00E32349">
              <w:rPr>
                <w:rFonts w:eastAsia="Times New Roman" w:cs="JetBrains Mono"/>
                <w:b/>
                <w:bCs/>
                <w:color w:val="000000"/>
                <w:sz w:val="18"/>
                <w:szCs w:val="18"/>
              </w:rPr>
              <w:t>Tematické</w:t>
            </w:r>
          </w:p>
        </w:tc>
        <w:tc>
          <w:tcPr>
            <w:tcW w:w="1560" w:type="dxa"/>
            <w:tcBorders>
              <w:top w:val="nil"/>
              <w:left w:val="nil"/>
              <w:bottom w:val="single" w:sz="4" w:space="0" w:color="auto"/>
              <w:right w:val="single" w:sz="4" w:space="0" w:color="auto"/>
            </w:tcBorders>
            <w:shd w:val="clear" w:color="000000" w:fill="FFFFFF"/>
            <w:vAlign w:val="center"/>
            <w:hideMark/>
          </w:tcPr>
          <w:p w14:paraId="00C1924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1D155535"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56729A8F"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05A050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722FD56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5B88B579"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1A4A7C34"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368B9A0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24A0CECB"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482A09D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0FC7D9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00FBEB90"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03BF7377"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26A6CBB6"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67E1C182"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AC9818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7F79ED3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w:t>
            </w:r>
          </w:p>
        </w:tc>
        <w:tc>
          <w:tcPr>
            <w:tcW w:w="1165" w:type="dxa"/>
            <w:tcBorders>
              <w:top w:val="nil"/>
              <w:left w:val="nil"/>
              <w:bottom w:val="single" w:sz="4" w:space="0" w:color="auto"/>
              <w:right w:val="single" w:sz="4" w:space="0" w:color="auto"/>
            </w:tcBorders>
            <w:shd w:val="clear" w:color="000000" w:fill="FFFFFF"/>
            <w:vAlign w:val="center"/>
            <w:hideMark/>
          </w:tcPr>
          <w:p w14:paraId="038DDEB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74A547C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r w:rsidR="00E4543D" w:rsidRPr="004A3931" w14:paraId="5D045091" w14:textId="77777777" w:rsidTr="00E4543D">
        <w:trPr>
          <w:trHeight w:val="255"/>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2BD4B8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Topografická</w:t>
            </w:r>
          </w:p>
        </w:tc>
        <w:tc>
          <w:tcPr>
            <w:tcW w:w="1560" w:type="dxa"/>
            <w:tcBorders>
              <w:top w:val="nil"/>
              <w:left w:val="nil"/>
              <w:bottom w:val="single" w:sz="4" w:space="0" w:color="auto"/>
              <w:right w:val="single" w:sz="4" w:space="0" w:color="auto"/>
            </w:tcBorders>
            <w:shd w:val="clear" w:color="000000" w:fill="FFFFFF"/>
            <w:vAlign w:val="center"/>
            <w:hideMark/>
          </w:tcPr>
          <w:p w14:paraId="1306ABA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01F4991D"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1FA2A6C8"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3DE517CE"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18CF1F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4A3931" w:rsidRPr="004A3931" w14:paraId="75CE8778"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0993BAFF"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auto" w:fill="auto"/>
            <w:vAlign w:val="center"/>
            <w:hideMark/>
          </w:tcPr>
          <w:p w14:paraId="037986D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Stromy</w:t>
            </w:r>
          </w:p>
        </w:tc>
        <w:tc>
          <w:tcPr>
            <w:tcW w:w="1580" w:type="dxa"/>
            <w:tcBorders>
              <w:top w:val="nil"/>
              <w:left w:val="nil"/>
              <w:bottom w:val="single" w:sz="4" w:space="0" w:color="auto"/>
              <w:right w:val="single" w:sz="4" w:space="0" w:color="auto"/>
            </w:tcBorders>
            <w:shd w:val="clear" w:color="auto" w:fill="auto"/>
            <w:vAlign w:val="center"/>
            <w:hideMark/>
          </w:tcPr>
          <w:p w14:paraId="683643B6" w14:textId="6A2CF0AF"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Vektorová </w:t>
            </w:r>
            <w:r w:rsidRPr="00E32349">
              <w:rPr>
                <w:rFonts w:eastAsia="Times New Roman" w:cs="JetBrains Mono"/>
                <w:color w:val="000000"/>
                <w:sz w:val="18"/>
                <w:szCs w:val="18"/>
              </w:rPr>
              <w:t>data – Bod</w:t>
            </w:r>
          </w:p>
        </w:tc>
        <w:tc>
          <w:tcPr>
            <w:tcW w:w="1600" w:type="dxa"/>
            <w:tcBorders>
              <w:top w:val="nil"/>
              <w:left w:val="nil"/>
              <w:bottom w:val="single" w:sz="4" w:space="0" w:color="auto"/>
              <w:right w:val="single" w:sz="4" w:space="0" w:color="auto"/>
            </w:tcBorders>
            <w:shd w:val="clear" w:color="auto" w:fill="auto"/>
            <w:vAlign w:val="center"/>
            <w:hideMark/>
          </w:tcPr>
          <w:p w14:paraId="04D08F03"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SHP</w:t>
            </w:r>
          </w:p>
        </w:tc>
        <w:tc>
          <w:tcPr>
            <w:tcW w:w="1165" w:type="dxa"/>
            <w:tcBorders>
              <w:top w:val="nil"/>
              <w:left w:val="nil"/>
              <w:bottom w:val="single" w:sz="4" w:space="0" w:color="auto"/>
              <w:right w:val="single" w:sz="4" w:space="0" w:color="auto"/>
            </w:tcBorders>
            <w:shd w:val="clear" w:color="auto" w:fill="auto"/>
            <w:vAlign w:val="center"/>
            <w:hideMark/>
          </w:tcPr>
          <w:p w14:paraId="500B1D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auto" w:fill="auto"/>
            <w:vAlign w:val="center"/>
            <w:hideMark/>
          </w:tcPr>
          <w:p w14:paraId="556A9B24"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22E93F60"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0F300D2B"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4175E6CA"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6323A7C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69E75E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6C2D719B"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266C46EA"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E4543D" w:rsidRPr="004A3931" w14:paraId="362DC45A"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6930FA79"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1705E16E"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7A5FAE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15971D6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Služba</w:t>
            </w:r>
          </w:p>
        </w:tc>
        <w:tc>
          <w:tcPr>
            <w:tcW w:w="1165" w:type="dxa"/>
            <w:tcBorders>
              <w:top w:val="nil"/>
              <w:left w:val="nil"/>
              <w:bottom w:val="single" w:sz="4" w:space="0" w:color="auto"/>
              <w:right w:val="single" w:sz="4" w:space="0" w:color="auto"/>
            </w:tcBorders>
            <w:shd w:val="clear" w:color="000000" w:fill="FFFFFF"/>
            <w:vAlign w:val="center"/>
            <w:hideMark/>
          </w:tcPr>
          <w:p w14:paraId="614FB5B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49FAD0E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bl>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67F291A3" w14:textId="77777777" w:rsidR="00B17491" w:rsidRDefault="00296350" w:rsidP="00B17491">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r w:rsidR="00B17491">
        <w:rPr>
          <w:lang w:eastAsia="en-US"/>
        </w:rPr>
        <w:t xml:space="preserve"> Model obsahuje 3 typy atributů a to: </w:t>
      </w:r>
    </w:p>
    <w:p w14:paraId="5FCA12DA" w14:textId="77777777" w:rsidR="00B17491" w:rsidRDefault="00B17491" w:rsidP="00B17491">
      <w:pPr>
        <w:pStyle w:val="Normlnprvnodsazen"/>
        <w:numPr>
          <w:ilvl w:val="0"/>
          <w:numId w:val="68"/>
        </w:numPr>
        <w:rPr>
          <w:lang w:eastAsia="en-US"/>
        </w:rPr>
      </w:pPr>
      <w:r w:rsidRPr="00463415">
        <w:rPr>
          <w:b/>
          <w:bCs/>
          <w:lang w:eastAsia="en-US"/>
        </w:rPr>
        <w:t>Identifikační</w:t>
      </w:r>
      <w:r>
        <w:rPr>
          <w:lang w:eastAsia="en-US"/>
        </w:rPr>
        <w:t xml:space="preserve"> (RUIAN_IBO, ID_SEG, ID_PLO, OBJECTID)</w:t>
      </w:r>
    </w:p>
    <w:p w14:paraId="6642109B" w14:textId="77777777" w:rsidR="00B17491" w:rsidRDefault="00B17491" w:rsidP="00B17491">
      <w:pPr>
        <w:pStyle w:val="Normlnprvnodsazen"/>
        <w:numPr>
          <w:ilvl w:val="0"/>
          <w:numId w:val="68"/>
        </w:numPr>
        <w:rPr>
          <w:lang w:eastAsia="en-US"/>
        </w:rPr>
      </w:pPr>
      <w:r w:rsidRPr="00463415">
        <w:rPr>
          <w:b/>
          <w:bCs/>
          <w:lang w:eastAsia="en-US"/>
        </w:rPr>
        <w:t>Kvantifikační</w:t>
      </w:r>
      <w:r>
        <w:rPr>
          <w:lang w:eastAsia="en-US"/>
        </w:rPr>
        <w:t xml:space="preserve"> (PATA_VYSKA, ABS_VYSKA, HREBEN_VYSKA, PATA_SEG_VYSKA, HORIZ_VYSKA)</w:t>
      </w:r>
    </w:p>
    <w:p w14:paraId="0F83FB3B" w14:textId="77777777" w:rsidR="00B17491" w:rsidRDefault="00B17491" w:rsidP="00B17491">
      <w:pPr>
        <w:pStyle w:val="Normlnprvnodsazen"/>
        <w:numPr>
          <w:ilvl w:val="0"/>
          <w:numId w:val="68"/>
        </w:numPr>
        <w:rPr>
          <w:lang w:eastAsia="en-US"/>
        </w:rPr>
      </w:pPr>
      <w:r w:rsidRPr="00463415">
        <w:rPr>
          <w:b/>
          <w:bCs/>
          <w:lang w:eastAsia="en-US"/>
        </w:rPr>
        <w:t>Klasifikační</w:t>
      </w:r>
      <w:r>
        <w:rPr>
          <w:lang w:eastAsia="en-US"/>
        </w:rPr>
        <w:t xml:space="preserve"> (STRECHA_KOD, PLOCHA_KOD, CAST_OBJEKTU)</w:t>
      </w:r>
    </w:p>
    <w:p w14:paraId="580B0EFB" w14:textId="50DB3774" w:rsidR="00B17491" w:rsidRDefault="00B17491" w:rsidP="00B17491">
      <w:pPr>
        <w:pStyle w:val="Normlnprvnodsazen"/>
        <w:ind w:firstLine="0"/>
        <w:rPr>
          <w:lang w:eastAsia="en-US"/>
        </w:rPr>
      </w:pPr>
      <w:r>
        <w:rPr>
          <w:lang w:eastAsia="en-US"/>
        </w:rPr>
        <w:t xml:space="preserve">Klasifikační atributy byly vybrány pro tvorbu vizualizací. </w:t>
      </w:r>
      <w:r w:rsidR="00463415">
        <w:rPr>
          <w:lang w:eastAsia="en-US"/>
        </w:rPr>
        <w:t xml:space="preserve">Pro které byla následně vytvořena metodika konverze z GIS do webového VP </w:t>
      </w:r>
      <w:r w:rsidR="00463415" w:rsidRPr="00463415">
        <w:rPr>
          <w:highlight w:val="yellow"/>
          <w:lang w:eastAsia="en-US"/>
        </w:rPr>
        <w:t>viz. kap. X</w:t>
      </w:r>
      <w:r w:rsidR="00463415">
        <w:rPr>
          <w:lang w:eastAsia="en-US"/>
        </w:rPr>
        <w:t xml:space="preserve">. </w:t>
      </w:r>
    </w:p>
    <w:p w14:paraId="5C23E041" w14:textId="5549AFA5" w:rsidR="00B17491" w:rsidRDefault="00B17491" w:rsidP="00B17491">
      <w:pPr>
        <w:pStyle w:val="Normlnprvnodsazen"/>
        <w:rPr>
          <w:lang w:eastAsia="en-US"/>
        </w:rPr>
      </w:pP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5F2639E3">
            <wp:extent cx="2943225" cy="2245280"/>
            <wp:effectExtent l="0" t="0" r="0" b="3175"/>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69428" cy="2265269"/>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5C83D9E5">
            <wp:extent cx="2266950" cy="2290484"/>
            <wp:effectExtent l="0" t="0" r="0" b="0"/>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95854" cy="2319688"/>
                    </a:xfrm>
                    <a:prstGeom prst="rect">
                      <a:avLst/>
                    </a:prstGeom>
                    <a:noFill/>
                    <a:ln>
                      <a:noFill/>
                    </a:ln>
                  </pic:spPr>
                </pic:pic>
              </a:graphicData>
            </a:graphic>
          </wp:inline>
        </w:drawing>
      </w:r>
    </w:p>
    <w:p w14:paraId="28FDD3F1" w14:textId="18C3BF0D" w:rsidR="00B17491" w:rsidRPr="00B17491" w:rsidRDefault="00C03453" w:rsidP="000023D6">
      <w:pPr>
        <w:pStyle w:val="Caption"/>
      </w:pPr>
      <w:r>
        <w:t xml:space="preserve">Obr. </w:t>
      </w:r>
      <w:r>
        <w:fldChar w:fldCharType="begin"/>
      </w:r>
      <w:r>
        <w:instrText xml:space="preserve"> SEQ Obr. \* ARABIC </w:instrText>
      </w:r>
      <w:r>
        <w:fldChar w:fldCharType="separate"/>
      </w:r>
      <w:r w:rsidR="00E559B3">
        <w:rPr>
          <w:noProof/>
        </w:rPr>
        <w:t>31</w:t>
      </w:r>
      <w:r>
        <w:rPr>
          <w:noProof/>
        </w:rPr>
        <w:fldChar w:fldCharType="end"/>
      </w:r>
      <w:r>
        <w:t xml:space="preserve"> Datový model 3D modelu města </w:t>
      </w:r>
      <w:r w:rsidR="004E6E7C">
        <w:t>B</w:t>
      </w:r>
      <w:r>
        <w:t>rna</w:t>
      </w:r>
      <w:r w:rsidR="00B17491">
        <w:t xml:space="preserve"> (</w:t>
      </w:r>
      <w:r w:rsidR="00F54BF2">
        <w:t xml:space="preserve">vlevo), složková </w:t>
      </w:r>
      <w:r>
        <w:t>struktura poskytovaných dat</w:t>
      </w:r>
      <w:r w:rsidR="00B17491">
        <w:t xml:space="preserve"> (vpravo)</w:t>
      </w:r>
      <w:r>
        <w: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21D99BD9">
            <wp:extent cx="4951562" cy="4951562"/>
            <wp:effectExtent l="19050" t="19050" r="20955" b="2095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960354" cy="4960354"/>
                    </a:xfrm>
                    <a:prstGeom prst="rect">
                      <a:avLst/>
                    </a:prstGeom>
                    <a:ln w="3175">
                      <a:solidFill>
                        <a:schemeClr val="tx1"/>
                      </a:solidFill>
                    </a:ln>
                  </pic:spPr>
                </pic:pic>
              </a:graphicData>
            </a:graphic>
          </wp:inline>
        </w:drawing>
      </w:r>
    </w:p>
    <w:p w14:paraId="2FABDD96" w14:textId="2476FA5F" w:rsidR="00C03453" w:rsidRDefault="00C03453" w:rsidP="000023D6">
      <w:pPr>
        <w:pStyle w:val="Caption"/>
      </w:pPr>
      <w:r>
        <w:t xml:space="preserve">Obr. </w:t>
      </w:r>
      <w:r>
        <w:fldChar w:fldCharType="begin"/>
      </w:r>
      <w:r>
        <w:instrText xml:space="preserve"> SEQ Obr. \* ARABIC </w:instrText>
      </w:r>
      <w:r>
        <w:fldChar w:fldCharType="separate"/>
      </w:r>
      <w:r w:rsidR="00E559B3">
        <w:rPr>
          <w:noProof/>
        </w:rPr>
        <w:t>32</w:t>
      </w:r>
      <w:r>
        <w:rPr>
          <w:noProof/>
        </w:rPr>
        <w:fldChar w:fldCharType="end"/>
      </w:r>
      <w:r>
        <w:t xml:space="preserve"> Dělení 3D modelu města Brna. zdroj dat: </w:t>
      </w:r>
      <w:r w:rsidR="00F469D6" w:rsidRPr="00F54BF2">
        <w:rPr>
          <w:highlight w:val="yellow"/>
        </w:rPr>
        <w:t xml:space="preserve">podklad – </w:t>
      </w:r>
      <w:proofErr w:type="spellStart"/>
      <w:r w:rsidR="00F469D6" w:rsidRPr="00F54BF2">
        <w:rPr>
          <w:highlight w:val="yellow"/>
        </w:rPr>
        <w:t>MapTiler</w:t>
      </w:r>
      <w:proofErr w:type="spellEnd"/>
    </w:p>
    <w:p w14:paraId="56D566BA" w14:textId="0B8026D0"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w:t>
      </w:r>
      <w:r>
        <w:lastRenderedPageBreak/>
        <w:t xml:space="preserve">atributy, kdežto v případě vykreslování 3D grafiky je obecným pravidlem minimalizovat počet 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sidRPr="00022377">
        <w:rPr>
          <w:rStyle w:val="FootnoteReference"/>
        </w:rPr>
        <w:footnoteReference w:id="7"/>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r w:rsidR="00F54BF2">
        <w:t>sémantiky</w:t>
      </w:r>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symbologii aby bylo následně možné dle kategorie definovat materiál a dle </w:t>
      </w:r>
      <w:proofErr w:type="spellStart"/>
      <w:r w:rsidR="00F469D6">
        <w:t>symbologie</w:t>
      </w:r>
      <w:proofErr w:type="spellEnd"/>
      <w:r w:rsidR="00F469D6">
        <w:t xml:space="preserve"> parametry materiálu. </w:t>
      </w:r>
    </w:p>
    <w:p w14:paraId="58CC9EF3" w14:textId="387503F0"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w:t>
      </w:r>
      <w:r w:rsidR="00463415">
        <w:t>modul</w:t>
      </w:r>
      <w:r w:rsidR="00077121">
        <w:t xml:space="preserve">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gramStart"/>
      <w:r w:rsidR="00F54BF2">
        <w:t>samostatný</w:t>
      </w:r>
      <w:r w:rsidR="00077121">
        <w:t xml:space="preserve"> .</w:t>
      </w:r>
      <w:proofErr w:type="spellStart"/>
      <w:r w:rsidR="00077121">
        <w:t>dae</w:t>
      </w:r>
      <w:proofErr w:type="spellEnd"/>
      <w:proofErr w:type="gramEnd"/>
      <w:r w:rsidR="00077121">
        <w:t xml:space="preserve"> soubor a není možné zachovat definovanou symbologii.</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w:t>
      </w:r>
      <w:r w:rsidR="00F54BF2">
        <w:t>pro DMR z bitmapy</w:t>
      </w:r>
      <w:r w:rsidR="00077121">
        <w:t>.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symbologii do materiálu, triangulaci povrchů z bitmap a export do </w:t>
      </w:r>
      <w:proofErr w:type="spellStart"/>
      <w:r w:rsidR="00E168A6">
        <w:t>glTF</w:t>
      </w:r>
      <w:proofErr w:type="spellEnd"/>
      <w:r w:rsidR="00E168A6">
        <w:t xml:space="preserve"> formátu.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1E2807F7" w:rsidR="00E168A6" w:rsidRDefault="00F86911" w:rsidP="007B5CF8">
      <w:pPr>
        <w:pStyle w:val="Normlnprvnodsazen"/>
        <w:numPr>
          <w:ilvl w:val="0"/>
          <w:numId w:val="63"/>
        </w:numPr>
      </w:pPr>
      <w:r w:rsidRPr="00F86911">
        <w:rPr>
          <w:b/>
          <w:bCs/>
        </w:rPr>
        <w:lastRenderedPageBreak/>
        <w:t>Nekonzistentní orientace ploch</w:t>
      </w:r>
      <w:r>
        <w:t xml:space="preserve"> – Normálové vektory ploch nejsou orientovány jednotně, jelikož se nejedná o uzavřené objekty (problém č. 2). Tento problém zabraňuje jednoduché aplikaci </w:t>
      </w:r>
      <w:r w:rsidR="0031130C">
        <w:t xml:space="preserve">materiálu </w:t>
      </w:r>
      <w:r>
        <w:t>na povrchy</w:t>
      </w:r>
      <w:r w:rsidR="0031130C">
        <w:t xml:space="preserve">. </w:t>
      </w:r>
    </w:p>
    <w:p w14:paraId="35820572" w14:textId="4C049E94" w:rsidR="0027655C" w:rsidRDefault="0027655C" w:rsidP="0027655C">
      <w:pPr>
        <w:pStyle w:val="Normlnprvnodsazen"/>
        <w:keepNext/>
        <w:ind w:firstLine="0"/>
      </w:pPr>
      <w:r>
        <w:rPr>
          <w:noProof/>
        </w:rPr>
        <w:drawing>
          <wp:inline distT="0" distB="0" distL="0" distR="0" wp14:anchorId="68447B04" wp14:editId="53D1D88F">
            <wp:extent cx="5579745" cy="5001895"/>
            <wp:effectExtent l="19050" t="19050" r="20955" b="2730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55">
                      <a:extLst>
                        <a:ext uri="{28A0092B-C50C-407E-A947-70E740481C1C}">
                          <a14:useLocalDpi xmlns:a14="http://schemas.microsoft.com/office/drawing/2010/main" val="0"/>
                        </a:ext>
                      </a:extLst>
                    </a:blip>
                    <a:stretch>
                      <a:fillRect/>
                    </a:stretch>
                  </pic:blipFill>
                  <pic:spPr>
                    <a:xfrm>
                      <a:off x="0" y="0"/>
                      <a:ext cx="5579745" cy="5001895"/>
                    </a:xfrm>
                    <a:prstGeom prst="rect">
                      <a:avLst/>
                    </a:prstGeom>
                    <a:ln w="3175" cap="sq">
                      <a:solidFill>
                        <a:srgbClr val="000000"/>
                      </a:solidFill>
                      <a:prstDash val="solid"/>
                      <a:miter lim="800000"/>
                    </a:ln>
                    <a:effectLst/>
                  </pic:spPr>
                </pic:pic>
              </a:graphicData>
            </a:graphic>
          </wp:inline>
        </w:drawing>
      </w:r>
    </w:p>
    <w:p w14:paraId="48DEB3A7" w14:textId="1855CE23" w:rsidR="0027655C" w:rsidRDefault="0027655C" w:rsidP="000023D6">
      <w:pPr>
        <w:pStyle w:val="Caption"/>
      </w:pPr>
      <w:r>
        <w:t xml:space="preserve">Obr. </w:t>
      </w:r>
      <w:r>
        <w:fldChar w:fldCharType="begin"/>
      </w:r>
      <w:r>
        <w:instrText xml:space="preserve"> SEQ Obr. \* ARABIC </w:instrText>
      </w:r>
      <w:r>
        <w:fldChar w:fldCharType="separate"/>
      </w:r>
      <w:r w:rsidR="00E559B3">
        <w:rPr>
          <w:noProof/>
        </w:rPr>
        <w:t>33</w:t>
      </w:r>
      <w:r>
        <w:rPr>
          <w:noProof/>
        </w:rPr>
        <w:fldChar w:fldCharType="end"/>
      </w:r>
      <w:r>
        <w:t xml:space="preserve"> Problematické aspekty 3D modelu Brna ve vztahu </w:t>
      </w:r>
      <w:r w:rsidR="00B17491">
        <w:t xml:space="preserve">k </w:t>
      </w:r>
      <w:proofErr w:type="gramStart"/>
      <w:r>
        <w:t>3D</w:t>
      </w:r>
      <w:proofErr w:type="gramEnd"/>
      <w:r>
        <w:t xml:space="preserve"> vizualizac</w:t>
      </w:r>
      <w:r w:rsidR="00B17491">
        <w:t>i</w:t>
      </w:r>
      <w:r>
        <w:t>.</w:t>
      </w:r>
    </w:p>
    <w:p w14:paraId="5C8EF902" w14:textId="7F66DA2C" w:rsidR="002D6389" w:rsidRDefault="007B5CF8" w:rsidP="007B5CF8">
      <w:pPr>
        <w:pStyle w:val="Normlnprvnodsazen"/>
      </w:pPr>
      <w:r>
        <w:t>Možná řešení na výše odvedené problémy jsou prozkoumány v rámci následujících kapitol</w:t>
      </w:r>
      <w:r w:rsidR="00463415">
        <w:t xml:space="preserve">, </w:t>
      </w:r>
      <w:r>
        <w:t>popisují</w:t>
      </w:r>
      <w:r w:rsidR="00463415">
        <w:t>cích</w:t>
      </w:r>
      <w:r>
        <w:t xml:space="preserve"> exemplární řešení pro</w:t>
      </w:r>
      <w:r w:rsidR="00463415">
        <w:t xml:space="preserve"> 3 mapy 3D mapy vytvořené na základě vizualizace atributů (PLOCHA_KOD, STRECHA_KOD, CAST_OBJEKTU)</w:t>
      </w:r>
      <w:r>
        <w:t>.</w:t>
      </w:r>
    </w:p>
    <w:p w14:paraId="3267B095" w14:textId="24B2138C" w:rsidR="00B91B09" w:rsidRDefault="00B91B09" w:rsidP="00B91B09">
      <w:pPr>
        <w:pStyle w:val="Malnadpis"/>
      </w:pPr>
      <w:r>
        <w:t>Terén</w:t>
      </w:r>
    </w:p>
    <w:p w14:paraId="3DB2D212" w14:textId="27CCC6D1" w:rsid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w:t>
      </w:r>
      <w:proofErr w:type="spellStart"/>
      <w:r>
        <w:t>Engine</w:t>
      </w:r>
      <w:proofErr w:type="spellEnd"/>
      <w:r>
        <w:t xml:space="preserve"> i qgis2threejs v</w:t>
      </w:r>
      <w:r w:rsidR="00B17491">
        <w:t xml:space="preserve"> rámci </w:t>
      </w:r>
      <w:r>
        <w:t>GUI rozhraní. Generovat terén je ale možné i v rámci webových vykreslovací</w:t>
      </w:r>
      <w:r w:rsidR="00B17491">
        <w:t>ch</w:t>
      </w:r>
      <w:r>
        <w:t xml:space="preserve"> </w:t>
      </w:r>
      <w:proofErr w:type="spellStart"/>
      <w:r w:rsidR="00B17491">
        <w:t>enginů</w:t>
      </w:r>
      <w:proofErr w:type="spellEnd"/>
      <w:r w:rsidR="00B17491">
        <w:t xml:space="preserve"> </w:t>
      </w:r>
      <w:r>
        <w:t xml:space="preserve">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r w:rsidR="00B17491">
        <w:t xml:space="preserve">Nástroje poskytují různou míru modifikace podrobnosti terénu. V rámci vypracování bylo využito programu CE, kde podrobnost terénu je definována podrobností (velikostí pixelu) vstupní výškové bitmapy. </w:t>
      </w:r>
    </w:p>
    <w:p w14:paraId="1D5CFAB1" w14:textId="6758C17A" w:rsidR="00067472" w:rsidRDefault="00067472" w:rsidP="00067472">
      <w:pPr>
        <w:pStyle w:val="Malnadpis"/>
      </w:pPr>
      <w:r>
        <w:lastRenderedPageBreak/>
        <w:t>Podkladové mapy</w:t>
      </w:r>
    </w:p>
    <w:p w14:paraId="616E810E" w14:textId="7A1457D9" w:rsidR="00067472" w:rsidRPr="00067472" w:rsidRDefault="00067472" w:rsidP="00067472">
      <w:pPr>
        <w:rPr>
          <w:lang w:val="en-US"/>
        </w:rPr>
      </w:pPr>
      <w:proofErr w:type="spellStart"/>
      <w:r>
        <w:t>Vizualiazce</w:t>
      </w:r>
      <w:proofErr w:type="spellEnd"/>
      <w:r>
        <w:t xml:space="preserve"> terénu spočívala v potažení terénu texturou ve formě podkladové mapy. V případě topografické mapy se jednalo o </w:t>
      </w:r>
      <w:proofErr w:type="spellStart"/>
      <w:r>
        <w:t>orotofoto</w:t>
      </w:r>
      <w:proofErr w:type="spellEnd"/>
      <w:r>
        <w:t xml:space="preserve"> České republiky </w:t>
      </w:r>
      <w:r>
        <w:fldChar w:fldCharType="begin"/>
      </w:r>
      <w:r w:rsidR="00200E56">
        <w:instrText xml:space="preserve"> ADDIN ZOTERO_ITEM CSL_CITATION {"citationID":"rr1HWKjB","properties":{"formattedCitation":"(\\uc0\\u268{}\\uc0\\u218{}ZK 2023b)","plainCitation":"(ČÚZK 2023b)","noteIndex":0},"citationItems":[{"id":2108,"uris":["http://zotero.org/groups/4599106/items/Y8QC7SAC"],"itemData":{"id":2108,"type":"webpage","title":"Ortofoto České republiky","URL":"https://geoportal.cuzk.cz/(S(j4x0jjdm0kadzsqwgvwfqpov))/Default.aspx?mode=TextMeta&amp;text=ortofoto_info&amp;side=ortofoto&amp;menu=23","author":[{"family":"ČÚZK","given":""}],"accessed":{"date-parts":[["2023",12,26]]},"issued":{"date-parts":[["2023"]]},"citation-key":"cuzkOrtofotoCeskeRepubliky2023"}}],"schema":"https://github.com/citation-style-language/schema/raw/master/csl-citation.json"} </w:instrText>
      </w:r>
      <w:r>
        <w:fldChar w:fldCharType="separate"/>
      </w:r>
      <w:r w:rsidR="00200E56" w:rsidRPr="00200E56">
        <w:rPr>
          <w:rFonts w:cs="Times New Roman"/>
          <w:szCs w:val="24"/>
        </w:rPr>
        <w:t>(ČÚZK 2023b)</w:t>
      </w:r>
      <w:r>
        <w:fldChar w:fldCharType="end"/>
      </w:r>
      <w:r>
        <w:t xml:space="preserve">. V případě tematických map pak byl podklad vytvořen v prostředí QGIS za pomocí </w:t>
      </w:r>
      <w:r w:rsidR="00F702AB">
        <w:t xml:space="preserve">podkladových map </w:t>
      </w:r>
      <w:proofErr w:type="spellStart"/>
      <w:r w:rsidR="00F702AB">
        <w:t>MapTiler</w:t>
      </w:r>
      <w:proofErr w:type="spellEnd"/>
      <w:r w:rsidR="00F702AB">
        <w:t xml:space="preserve"> </w:t>
      </w:r>
      <w:r w:rsidR="00F702AB">
        <w:fldChar w:fldCharType="begin"/>
      </w:r>
      <w:r w:rsidR="00F702AB">
        <w:instrText xml:space="preserve"> ADDIN ZOTERO_ITEM CSL_CITATION {"citationID":"lodInlG5","properties":{"formattedCitation":"(MapTiler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702AB">
        <w:fldChar w:fldCharType="separate"/>
      </w:r>
      <w:r w:rsidR="00F702AB" w:rsidRPr="00F702AB">
        <w:t>(MapTiler 2023)</w:t>
      </w:r>
      <w:r w:rsidR="00F702AB">
        <w:fldChar w:fldCharType="end"/>
      </w:r>
      <w:r w:rsidR="00F702AB">
        <w:t xml:space="preserve"> . </w:t>
      </w:r>
      <w:r>
        <w:t>pomocí exportu podkladové mapy z prostředí QGIS</w:t>
      </w:r>
    </w:p>
    <w:p w14:paraId="248F5B98" w14:textId="762F0AD2" w:rsidR="00020422" w:rsidRDefault="00020422" w:rsidP="00020422">
      <w:pPr>
        <w:pStyle w:val="Heading2"/>
        <w:rPr>
          <w:lang w:val="cs-CZ"/>
        </w:rPr>
      </w:pPr>
      <w:r>
        <w:t>V</w:t>
      </w:r>
      <w:proofErr w:type="spellStart"/>
      <w:r>
        <w:rPr>
          <w:lang w:val="cs-CZ"/>
        </w:rPr>
        <w:t>ývoj</w:t>
      </w:r>
      <w:proofErr w:type="spellEnd"/>
      <w:r>
        <w:rPr>
          <w:lang w:val="cs-CZ"/>
        </w:rPr>
        <w:t xml:space="preserve"> aplikace</w:t>
      </w:r>
    </w:p>
    <w:p w14:paraId="052A4EC2" w14:textId="302CCC10" w:rsidR="00483216" w:rsidRPr="00483216" w:rsidRDefault="00483216" w:rsidP="00483216">
      <w:pPr>
        <w:rPr>
          <w:lang w:eastAsia="cs-CZ"/>
        </w:rPr>
      </w:pPr>
      <w:r>
        <w:rPr>
          <w:lang w:eastAsia="cs-CZ"/>
        </w:rPr>
        <w:t>Následující kapitola je stěžejní kapitolu praktické části, jelikož popisuje proces transformace prostorových dat z GIS prostředí do prostředí virtuální reality na webu.</w:t>
      </w:r>
    </w:p>
    <w:p w14:paraId="5C6CEA26" w14:textId="77777777" w:rsidR="00483216" w:rsidRDefault="00483216" w:rsidP="00483216">
      <w:pPr>
        <w:keepNext/>
      </w:pPr>
      <w:r w:rsidRPr="00483216">
        <w:rPr>
          <w:noProof/>
          <w:lang w:eastAsia="cs-CZ"/>
        </w:rPr>
        <w:drawing>
          <wp:inline distT="0" distB="0" distL="0" distR="0" wp14:anchorId="2F2ABBBF" wp14:editId="0427289D">
            <wp:extent cx="5579745" cy="981710"/>
            <wp:effectExtent l="19050" t="19050" r="20955" b="27940"/>
            <wp:docPr id="119641665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651" name="Picture 1" descr="A close-up of a card&#10;&#10;Description automatically generated"/>
                    <pic:cNvPicPr/>
                  </pic:nvPicPr>
                  <pic:blipFill>
                    <a:blip r:embed="rId56"/>
                    <a:stretch>
                      <a:fillRect/>
                    </a:stretch>
                  </pic:blipFill>
                  <pic:spPr>
                    <a:xfrm>
                      <a:off x="0" y="0"/>
                      <a:ext cx="5579745" cy="981710"/>
                    </a:xfrm>
                    <a:prstGeom prst="rect">
                      <a:avLst/>
                    </a:prstGeom>
                    <a:ln w="3175" cap="sq">
                      <a:solidFill>
                        <a:srgbClr val="000000"/>
                      </a:solidFill>
                      <a:prstDash val="solid"/>
                      <a:miter lim="800000"/>
                    </a:ln>
                    <a:effectLst/>
                  </pic:spPr>
                </pic:pic>
              </a:graphicData>
            </a:graphic>
          </wp:inline>
        </w:drawing>
      </w:r>
    </w:p>
    <w:p w14:paraId="44F5B9C3" w14:textId="3A3E88ED" w:rsidR="00020422" w:rsidRPr="00020422" w:rsidRDefault="00483216" w:rsidP="000023D6">
      <w:pPr>
        <w:pStyle w:val="Caption"/>
        <w:rPr>
          <w:lang w:eastAsia="cs-CZ"/>
        </w:rPr>
      </w:pPr>
      <w:r>
        <w:t xml:space="preserve">Obr. </w:t>
      </w:r>
      <w:r>
        <w:fldChar w:fldCharType="begin"/>
      </w:r>
      <w:r>
        <w:instrText xml:space="preserve"> SEQ Obr. \* ARABIC </w:instrText>
      </w:r>
      <w:r>
        <w:fldChar w:fldCharType="separate"/>
      </w:r>
      <w:r w:rsidR="00E559B3">
        <w:rPr>
          <w:noProof/>
        </w:rPr>
        <w:t>34</w:t>
      </w:r>
      <w:r>
        <w:rPr>
          <w:noProof/>
        </w:rPr>
        <w:fldChar w:fldCharType="end"/>
      </w:r>
      <w:r>
        <w:t xml:space="preserve"> Rozdělení procesu vývoje aplikace na přípravu dat a vývoj samotného virtuálního     prostředí, dle použitých sw. </w:t>
      </w:r>
      <w:proofErr w:type="spellStart"/>
      <w:r>
        <w:t>řešní</w:t>
      </w:r>
      <w:proofErr w:type="spellEnd"/>
      <w:r>
        <w:t>.</w:t>
      </w:r>
    </w:p>
    <w:p w14:paraId="2EA2AA9F" w14:textId="6248734C" w:rsidR="00020422" w:rsidRPr="00483216" w:rsidRDefault="00020422" w:rsidP="00020422">
      <w:pPr>
        <w:pStyle w:val="Heading3"/>
        <w:rPr>
          <w:lang w:val="en-US"/>
        </w:rPr>
      </w:pPr>
      <w:proofErr w:type="spellStart"/>
      <w:r>
        <w:rPr>
          <w:lang w:val="en-US"/>
        </w:rPr>
        <w:t>Transformace</w:t>
      </w:r>
      <w:proofErr w:type="spellEnd"/>
      <w:r>
        <w:rPr>
          <w:lang w:val="en-US"/>
        </w:rPr>
        <w:t xml:space="preserve"> </w:t>
      </w:r>
      <w:proofErr w:type="spellStart"/>
      <w:r>
        <w:rPr>
          <w:lang w:val="en-US"/>
        </w:rPr>
        <w:t>dat</w:t>
      </w:r>
      <w:proofErr w:type="spellEnd"/>
    </w:p>
    <w:p w14:paraId="56710686" w14:textId="3843C35C" w:rsidR="0080609E" w:rsidRPr="0080609E" w:rsidRDefault="0080609E" w:rsidP="0080609E">
      <w:pPr>
        <w:rPr>
          <w:lang w:val="en-US"/>
        </w:rPr>
      </w:pPr>
      <w:r w:rsidRPr="0080609E">
        <w:rPr>
          <w:highlight w:val="yellow"/>
          <w:lang w:val="en-US"/>
        </w:rPr>
        <w:t xml:space="preserve">#TODO – </w:t>
      </w:r>
      <w:proofErr w:type="spellStart"/>
      <w:r w:rsidRPr="0080609E">
        <w:rPr>
          <w:highlight w:val="yellow"/>
          <w:lang w:val="en-US"/>
        </w:rPr>
        <w:t>vyresit</w:t>
      </w:r>
      <w:proofErr w:type="spellEnd"/>
      <w:r w:rsidRPr="0080609E">
        <w:rPr>
          <w:highlight w:val="yellow"/>
          <w:lang w:val="en-US"/>
        </w:rPr>
        <w:t xml:space="preserve"> jak </w:t>
      </w:r>
      <w:proofErr w:type="spellStart"/>
      <w:r w:rsidRPr="0080609E">
        <w:rPr>
          <w:highlight w:val="yellow"/>
          <w:lang w:val="en-US"/>
        </w:rPr>
        <w:t>prezentovat</w:t>
      </w:r>
      <w:proofErr w:type="spellEnd"/>
      <w:r w:rsidRPr="0080609E">
        <w:rPr>
          <w:highlight w:val="yellow"/>
          <w:lang w:val="en-US"/>
        </w:rPr>
        <w:t xml:space="preserve"> </w:t>
      </w:r>
      <w:proofErr w:type="spellStart"/>
      <w:r w:rsidRPr="0080609E">
        <w:rPr>
          <w:highlight w:val="yellow"/>
          <w:lang w:val="en-US"/>
        </w:rPr>
        <w:t>skripty</w:t>
      </w:r>
      <w:proofErr w:type="spellEnd"/>
      <w:r>
        <w:rPr>
          <w:lang w:val="en-US"/>
        </w:rPr>
        <w:t xml:space="preserve"> </w:t>
      </w:r>
      <w:proofErr w:type="spellStart"/>
      <w:r w:rsidRPr="0080609E">
        <w:rPr>
          <w:highlight w:val="yellow"/>
          <w:lang w:val="en-US"/>
        </w:rPr>
        <w:t>citace</w:t>
      </w:r>
      <w:proofErr w:type="spellEnd"/>
      <w:r w:rsidRPr="0080609E">
        <w:rPr>
          <w:highlight w:val="yellow"/>
          <w:lang w:val="en-US"/>
        </w:rPr>
        <w:t xml:space="preserve"> </w:t>
      </w:r>
      <w:proofErr w:type="spellStart"/>
      <w:r w:rsidRPr="0080609E">
        <w:rPr>
          <w:highlight w:val="yellow"/>
          <w:lang w:val="en-US"/>
        </w:rPr>
        <w:t>nebo</w:t>
      </w:r>
      <w:proofErr w:type="spellEnd"/>
      <w:r w:rsidRPr="0080609E">
        <w:rPr>
          <w:highlight w:val="yellow"/>
          <w:lang w:val="en-US"/>
        </w:rPr>
        <w:t xml:space="preserve"> </w:t>
      </w:r>
      <w:proofErr w:type="spellStart"/>
      <w:r w:rsidRPr="0080609E">
        <w:rPr>
          <w:highlight w:val="yellow"/>
          <w:lang w:val="en-US"/>
        </w:rPr>
        <w:t>odkaz</w:t>
      </w:r>
      <w:proofErr w:type="spellEnd"/>
      <w:r w:rsidRPr="0080609E">
        <w:rPr>
          <w:highlight w:val="yellow"/>
          <w:lang w:val="en-US"/>
        </w:rPr>
        <w:t xml:space="preserve"> </w:t>
      </w:r>
      <w:proofErr w:type="spellStart"/>
      <w:r w:rsidRPr="0080609E">
        <w:rPr>
          <w:highlight w:val="yellow"/>
          <w:lang w:val="en-US"/>
        </w:rPr>
        <w:t>na</w:t>
      </w:r>
      <w:proofErr w:type="spellEnd"/>
      <w:r w:rsidRPr="0080609E">
        <w:rPr>
          <w:highlight w:val="yellow"/>
          <w:lang w:val="en-US"/>
        </w:rPr>
        <w:t xml:space="preserve"> </w:t>
      </w:r>
      <w:proofErr w:type="spellStart"/>
      <w:r w:rsidRPr="0080609E">
        <w:rPr>
          <w:highlight w:val="yellow"/>
          <w:lang w:val="en-US"/>
        </w:rPr>
        <w:t>tabulku</w:t>
      </w:r>
      <w:proofErr w:type="spellEnd"/>
      <w:r w:rsidRPr="0080609E">
        <w:rPr>
          <w:highlight w:val="yellow"/>
          <w:lang w:val="en-US"/>
        </w:rPr>
        <w:t xml:space="preserve"> s </w:t>
      </w:r>
      <w:proofErr w:type="spellStart"/>
      <w:r w:rsidRPr="0080609E">
        <w:rPr>
          <w:highlight w:val="yellow"/>
          <w:lang w:val="en-US"/>
        </w:rPr>
        <w:t>odkazem</w:t>
      </w:r>
      <w:proofErr w:type="spellEnd"/>
    </w:p>
    <w:p w14:paraId="2A83A2AB" w14:textId="77777777" w:rsidR="004B5BBC" w:rsidRDefault="00463415" w:rsidP="00C03919">
      <w:r w:rsidRPr="00463415">
        <w:t xml:space="preserve">Klíčovou kapitolou v rámci práce popisující postup převodu </w:t>
      </w:r>
      <w:r>
        <w:t>vizualizací z GIS prostředí do webového VP. Zvolené klasifikační atributy byly vizualizovány v podobě 2 tematický map a jedné mapy topografické</w:t>
      </w:r>
      <w:r w:rsidR="00C03919">
        <w:t>, popř. realisticky vypadajícího 3D modelu zvoleného území.</w:t>
      </w:r>
    </w:p>
    <w:p w14:paraId="452CEE22" w14:textId="32AFD1D5" w:rsidR="004B5BBC" w:rsidRDefault="004B5BBC" w:rsidP="004B5BBC">
      <w:pPr>
        <w:pStyle w:val="Normlnprvnodsazen"/>
        <w:rPr>
          <w:lang w:eastAsia="en-US"/>
        </w:rPr>
      </w:pPr>
      <w:r>
        <w:rPr>
          <w:lang w:eastAsia="en-US"/>
        </w:rPr>
        <w:t xml:space="preserve">Pro testovací vizualizace byla vybrána oblast historického centra Brna. Přesné vymezení bylo zvoleno jakožto lokalita č. 1 dle řazení vyhotovení 3D modelu Brna (viz. předchozí kapitola). Tato oblast obsahuje výrazné vertikální </w:t>
      </w:r>
      <w:r w:rsidR="003C1AEE">
        <w:rPr>
          <w:lang w:eastAsia="en-US"/>
        </w:rPr>
        <w:t>dominanty</w:t>
      </w:r>
      <w:r>
        <w:rPr>
          <w:lang w:eastAsia="en-US"/>
        </w:rPr>
        <w:t xml:space="preserve"> (Petrov, Špilberk) a zároveň rozmanitou zástavbu. </w:t>
      </w:r>
    </w:p>
    <w:p w14:paraId="5C2061D6" w14:textId="77777777" w:rsidR="00424AE4" w:rsidRDefault="00424AE4" w:rsidP="00424AE4">
      <w:pPr>
        <w:pStyle w:val="Normlnprvnodsazen"/>
        <w:keepNext/>
        <w:ind w:firstLine="0"/>
      </w:pPr>
      <w:r>
        <w:rPr>
          <w:noProof/>
          <w:lang w:val="en-US" w:eastAsia="en-US"/>
        </w:rPr>
        <w:drawing>
          <wp:inline distT="0" distB="0" distL="0" distR="0" wp14:anchorId="34CC7DD9" wp14:editId="1DBC5A1D">
            <wp:extent cx="5579745" cy="3104515"/>
            <wp:effectExtent l="0" t="0" r="1905" b="635"/>
            <wp:docPr id="73606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6170" name="Picture 73606617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3104515"/>
                    </a:xfrm>
                    <a:prstGeom prst="rect">
                      <a:avLst/>
                    </a:prstGeom>
                  </pic:spPr>
                </pic:pic>
              </a:graphicData>
            </a:graphic>
          </wp:inline>
        </w:drawing>
      </w:r>
    </w:p>
    <w:p w14:paraId="4A5983CB" w14:textId="4228ECBC" w:rsidR="00483216" w:rsidRPr="00483216" w:rsidRDefault="00424AE4" w:rsidP="000023D6">
      <w:pPr>
        <w:pStyle w:val="Caption"/>
      </w:pPr>
      <w:r>
        <w:t xml:space="preserve">Obr. </w:t>
      </w:r>
      <w:r>
        <w:fldChar w:fldCharType="begin"/>
      </w:r>
      <w:r>
        <w:instrText xml:space="preserve"> SEQ Obr. \* ARABIC </w:instrText>
      </w:r>
      <w:r>
        <w:fldChar w:fldCharType="separate"/>
      </w:r>
      <w:r w:rsidR="00E559B3">
        <w:rPr>
          <w:noProof/>
        </w:rPr>
        <w:t>35</w:t>
      </w:r>
      <w:r>
        <w:rPr>
          <w:noProof/>
        </w:rPr>
        <w:fldChar w:fldCharType="end"/>
      </w:r>
      <w:r>
        <w:t xml:space="preserve"> </w:t>
      </w:r>
      <w:r w:rsidR="00483216">
        <w:t>Zájmová</w:t>
      </w:r>
      <w:r>
        <w:t xml:space="preserve"> lokalita pro tvorbu vizualizací. </w:t>
      </w:r>
      <w:r w:rsidRPr="00483216">
        <w:rPr>
          <w:highlight w:val="yellow"/>
        </w:rPr>
        <w:t xml:space="preserve">Zdroj: podkladová mapa – </w:t>
      </w:r>
      <w:proofErr w:type="spellStart"/>
      <w:r w:rsidRPr="00483216">
        <w:rPr>
          <w:highlight w:val="yellow"/>
        </w:rPr>
        <w:t>MapTiler</w:t>
      </w:r>
      <w:proofErr w:type="spellEnd"/>
    </w:p>
    <w:p w14:paraId="020956EC" w14:textId="3D09CEFF" w:rsidR="00424AE4" w:rsidRPr="00C03919" w:rsidRDefault="00424AE4" w:rsidP="00424AE4">
      <w:pPr>
        <w:pStyle w:val="Normlnprvnodsazen"/>
      </w:pPr>
      <w:r>
        <w:lastRenderedPageBreak/>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xml:space="preserve">. Klíčové aspekty postupu převodu vrstev jsou podrobně popsány níže. </w:t>
      </w:r>
      <w:r w:rsidR="00374435">
        <w:t>Diagram zobrazuje převod vrstev pro exemplární topografickou mapu. V případě tematických se jednalo o podmnožinu těchto vrstev. Jediným výrazným rozdílem, mezi mapami, který není v diagramu zohledněn je tvorba podkladové mapy pro tematické vizualizace, která proběhla v rámci prostředí QGIS a následně adekvátně namapována jakožto textura terénu v </w:t>
      </w:r>
      <w:proofErr w:type="spellStart"/>
      <w:r w:rsidR="00374435">
        <w:t>Blender</w:t>
      </w:r>
      <w:proofErr w:type="spellEnd"/>
      <w:r w:rsidR="00374435">
        <w:t xml:space="preserve"> prostředí.</w:t>
      </w:r>
    </w:p>
    <w:p w14:paraId="07DD13F8" w14:textId="707C78C7" w:rsidR="001941CD" w:rsidRPr="00374435" w:rsidRDefault="001941CD" w:rsidP="001941CD">
      <w:pPr>
        <w:pStyle w:val="Malnadpis"/>
        <w:rPr>
          <w:lang w:val="en-US"/>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22CF6610" w14:textId="656A0830" w:rsidR="004A4979" w:rsidRDefault="00EB6E42" w:rsidP="004A3931">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w:t>
      </w:r>
      <w:r w:rsidR="003C1AEE">
        <w:t xml:space="preserve">, </w:t>
      </w:r>
      <w:r w:rsidR="00423918">
        <w:t xml:space="preserve">PLOCHA_KOD </w:t>
      </w:r>
      <w:r w:rsidR="003C1AEE">
        <w:t xml:space="preserve">a CAST_OBJEKTU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96150F">
        <w:instrText xml:space="preserve"> ADDIN ZOTERO_ITEM CSL_CITATION {"citationID":"MpY6bVEK","properties":{"formattedCitation":"(Hor\\uc0\\u225{}k 2023c)","plainCitation":"(Horák 2023c)","noteIndex":0},"citationItems":[{"id":2091,"uris":["http://zotero.org/groups/4599106/items/FU6XW77C"],"itemData":{"id":2091,"type":"software","abstract":"arcgis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96150F" w:rsidRPr="0096150F">
        <w:rPr>
          <w:rFonts w:cs="Times New Roman"/>
          <w:szCs w:val="24"/>
        </w:rPr>
        <w:t>(Horák 2023c)</w:t>
      </w:r>
      <w:r w:rsidR="00423918">
        <w:fldChar w:fldCharType="end"/>
      </w:r>
      <w:r w:rsidR="00423918">
        <w:t>, který datové modely sjednotil a opravil přiřazení atributů na základě geometrie jednotlivých ploch</w:t>
      </w:r>
      <w:r w:rsidR="009C3277" w:rsidRPr="00022377">
        <w:rPr>
          <w:rStyle w:val="FootnoteReference"/>
        </w:rPr>
        <w:footnoteReference w:id="8"/>
      </w:r>
      <w:r w:rsidR="00423918">
        <w:t xml:space="preserve">. </w:t>
      </w:r>
      <w:r w:rsidR="003C1AEE">
        <w:t xml:space="preserve">Dále byl napsán skript za účelem mapování hodnot zmíněných kategorizačních atributů na jméno materiálu a </w:t>
      </w:r>
      <w:r w:rsidR="000A446F">
        <w:t xml:space="preserve">HEX </w:t>
      </w:r>
      <w:r w:rsidR="003C1AEE">
        <w:t xml:space="preserve">hodnotu zvolené barvy. </w:t>
      </w:r>
      <w:r w:rsidR="004A4979">
        <w:t>Nástroj byl napsán</w:t>
      </w:r>
      <w:r w:rsidR="009C3277">
        <w:t xml:space="preserve"> tak aby byl rozšiřitelný o libovolné mapování </w:t>
      </w:r>
      <w:r w:rsidR="001B7830">
        <w:t xml:space="preserve">nových </w:t>
      </w:r>
      <w:r w:rsidR="00F42EB0">
        <w:t>atributů,</w:t>
      </w:r>
      <w:r w:rsidR="003C1AEE">
        <w:t xml:space="preserve"> popř. změnu bar</w:t>
      </w:r>
      <w:r w:rsidR="000A446F">
        <w:t>e</w:t>
      </w:r>
      <w:r w:rsidR="003C1AEE">
        <w:t>vné stupnice zvolené pro vizualizaci</w:t>
      </w:r>
      <w:r w:rsidR="001B7830">
        <w:t>.</w:t>
      </w:r>
      <w:r w:rsidR="003C1AEE">
        <w:t xml:space="preserve"> Skript je možné jednoduše použít i na specifickou složkovou strukturu 3D modelu, je tedy možné takto klasifikovat všechny lokality. </w:t>
      </w:r>
      <w:r w:rsidR="0043222E">
        <w:t xml:space="preserve">Tato funkcionalita </w:t>
      </w:r>
      <w:r w:rsidR="003C1AEE">
        <w:t>je žádoucí</w:t>
      </w:r>
      <w:r w:rsidR="0043222E">
        <w:t xml:space="preserve">, jelikož </w:t>
      </w:r>
      <w:r w:rsidR="00075E05">
        <w:t xml:space="preserve">zobrazení velkého množství dat v </w:t>
      </w:r>
      <w:r w:rsidR="0043222E">
        <w:t xml:space="preserve">řešeních </w:t>
      </w:r>
      <w:r w:rsidR="00075E05">
        <w:t xml:space="preserve">jako </w:t>
      </w:r>
      <w:r w:rsidR="0043222E">
        <w:t xml:space="preserve">CE, </w:t>
      </w:r>
      <w:proofErr w:type="spellStart"/>
      <w:proofErr w:type="gramStart"/>
      <w:r w:rsidR="0043222E">
        <w:t>Blender</w:t>
      </w:r>
      <w:proofErr w:type="spellEnd"/>
      <w:proofErr w:type="gramEnd"/>
      <w:r w:rsidR="0043222E">
        <w:t xml:space="preserve"> a hlavně webov</w:t>
      </w:r>
      <w:r w:rsidR="004A4979">
        <w:t>ých</w:t>
      </w:r>
      <w:r w:rsidR="0043222E">
        <w:t xml:space="preserve"> </w:t>
      </w:r>
      <w:proofErr w:type="spellStart"/>
      <w:r w:rsidR="0043222E">
        <w:t>renderovací</w:t>
      </w:r>
      <w:r w:rsidR="004A4979">
        <w:t>ch</w:t>
      </w:r>
      <w:proofErr w:type="spellEnd"/>
      <w:r w:rsidR="0043222E">
        <w:t xml:space="preserve"> </w:t>
      </w:r>
      <w:proofErr w:type="spellStart"/>
      <w:r w:rsidR="0043222E">
        <w:t>engin</w:t>
      </w:r>
      <w:r w:rsidR="004A4979">
        <w:t>ech</w:t>
      </w:r>
      <w:proofErr w:type="spellEnd"/>
      <w:r w:rsidR="0043222E">
        <w:t xml:space="preserve"> </w:t>
      </w:r>
      <w:r w:rsidR="00075E05">
        <w:t>je problematické</w:t>
      </w:r>
      <w:r w:rsidR="003C1AEE">
        <w:t xml:space="preserve">, tudíž je nutné postupovat po menších částech. </w:t>
      </w:r>
    </w:p>
    <w:p w14:paraId="7EA53EFA" w14:textId="71596724" w:rsidR="00F42EB0" w:rsidRDefault="000A446F" w:rsidP="004A4979">
      <w:pPr>
        <w:pStyle w:val="Normlnprvnodsazen"/>
      </w:pPr>
      <w:r>
        <w:t xml:space="preserve">Výsledným výstupem je tedy datová vrstva vybrané lokality rozšířená o atributy </w:t>
      </w:r>
      <w:proofErr w:type="spellStart"/>
      <w:r w:rsidRPr="000A446F">
        <w:rPr>
          <w:i/>
          <w:iCs/>
        </w:rPr>
        <w:t>colorCategory</w:t>
      </w:r>
      <w:proofErr w:type="spellEnd"/>
      <w:proofErr w:type="gramStart"/>
      <w:r w:rsidRPr="000A446F">
        <w:rPr>
          <w:i/>
          <w:iCs/>
        </w:rPr>
        <w:t>_</w:t>
      </w:r>
      <w:r w:rsidRPr="000A446F">
        <w:rPr>
          <w:i/>
          <w:iCs/>
          <w:lang w:val="en-US"/>
        </w:rPr>
        <w:t>{</w:t>
      </w:r>
      <w:proofErr w:type="spellStart"/>
      <w:proofErr w:type="gramEnd"/>
      <w:r w:rsidRPr="000A446F">
        <w:rPr>
          <w:i/>
          <w:iCs/>
          <w:lang w:val="en-US"/>
        </w:rPr>
        <w:t>zkratka</w:t>
      </w:r>
      <w:proofErr w:type="spellEnd"/>
      <w:r w:rsidRPr="000A446F">
        <w:rPr>
          <w:i/>
          <w:iCs/>
          <w:lang w:val="en-US"/>
        </w:rPr>
        <w:t xml:space="preserve"> </w:t>
      </w:r>
      <w:r w:rsidRPr="000A446F">
        <w:rPr>
          <w:i/>
          <w:iCs/>
        </w:rPr>
        <w:t>řídícího atributu</w:t>
      </w:r>
      <w:r w:rsidRPr="000A446F">
        <w:rPr>
          <w:i/>
          <w:iCs/>
          <w:lang w:val="en-US"/>
        </w:rPr>
        <w:t xml:space="preserve">}, </w:t>
      </w:r>
      <w:proofErr w:type="spellStart"/>
      <w:r w:rsidRPr="000A446F">
        <w:rPr>
          <w:i/>
          <w:iCs/>
          <w:lang w:val="en-US"/>
        </w:rPr>
        <w:t>colorValue</w:t>
      </w:r>
      <w:proofErr w:type="spellEnd"/>
      <w:r w:rsidRPr="000A446F">
        <w:rPr>
          <w:i/>
          <w:iCs/>
          <w:lang w:val="en-US"/>
        </w:rPr>
        <w:t>_{</w:t>
      </w:r>
      <w:proofErr w:type="spellStart"/>
      <w:r w:rsidRPr="000A446F">
        <w:rPr>
          <w:i/>
          <w:iCs/>
          <w:lang w:val="en-US"/>
        </w:rPr>
        <w:t>zkratka</w:t>
      </w:r>
      <w:proofErr w:type="spellEnd"/>
      <w:r w:rsidRPr="000A446F">
        <w:rPr>
          <w:i/>
          <w:iCs/>
          <w:lang w:val="en-US"/>
        </w:rPr>
        <w:t xml:space="preserve"> </w:t>
      </w:r>
      <w:r w:rsidRPr="000A446F">
        <w:rPr>
          <w:i/>
          <w:iCs/>
        </w:rPr>
        <w:t xml:space="preserve">řídícího </w:t>
      </w:r>
      <w:proofErr w:type="spellStart"/>
      <w:r w:rsidRPr="000A446F">
        <w:rPr>
          <w:i/>
          <w:iCs/>
        </w:rPr>
        <w:t>atritbutu</w:t>
      </w:r>
      <w:proofErr w:type="spellEnd"/>
      <w:r w:rsidRPr="000A446F">
        <w:rPr>
          <w:i/>
          <w:iCs/>
          <w:lang w:val="en-US"/>
        </w:rPr>
        <w:t>}</w:t>
      </w:r>
      <w:r>
        <w:rPr>
          <w:lang w:val="en-US"/>
        </w:rPr>
        <w:t xml:space="preserve"> v </w:t>
      </w:r>
      <w:proofErr w:type="spellStart"/>
      <w:r>
        <w:rPr>
          <w:lang w:val="en-US"/>
        </w:rPr>
        <w:t>případě</w:t>
      </w:r>
      <w:proofErr w:type="spellEnd"/>
      <w:r>
        <w:rPr>
          <w:lang w:val="en-US"/>
        </w:rPr>
        <w:t xml:space="preserve"> PLOCHA_KOD </w:t>
      </w:r>
      <w:proofErr w:type="spellStart"/>
      <w:r>
        <w:rPr>
          <w:lang w:val="en-US"/>
        </w:rPr>
        <w:t>tedy</w:t>
      </w:r>
      <w:proofErr w:type="spellEnd"/>
      <w:r>
        <w:rPr>
          <w:lang w:val="en-US"/>
        </w:rPr>
        <w:t xml:space="preserve"> </w:t>
      </w:r>
      <w:proofErr w:type="spellStart"/>
      <w:r w:rsidRPr="000A446F">
        <w:rPr>
          <w:i/>
          <w:iCs/>
          <w:lang w:val="en-US"/>
        </w:rPr>
        <w:t>colorCategory_pk</w:t>
      </w:r>
      <w:proofErr w:type="spellEnd"/>
      <w:r>
        <w:rPr>
          <w:lang w:val="en-US"/>
        </w:rPr>
        <w:t xml:space="preserve">. Z ArcGIS </w:t>
      </w:r>
      <w:r w:rsidRPr="004A4979">
        <w:t>byl proveden</w:t>
      </w:r>
      <w:r>
        <w:rPr>
          <w:lang w:val="en-US"/>
        </w:rPr>
        <w:t xml:space="preserve"> export </w:t>
      </w:r>
      <w:r>
        <w:t xml:space="preserve">dat v rámci lokality č.1 a to: vrstva budov </w:t>
      </w:r>
      <w:r w:rsidR="00F42EB0">
        <w:t>rozšířen</w:t>
      </w:r>
      <w:r>
        <w:t>á</w:t>
      </w:r>
      <w:r w:rsidR="00F42EB0">
        <w:t xml:space="preserve"> o vizualizační atributy</w:t>
      </w:r>
      <w:r>
        <w:t xml:space="preserve">, </w:t>
      </w:r>
      <w:r w:rsidR="00F42EB0">
        <w:t>terén</w:t>
      </w:r>
      <w:r>
        <w:t xml:space="preserve"> </w:t>
      </w:r>
      <w:r w:rsidR="00F42EB0">
        <w:t>(bitmapa), podkladov</w:t>
      </w:r>
      <w:r>
        <w:t xml:space="preserve">á mapa </w:t>
      </w:r>
      <w:r w:rsidR="00F42EB0">
        <w:t>– ortofoto (bitmapa) a bodová vrstva stromů</w:t>
      </w:r>
      <w:r w:rsidR="00372C29">
        <w:t xml:space="preserve"> </w:t>
      </w:r>
      <w:r w:rsidR="00372C29" w:rsidRPr="00372C29">
        <w:rPr>
          <w:highlight w:val="yellow"/>
          <w:lang w:val="en-US"/>
        </w:rPr>
        <w:t>(viz. Tab. X)</w:t>
      </w:r>
      <w:r w:rsidR="00F42EB0">
        <w:t xml:space="preserve">. Vše bylo exportováno </w:t>
      </w:r>
      <w:r>
        <w:t>jakožto FGDB</w:t>
      </w:r>
      <w:r w:rsidR="00F42EB0">
        <w:t xml:space="preserve"> a načteno do CE.</w:t>
      </w:r>
    </w:p>
    <w:p w14:paraId="0DDD5C94" w14:textId="77777777" w:rsidR="00374435" w:rsidRDefault="00374435" w:rsidP="00374435">
      <w:pPr>
        <w:keepNext/>
      </w:pPr>
      <w:r w:rsidRPr="00374435">
        <w:rPr>
          <w:noProof/>
          <w:lang w:val="en-US"/>
        </w:rPr>
        <w:lastRenderedPageBreak/>
        <w:drawing>
          <wp:inline distT="0" distB="0" distL="0" distR="0" wp14:anchorId="5E926EFE" wp14:editId="532482A3">
            <wp:extent cx="5579745" cy="3048000"/>
            <wp:effectExtent l="0" t="0" r="1905" b="0"/>
            <wp:docPr id="2792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1695" name=""/>
                    <pic:cNvPicPr/>
                  </pic:nvPicPr>
                  <pic:blipFill>
                    <a:blip r:embed="rId58"/>
                    <a:stretch>
                      <a:fillRect/>
                    </a:stretch>
                  </pic:blipFill>
                  <pic:spPr>
                    <a:xfrm>
                      <a:off x="0" y="0"/>
                      <a:ext cx="5579745" cy="3048000"/>
                    </a:xfrm>
                    <a:prstGeom prst="rect">
                      <a:avLst/>
                    </a:prstGeom>
                  </pic:spPr>
                </pic:pic>
              </a:graphicData>
            </a:graphic>
          </wp:inline>
        </w:drawing>
      </w:r>
    </w:p>
    <w:p w14:paraId="3B03FD40" w14:textId="1202F5CA" w:rsidR="00374435" w:rsidRPr="000A446F" w:rsidRDefault="00374435" w:rsidP="000023D6">
      <w:pPr>
        <w:pStyle w:val="Caption"/>
        <w:rPr>
          <w:lang w:val="en-US"/>
        </w:rPr>
      </w:pPr>
      <w:r>
        <w:t xml:space="preserve">Obr. </w:t>
      </w:r>
      <w:r>
        <w:fldChar w:fldCharType="begin"/>
      </w:r>
      <w:r>
        <w:instrText xml:space="preserve"> SEQ Obr. \* ARABIC </w:instrText>
      </w:r>
      <w:r>
        <w:fldChar w:fldCharType="separate"/>
      </w:r>
      <w:r w:rsidR="00E559B3">
        <w:rPr>
          <w:noProof/>
        </w:rPr>
        <w:t>36</w:t>
      </w:r>
      <w:r>
        <w:rPr>
          <w:noProof/>
        </w:rPr>
        <w:fldChar w:fldCharType="end"/>
      </w:r>
      <w:r>
        <w:t xml:space="preserve"> </w:t>
      </w:r>
      <w:r w:rsidR="001C771D">
        <w:t xml:space="preserve">Proces </w:t>
      </w:r>
      <w:r>
        <w:t xml:space="preserve">převodu dat. část 1. - </w:t>
      </w:r>
      <w:proofErr w:type="spellStart"/>
      <w:r>
        <w:t>ArcGIS</w:t>
      </w:r>
      <w:proofErr w:type="spellEnd"/>
      <w:r>
        <w:t xml:space="preserve"> Pro</w:t>
      </w:r>
    </w:p>
    <w:p w14:paraId="6EBD6418" w14:textId="7264F5F7" w:rsidR="001941CD" w:rsidRPr="001941CD" w:rsidRDefault="001941CD" w:rsidP="001941CD">
      <w:pPr>
        <w:pStyle w:val="Malnadpis"/>
      </w:pPr>
      <w:r>
        <w:t xml:space="preserve">City </w:t>
      </w:r>
      <w:proofErr w:type="spellStart"/>
      <w:r>
        <w:t>Engine</w:t>
      </w:r>
      <w:proofErr w:type="spellEnd"/>
    </w:p>
    <w:p w14:paraId="3803EA7B" w14:textId="0DD6CBB7" w:rsidR="00990624" w:rsidRDefault="00A94302" w:rsidP="00990624">
      <w:pPr>
        <w:pStyle w:val="Normlnprvnodsazen"/>
        <w:ind w:firstLine="0"/>
      </w:pPr>
      <w:r>
        <w:t>Software City</w:t>
      </w:r>
      <w:r w:rsidR="00AA0C0C">
        <w:t xml:space="preserve"> </w:t>
      </w:r>
      <w:proofErr w:type="spellStart"/>
      <w:r>
        <w:t>Engine</w:t>
      </w:r>
      <w:proofErr w:type="spellEnd"/>
      <w:r>
        <w:t xml:space="preserve"> </w:t>
      </w:r>
      <w:r w:rsidR="00AA0C0C">
        <w:t xml:space="preserve">(CE) </w:t>
      </w:r>
      <w:r>
        <w:t xml:space="preserve">umožňuje převod geoprostorových dat (ESRI formátů) do formátů využívaných v 3D grafice. V rámci této práce je City </w:t>
      </w:r>
      <w:proofErr w:type="spellStart"/>
      <w:r>
        <w:t>Engine</w:t>
      </w:r>
      <w:proofErr w:type="spellEnd"/>
      <w:r>
        <w:t xml:space="preserv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w:t>
      </w:r>
      <w:r w:rsidR="000A446F">
        <w:t xml:space="preserve"> </w:t>
      </w:r>
      <w:r w:rsidR="000A446F">
        <w:fldChar w:fldCharType="begin"/>
      </w:r>
      <w:r w:rsidR="0096150F">
        <w:instrText xml:space="preserve"> ADDIN ZOTERO_ITEM CSL_CITATION {"citationID":"yOOG5q4v","properties":{"formattedCitation":"(Hor\\uc0\\u225{}k 2023b)","plainCitation":"(Horák 2023b)","noteIndex":0},"citationItems":[{"id":2106,"uris":["http://zotero.org/groups/4599106/items/M6AS893F"],"itemData":{"id":2106,"type":"software","abstract":"Tento repozitář je souhrným úložištěm pro nástoje použité v průzkumu převodu 3D GIS dat do vizualizace v rámci webové virutální reality.","genre":"Python","note":"original-date: 2023-12-23T16:52:50Z","source":"GitHub","title":"jendahorak/gistovr","URL":"https://github.com/jendahorak/gistovr","author":[{"family":"Horák","given":""}],"accessed":{"date-parts":[["2023",12,23]]},"issued":{"date-parts":[["2023",12,23]]},"citation-key":"horakJendahorakGistovr2023"}}],"schema":"https://github.com/citation-style-language/schema/raw/master/csl-citation.json"} </w:instrText>
      </w:r>
      <w:r w:rsidR="000A446F">
        <w:fldChar w:fldCharType="separate"/>
      </w:r>
      <w:r w:rsidR="0096150F" w:rsidRPr="0096150F">
        <w:rPr>
          <w:rFonts w:cs="Times New Roman"/>
          <w:szCs w:val="24"/>
        </w:rPr>
        <w:t xml:space="preserve">(Horák </w:t>
      </w:r>
      <w:proofErr w:type="gramStart"/>
      <w:r w:rsidR="0096150F" w:rsidRPr="0096150F">
        <w:rPr>
          <w:rFonts w:cs="Times New Roman"/>
          <w:szCs w:val="24"/>
        </w:rPr>
        <w:t>2023b</w:t>
      </w:r>
      <w:proofErr w:type="gramEnd"/>
      <w:r w:rsidR="0096150F" w:rsidRPr="0096150F">
        <w:rPr>
          <w:rFonts w:cs="Times New Roman"/>
          <w:szCs w:val="24"/>
        </w:rPr>
        <w:t>)</w:t>
      </w:r>
      <w:r w:rsidR="000A446F">
        <w:fldChar w:fldCharType="end"/>
      </w:r>
      <w:r w:rsidR="00372C29">
        <w:t xml:space="preserve"> </w:t>
      </w:r>
      <w:r w:rsidR="00990624">
        <w:t xml:space="preserve">Následně CE poskytuje exportér do </w:t>
      </w:r>
      <w:proofErr w:type="spellStart"/>
      <w:r w:rsidR="00990624">
        <w:t>gltf</w:t>
      </w:r>
      <w:proofErr w:type="spellEnd"/>
      <w:r w:rsidR="00990624">
        <w:t xml:space="preserve"> formátu, který umožňuje volbu obsáhnout jak </w:t>
      </w:r>
      <w:r w:rsidR="000A446F">
        <w:t>terén,</w:t>
      </w:r>
      <w:r w:rsidR="00990624">
        <w:t xml:space="preserve"> tak generované modely.</w:t>
      </w:r>
      <w:r w:rsidR="00F42EB0">
        <w:t xml:space="preserve"> </w:t>
      </w:r>
    </w:p>
    <w:p w14:paraId="6EBA2A4A" w14:textId="077FC6F9" w:rsidR="00374435" w:rsidRDefault="00374435" w:rsidP="00374435">
      <w:pPr>
        <w:pStyle w:val="Normlnprvnodsazen"/>
        <w:keepNext/>
        <w:ind w:firstLine="0"/>
      </w:pPr>
      <w:r w:rsidRPr="00374435">
        <w:rPr>
          <w:noProof/>
        </w:rPr>
        <w:drawing>
          <wp:inline distT="0" distB="0" distL="0" distR="0" wp14:anchorId="4C00E844" wp14:editId="54C47538">
            <wp:extent cx="5579745" cy="2645410"/>
            <wp:effectExtent l="0" t="0" r="1905" b="2540"/>
            <wp:docPr id="1541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143" name=""/>
                    <pic:cNvPicPr/>
                  </pic:nvPicPr>
                  <pic:blipFill>
                    <a:blip r:embed="rId59"/>
                    <a:stretch>
                      <a:fillRect/>
                    </a:stretch>
                  </pic:blipFill>
                  <pic:spPr>
                    <a:xfrm>
                      <a:off x="0" y="0"/>
                      <a:ext cx="5579745" cy="2645410"/>
                    </a:xfrm>
                    <a:prstGeom prst="rect">
                      <a:avLst/>
                    </a:prstGeom>
                  </pic:spPr>
                </pic:pic>
              </a:graphicData>
            </a:graphic>
          </wp:inline>
        </w:drawing>
      </w:r>
    </w:p>
    <w:p w14:paraId="6C956AD6" w14:textId="751F35B5" w:rsidR="00374435" w:rsidRPr="00877113" w:rsidRDefault="00374435" w:rsidP="000023D6">
      <w:pPr>
        <w:pStyle w:val="Caption"/>
        <w:rPr>
          <w:lang w:val="en-US"/>
        </w:rPr>
      </w:pPr>
      <w:r>
        <w:t xml:space="preserve">Obr. </w:t>
      </w:r>
      <w:r>
        <w:fldChar w:fldCharType="begin"/>
      </w:r>
      <w:r>
        <w:instrText xml:space="preserve"> SEQ Obr. \* ARABIC </w:instrText>
      </w:r>
      <w:r>
        <w:fldChar w:fldCharType="separate"/>
      </w:r>
      <w:r w:rsidR="00E559B3">
        <w:rPr>
          <w:noProof/>
        </w:rPr>
        <w:t>37</w:t>
      </w:r>
      <w:r>
        <w:rPr>
          <w:noProof/>
        </w:rPr>
        <w:fldChar w:fldCharType="end"/>
      </w:r>
      <w:r>
        <w:t xml:space="preserve"> </w:t>
      </w:r>
      <w:r w:rsidR="001C771D">
        <w:t>P</w:t>
      </w:r>
      <w:r w:rsidRPr="002E6877">
        <w:t xml:space="preserve">roces převodu dat. část </w:t>
      </w:r>
      <w:r>
        <w:t>2</w:t>
      </w:r>
      <w:r w:rsidRPr="002E6877">
        <w:t xml:space="preserve">. - </w:t>
      </w:r>
      <w:r>
        <w:t xml:space="preserve">City </w:t>
      </w:r>
      <w:proofErr w:type="spellStart"/>
      <w:r>
        <w:t>Engine</w:t>
      </w:r>
      <w:proofErr w:type="spellEnd"/>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34BE0835" w:rsidR="00256200" w:rsidRDefault="00256200" w:rsidP="00990624">
      <w:pPr>
        <w:pStyle w:val="Normlnprvnodsazen"/>
        <w:ind w:firstLine="0"/>
      </w:pPr>
      <w:r w:rsidRPr="00256200">
        <w:t xml:space="preserve">Zde vyvstává </w:t>
      </w:r>
      <w:r w:rsidR="000A446F" w:rsidRPr="00256200">
        <w:t>otázka,</w:t>
      </w:r>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w:t>
      </w:r>
      <w:proofErr w:type="gramStart"/>
      <w:r w:rsidRPr="00256200">
        <w:t>3D</w:t>
      </w:r>
      <w:proofErr w:type="gramEnd"/>
      <w:r w:rsidRPr="00256200">
        <w:t xml:space="preserve"> dat, která je pro následné využití ve VP klíčová. Ačkoliv CE poskytuje možnosti optimalizace, bylo zjištěno, že tyto nástroje </w:t>
      </w:r>
      <w:proofErr w:type="gramStart"/>
      <w:r w:rsidRPr="00256200">
        <w:t>neřeší</w:t>
      </w:r>
      <w:proofErr w:type="gramEnd"/>
      <w:r w:rsidRPr="00256200">
        <w:t xml:space="preserve"> specifika vybraných dat.</w:t>
      </w:r>
      <w:r>
        <w:t xml:space="preserve"> Zároveň </w:t>
      </w:r>
      <w:proofErr w:type="spellStart"/>
      <w:r>
        <w:t>Blender</w:t>
      </w:r>
      <w:proofErr w:type="spellEnd"/>
      <w:r>
        <w:t xml:space="preserve"> poskytuje </w:t>
      </w:r>
      <w:r>
        <w:lastRenderedPageBreak/>
        <w:t xml:space="preserve">vlastní exportér do </w:t>
      </w:r>
      <w:proofErr w:type="spellStart"/>
      <w:r>
        <w:t>glTF</w:t>
      </w:r>
      <w:proofErr w:type="spellEnd"/>
      <w:r>
        <w:t xml:space="preserve">, pro jehož možnosti je ve webových renderováních </w:t>
      </w:r>
      <w:proofErr w:type="spellStart"/>
      <w:r>
        <w:t>enginech</w:t>
      </w:r>
      <w:proofErr w:type="spellEnd"/>
      <w:r>
        <w:t xml:space="preserve"> a nástrojích široká kompatibilita. Zároveň je </w:t>
      </w:r>
      <w:proofErr w:type="spellStart"/>
      <w:r>
        <w:t>Blender</w:t>
      </w:r>
      <w:proofErr w:type="spellEnd"/>
      <w:r>
        <w:t xml:space="preserve"> ústředním nástrojem pro návrh výsledné scény při tvorbě VP, jelikož poskytuje pokročilé editační možnosti v rámci uživatelského rozhraní. </w:t>
      </w:r>
      <w:r w:rsidR="000A446F">
        <w:t>Přidáním</w:t>
      </w:r>
      <w:r>
        <w:t xml:space="preserve"> </w:t>
      </w:r>
      <w:proofErr w:type="spellStart"/>
      <w:r>
        <w:t>Blenderu</w:t>
      </w:r>
      <w:proofErr w:type="spellEnd"/>
      <w:r>
        <w:t xml:space="preserve"> do procesu zpracování dat, však přináší další problémy vzniklé na základě kompatibility softwarů. </w:t>
      </w:r>
    </w:p>
    <w:p w14:paraId="687CFE88" w14:textId="41DC7AAB"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 Tento proces byl vyřešen</w:t>
      </w:r>
      <w:r w:rsidR="00CE62D7">
        <w:t xml:space="preserve"> kombinací</w:t>
      </w:r>
      <w:r>
        <w:t xml:space="preserve"> python script</w:t>
      </w:r>
      <w:r w:rsidR="00CE62D7">
        <w:t xml:space="preserve">u </w:t>
      </w:r>
      <w:r>
        <w:t xml:space="preserve">s využitím </w:t>
      </w:r>
      <w:proofErr w:type="spellStart"/>
      <w:r>
        <w:t>Blender</w:t>
      </w:r>
      <w:proofErr w:type="spellEnd"/>
      <w:r>
        <w:t xml:space="preserve"> API</w:t>
      </w:r>
      <w:r w:rsidR="00CE62D7">
        <w:t xml:space="preserve"> a ruční editace</w:t>
      </w:r>
      <w:r w:rsidR="0096150F">
        <w:t xml:space="preserve"> </w:t>
      </w:r>
      <w:r w:rsidR="0096150F">
        <w:fldChar w:fldCharType="begin"/>
      </w:r>
      <w:r w:rsidR="0096150F">
        <w:instrText xml:space="preserve"> ADDIN ZOTERO_ITEM CSL_CITATION {"citationID":"wdkiwywQ","properties":{"formattedCitation":"(Hor\\uc0\\u225{}k 2023a)","plainCitation":"(Horák 2023a)","noteIndex":0},"citationItems":[{"id":2107,"uris":["http://zotero.org/groups/4599106/items/V95AV882"],"itemData":{"id":2107,"type":"software","abstract":"Utility scripts for manipulating City Engine 3D models exports of Brno buildings in Blender.","genre":"Python","note":"original-date: 2023-12-08T17:23:37Z","source":"GitHub","title":"jendahorak/dp-blender-py-utils","URL":"https://github.com/jendahorak/dp-blender-py-utils","author":[{"family":"Horák","given":""}],"accessed":{"date-parts":[["2023",12,23]]},"issued":{"date-parts":[["2023",12,8]]},"citation-key":"horakJendahorakDpblenderpyutils2023"}}],"schema":"https://github.com/citation-style-language/schema/raw/master/csl-citation.json"} </w:instrText>
      </w:r>
      <w:r w:rsidR="0096150F">
        <w:fldChar w:fldCharType="separate"/>
      </w:r>
      <w:r w:rsidR="0096150F" w:rsidRPr="0096150F">
        <w:rPr>
          <w:rFonts w:cs="Times New Roman"/>
          <w:szCs w:val="24"/>
        </w:rPr>
        <w:t>(Horák 2023a)</w:t>
      </w:r>
      <w:r w:rsidR="0096150F">
        <w:fldChar w:fldCharType="end"/>
      </w:r>
      <w:r>
        <w:t xml:space="preserve">. </w:t>
      </w:r>
      <w:r w:rsidR="0031130C">
        <w:t>Klíčovým krokem pak bylo vyřešení různé orientace geometrie</w:t>
      </w:r>
      <w:r w:rsidR="00AB57DC">
        <w:t xml:space="preserve">, tento proces byl vyřešen poloautomaticky. U variant </w:t>
      </w:r>
      <w:r w:rsidR="000A446F">
        <w:t>vizualizace</w:t>
      </w:r>
      <w:r w:rsidR="00AB57DC">
        <w:t xml:space="preserve"> PLOCHA</w:t>
      </w:r>
      <w:r w:rsidR="00AB57DC">
        <w:rPr>
          <w:lang w:val="en-US"/>
        </w:rPr>
        <w:t xml:space="preserve">_KOD a CAST_OBJEKTU </w:t>
      </w:r>
      <w:proofErr w:type="spellStart"/>
      <w:r w:rsidR="00AB57DC">
        <w:rPr>
          <w:lang w:val="en-US"/>
        </w:rPr>
        <w:t>bylo</w:t>
      </w:r>
      <w:proofErr w:type="spellEnd"/>
      <w:r w:rsidR="00AB57DC">
        <w:rPr>
          <w:lang w:val="en-US"/>
        </w:rPr>
        <w:t xml:space="preserve"> </w:t>
      </w:r>
      <w:r w:rsidR="00AB57DC">
        <w:t xml:space="preserve">nutné zapotřebí značné množství manuálních úprav. </w:t>
      </w:r>
      <w:r>
        <w:t>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5AAB2F55"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rsidR="00704897">
        <w:t xml:space="preserve"> z grafu scény</w:t>
      </w:r>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r w:rsidR="00BE0333">
        <w:t>terén,</w:t>
      </w:r>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w:t>
      </w:r>
      <w:proofErr w:type="gramStart"/>
      <w:r>
        <w:t>sníží</w:t>
      </w:r>
      <w:proofErr w:type="gramEnd"/>
      <w:r>
        <w:t xml:space="preserve">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 xml:space="preserve">ž je nepřípustná hodnota. Při existenci textury tedy byly tedy zmenšeny do rozlišení </w:t>
      </w:r>
      <w:proofErr w:type="gramStart"/>
      <w:r>
        <w:t>2048x2048</w:t>
      </w:r>
      <w:proofErr w:type="gramEnd"/>
      <w:r>
        <w:t xml:space="preserve"> popř. 1024x1024.</w:t>
      </w:r>
    </w:p>
    <w:p w14:paraId="63996FAD" w14:textId="1F91E7E8" w:rsidR="000A446F" w:rsidRDefault="000A446F" w:rsidP="00CE62D7">
      <w:pPr>
        <w:pStyle w:val="Normlnprvnodsazen"/>
        <w:numPr>
          <w:ilvl w:val="0"/>
          <w:numId w:val="65"/>
        </w:numPr>
      </w:pPr>
      <w:r>
        <w:rPr>
          <w:b/>
          <w:bCs/>
        </w:rPr>
        <w:t>Oprava orientace povrchů –</w:t>
      </w:r>
      <w:r>
        <w:t xml:space="preserve"> Bylo nutné předefinovat směr normálových vektorů jednotlivých ploch. Proces nebylo možné plně automatizovat, bylo tedy nutná manuální úprava.</w:t>
      </w:r>
    </w:p>
    <w:p w14:paraId="2B191A03" w14:textId="1C4B1FAD" w:rsidR="00704897" w:rsidRDefault="00CE62D7" w:rsidP="00704897">
      <w:pPr>
        <w:pStyle w:val="Normlnprvnodsazen"/>
      </w:pPr>
      <w:r>
        <w:t xml:space="preserve">Nutno zmínit, že v případě optimalizace je </w:t>
      </w:r>
      <w:r w:rsidR="000A446F">
        <w:t xml:space="preserve">vhodné </w:t>
      </w:r>
      <w:r>
        <w:t>zvolit optimalizační kroky v závislosti na výsledné implementaci</w:t>
      </w:r>
      <w:r w:rsidR="00704897">
        <w:t xml:space="preserve">. Při provedení následujících operací je možné model, popř. kompletní scénu exportovat a následně načíst do výsledné scény v rámci vybrané technologie. Za účelem dosažení vyšší míry optimalizace, a tedy možnosti zobrazení více dat při zachování dostatečného výkonu je vhodné použít dedikované nástroje pro optimalizaci jako zmíněný </w:t>
      </w:r>
      <w:proofErr w:type="spellStart"/>
      <w:r w:rsidR="00704897" w:rsidRPr="0096150F">
        <w:rPr>
          <w:i/>
          <w:iCs/>
        </w:rPr>
        <w:t>gltf-transform</w:t>
      </w:r>
      <w:proofErr w:type="spellEnd"/>
      <w:r w:rsidR="00704897">
        <w:t xml:space="preserve"> aj. </w:t>
      </w:r>
      <w:r w:rsidR="00704897" w:rsidRPr="004E2FCC">
        <w:rPr>
          <w:highlight w:val="yellow"/>
        </w:rPr>
        <w:t>viz kap. X.</w:t>
      </w:r>
      <w:r w:rsidR="00704897">
        <w:t xml:space="preserve"> Tyto procesy je však nutné koordinovat s možnostmi cílového vizualizační technologie. Především při použití komprese je nutné zajistit kompatibilitu v cílové technologii. V případě tematických map byla značná část optimalizace provedena až ve Wonderland </w:t>
      </w:r>
      <w:proofErr w:type="spellStart"/>
      <w:r w:rsidR="00704897">
        <w:t>enginu</w:t>
      </w:r>
      <w:proofErr w:type="spellEnd"/>
      <w:r w:rsidR="00704897">
        <w:t xml:space="preserve">. </w:t>
      </w:r>
    </w:p>
    <w:p w14:paraId="06C29B40" w14:textId="500416E3" w:rsidR="0096150F" w:rsidRDefault="00BE0333" w:rsidP="00704897">
      <w:pPr>
        <w:pStyle w:val="Normlnprvnodsazen"/>
        <w:rPr>
          <w:lang w:val="en-US"/>
        </w:rPr>
      </w:pPr>
      <w:r>
        <w:t>Optimalizace je nedílnou součástí procesu tvorby VP o to víc v případě kdy se jedná o velká a podrobná vstupní data.</w:t>
      </w:r>
      <w:r w:rsidR="00704897">
        <w:t xml:space="preserve"> Důkaz nezbytnosti procesu optimalizace je</w:t>
      </w:r>
      <w:r w:rsidR="00704897" w:rsidRPr="00704897">
        <w:rPr>
          <w:highlight w:val="yellow"/>
        </w:rPr>
        <w:t xml:space="preserve"> (příloha X)</w:t>
      </w:r>
      <w:r w:rsidR="00704897">
        <w:t xml:space="preserve"> znázorňující míry redukce geometrie a velikosti textur před a po provedení výše zmíněných kroků.  </w:t>
      </w:r>
      <w:r w:rsidR="00704897" w:rsidRPr="00704897">
        <w:rPr>
          <w:highlight w:val="yellow"/>
          <w:lang w:val="en-US"/>
        </w:rPr>
        <w:t xml:space="preserve">#TODO – Dat </w:t>
      </w:r>
      <w:proofErr w:type="spellStart"/>
      <w:r w:rsidR="00704897" w:rsidRPr="00704897">
        <w:rPr>
          <w:highlight w:val="yellow"/>
          <w:lang w:val="en-US"/>
        </w:rPr>
        <w:t>tabulku</w:t>
      </w:r>
      <w:proofErr w:type="spellEnd"/>
      <w:r w:rsidR="00704897" w:rsidRPr="00704897">
        <w:rPr>
          <w:highlight w:val="yellow"/>
          <w:lang w:val="en-US"/>
        </w:rPr>
        <w:t xml:space="preserve"> do </w:t>
      </w:r>
      <w:proofErr w:type="spellStart"/>
      <w:r w:rsidR="00704897" w:rsidRPr="00704897">
        <w:rPr>
          <w:highlight w:val="yellow"/>
          <w:lang w:val="en-US"/>
        </w:rPr>
        <w:t>priloh</w:t>
      </w:r>
      <w:proofErr w:type="spellEnd"/>
    </w:p>
    <w:p w14:paraId="3204E852" w14:textId="3C01C712" w:rsidR="001C771D" w:rsidRPr="001C771D" w:rsidRDefault="001C771D" w:rsidP="001C771D">
      <w:pPr>
        <w:pStyle w:val="Normlnprvnodsazen"/>
      </w:pPr>
      <w:r w:rsidRPr="001C771D">
        <w:t xml:space="preserve">Dalším z klíčových kroků, bylo určení výsledného měřítka vizualizací. Na základě úvahy uvedené v </w:t>
      </w:r>
      <w:r w:rsidRPr="001C771D">
        <w:rPr>
          <w:highlight w:val="yellow"/>
        </w:rPr>
        <w:t>kap. X (Problematika měřítka)</w:t>
      </w:r>
      <w:r w:rsidRPr="001C771D">
        <w:t xml:space="preserve"> a na základě testování vizualizacích různých měřítek ve VP z hlediska příjemnosti práce s daty a výkonu aplikace, bylo zvoleno měřítko 1:5000. Do </w:t>
      </w:r>
      <w:r w:rsidRPr="001C771D">
        <w:lastRenderedPageBreak/>
        <w:t xml:space="preserve">tohoto měřítka byly </w:t>
      </w:r>
      <w:r w:rsidR="00D820CD">
        <w:t>škálovány</w:t>
      </w:r>
      <w:r w:rsidRPr="001C771D">
        <w:t xml:space="preserve"> všechny 3 exemplární vizualizace. </w:t>
      </w:r>
      <w:r>
        <w:t>Výsledné 3D mapy</w:t>
      </w:r>
      <w:r w:rsidR="00A84E30" w:rsidRPr="00022377">
        <w:rPr>
          <w:rStyle w:val="FootnoteReference"/>
        </w:rPr>
        <w:footnoteReference w:id="9"/>
      </w:r>
      <w:r>
        <w:t xml:space="preserve"> byly exportovány </w:t>
      </w:r>
      <w:proofErr w:type="gramStart"/>
      <w:r>
        <w:t>jakožto .</w:t>
      </w:r>
      <w:proofErr w:type="spellStart"/>
      <w:r>
        <w:t>glb</w:t>
      </w:r>
      <w:proofErr w:type="spellEnd"/>
      <w:proofErr w:type="gramEnd"/>
      <w:r>
        <w:t xml:space="preserve"> a následně importovány do Wonderland </w:t>
      </w:r>
      <w:proofErr w:type="spellStart"/>
      <w:r>
        <w:t>en</w:t>
      </w:r>
      <w:r w:rsidR="00D820CD">
        <w:t>gin</w:t>
      </w:r>
      <w:r>
        <w:t>u</w:t>
      </w:r>
      <w:proofErr w:type="spellEnd"/>
      <w:r>
        <w:t>.</w:t>
      </w:r>
    </w:p>
    <w:p w14:paraId="143917CA" w14:textId="2BA27A4F" w:rsidR="001C771D" w:rsidRDefault="001C771D" w:rsidP="001C771D">
      <w:pPr>
        <w:keepNext/>
      </w:pPr>
      <w:r w:rsidRPr="001C771D">
        <w:rPr>
          <w:noProof/>
        </w:rPr>
        <w:drawing>
          <wp:inline distT="0" distB="0" distL="0" distR="0" wp14:anchorId="133AE2B2" wp14:editId="16C15B8B">
            <wp:extent cx="5579745" cy="3392805"/>
            <wp:effectExtent l="0" t="0" r="1905" b="0"/>
            <wp:docPr id="841013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877" name="Picture 1" descr="A diagram of a diagram&#10;&#10;Description automatically generated"/>
                    <pic:cNvPicPr/>
                  </pic:nvPicPr>
                  <pic:blipFill>
                    <a:blip r:embed="rId60"/>
                    <a:stretch>
                      <a:fillRect/>
                    </a:stretch>
                  </pic:blipFill>
                  <pic:spPr>
                    <a:xfrm>
                      <a:off x="0" y="0"/>
                      <a:ext cx="5579745" cy="3392805"/>
                    </a:xfrm>
                    <a:prstGeom prst="rect">
                      <a:avLst/>
                    </a:prstGeom>
                  </pic:spPr>
                </pic:pic>
              </a:graphicData>
            </a:graphic>
          </wp:inline>
        </w:drawing>
      </w:r>
    </w:p>
    <w:p w14:paraId="3CDEDFE6" w14:textId="79A736C3" w:rsidR="00296350" w:rsidRDefault="001C771D" w:rsidP="000023D6">
      <w:pPr>
        <w:pStyle w:val="Caption"/>
      </w:pPr>
      <w:r>
        <w:t xml:space="preserve">Obr. </w:t>
      </w:r>
      <w:r>
        <w:fldChar w:fldCharType="begin"/>
      </w:r>
      <w:r>
        <w:instrText xml:space="preserve"> SEQ Obr. \* ARABIC </w:instrText>
      </w:r>
      <w:r>
        <w:fldChar w:fldCharType="separate"/>
      </w:r>
      <w:r w:rsidR="00E559B3">
        <w:rPr>
          <w:noProof/>
        </w:rPr>
        <w:t>38</w:t>
      </w:r>
      <w:r>
        <w:rPr>
          <w:noProof/>
        </w:rPr>
        <w:fldChar w:fldCharType="end"/>
      </w:r>
      <w:r>
        <w:t xml:space="preserve"> P</w:t>
      </w:r>
      <w:r w:rsidRPr="002E6877">
        <w:t xml:space="preserve">roces převodu dat. část </w:t>
      </w:r>
      <w:r>
        <w:t>3</w:t>
      </w:r>
      <w:r w:rsidRPr="002E6877">
        <w:t xml:space="preserve">. </w:t>
      </w:r>
      <w:r w:rsidR="0021284F">
        <w:t>–</w:t>
      </w:r>
      <w:r w:rsidRPr="002E6877">
        <w:t xml:space="preserve"> </w:t>
      </w:r>
      <w:proofErr w:type="spellStart"/>
      <w:r>
        <w:t>Blender</w:t>
      </w:r>
      <w:proofErr w:type="spellEnd"/>
    </w:p>
    <w:p w14:paraId="216F451E" w14:textId="49C7B2A8" w:rsidR="0021284F" w:rsidRDefault="0021284F">
      <w:pPr>
        <w:spacing w:after="160"/>
        <w:jc w:val="left"/>
      </w:pPr>
      <w:r>
        <w:br w:type="page"/>
      </w:r>
    </w:p>
    <w:p w14:paraId="5BB7795E" w14:textId="3C905ABB" w:rsidR="003150D4" w:rsidRDefault="00020422" w:rsidP="003150D4">
      <w:pPr>
        <w:pStyle w:val="Heading3"/>
      </w:pPr>
      <w:r>
        <w:lastRenderedPageBreak/>
        <w:t>Tvorba VP</w:t>
      </w:r>
    </w:p>
    <w:p w14:paraId="187B5AF9" w14:textId="6A6B8BB4" w:rsidR="00375E67" w:rsidRDefault="00375E67" w:rsidP="000023D6">
      <w:pPr>
        <w:pStyle w:val="Caption"/>
      </w:pPr>
      <w:r>
        <w:t xml:space="preserve">Tab. </w:t>
      </w:r>
      <w:r>
        <w:fldChar w:fldCharType="begin"/>
      </w:r>
      <w:r>
        <w:instrText xml:space="preserve"> SEQ Tab. \* ARABIC </w:instrText>
      </w:r>
      <w:r>
        <w:fldChar w:fldCharType="separate"/>
      </w:r>
      <w:r w:rsidR="00F42436">
        <w:rPr>
          <w:noProof/>
        </w:rPr>
        <w:t>9</w:t>
      </w:r>
      <w:r>
        <w:rPr>
          <w:noProof/>
        </w:rPr>
        <w:fldChar w:fldCharType="end"/>
      </w:r>
      <w:r>
        <w:t xml:space="preserve"> S</w:t>
      </w:r>
      <w:r w:rsidRPr="004F19FC">
        <w:t>ystém číslování uživatelských požadavků dle komponent aplikace.</w:t>
      </w:r>
    </w:p>
    <w:tbl>
      <w:tblPr>
        <w:tblW w:w="7285" w:type="dxa"/>
        <w:tblLook w:val="04A0" w:firstRow="1" w:lastRow="0" w:firstColumn="1" w:lastColumn="0" w:noHBand="0" w:noVBand="1"/>
      </w:tblPr>
      <w:tblGrid>
        <w:gridCol w:w="2155"/>
        <w:gridCol w:w="990"/>
        <w:gridCol w:w="4140"/>
      </w:tblGrid>
      <w:tr w:rsidR="00375E67" w:rsidRPr="00E4543D" w14:paraId="5FE58A3E" w14:textId="77777777" w:rsidTr="00745EDC">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5DCAFD"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Typ</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C411F27"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ID</w:t>
            </w:r>
          </w:p>
        </w:tc>
        <w:tc>
          <w:tcPr>
            <w:tcW w:w="4140" w:type="dxa"/>
            <w:tcBorders>
              <w:top w:val="single" w:sz="4" w:space="0" w:color="auto"/>
              <w:left w:val="nil"/>
              <w:bottom w:val="single" w:sz="4" w:space="0" w:color="auto"/>
              <w:right w:val="single" w:sz="4" w:space="0" w:color="auto"/>
            </w:tcBorders>
            <w:shd w:val="clear" w:color="auto" w:fill="auto"/>
            <w:vAlign w:val="center"/>
            <w:hideMark/>
          </w:tcPr>
          <w:p w14:paraId="495513CD" w14:textId="77777777" w:rsidR="00375E67" w:rsidRPr="00E4543D" w:rsidRDefault="00375E67" w:rsidP="00745EDC">
            <w:pPr>
              <w:spacing w:after="0" w:line="240" w:lineRule="auto"/>
              <w:jc w:val="center"/>
              <w:rPr>
                <w:rFonts w:eastAsia="Times New Roman" w:cs="Calibri"/>
                <w:b/>
                <w:bCs/>
                <w:color w:val="000000"/>
                <w:sz w:val="20"/>
                <w:szCs w:val="20"/>
              </w:rPr>
            </w:pPr>
            <w:proofErr w:type="spellStart"/>
            <w:r w:rsidRPr="00E4543D">
              <w:rPr>
                <w:rFonts w:eastAsia="Times New Roman" w:cs="Calibri"/>
                <w:b/>
                <w:bCs/>
                <w:color w:val="000000"/>
                <w:sz w:val="20"/>
                <w:szCs w:val="20"/>
              </w:rPr>
              <w:t>Nazev</w:t>
            </w:r>
            <w:proofErr w:type="spellEnd"/>
          </w:p>
        </w:tc>
      </w:tr>
      <w:tr w:rsidR="00375E67" w:rsidRPr="00E4543D" w14:paraId="6A79AA8D" w14:textId="77777777" w:rsidTr="00745EDC">
        <w:trPr>
          <w:trHeight w:val="300"/>
        </w:trPr>
        <w:tc>
          <w:tcPr>
            <w:tcW w:w="2155" w:type="dxa"/>
            <w:vMerge w:val="restart"/>
            <w:tcBorders>
              <w:top w:val="nil"/>
              <w:left w:val="single" w:sz="4" w:space="0" w:color="auto"/>
              <w:bottom w:val="single" w:sz="4" w:space="0" w:color="auto"/>
              <w:right w:val="single" w:sz="4" w:space="0" w:color="auto"/>
            </w:tcBorders>
            <w:shd w:val="clear" w:color="auto" w:fill="auto"/>
            <w:vAlign w:val="center"/>
            <w:hideMark/>
          </w:tcPr>
          <w:p w14:paraId="03F56683"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Funkční</w:t>
            </w:r>
          </w:p>
        </w:tc>
        <w:tc>
          <w:tcPr>
            <w:tcW w:w="990" w:type="dxa"/>
            <w:tcBorders>
              <w:top w:val="nil"/>
              <w:left w:val="nil"/>
              <w:bottom w:val="single" w:sz="4" w:space="0" w:color="auto"/>
              <w:right w:val="single" w:sz="4" w:space="0" w:color="auto"/>
            </w:tcBorders>
            <w:shd w:val="clear" w:color="auto" w:fill="auto"/>
            <w:vAlign w:val="center"/>
            <w:hideMark/>
          </w:tcPr>
          <w:p w14:paraId="786A57F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A</w:t>
            </w:r>
          </w:p>
        </w:tc>
        <w:tc>
          <w:tcPr>
            <w:tcW w:w="4140" w:type="dxa"/>
            <w:tcBorders>
              <w:top w:val="nil"/>
              <w:left w:val="nil"/>
              <w:bottom w:val="single" w:sz="4" w:space="0" w:color="auto"/>
              <w:right w:val="single" w:sz="4" w:space="0" w:color="auto"/>
            </w:tcBorders>
            <w:shd w:val="clear" w:color="auto" w:fill="auto"/>
            <w:vAlign w:val="center"/>
            <w:hideMark/>
          </w:tcPr>
          <w:p w14:paraId="22BDE7FD"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1 – Typy střech</w:t>
            </w:r>
          </w:p>
        </w:tc>
      </w:tr>
      <w:tr w:rsidR="00375E67" w:rsidRPr="00E4543D" w14:paraId="47CC1CC9"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890D4AA"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73B57B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B</w:t>
            </w:r>
          </w:p>
        </w:tc>
        <w:tc>
          <w:tcPr>
            <w:tcW w:w="4140" w:type="dxa"/>
            <w:tcBorders>
              <w:top w:val="nil"/>
              <w:left w:val="nil"/>
              <w:bottom w:val="single" w:sz="4" w:space="0" w:color="auto"/>
              <w:right w:val="single" w:sz="4" w:space="0" w:color="auto"/>
            </w:tcBorders>
            <w:shd w:val="clear" w:color="auto" w:fill="auto"/>
            <w:vAlign w:val="center"/>
            <w:hideMark/>
          </w:tcPr>
          <w:p w14:paraId="4AA219F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2 – Části objektů</w:t>
            </w:r>
          </w:p>
        </w:tc>
      </w:tr>
      <w:tr w:rsidR="00375E67" w:rsidRPr="00E4543D" w14:paraId="3C74465E"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7C7919FE"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CE71058"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C</w:t>
            </w:r>
          </w:p>
        </w:tc>
        <w:tc>
          <w:tcPr>
            <w:tcW w:w="4140" w:type="dxa"/>
            <w:tcBorders>
              <w:top w:val="nil"/>
              <w:left w:val="nil"/>
              <w:bottom w:val="single" w:sz="4" w:space="0" w:color="auto"/>
              <w:right w:val="single" w:sz="4" w:space="0" w:color="auto"/>
            </w:tcBorders>
            <w:shd w:val="clear" w:color="auto" w:fill="auto"/>
            <w:vAlign w:val="center"/>
            <w:hideMark/>
          </w:tcPr>
          <w:p w14:paraId="576AEF8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Topografická mapa – Fiktivní Sochy</w:t>
            </w:r>
          </w:p>
        </w:tc>
      </w:tr>
      <w:tr w:rsidR="00375E67" w:rsidRPr="00E4543D" w14:paraId="60C56895"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3BC57B1"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7B7D0F71"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D</w:t>
            </w:r>
          </w:p>
        </w:tc>
        <w:tc>
          <w:tcPr>
            <w:tcW w:w="4140" w:type="dxa"/>
            <w:tcBorders>
              <w:top w:val="nil"/>
              <w:left w:val="nil"/>
              <w:bottom w:val="single" w:sz="4" w:space="0" w:color="auto"/>
              <w:right w:val="single" w:sz="4" w:space="0" w:color="auto"/>
            </w:tcBorders>
            <w:shd w:val="clear" w:color="auto" w:fill="auto"/>
            <w:vAlign w:val="center"/>
            <w:hideMark/>
          </w:tcPr>
          <w:p w14:paraId="07C662B5"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Prostředí</w:t>
            </w:r>
          </w:p>
        </w:tc>
      </w:tr>
      <w:tr w:rsidR="00375E67" w:rsidRPr="00E4543D" w14:paraId="42610FFD" w14:textId="77777777" w:rsidTr="00745EDC">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104A0A20"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Mimo-funkční</w:t>
            </w:r>
          </w:p>
        </w:tc>
        <w:tc>
          <w:tcPr>
            <w:tcW w:w="990" w:type="dxa"/>
            <w:tcBorders>
              <w:top w:val="nil"/>
              <w:left w:val="nil"/>
              <w:bottom w:val="single" w:sz="4" w:space="0" w:color="auto"/>
              <w:right w:val="single" w:sz="4" w:space="0" w:color="auto"/>
            </w:tcBorders>
            <w:shd w:val="clear" w:color="auto" w:fill="auto"/>
            <w:vAlign w:val="center"/>
            <w:hideMark/>
          </w:tcPr>
          <w:p w14:paraId="037339FB"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E</w:t>
            </w:r>
          </w:p>
        </w:tc>
        <w:tc>
          <w:tcPr>
            <w:tcW w:w="4140" w:type="dxa"/>
            <w:tcBorders>
              <w:top w:val="nil"/>
              <w:left w:val="nil"/>
              <w:bottom w:val="single" w:sz="4" w:space="0" w:color="auto"/>
              <w:right w:val="single" w:sz="4" w:space="0" w:color="auto"/>
            </w:tcBorders>
            <w:shd w:val="clear" w:color="auto" w:fill="auto"/>
            <w:vAlign w:val="center"/>
            <w:hideMark/>
          </w:tcPr>
          <w:p w14:paraId="7684092E" w14:textId="07D1E0E8"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w:t>
            </w:r>
            <w:r>
              <w:rPr>
                <w:rFonts w:eastAsia="Times New Roman" w:cs="Calibri"/>
                <w:color w:val="000000"/>
                <w:sz w:val="20"/>
                <w:szCs w:val="20"/>
              </w:rPr>
              <w:t>-</w:t>
            </w:r>
            <w:r w:rsidRPr="00E4543D">
              <w:rPr>
                <w:rFonts w:eastAsia="Times New Roman" w:cs="Calibri"/>
                <w:color w:val="000000"/>
                <w:sz w:val="20"/>
                <w:szCs w:val="20"/>
              </w:rPr>
              <w:t>funkční požadavky aplikace</w:t>
            </w:r>
          </w:p>
        </w:tc>
      </w:tr>
    </w:tbl>
    <w:p w14:paraId="33211DA7" w14:textId="77777777" w:rsidR="00375E67" w:rsidRPr="00375E67" w:rsidRDefault="00375E67" w:rsidP="00375E67"/>
    <w:p w14:paraId="25D11D12" w14:textId="616C66EB" w:rsidR="00D820CD" w:rsidRDefault="00E4543D" w:rsidP="00E4543D">
      <w:pPr>
        <w:pStyle w:val="Malnadpis"/>
      </w:pPr>
      <w:r>
        <w:t>Prostředí</w:t>
      </w:r>
    </w:p>
    <w:p w14:paraId="66ECBA21" w14:textId="05600C24" w:rsidR="00F302A4" w:rsidRPr="00F302A4" w:rsidRDefault="00F302A4" w:rsidP="00F302A4">
      <w:r>
        <w:t>Velká míra funkcionality definované v </w:t>
      </w:r>
      <w:r w:rsidRPr="00F302A4">
        <w:rPr>
          <w:highlight w:val="yellow"/>
        </w:rPr>
        <w:t>Tab. X</w:t>
      </w:r>
      <w:r>
        <w:t xml:space="preserve"> byla z velké části umožněna díky vestavěné </w:t>
      </w:r>
      <w:r w:rsidR="00B908FF">
        <w:t>funkcionalitě</w:t>
      </w:r>
      <w:r>
        <w:t xml:space="preserve"> </w:t>
      </w:r>
      <w:r w:rsidR="003150D4">
        <w:t>W</w:t>
      </w:r>
      <w:r>
        <w:t xml:space="preserve">onderland </w:t>
      </w:r>
      <w:proofErr w:type="spellStart"/>
      <w:r>
        <w:t>enginu</w:t>
      </w:r>
      <w:proofErr w:type="spellEnd"/>
      <w:r>
        <w:t xml:space="preserve"> (kolizní systém, kliknutí aj.) a knihovně </w:t>
      </w:r>
      <w:proofErr w:type="spellStart"/>
      <w:r w:rsidRPr="00F302A4">
        <w:rPr>
          <w:i/>
          <w:iCs/>
          <w:u w:val="single"/>
        </w:rPr>
        <w:t>wle</w:t>
      </w:r>
      <w:proofErr w:type="spellEnd"/>
      <w:r w:rsidRPr="00F302A4">
        <w:rPr>
          <w:i/>
          <w:iCs/>
          <w:u w:val="single"/>
        </w:rPr>
        <w:t>-pp</w:t>
      </w:r>
      <w:r>
        <w:t xml:space="preserve"> </w:t>
      </w:r>
      <w:r>
        <w:fldChar w:fldCharType="begin"/>
      </w:r>
      <w:r>
        <w:instrText xml:space="preserve"> ADDIN ZOTERO_ITEM CSL_CITATION {"citationID":"k1zamwFZ","properties":{"formattedCitation":"(Ducceschi 2023)","plainCitation":"(Ducceschi 2023)","noteIndex":0},"citationItems":[{"id":2120,"uris":["http://zotero.org/groups/4599106/items/EIYMTHNJ"],"itemData":{"id":2120,"type":"webpage","title":"SignorPipo/wle-pp","URL":"https://github.com/SignorPipo/wle-pp","author":[{"family":"Ducceschi","given":"Elia"}],"accessed":{"date-parts":[["2023",12,27]]},"issued":{"date-parts":[["2023"]]},"citation-key":"ducceschiSignorPipoWlepp2023"}}],"schema":"https://github.com/citation-style-language/schema/raw/master/csl-citation.json"} </w:instrText>
      </w:r>
      <w:r>
        <w:fldChar w:fldCharType="separate"/>
      </w:r>
      <w:r w:rsidRPr="00F302A4">
        <w:t>(Ducceschi 2023)</w:t>
      </w:r>
      <w:r>
        <w:fldChar w:fldCharType="end"/>
      </w:r>
      <w:r>
        <w:t>, což je knihovna komponentů rozšiřující základní funkcionalitu. Díky této knihovně bylo možné dosáhnout dvou modální lokomoce.</w:t>
      </w:r>
    </w:p>
    <w:p w14:paraId="27A4D54B" w14:textId="5865DD05" w:rsidR="00E4543D" w:rsidRDefault="00E4543D" w:rsidP="000023D6">
      <w:pPr>
        <w:pStyle w:val="Caption"/>
      </w:pPr>
      <w:r>
        <w:t xml:space="preserve">Tab. </w:t>
      </w:r>
      <w:r>
        <w:fldChar w:fldCharType="begin"/>
      </w:r>
      <w:r>
        <w:instrText xml:space="preserve"> SEQ Tab. \* ARABIC </w:instrText>
      </w:r>
      <w:r>
        <w:fldChar w:fldCharType="separate"/>
      </w:r>
      <w:r w:rsidR="00F42436">
        <w:rPr>
          <w:noProof/>
        </w:rPr>
        <w:t>10</w:t>
      </w:r>
      <w:r>
        <w:rPr>
          <w:noProof/>
        </w:rPr>
        <w:fldChar w:fldCharType="end"/>
      </w:r>
      <w:r>
        <w:t xml:space="preserve"> Matice požadavků, </w:t>
      </w:r>
      <w:r w:rsidR="005A554B">
        <w:t>D – funkční</w:t>
      </w:r>
      <w:r>
        <w:t xml:space="preserve"> požadavky VP</w:t>
      </w:r>
    </w:p>
    <w:tbl>
      <w:tblPr>
        <w:tblW w:w="8620" w:type="dxa"/>
        <w:tblLook w:val="04A0" w:firstRow="1" w:lastRow="0" w:firstColumn="1" w:lastColumn="0" w:noHBand="0" w:noVBand="1"/>
      </w:tblPr>
      <w:tblGrid>
        <w:gridCol w:w="930"/>
        <w:gridCol w:w="938"/>
        <w:gridCol w:w="2295"/>
        <w:gridCol w:w="2859"/>
        <w:gridCol w:w="871"/>
        <w:gridCol w:w="727"/>
      </w:tblGrid>
      <w:tr w:rsidR="005A554B" w:rsidRPr="005A554B" w14:paraId="40F35A04" w14:textId="77777777" w:rsidTr="00B908FF">
        <w:trPr>
          <w:trHeight w:val="300"/>
        </w:trPr>
        <w:tc>
          <w:tcPr>
            <w:tcW w:w="1868"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7DBA5BC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ID</w:t>
            </w:r>
          </w:p>
        </w:tc>
        <w:tc>
          <w:tcPr>
            <w:tcW w:w="2295" w:type="dxa"/>
            <w:tcBorders>
              <w:top w:val="single" w:sz="4" w:space="0" w:color="auto"/>
              <w:left w:val="nil"/>
              <w:bottom w:val="single" w:sz="8" w:space="0" w:color="auto"/>
              <w:right w:val="single" w:sz="4" w:space="0" w:color="auto"/>
            </w:tcBorders>
            <w:shd w:val="clear" w:color="auto" w:fill="auto"/>
            <w:vAlign w:val="center"/>
            <w:hideMark/>
          </w:tcPr>
          <w:p w14:paraId="7160B8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Požadavek</w:t>
            </w:r>
          </w:p>
        </w:tc>
        <w:tc>
          <w:tcPr>
            <w:tcW w:w="2859" w:type="dxa"/>
            <w:tcBorders>
              <w:top w:val="single" w:sz="4" w:space="0" w:color="auto"/>
              <w:left w:val="nil"/>
              <w:bottom w:val="single" w:sz="8" w:space="0" w:color="auto"/>
              <w:right w:val="single" w:sz="4" w:space="0" w:color="auto"/>
            </w:tcBorders>
            <w:shd w:val="clear" w:color="auto" w:fill="auto"/>
            <w:vAlign w:val="center"/>
            <w:hideMark/>
          </w:tcPr>
          <w:p w14:paraId="2688E4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6CA8B72C" w14:textId="77777777" w:rsidR="005A554B" w:rsidRPr="005A554B" w:rsidRDefault="005A554B" w:rsidP="005A554B">
            <w:pPr>
              <w:spacing w:after="0" w:line="240" w:lineRule="auto"/>
              <w:jc w:val="center"/>
              <w:rPr>
                <w:rFonts w:eastAsia="Times New Roman" w:cs="Calibri"/>
                <w:b/>
                <w:bCs/>
                <w:color w:val="000000"/>
                <w:sz w:val="18"/>
                <w:szCs w:val="18"/>
                <w:lang w:val="en-US"/>
              </w:rPr>
            </w:pPr>
            <w:proofErr w:type="spellStart"/>
            <w:r w:rsidRPr="005A554B">
              <w:rPr>
                <w:rFonts w:eastAsia="Times New Roman" w:cs="Calibri"/>
                <w:b/>
                <w:bCs/>
                <w:color w:val="000000"/>
                <w:sz w:val="18"/>
                <w:szCs w:val="18"/>
                <w:lang w:val="en-US"/>
              </w:rPr>
              <w:t>Priorita</w:t>
            </w:r>
            <w:proofErr w:type="spellEnd"/>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1F8809F9" w14:textId="77777777" w:rsidR="005A554B" w:rsidRPr="005A554B" w:rsidRDefault="005A554B" w:rsidP="005A554B">
            <w:pPr>
              <w:spacing w:after="0" w:line="240" w:lineRule="auto"/>
              <w:jc w:val="center"/>
              <w:rPr>
                <w:rFonts w:eastAsia="Times New Roman" w:cs="Calibri"/>
                <w:b/>
                <w:bCs/>
                <w:color w:val="000000"/>
                <w:sz w:val="18"/>
                <w:szCs w:val="18"/>
                <w:lang w:val="en-US"/>
              </w:rPr>
            </w:pPr>
            <w:r w:rsidRPr="005A554B">
              <w:rPr>
                <w:rFonts w:eastAsia="Times New Roman" w:cs="Calibri"/>
                <w:b/>
                <w:bCs/>
                <w:color w:val="000000"/>
                <w:sz w:val="18"/>
                <w:szCs w:val="18"/>
                <w:lang w:val="en-US"/>
              </w:rPr>
              <w:t>Status</w:t>
            </w:r>
          </w:p>
        </w:tc>
      </w:tr>
      <w:tr w:rsidR="005A554B" w:rsidRPr="005A554B" w14:paraId="6CDCCE7F"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2D12D02"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D.D</w:t>
            </w:r>
          </w:p>
        </w:tc>
        <w:tc>
          <w:tcPr>
            <w:tcW w:w="7690" w:type="dxa"/>
            <w:gridSpan w:val="5"/>
            <w:tcBorders>
              <w:top w:val="single" w:sz="8" w:space="0" w:color="auto"/>
              <w:left w:val="nil"/>
              <w:bottom w:val="single" w:sz="4" w:space="0" w:color="auto"/>
              <w:right w:val="single" w:sz="4" w:space="0" w:color="000000"/>
            </w:tcBorders>
            <w:shd w:val="clear" w:color="auto" w:fill="auto"/>
            <w:vAlign w:val="center"/>
            <w:hideMark/>
          </w:tcPr>
          <w:p w14:paraId="3DB89299"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Pohyb</w:t>
            </w:r>
          </w:p>
        </w:tc>
      </w:tr>
      <w:tr w:rsidR="005A554B" w:rsidRPr="005A554B" w14:paraId="4E51718A" w14:textId="77777777" w:rsidTr="00B908FF">
        <w:trPr>
          <w:trHeight w:val="735"/>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6DEAD2F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4AB950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D.D.1</w:t>
            </w:r>
          </w:p>
        </w:tc>
        <w:tc>
          <w:tcPr>
            <w:tcW w:w="2295" w:type="dxa"/>
            <w:tcBorders>
              <w:top w:val="nil"/>
              <w:left w:val="nil"/>
              <w:bottom w:val="single" w:sz="4" w:space="0" w:color="auto"/>
              <w:right w:val="single" w:sz="4" w:space="0" w:color="auto"/>
            </w:tcBorders>
            <w:shd w:val="clear" w:color="auto" w:fill="auto"/>
            <w:vAlign w:val="center"/>
            <w:hideMark/>
          </w:tcPr>
          <w:p w14:paraId="25805AC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posunu</w:t>
            </w:r>
          </w:p>
        </w:tc>
        <w:tc>
          <w:tcPr>
            <w:tcW w:w="2859" w:type="dxa"/>
            <w:tcBorders>
              <w:top w:val="nil"/>
              <w:left w:val="nil"/>
              <w:bottom w:val="single" w:sz="4" w:space="0" w:color="auto"/>
              <w:right w:val="single" w:sz="4" w:space="0" w:color="auto"/>
            </w:tcBorders>
            <w:shd w:val="clear" w:color="auto" w:fill="auto"/>
            <w:vAlign w:val="center"/>
            <w:hideMark/>
          </w:tcPr>
          <w:p w14:paraId="482636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plynulý pohyb </w:t>
            </w:r>
            <w:proofErr w:type="gramStart"/>
            <w:r w:rsidRPr="005A554B">
              <w:rPr>
                <w:rFonts w:eastAsia="Times New Roman" w:cs="Calibri"/>
                <w:color w:val="000000"/>
                <w:sz w:val="18"/>
                <w:szCs w:val="18"/>
              </w:rPr>
              <w:t>3D</w:t>
            </w:r>
            <w:proofErr w:type="gramEnd"/>
            <w:r w:rsidRPr="005A554B">
              <w:rPr>
                <w:rFonts w:eastAsia="Times New Roman" w:cs="Calibri"/>
                <w:color w:val="000000"/>
                <w:sz w:val="18"/>
                <w:szCs w:val="18"/>
              </w:rPr>
              <w:t xml:space="preserve"> prostorem.</w:t>
            </w:r>
          </w:p>
        </w:tc>
        <w:tc>
          <w:tcPr>
            <w:tcW w:w="871" w:type="dxa"/>
            <w:tcBorders>
              <w:top w:val="nil"/>
              <w:left w:val="nil"/>
              <w:bottom w:val="single" w:sz="4" w:space="0" w:color="auto"/>
              <w:right w:val="single" w:sz="4" w:space="0" w:color="auto"/>
            </w:tcBorders>
            <w:shd w:val="clear" w:color="auto" w:fill="auto"/>
            <w:vAlign w:val="center"/>
            <w:hideMark/>
          </w:tcPr>
          <w:p w14:paraId="7CFBAEB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5E6B1D57"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523F2F87" w14:textId="77777777" w:rsidTr="00B908FF">
        <w:trPr>
          <w:trHeight w:val="660"/>
        </w:trPr>
        <w:tc>
          <w:tcPr>
            <w:tcW w:w="930" w:type="dxa"/>
            <w:vMerge/>
            <w:tcBorders>
              <w:top w:val="nil"/>
              <w:left w:val="single" w:sz="4" w:space="0" w:color="auto"/>
              <w:bottom w:val="single" w:sz="4" w:space="0" w:color="000000"/>
              <w:right w:val="single" w:sz="4" w:space="0" w:color="auto"/>
            </w:tcBorders>
            <w:vAlign w:val="center"/>
            <w:hideMark/>
          </w:tcPr>
          <w:p w14:paraId="257D9A4B"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5E94FCF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D.D.2</w:t>
            </w:r>
          </w:p>
        </w:tc>
        <w:tc>
          <w:tcPr>
            <w:tcW w:w="2295" w:type="dxa"/>
            <w:tcBorders>
              <w:top w:val="nil"/>
              <w:left w:val="nil"/>
              <w:bottom w:val="single" w:sz="4" w:space="0" w:color="auto"/>
              <w:right w:val="single" w:sz="4" w:space="0" w:color="auto"/>
            </w:tcBorders>
            <w:shd w:val="clear" w:color="auto" w:fill="auto"/>
            <w:vAlign w:val="center"/>
            <w:hideMark/>
          </w:tcPr>
          <w:p w14:paraId="14B8B79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teleportu</w:t>
            </w:r>
          </w:p>
        </w:tc>
        <w:tc>
          <w:tcPr>
            <w:tcW w:w="2859" w:type="dxa"/>
            <w:tcBorders>
              <w:top w:val="nil"/>
              <w:left w:val="nil"/>
              <w:bottom w:val="single" w:sz="4" w:space="0" w:color="auto"/>
              <w:right w:val="single" w:sz="4" w:space="0" w:color="auto"/>
            </w:tcBorders>
            <w:shd w:val="clear" w:color="auto" w:fill="auto"/>
            <w:vAlign w:val="center"/>
            <w:hideMark/>
          </w:tcPr>
          <w:p w14:paraId="0D68EA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umožnuje pohyb pomocí teleportace.</w:t>
            </w:r>
          </w:p>
        </w:tc>
        <w:tc>
          <w:tcPr>
            <w:tcW w:w="871" w:type="dxa"/>
            <w:tcBorders>
              <w:top w:val="nil"/>
              <w:left w:val="nil"/>
              <w:bottom w:val="single" w:sz="4" w:space="0" w:color="auto"/>
              <w:right w:val="single" w:sz="4" w:space="0" w:color="auto"/>
            </w:tcBorders>
            <w:shd w:val="clear" w:color="auto" w:fill="auto"/>
            <w:vAlign w:val="center"/>
            <w:hideMark/>
          </w:tcPr>
          <w:p w14:paraId="0D06D82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5AA049E1"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114CA00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D0F325F"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D.E</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2B0C48A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Navigace</w:t>
            </w:r>
          </w:p>
        </w:tc>
      </w:tr>
      <w:tr w:rsidR="005A554B" w:rsidRPr="005A554B" w14:paraId="333570FE" w14:textId="77777777" w:rsidTr="00B908FF">
        <w:trPr>
          <w:trHeight w:val="630"/>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43A36F6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6FF593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B36702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Intuitivní prostředí</w:t>
            </w:r>
          </w:p>
        </w:tc>
        <w:tc>
          <w:tcPr>
            <w:tcW w:w="2859" w:type="dxa"/>
            <w:tcBorders>
              <w:top w:val="nil"/>
              <w:left w:val="nil"/>
              <w:bottom w:val="single" w:sz="4" w:space="0" w:color="auto"/>
              <w:right w:val="single" w:sz="4" w:space="0" w:color="auto"/>
            </w:tcBorders>
            <w:shd w:val="clear" w:color="auto" w:fill="auto"/>
            <w:vAlign w:val="center"/>
            <w:hideMark/>
          </w:tcPr>
          <w:p w14:paraId="3278A31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Návrh prostředí jednoznačně vyjadřuje směr pohybu prostředím.</w:t>
            </w:r>
          </w:p>
        </w:tc>
        <w:tc>
          <w:tcPr>
            <w:tcW w:w="871" w:type="dxa"/>
            <w:tcBorders>
              <w:top w:val="nil"/>
              <w:left w:val="nil"/>
              <w:bottom w:val="single" w:sz="4" w:space="0" w:color="auto"/>
              <w:right w:val="single" w:sz="4" w:space="0" w:color="auto"/>
            </w:tcBorders>
            <w:shd w:val="clear" w:color="auto" w:fill="auto"/>
            <w:vAlign w:val="center"/>
            <w:hideMark/>
          </w:tcPr>
          <w:p w14:paraId="591581E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29260909"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C928029" w14:textId="77777777" w:rsidTr="00B908FF">
        <w:trPr>
          <w:trHeight w:val="705"/>
        </w:trPr>
        <w:tc>
          <w:tcPr>
            <w:tcW w:w="930" w:type="dxa"/>
            <w:vMerge/>
            <w:tcBorders>
              <w:top w:val="nil"/>
              <w:left w:val="single" w:sz="4" w:space="0" w:color="auto"/>
              <w:bottom w:val="single" w:sz="4" w:space="0" w:color="000000"/>
              <w:right w:val="single" w:sz="4" w:space="0" w:color="auto"/>
            </w:tcBorders>
            <w:vAlign w:val="center"/>
            <w:hideMark/>
          </w:tcPr>
          <w:p w14:paraId="243C8822"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nil"/>
              <w:right w:val="nil"/>
            </w:tcBorders>
            <w:shd w:val="clear" w:color="auto" w:fill="auto"/>
            <w:vAlign w:val="center"/>
            <w:hideMark/>
          </w:tcPr>
          <w:p w14:paraId="413F3B3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D.E.2</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1D0B0E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Textová navigace</w:t>
            </w:r>
          </w:p>
        </w:tc>
        <w:tc>
          <w:tcPr>
            <w:tcW w:w="2859" w:type="dxa"/>
            <w:tcBorders>
              <w:top w:val="nil"/>
              <w:left w:val="nil"/>
              <w:bottom w:val="single" w:sz="4" w:space="0" w:color="auto"/>
              <w:right w:val="single" w:sz="4" w:space="0" w:color="auto"/>
            </w:tcBorders>
            <w:shd w:val="clear" w:color="auto" w:fill="auto"/>
            <w:vAlign w:val="center"/>
            <w:hideMark/>
          </w:tcPr>
          <w:p w14:paraId="2E1EB581"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obsahuje uživatelské instrukce v podobě textových boxů</w:t>
            </w:r>
          </w:p>
        </w:tc>
        <w:tc>
          <w:tcPr>
            <w:tcW w:w="871" w:type="dxa"/>
            <w:tcBorders>
              <w:top w:val="nil"/>
              <w:left w:val="nil"/>
              <w:bottom w:val="single" w:sz="4" w:space="0" w:color="auto"/>
              <w:right w:val="single" w:sz="4" w:space="0" w:color="auto"/>
            </w:tcBorders>
            <w:shd w:val="clear" w:color="auto" w:fill="auto"/>
            <w:vAlign w:val="center"/>
            <w:hideMark/>
          </w:tcPr>
          <w:p w14:paraId="6B25E2D0"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277B344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6DBEBB2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B4B66F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D.F</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76BA8CF6"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Interakce</w:t>
            </w:r>
          </w:p>
        </w:tc>
      </w:tr>
      <w:tr w:rsidR="005A554B" w:rsidRPr="005A554B" w14:paraId="5188E6A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491E44F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2949BA4A"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0C7C5F9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Binární vstup</w:t>
            </w:r>
          </w:p>
        </w:tc>
        <w:tc>
          <w:tcPr>
            <w:tcW w:w="2859" w:type="dxa"/>
            <w:tcBorders>
              <w:top w:val="nil"/>
              <w:left w:val="nil"/>
              <w:bottom w:val="single" w:sz="4" w:space="0" w:color="auto"/>
              <w:right w:val="single" w:sz="4" w:space="0" w:color="auto"/>
            </w:tcBorders>
            <w:shd w:val="clear" w:color="auto" w:fill="auto"/>
            <w:vAlign w:val="center"/>
            <w:hideMark/>
          </w:tcPr>
          <w:p w14:paraId="1A6BA189" w14:textId="3EA97C3B"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w:t>
            </w:r>
            <w:r w:rsidR="00400A60" w:rsidRPr="005A554B">
              <w:rPr>
                <w:rFonts w:eastAsia="Times New Roman" w:cs="Calibri"/>
                <w:color w:val="000000"/>
                <w:sz w:val="18"/>
                <w:szCs w:val="18"/>
              </w:rPr>
              <w:t>funkcionalitu</w:t>
            </w:r>
            <w:r w:rsidRPr="005A554B">
              <w:rPr>
                <w:rFonts w:eastAsia="Times New Roman" w:cs="Calibri"/>
                <w:color w:val="000000"/>
                <w:sz w:val="18"/>
                <w:szCs w:val="18"/>
              </w:rPr>
              <w:t xml:space="preserve"> "kliknutí"</w:t>
            </w:r>
          </w:p>
        </w:tc>
        <w:tc>
          <w:tcPr>
            <w:tcW w:w="871" w:type="dxa"/>
            <w:tcBorders>
              <w:top w:val="nil"/>
              <w:left w:val="nil"/>
              <w:bottom w:val="single" w:sz="4" w:space="0" w:color="auto"/>
              <w:right w:val="single" w:sz="4" w:space="0" w:color="auto"/>
            </w:tcBorders>
            <w:shd w:val="clear" w:color="auto" w:fill="auto"/>
            <w:vAlign w:val="center"/>
            <w:hideMark/>
          </w:tcPr>
          <w:p w14:paraId="2E20C668"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A68621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BB8A94A"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0C06432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single" w:sz="4" w:space="0" w:color="auto"/>
              <w:left w:val="nil"/>
              <w:bottom w:val="single" w:sz="4" w:space="0" w:color="auto"/>
              <w:right w:val="single" w:sz="4" w:space="0" w:color="auto"/>
            </w:tcBorders>
            <w:shd w:val="clear" w:color="auto" w:fill="auto"/>
            <w:vAlign w:val="center"/>
            <w:hideMark/>
          </w:tcPr>
          <w:p w14:paraId="674B13D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D.F.2</w:t>
            </w:r>
          </w:p>
        </w:tc>
        <w:tc>
          <w:tcPr>
            <w:tcW w:w="2295" w:type="dxa"/>
            <w:tcBorders>
              <w:top w:val="nil"/>
              <w:left w:val="nil"/>
              <w:bottom w:val="single" w:sz="4" w:space="0" w:color="auto"/>
              <w:right w:val="single" w:sz="4" w:space="0" w:color="auto"/>
            </w:tcBorders>
            <w:shd w:val="clear" w:color="auto" w:fill="auto"/>
            <w:vAlign w:val="center"/>
            <w:hideMark/>
          </w:tcPr>
          <w:p w14:paraId="464630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Kurzor</w:t>
            </w:r>
          </w:p>
        </w:tc>
        <w:tc>
          <w:tcPr>
            <w:tcW w:w="2859" w:type="dxa"/>
            <w:tcBorders>
              <w:top w:val="nil"/>
              <w:left w:val="nil"/>
              <w:bottom w:val="single" w:sz="4" w:space="0" w:color="auto"/>
              <w:right w:val="single" w:sz="4" w:space="0" w:color="auto"/>
            </w:tcBorders>
            <w:shd w:val="clear" w:color="auto" w:fill="auto"/>
            <w:vAlign w:val="center"/>
            <w:hideMark/>
          </w:tcPr>
          <w:p w14:paraId="0DC5139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Grafický kurzor zobrazující možnost interakce s prostředím.</w:t>
            </w:r>
          </w:p>
        </w:tc>
        <w:tc>
          <w:tcPr>
            <w:tcW w:w="871" w:type="dxa"/>
            <w:tcBorders>
              <w:top w:val="nil"/>
              <w:left w:val="nil"/>
              <w:bottom w:val="single" w:sz="4" w:space="0" w:color="auto"/>
              <w:right w:val="single" w:sz="4" w:space="0" w:color="auto"/>
            </w:tcBorders>
            <w:shd w:val="clear" w:color="auto" w:fill="auto"/>
            <w:vAlign w:val="center"/>
            <w:hideMark/>
          </w:tcPr>
          <w:p w14:paraId="5C8D660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79073D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0B1B0C3E" w14:textId="77777777" w:rsidTr="00B908FF">
        <w:trPr>
          <w:trHeight w:val="55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36435FD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07A6B"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D.F.3</w:t>
            </w:r>
          </w:p>
        </w:tc>
        <w:tc>
          <w:tcPr>
            <w:tcW w:w="2295" w:type="dxa"/>
            <w:tcBorders>
              <w:top w:val="nil"/>
              <w:left w:val="nil"/>
              <w:bottom w:val="single" w:sz="4" w:space="0" w:color="auto"/>
              <w:right w:val="single" w:sz="4" w:space="0" w:color="auto"/>
            </w:tcBorders>
            <w:shd w:val="clear" w:color="auto" w:fill="auto"/>
            <w:vAlign w:val="center"/>
            <w:hideMark/>
          </w:tcPr>
          <w:p w14:paraId="6025475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Kolizní systém</w:t>
            </w:r>
          </w:p>
        </w:tc>
        <w:tc>
          <w:tcPr>
            <w:tcW w:w="2859" w:type="dxa"/>
            <w:tcBorders>
              <w:top w:val="nil"/>
              <w:left w:val="nil"/>
              <w:bottom w:val="single" w:sz="4" w:space="0" w:color="auto"/>
              <w:right w:val="single" w:sz="4" w:space="0" w:color="auto"/>
            </w:tcBorders>
            <w:shd w:val="clear" w:color="auto" w:fill="auto"/>
            <w:vAlign w:val="center"/>
            <w:hideMark/>
          </w:tcPr>
          <w:p w14:paraId="112FBB9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Uživatele je možné blokovat neprůchodnými objekty.</w:t>
            </w:r>
          </w:p>
        </w:tc>
        <w:tc>
          <w:tcPr>
            <w:tcW w:w="871" w:type="dxa"/>
            <w:tcBorders>
              <w:top w:val="nil"/>
              <w:left w:val="nil"/>
              <w:bottom w:val="single" w:sz="4" w:space="0" w:color="auto"/>
              <w:right w:val="single" w:sz="4" w:space="0" w:color="auto"/>
            </w:tcBorders>
            <w:shd w:val="clear" w:color="auto" w:fill="auto"/>
            <w:vAlign w:val="center"/>
            <w:hideMark/>
          </w:tcPr>
          <w:p w14:paraId="6F3C4C8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775175A4"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18AC58B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7B15D26"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4F3E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D.F.4</w:t>
            </w:r>
          </w:p>
        </w:tc>
        <w:tc>
          <w:tcPr>
            <w:tcW w:w="2295" w:type="dxa"/>
            <w:tcBorders>
              <w:top w:val="nil"/>
              <w:left w:val="nil"/>
              <w:bottom w:val="single" w:sz="4" w:space="0" w:color="auto"/>
              <w:right w:val="single" w:sz="4" w:space="0" w:color="auto"/>
            </w:tcBorders>
            <w:shd w:val="clear" w:color="auto" w:fill="auto"/>
            <w:vAlign w:val="center"/>
            <w:hideMark/>
          </w:tcPr>
          <w:p w14:paraId="2D13964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Uchopení</w:t>
            </w:r>
          </w:p>
        </w:tc>
        <w:tc>
          <w:tcPr>
            <w:tcW w:w="2859" w:type="dxa"/>
            <w:tcBorders>
              <w:top w:val="nil"/>
              <w:left w:val="nil"/>
              <w:bottom w:val="single" w:sz="4" w:space="0" w:color="auto"/>
              <w:right w:val="single" w:sz="4" w:space="0" w:color="auto"/>
            </w:tcBorders>
            <w:shd w:val="clear" w:color="auto" w:fill="auto"/>
            <w:vAlign w:val="center"/>
            <w:hideMark/>
          </w:tcPr>
          <w:p w14:paraId="6379261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 je schopen uchopit objekty a manipulovat s nimi.</w:t>
            </w:r>
          </w:p>
        </w:tc>
        <w:tc>
          <w:tcPr>
            <w:tcW w:w="871" w:type="dxa"/>
            <w:tcBorders>
              <w:top w:val="nil"/>
              <w:left w:val="nil"/>
              <w:bottom w:val="single" w:sz="4" w:space="0" w:color="auto"/>
              <w:right w:val="single" w:sz="4" w:space="0" w:color="auto"/>
            </w:tcBorders>
            <w:shd w:val="clear" w:color="auto" w:fill="auto"/>
            <w:vAlign w:val="center"/>
            <w:hideMark/>
          </w:tcPr>
          <w:p w14:paraId="39B81E32"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W</w:t>
            </w:r>
          </w:p>
        </w:tc>
        <w:tc>
          <w:tcPr>
            <w:tcW w:w="727" w:type="dxa"/>
            <w:tcBorders>
              <w:top w:val="nil"/>
              <w:left w:val="nil"/>
              <w:bottom w:val="single" w:sz="4" w:space="0" w:color="auto"/>
              <w:right w:val="single" w:sz="4" w:space="0" w:color="auto"/>
            </w:tcBorders>
            <w:shd w:val="clear" w:color="auto" w:fill="auto"/>
            <w:vAlign w:val="center"/>
            <w:hideMark/>
          </w:tcPr>
          <w:p w14:paraId="676B4113"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090768C5" w14:textId="77777777" w:rsidTr="00B908FF">
        <w:trPr>
          <w:trHeight w:val="82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6D4EE2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211E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D.F.5</w:t>
            </w:r>
          </w:p>
        </w:tc>
        <w:tc>
          <w:tcPr>
            <w:tcW w:w="2295" w:type="dxa"/>
            <w:tcBorders>
              <w:top w:val="nil"/>
              <w:left w:val="nil"/>
              <w:bottom w:val="single" w:sz="4" w:space="0" w:color="auto"/>
              <w:right w:val="single" w:sz="4" w:space="0" w:color="auto"/>
            </w:tcBorders>
            <w:shd w:val="clear" w:color="auto" w:fill="auto"/>
            <w:vAlign w:val="center"/>
            <w:hideMark/>
          </w:tcPr>
          <w:p w14:paraId="1D36D2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Haptická odezva</w:t>
            </w:r>
          </w:p>
        </w:tc>
        <w:tc>
          <w:tcPr>
            <w:tcW w:w="2859" w:type="dxa"/>
            <w:tcBorders>
              <w:top w:val="nil"/>
              <w:left w:val="nil"/>
              <w:bottom w:val="single" w:sz="4" w:space="0" w:color="auto"/>
              <w:right w:val="single" w:sz="4" w:space="0" w:color="auto"/>
            </w:tcBorders>
            <w:shd w:val="clear" w:color="auto" w:fill="auto"/>
            <w:vAlign w:val="center"/>
            <w:hideMark/>
          </w:tcPr>
          <w:p w14:paraId="5B3BCF1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vibrace ovladačů.</w:t>
            </w:r>
          </w:p>
        </w:tc>
        <w:tc>
          <w:tcPr>
            <w:tcW w:w="871" w:type="dxa"/>
            <w:tcBorders>
              <w:top w:val="nil"/>
              <w:left w:val="nil"/>
              <w:bottom w:val="single" w:sz="4" w:space="0" w:color="auto"/>
              <w:right w:val="single" w:sz="4" w:space="0" w:color="auto"/>
            </w:tcBorders>
            <w:shd w:val="clear" w:color="auto" w:fill="auto"/>
            <w:vAlign w:val="center"/>
            <w:hideMark/>
          </w:tcPr>
          <w:p w14:paraId="2084ACA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1CE1445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4C67A367" w14:textId="77777777" w:rsidTr="00B908FF">
        <w:trPr>
          <w:trHeight w:val="6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7C4AF2A7" w14:textId="44F1E285"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24BED7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D.F.6</w:t>
            </w:r>
          </w:p>
        </w:tc>
        <w:tc>
          <w:tcPr>
            <w:tcW w:w="2295" w:type="dxa"/>
            <w:tcBorders>
              <w:top w:val="nil"/>
              <w:left w:val="nil"/>
              <w:bottom w:val="single" w:sz="4" w:space="0" w:color="auto"/>
              <w:right w:val="single" w:sz="4" w:space="0" w:color="auto"/>
            </w:tcBorders>
            <w:shd w:val="clear" w:color="auto" w:fill="auto"/>
            <w:vAlign w:val="center"/>
            <w:hideMark/>
          </w:tcPr>
          <w:p w14:paraId="15E312A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Zvuková odezva</w:t>
            </w:r>
          </w:p>
        </w:tc>
        <w:tc>
          <w:tcPr>
            <w:tcW w:w="2859" w:type="dxa"/>
            <w:tcBorders>
              <w:top w:val="nil"/>
              <w:left w:val="nil"/>
              <w:bottom w:val="single" w:sz="4" w:space="0" w:color="auto"/>
              <w:right w:val="single" w:sz="4" w:space="0" w:color="auto"/>
            </w:tcBorders>
            <w:shd w:val="clear" w:color="auto" w:fill="auto"/>
            <w:vAlign w:val="center"/>
            <w:hideMark/>
          </w:tcPr>
          <w:p w14:paraId="434F71A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zvukové efekty.</w:t>
            </w:r>
          </w:p>
        </w:tc>
        <w:tc>
          <w:tcPr>
            <w:tcW w:w="871" w:type="dxa"/>
            <w:tcBorders>
              <w:top w:val="nil"/>
              <w:left w:val="nil"/>
              <w:bottom w:val="single" w:sz="4" w:space="0" w:color="auto"/>
              <w:right w:val="single" w:sz="4" w:space="0" w:color="auto"/>
            </w:tcBorders>
            <w:shd w:val="clear" w:color="auto" w:fill="auto"/>
            <w:vAlign w:val="center"/>
            <w:hideMark/>
          </w:tcPr>
          <w:p w14:paraId="59C6E29C"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3DF0728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bl>
    <w:p w14:paraId="7B009E6B" w14:textId="77777777" w:rsidR="00B908FF" w:rsidRDefault="00B908FF" w:rsidP="00B908FF">
      <w:pPr>
        <w:rPr>
          <w:b/>
          <w:bCs/>
        </w:rPr>
      </w:pPr>
    </w:p>
    <w:p w14:paraId="2C6AC7C8" w14:textId="587D6800" w:rsidR="00B908FF" w:rsidRPr="00F302A4" w:rsidRDefault="00B908FF" w:rsidP="00B908FF">
      <w:r w:rsidRPr="00F302A4">
        <w:rPr>
          <w:b/>
          <w:bCs/>
        </w:rPr>
        <w:t>D.D</w:t>
      </w:r>
      <w:r w:rsidRPr="00F302A4">
        <w:t xml:space="preserve"> </w:t>
      </w:r>
      <w:r>
        <w:t>–</w:t>
      </w:r>
      <w:r w:rsidRPr="00F302A4">
        <w:t xml:space="preserve"> </w:t>
      </w:r>
      <w:r>
        <w:t xml:space="preserve">Pohyb v rámci prostředí byl dvou modální. Primárním pohybem byl zvolen plynulý posun. Tento způsob je však znám tím, že může působit nevolnost při pohybu v rámci HMD </w:t>
      </w:r>
      <w:r>
        <w:lastRenderedPageBreak/>
        <w:t xml:space="preserve">byla implementována i možnost teleportu. Možnost teleportu je dostupná pouze při </w:t>
      </w:r>
      <w:r w:rsidR="00B44C84">
        <w:t>přístupu</w:t>
      </w:r>
      <w:r>
        <w:t xml:space="preserve"> skrze HMD s 6 DOF ovladači. </w:t>
      </w:r>
    </w:p>
    <w:p w14:paraId="177F218B" w14:textId="77777777" w:rsidR="00B908FF" w:rsidRDefault="00B908FF" w:rsidP="00B908FF">
      <w:pPr>
        <w:pStyle w:val="Malnadpis"/>
        <w:rPr>
          <w:b w:val="0"/>
          <w:bCs/>
        </w:rPr>
      </w:pPr>
      <w:r>
        <w:t xml:space="preserve">D.E </w:t>
      </w:r>
      <w:r w:rsidRPr="00F302A4">
        <w:rPr>
          <w:b w:val="0"/>
          <w:bCs/>
        </w:rPr>
        <w:t xml:space="preserve">– </w:t>
      </w:r>
      <w:r>
        <w:rPr>
          <w:b w:val="0"/>
          <w:bCs/>
        </w:rPr>
        <w:t xml:space="preserve">Navigace v rámci virtuálního prostředí byla vyřešena pomocí „chodníku“ a textové navigace. </w:t>
      </w:r>
    </w:p>
    <w:p w14:paraId="03369BD4" w14:textId="27A9B30E" w:rsidR="00B908FF" w:rsidRPr="00B908FF" w:rsidRDefault="00B908FF" w:rsidP="00B908FF">
      <w:pPr>
        <w:pStyle w:val="Malnadpis"/>
        <w:rPr>
          <w:b w:val="0"/>
          <w:bCs/>
        </w:rPr>
      </w:pPr>
      <w:r w:rsidRPr="00B908FF">
        <w:t>D.F</w:t>
      </w:r>
      <w:r>
        <w:t xml:space="preserve"> </w:t>
      </w:r>
      <w:r>
        <w:rPr>
          <w:b w:val="0"/>
          <w:bCs/>
        </w:rPr>
        <w:t xml:space="preserve">– Interakce byla vyvinuta na základě kolizního systému, který Wonderland </w:t>
      </w:r>
      <w:proofErr w:type="spellStart"/>
      <w:r>
        <w:rPr>
          <w:b w:val="0"/>
          <w:bCs/>
        </w:rPr>
        <w:t>engine</w:t>
      </w:r>
      <w:proofErr w:type="spellEnd"/>
      <w:r>
        <w:rPr>
          <w:b w:val="0"/>
          <w:bCs/>
        </w:rPr>
        <w:t xml:space="preserve"> poskytuje. Za účelem dosažení jednoduchého ovládání byl ovladačům přiřazen komponent </w:t>
      </w:r>
      <w:proofErr w:type="spellStart"/>
      <w:r w:rsidRPr="00B908FF">
        <w:rPr>
          <w:b w:val="0"/>
          <w:bCs/>
          <w:i/>
          <w:iCs/>
        </w:rPr>
        <w:t>Kruzoru</w:t>
      </w:r>
      <w:proofErr w:type="spellEnd"/>
      <w:r>
        <w:rPr>
          <w:b w:val="0"/>
          <w:bCs/>
        </w:rPr>
        <w:t xml:space="preserve">. Tento komponent bylo nutné modifikovat tak aby dynamicky ukazoval kam uživatel </w:t>
      </w:r>
      <w:proofErr w:type="gramStart"/>
      <w:r>
        <w:rPr>
          <w:b w:val="0"/>
          <w:bCs/>
        </w:rPr>
        <w:t>míří</w:t>
      </w:r>
      <w:proofErr w:type="gramEnd"/>
      <w:r>
        <w:rPr>
          <w:b w:val="0"/>
          <w:bCs/>
        </w:rPr>
        <w:t xml:space="preserve"> pomocí geometrie vycházející přímo z ovladačů a geometrie kurzoru, který se objeví na </w:t>
      </w:r>
      <w:r w:rsidR="0021284F">
        <w:rPr>
          <w:b w:val="0"/>
          <w:bCs/>
        </w:rPr>
        <w:t>objektu,</w:t>
      </w:r>
      <w:r>
        <w:rPr>
          <w:b w:val="0"/>
          <w:bCs/>
        </w:rPr>
        <w:t xml:space="preserve"> s nímž je možné interagovat. Interakce s objekty dále vyvolá haptickou a zvukovou odezvu. Vyvinuté prostředí obsahuje i možnost interakce s objekty pomocí uchopení. Tato funkcionalita však nebyla využita do plné míry.</w:t>
      </w:r>
    </w:p>
    <w:p w14:paraId="15F31D43" w14:textId="77777777" w:rsidR="00B908FF" w:rsidRDefault="00400A60" w:rsidP="00B908FF">
      <w:pPr>
        <w:pStyle w:val="Malnadpis"/>
      </w:pPr>
      <w:r>
        <w:rPr>
          <w:noProof/>
        </w:rPr>
        <w:drawing>
          <wp:inline distT="0" distB="0" distL="0" distR="0" wp14:anchorId="0798602D" wp14:editId="7E5E5F72">
            <wp:extent cx="5579745" cy="4635500"/>
            <wp:effectExtent l="0" t="0" r="1905" b="0"/>
            <wp:docPr id="1378391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9132" name="Picture 1" descr="A screenshot of a video gam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79745" cy="4635500"/>
                    </a:xfrm>
                    <a:prstGeom prst="rect">
                      <a:avLst/>
                    </a:prstGeom>
                  </pic:spPr>
                </pic:pic>
              </a:graphicData>
            </a:graphic>
          </wp:inline>
        </w:drawing>
      </w:r>
    </w:p>
    <w:p w14:paraId="43D3030E" w14:textId="4663AE28" w:rsidR="003150D4" w:rsidRPr="003150D4" w:rsidRDefault="00B908FF" w:rsidP="000023D6">
      <w:pPr>
        <w:pStyle w:val="Caption"/>
      </w:pPr>
      <w:r>
        <w:t xml:space="preserve">Obr. </w:t>
      </w:r>
      <w:r>
        <w:fldChar w:fldCharType="begin"/>
      </w:r>
      <w:r>
        <w:instrText xml:space="preserve"> SEQ Obr. \* ARABIC </w:instrText>
      </w:r>
      <w:r>
        <w:fldChar w:fldCharType="separate"/>
      </w:r>
      <w:r w:rsidR="00E559B3">
        <w:rPr>
          <w:noProof/>
        </w:rPr>
        <w:t>39</w:t>
      </w:r>
      <w:r>
        <w:rPr>
          <w:noProof/>
        </w:rPr>
        <w:fldChar w:fldCharType="end"/>
      </w:r>
      <w:r>
        <w:t xml:space="preserve"> </w:t>
      </w:r>
      <w:r w:rsidRPr="00044790">
        <w:t>Prostředí</w:t>
      </w:r>
      <w:r>
        <w:t>,</w:t>
      </w:r>
      <w:r w:rsidRPr="00044790">
        <w:t xml:space="preserve"> interakce a navigace.</w:t>
      </w:r>
    </w:p>
    <w:p w14:paraId="4151ACC9" w14:textId="7BFE757B" w:rsidR="0021284F" w:rsidRDefault="003150D4">
      <w:pPr>
        <w:spacing w:after="160"/>
        <w:jc w:val="left"/>
      </w:pPr>
      <w:r>
        <w:t xml:space="preserve">Osvětlení – Ambient </w:t>
      </w:r>
      <w:proofErr w:type="spellStart"/>
      <w:r>
        <w:t>light</w:t>
      </w:r>
      <w:proofErr w:type="spellEnd"/>
      <w:r>
        <w:t xml:space="preserve"> – sun </w:t>
      </w:r>
      <w:proofErr w:type="spellStart"/>
      <w:r>
        <w:t>Light</w:t>
      </w:r>
      <w:proofErr w:type="spellEnd"/>
      <w:r>
        <w:t xml:space="preserve"> – už tak data jsou příliš veliká. Implementace dynamických stínů </w:t>
      </w:r>
      <w:proofErr w:type="spellStart"/>
      <w:r>
        <w:t>nekoreposnodala</w:t>
      </w:r>
      <w:proofErr w:type="spellEnd"/>
      <w:r>
        <w:t xml:space="preserve"> s vhodnými hodnotami FPS viz. mimo funkční požadavky. </w:t>
      </w:r>
      <w:r w:rsidR="0021284F">
        <w:br w:type="page"/>
      </w:r>
    </w:p>
    <w:p w14:paraId="4093D819" w14:textId="47330618" w:rsidR="001A4E64" w:rsidRPr="001A4E64" w:rsidRDefault="001A4E64" w:rsidP="00B509FB">
      <w:pPr>
        <w:pStyle w:val="Malnadpis"/>
      </w:pPr>
      <w:r>
        <w:lastRenderedPageBreak/>
        <w:t>Tematická mapa 1 – Typologie střech</w:t>
      </w:r>
    </w:p>
    <w:p w14:paraId="3E728DDE" w14:textId="1A70DDA4" w:rsidR="0021284F" w:rsidRDefault="0021284F" w:rsidP="000023D6">
      <w:pPr>
        <w:pStyle w:val="Caption"/>
      </w:pPr>
      <w:r>
        <w:t xml:space="preserve">Tab. </w:t>
      </w:r>
      <w:r>
        <w:fldChar w:fldCharType="begin"/>
      </w:r>
      <w:r>
        <w:instrText xml:space="preserve"> SEQ Tab. \* ARABIC </w:instrText>
      </w:r>
      <w:r>
        <w:fldChar w:fldCharType="separate"/>
      </w:r>
      <w:r w:rsidR="00F42436">
        <w:rPr>
          <w:noProof/>
        </w:rPr>
        <w:t>11</w:t>
      </w:r>
      <w:r>
        <w:rPr>
          <w:noProof/>
        </w:rPr>
        <w:fldChar w:fldCharType="end"/>
      </w:r>
      <w:r>
        <w:t xml:space="preserve"> </w:t>
      </w:r>
      <w:r w:rsidRPr="003E3EA4">
        <w:t xml:space="preserve">Matice požadavků – </w:t>
      </w:r>
      <w:r w:rsidR="003150D4" w:rsidRPr="003E3EA4">
        <w:t>A – Tematická</w:t>
      </w:r>
      <w:r w:rsidRPr="003E3EA4">
        <w:t xml:space="preserve"> mapa 1 - Typologie střech</w:t>
      </w:r>
    </w:p>
    <w:tbl>
      <w:tblPr>
        <w:tblW w:w="8620" w:type="dxa"/>
        <w:tblLook w:val="04A0" w:firstRow="1" w:lastRow="0" w:firstColumn="1" w:lastColumn="0" w:noHBand="0" w:noVBand="1"/>
      </w:tblPr>
      <w:tblGrid>
        <w:gridCol w:w="931"/>
        <w:gridCol w:w="938"/>
        <w:gridCol w:w="2304"/>
        <w:gridCol w:w="2849"/>
        <w:gridCol w:w="871"/>
        <w:gridCol w:w="727"/>
      </w:tblGrid>
      <w:tr w:rsidR="001A4E64" w:rsidRPr="001A4E64" w14:paraId="50B3E58C" w14:textId="77777777" w:rsidTr="00B509FB">
        <w:trPr>
          <w:trHeight w:val="330"/>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51115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21A6B8D8"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140DF8C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770DE0F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6A7CCC3B"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Status</w:t>
            </w:r>
          </w:p>
        </w:tc>
      </w:tr>
      <w:tr w:rsidR="001A4E64" w:rsidRPr="001A4E64" w14:paraId="07566FAB"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207A1E34"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07E56B6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mapového pole</w:t>
            </w:r>
          </w:p>
        </w:tc>
      </w:tr>
      <w:tr w:rsidR="001A4E64" w:rsidRPr="001A4E64" w14:paraId="2AC8948A" w14:textId="77777777" w:rsidTr="00B509FB">
        <w:trPr>
          <w:trHeight w:val="34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A06A26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B91148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A.A.1</w:t>
            </w:r>
          </w:p>
        </w:tc>
        <w:tc>
          <w:tcPr>
            <w:tcW w:w="2304" w:type="dxa"/>
            <w:tcBorders>
              <w:top w:val="nil"/>
              <w:left w:val="nil"/>
              <w:bottom w:val="single" w:sz="4" w:space="0" w:color="auto"/>
              <w:right w:val="single" w:sz="4" w:space="0" w:color="auto"/>
            </w:tcBorders>
            <w:shd w:val="clear" w:color="auto" w:fill="auto"/>
            <w:vAlign w:val="center"/>
            <w:hideMark/>
          </w:tcPr>
          <w:p w14:paraId="57CC262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4DDF793C" w14:textId="42648A06"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113AC3F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67BE9E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89E387C" w14:textId="77777777" w:rsidTr="00B509FB">
        <w:trPr>
          <w:trHeight w:val="315"/>
        </w:trPr>
        <w:tc>
          <w:tcPr>
            <w:tcW w:w="931" w:type="dxa"/>
            <w:vMerge/>
            <w:tcBorders>
              <w:top w:val="nil"/>
              <w:left w:val="single" w:sz="4" w:space="0" w:color="auto"/>
              <w:bottom w:val="single" w:sz="4" w:space="0" w:color="000000"/>
              <w:right w:val="single" w:sz="4" w:space="0" w:color="auto"/>
            </w:tcBorders>
            <w:vAlign w:val="center"/>
            <w:hideMark/>
          </w:tcPr>
          <w:p w14:paraId="6BF73B4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6A95DF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A.A.2</w:t>
            </w:r>
          </w:p>
        </w:tc>
        <w:tc>
          <w:tcPr>
            <w:tcW w:w="2304" w:type="dxa"/>
            <w:tcBorders>
              <w:top w:val="nil"/>
              <w:left w:val="nil"/>
              <w:bottom w:val="single" w:sz="4" w:space="0" w:color="auto"/>
              <w:right w:val="single" w:sz="4" w:space="0" w:color="auto"/>
            </w:tcBorders>
            <w:shd w:val="clear" w:color="auto" w:fill="auto"/>
            <w:vAlign w:val="center"/>
            <w:hideMark/>
          </w:tcPr>
          <w:p w14:paraId="2A86CAD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020421F" w14:textId="2731079C"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409552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B8E2E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3798A3C6" w14:textId="77777777" w:rsidTr="00B509FB">
        <w:trPr>
          <w:trHeight w:val="345"/>
        </w:trPr>
        <w:tc>
          <w:tcPr>
            <w:tcW w:w="931" w:type="dxa"/>
            <w:vMerge/>
            <w:tcBorders>
              <w:top w:val="nil"/>
              <w:left w:val="single" w:sz="4" w:space="0" w:color="auto"/>
              <w:bottom w:val="single" w:sz="4" w:space="0" w:color="000000"/>
              <w:right w:val="single" w:sz="4" w:space="0" w:color="auto"/>
            </w:tcBorders>
            <w:vAlign w:val="center"/>
            <w:hideMark/>
          </w:tcPr>
          <w:p w14:paraId="48E9E0E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4F65374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A.A.3</w:t>
            </w:r>
          </w:p>
        </w:tc>
        <w:tc>
          <w:tcPr>
            <w:tcW w:w="2304" w:type="dxa"/>
            <w:tcBorders>
              <w:top w:val="nil"/>
              <w:left w:val="nil"/>
              <w:bottom w:val="single" w:sz="4" w:space="0" w:color="auto"/>
              <w:right w:val="single" w:sz="4" w:space="0" w:color="auto"/>
            </w:tcBorders>
            <w:shd w:val="clear" w:color="auto" w:fill="auto"/>
            <w:vAlign w:val="center"/>
            <w:hideMark/>
          </w:tcPr>
          <w:p w14:paraId="7905D42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6FA92C6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4818F02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7FC159A2"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1DDE50B1"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5CFA996"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3AA9C45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legendy</w:t>
            </w:r>
          </w:p>
        </w:tc>
      </w:tr>
      <w:tr w:rsidR="001A4E64" w:rsidRPr="001A4E64" w14:paraId="5AD01052" w14:textId="77777777" w:rsidTr="00B509FB">
        <w:trPr>
          <w:trHeight w:val="58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4CA5F4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12B623D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A.B.1</w:t>
            </w:r>
          </w:p>
        </w:tc>
        <w:tc>
          <w:tcPr>
            <w:tcW w:w="2304" w:type="dxa"/>
            <w:tcBorders>
              <w:top w:val="nil"/>
              <w:left w:val="nil"/>
              <w:bottom w:val="single" w:sz="4" w:space="0" w:color="auto"/>
              <w:right w:val="single" w:sz="4" w:space="0" w:color="auto"/>
            </w:tcBorders>
            <w:shd w:val="clear" w:color="auto" w:fill="auto"/>
            <w:vAlign w:val="center"/>
            <w:hideMark/>
          </w:tcPr>
          <w:p w14:paraId="708A1BD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7D59EE8C"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7E2177F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503B8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28E693DC"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B0F0D53"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B7F2CCE"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Interaktivita</w:t>
            </w:r>
          </w:p>
        </w:tc>
      </w:tr>
      <w:tr w:rsidR="001A4E64" w:rsidRPr="001A4E64" w14:paraId="054C8649" w14:textId="77777777" w:rsidTr="00B509FB">
        <w:trPr>
          <w:trHeight w:val="57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30C31B2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7F5F59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A.C.1</w:t>
            </w:r>
          </w:p>
        </w:tc>
        <w:tc>
          <w:tcPr>
            <w:tcW w:w="2304" w:type="dxa"/>
            <w:tcBorders>
              <w:top w:val="nil"/>
              <w:left w:val="nil"/>
              <w:bottom w:val="single" w:sz="4" w:space="0" w:color="auto"/>
              <w:right w:val="single" w:sz="4" w:space="0" w:color="auto"/>
            </w:tcBorders>
            <w:shd w:val="clear" w:color="auto" w:fill="auto"/>
            <w:vAlign w:val="center"/>
            <w:hideMark/>
          </w:tcPr>
          <w:p w14:paraId="41DBB22B" w14:textId="3F265228" w:rsidR="001A4E64" w:rsidRPr="001A4E64" w:rsidRDefault="00B509FB"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Propojení</w:t>
            </w:r>
            <w:r w:rsidR="001A4E64" w:rsidRPr="001A4E64">
              <w:rPr>
                <w:rFonts w:eastAsia="Times New Roman" w:cs="Calibri"/>
                <w:color w:val="000000"/>
                <w:sz w:val="18"/>
                <w:szCs w:val="18"/>
              </w:rPr>
              <w:t xml:space="preserve"> </w:t>
            </w:r>
            <w:r w:rsidR="001C467F" w:rsidRPr="001A4E64">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244EEF51"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033FCC2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187797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784E726"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63C848C7"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159CE53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A.C.2</w:t>
            </w:r>
          </w:p>
        </w:tc>
        <w:tc>
          <w:tcPr>
            <w:tcW w:w="2304" w:type="dxa"/>
            <w:tcBorders>
              <w:top w:val="nil"/>
              <w:left w:val="nil"/>
              <w:bottom w:val="single" w:sz="4" w:space="0" w:color="auto"/>
              <w:right w:val="single" w:sz="4" w:space="0" w:color="auto"/>
            </w:tcBorders>
            <w:shd w:val="clear" w:color="auto" w:fill="auto"/>
            <w:vAlign w:val="center"/>
            <w:hideMark/>
          </w:tcPr>
          <w:p w14:paraId="3F12508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3CA884A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27F55E7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0B36FC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7F234761"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20A482C9"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623A14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A.C.3</w:t>
            </w:r>
          </w:p>
        </w:tc>
        <w:tc>
          <w:tcPr>
            <w:tcW w:w="2304" w:type="dxa"/>
            <w:tcBorders>
              <w:top w:val="nil"/>
              <w:left w:val="nil"/>
              <w:bottom w:val="single" w:sz="4" w:space="0" w:color="auto"/>
              <w:right w:val="single" w:sz="4" w:space="0" w:color="auto"/>
            </w:tcBorders>
            <w:shd w:val="clear" w:color="auto" w:fill="auto"/>
            <w:vAlign w:val="center"/>
            <w:hideMark/>
          </w:tcPr>
          <w:p w14:paraId="693787B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Vypnout / Zapnout</w:t>
            </w:r>
          </w:p>
        </w:tc>
        <w:tc>
          <w:tcPr>
            <w:tcW w:w="2849" w:type="dxa"/>
            <w:tcBorders>
              <w:top w:val="nil"/>
              <w:left w:val="nil"/>
              <w:bottom w:val="single" w:sz="4" w:space="0" w:color="auto"/>
              <w:right w:val="single" w:sz="4" w:space="0" w:color="auto"/>
            </w:tcBorders>
            <w:shd w:val="clear" w:color="auto" w:fill="auto"/>
            <w:vAlign w:val="center"/>
            <w:hideMark/>
          </w:tcPr>
          <w:p w14:paraId="125E35A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zobrazí / schová prvek v mapě.</w:t>
            </w:r>
          </w:p>
        </w:tc>
        <w:tc>
          <w:tcPr>
            <w:tcW w:w="871" w:type="dxa"/>
            <w:tcBorders>
              <w:top w:val="nil"/>
              <w:left w:val="nil"/>
              <w:bottom w:val="single" w:sz="4" w:space="0" w:color="auto"/>
              <w:right w:val="single" w:sz="4" w:space="0" w:color="auto"/>
            </w:tcBorders>
            <w:shd w:val="clear" w:color="auto" w:fill="auto"/>
            <w:vAlign w:val="center"/>
            <w:hideMark/>
          </w:tcPr>
          <w:p w14:paraId="433DD82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369B4E9A" w14:textId="77777777" w:rsidR="001A4E64" w:rsidRPr="001A4E64" w:rsidRDefault="001A4E64" w:rsidP="0021284F">
            <w:pPr>
              <w:keepNext/>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bl>
    <w:p w14:paraId="0A3E9783" w14:textId="77777777" w:rsidR="0021284F" w:rsidRDefault="0021284F" w:rsidP="0021284F">
      <w:pPr>
        <w:rPr>
          <w:b/>
          <w:bCs/>
        </w:rPr>
      </w:pPr>
    </w:p>
    <w:p w14:paraId="4E6D77EE" w14:textId="77777777" w:rsidR="00D346B3" w:rsidRDefault="00D346B3" w:rsidP="00D346B3">
      <w:r w:rsidRPr="001A4E64">
        <w:rPr>
          <w:b/>
          <w:bCs/>
        </w:rPr>
        <w:t>A.A</w:t>
      </w:r>
      <w:r>
        <w:t xml:space="preserve"> – Zobrazení vyjmenovaných vrstev spočívalo pouze v nastavení přesné polohy, jelikož vrstvy připravené v </w:t>
      </w:r>
      <w:proofErr w:type="spellStart"/>
      <w:r>
        <w:t>Blenderu</w:t>
      </w:r>
      <w:proofErr w:type="spellEnd"/>
      <w:r>
        <w:t xml:space="preserve"> jsou skrze </w:t>
      </w:r>
      <w:proofErr w:type="spellStart"/>
      <w:r>
        <w:t>glTF</w:t>
      </w:r>
      <w:proofErr w:type="spellEnd"/>
      <w:r>
        <w:t xml:space="preserve"> formát převedeny do </w:t>
      </w:r>
      <w:proofErr w:type="spellStart"/>
      <w:r>
        <w:t>Wodnerland</w:t>
      </w:r>
      <w:proofErr w:type="spellEnd"/>
      <w:r>
        <w:t xml:space="preserve"> </w:t>
      </w:r>
      <w:proofErr w:type="spellStart"/>
      <w:r>
        <w:t>enignu</w:t>
      </w:r>
      <w:proofErr w:type="spellEnd"/>
      <w:r>
        <w:t xml:space="preserve"> v identické podobě.</w:t>
      </w:r>
    </w:p>
    <w:p w14:paraId="589EB688" w14:textId="77777777" w:rsidR="00D346B3" w:rsidRDefault="00D346B3" w:rsidP="00D346B3">
      <w:pPr>
        <w:pStyle w:val="Normlnprvnodsazen"/>
        <w:ind w:firstLine="0"/>
        <w:rPr>
          <w:lang w:eastAsia="en-US"/>
        </w:rPr>
      </w:pPr>
      <w:r w:rsidRPr="00B509FB">
        <w:rPr>
          <w:b/>
          <w:bCs/>
          <w:lang w:eastAsia="en-US"/>
        </w:rPr>
        <w:t>A.B</w:t>
      </w:r>
      <w:r>
        <w:rPr>
          <w:lang w:eastAsia="en-US"/>
        </w:rPr>
        <w:t xml:space="preserve"> – Legenda byla manuálně modelována v </w:t>
      </w:r>
      <w:proofErr w:type="spellStart"/>
      <w:r>
        <w:rPr>
          <w:lang w:eastAsia="en-US"/>
        </w:rPr>
        <w:t>Blenderu</w:t>
      </w:r>
      <w:proofErr w:type="spellEnd"/>
      <w:r>
        <w:rPr>
          <w:lang w:eastAsia="en-US"/>
        </w:rPr>
        <w:t xml:space="preserve">, tak aby schematicky znázornila příslušný tvar střechy, tedy doménu vstupního atribut STRECHA_KOD. </w:t>
      </w:r>
    </w:p>
    <w:p w14:paraId="5BCD6DC6" w14:textId="77777777" w:rsidR="00D346B3" w:rsidRDefault="00D346B3" w:rsidP="00D346B3">
      <w:pPr>
        <w:pStyle w:val="Normlnprvnodsazen"/>
        <w:ind w:firstLine="0"/>
      </w:pPr>
      <w:r>
        <w:rPr>
          <w:b/>
          <w:bCs/>
          <w:lang w:eastAsia="en-US"/>
        </w:rPr>
        <w:t xml:space="preserve">A.C </w:t>
      </w:r>
      <w:r w:rsidRPr="00B509FB">
        <w:rPr>
          <w:lang w:eastAsia="en-US"/>
        </w:rPr>
        <w:t xml:space="preserve">– </w:t>
      </w:r>
      <w:r>
        <w:rPr>
          <w:lang w:eastAsia="en-US"/>
        </w:rPr>
        <w:t xml:space="preserve">Interakce byla implementována skrze interní kolizní systém, který </w:t>
      </w:r>
      <w:proofErr w:type="spellStart"/>
      <w:r>
        <w:rPr>
          <w:lang w:eastAsia="en-US"/>
        </w:rPr>
        <w:t>wonderland</w:t>
      </w:r>
      <w:proofErr w:type="spellEnd"/>
      <w:r>
        <w:rPr>
          <w:lang w:eastAsia="en-US"/>
        </w:rPr>
        <w:t xml:space="preserve"> poskytuje. Pro dosažení zmíněné funkcionality byly napsány vlastní komponenty (</w:t>
      </w:r>
      <w:proofErr w:type="spellStart"/>
      <w:r>
        <w:rPr>
          <w:i/>
          <w:iCs/>
          <w:lang w:eastAsia="en-US"/>
        </w:rPr>
        <w:t>toggle_active</w:t>
      </w:r>
      <w:proofErr w:type="spellEnd"/>
      <w:r>
        <w:rPr>
          <w:i/>
          <w:iCs/>
          <w:lang w:eastAsia="en-US"/>
        </w:rPr>
        <w:t xml:space="preserve">, </w:t>
      </w:r>
      <w:proofErr w:type="spellStart"/>
      <w:r>
        <w:rPr>
          <w:i/>
          <w:iCs/>
          <w:lang w:eastAsia="en-US"/>
        </w:rPr>
        <w:t>toggle_highlight</w:t>
      </w:r>
      <w:proofErr w:type="spellEnd"/>
      <w:r>
        <w:rPr>
          <w:lang w:eastAsia="en-US"/>
        </w:rPr>
        <w:t xml:space="preserve">). Tyto komponenty byly přiřazeny daným elementům legendy a umožnili zvýraznit, popř. vypnout / zapnout elementy v mapě. </w:t>
      </w:r>
      <w:r w:rsidRPr="001C467F">
        <w:rPr>
          <w:highlight w:val="yellow"/>
          <w:lang w:val="en-US" w:eastAsia="en-US"/>
        </w:rPr>
        <w:t>#todo – link components</w:t>
      </w:r>
    </w:p>
    <w:p w14:paraId="4E4E046F" w14:textId="3BFC7EFD" w:rsidR="001C467F" w:rsidRDefault="00B509FB" w:rsidP="00E705D5">
      <w:r>
        <w:rPr>
          <w:noProof/>
        </w:rPr>
        <w:lastRenderedPageBreak/>
        <w:drawing>
          <wp:inline distT="0" distB="0" distL="0" distR="0" wp14:anchorId="6B5388BA" wp14:editId="6D3C43A8">
            <wp:extent cx="4885207" cy="5029200"/>
            <wp:effectExtent l="0" t="0" r="0" b="0"/>
            <wp:docPr id="1986237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7603" name="Picture 1986237603"/>
                    <pic:cNvPicPr/>
                  </pic:nvPicPr>
                  <pic:blipFill>
                    <a:blip r:embed="rId62">
                      <a:extLst>
                        <a:ext uri="{28A0092B-C50C-407E-A947-70E740481C1C}">
                          <a14:useLocalDpi xmlns:a14="http://schemas.microsoft.com/office/drawing/2010/main" val="0"/>
                        </a:ext>
                      </a:extLst>
                    </a:blip>
                    <a:stretch>
                      <a:fillRect/>
                    </a:stretch>
                  </pic:blipFill>
                  <pic:spPr>
                    <a:xfrm>
                      <a:off x="0" y="0"/>
                      <a:ext cx="4887664" cy="5031729"/>
                    </a:xfrm>
                    <a:prstGeom prst="rect">
                      <a:avLst/>
                    </a:prstGeom>
                  </pic:spPr>
                </pic:pic>
              </a:graphicData>
            </a:graphic>
          </wp:inline>
        </w:drawing>
      </w:r>
    </w:p>
    <w:p w14:paraId="5E493145" w14:textId="6E060711" w:rsidR="0021284F" w:rsidRPr="00E705D5" w:rsidRDefault="001C467F" w:rsidP="000023D6">
      <w:pPr>
        <w:pStyle w:val="Caption"/>
      </w:pPr>
      <w:r>
        <w:t xml:space="preserve">Obr. </w:t>
      </w:r>
      <w:r>
        <w:fldChar w:fldCharType="begin"/>
      </w:r>
      <w:r>
        <w:instrText xml:space="preserve"> SEQ Obr. \* ARABIC </w:instrText>
      </w:r>
      <w:r>
        <w:fldChar w:fldCharType="separate"/>
      </w:r>
      <w:r w:rsidR="00E559B3">
        <w:rPr>
          <w:noProof/>
        </w:rPr>
        <w:t>40</w:t>
      </w:r>
      <w:r>
        <w:rPr>
          <w:noProof/>
        </w:rPr>
        <w:fldChar w:fldCharType="end"/>
      </w:r>
      <w:r>
        <w:t xml:space="preserve"> Vizualizace č. 1</w:t>
      </w:r>
    </w:p>
    <w:p w14:paraId="4A40AA2E" w14:textId="351DB9DC" w:rsidR="0021284F" w:rsidRDefault="0021284F" w:rsidP="0021284F">
      <w:pPr>
        <w:pStyle w:val="Malnadpis"/>
      </w:pPr>
      <w:r>
        <w:t>Tematická mapa 2 – Části budov</w:t>
      </w:r>
    </w:p>
    <w:p w14:paraId="31E99EA9" w14:textId="52326ABB" w:rsidR="002F309C" w:rsidRDefault="002F309C" w:rsidP="000023D6">
      <w:pPr>
        <w:pStyle w:val="Caption"/>
      </w:pPr>
      <w:r>
        <w:t xml:space="preserve">Tab. </w:t>
      </w:r>
      <w:r>
        <w:fldChar w:fldCharType="begin"/>
      </w:r>
      <w:r>
        <w:instrText xml:space="preserve"> SEQ Tab. \* ARABIC </w:instrText>
      </w:r>
      <w:r>
        <w:fldChar w:fldCharType="separate"/>
      </w:r>
      <w:r w:rsidR="00F42436">
        <w:rPr>
          <w:noProof/>
        </w:rPr>
        <w:t>12</w:t>
      </w:r>
      <w:r>
        <w:rPr>
          <w:noProof/>
        </w:rPr>
        <w:fldChar w:fldCharType="end"/>
      </w:r>
      <w:r>
        <w:t xml:space="preserve"> </w:t>
      </w:r>
      <w:r w:rsidRPr="00D5100C">
        <w:t xml:space="preserve">Matice požadavků – </w:t>
      </w:r>
      <w:r w:rsidR="00D1257F">
        <w:t>B</w:t>
      </w:r>
      <w:r w:rsidRPr="00D5100C">
        <w:t xml:space="preserve"> – Tematická mapa </w:t>
      </w:r>
      <w:r>
        <w:t>2</w:t>
      </w:r>
      <w:r w:rsidRPr="00D5100C">
        <w:t xml:space="preserve"> - </w:t>
      </w:r>
      <w:r>
        <w:t>Části budov</w:t>
      </w:r>
    </w:p>
    <w:tbl>
      <w:tblPr>
        <w:tblW w:w="8620" w:type="dxa"/>
        <w:tblLook w:val="04A0" w:firstRow="1" w:lastRow="0" w:firstColumn="1" w:lastColumn="0" w:noHBand="0" w:noVBand="1"/>
      </w:tblPr>
      <w:tblGrid>
        <w:gridCol w:w="931"/>
        <w:gridCol w:w="938"/>
        <w:gridCol w:w="2304"/>
        <w:gridCol w:w="2849"/>
        <w:gridCol w:w="871"/>
        <w:gridCol w:w="727"/>
      </w:tblGrid>
      <w:tr w:rsidR="0021284F" w:rsidRPr="0021284F" w14:paraId="36D999B6" w14:textId="77777777" w:rsidTr="0021284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61C321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15ED2408"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458C0FE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294A4E2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22A5347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Status</w:t>
            </w:r>
          </w:p>
        </w:tc>
      </w:tr>
      <w:tr w:rsidR="0021284F" w:rsidRPr="0021284F" w14:paraId="5B1B8825"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4EA999B"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713BBE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mapového pole</w:t>
            </w:r>
          </w:p>
        </w:tc>
      </w:tr>
      <w:tr w:rsidR="0021284F" w:rsidRPr="0021284F" w14:paraId="5323E820" w14:textId="77777777" w:rsidTr="0021284F">
        <w:trPr>
          <w:trHeight w:val="3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4A42D26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08D8C0A"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B.A.1</w:t>
            </w:r>
          </w:p>
        </w:tc>
        <w:tc>
          <w:tcPr>
            <w:tcW w:w="2304" w:type="dxa"/>
            <w:tcBorders>
              <w:top w:val="nil"/>
              <w:left w:val="nil"/>
              <w:bottom w:val="single" w:sz="4" w:space="0" w:color="auto"/>
              <w:right w:val="single" w:sz="4" w:space="0" w:color="auto"/>
            </w:tcBorders>
            <w:shd w:val="clear" w:color="auto" w:fill="auto"/>
            <w:vAlign w:val="center"/>
            <w:hideMark/>
          </w:tcPr>
          <w:p w14:paraId="514202F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6C78CBCB" w14:textId="10D46ECD"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712F1F0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7C67283"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2E342A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238CF9FB"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725ECA4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B.A.2</w:t>
            </w:r>
          </w:p>
        </w:tc>
        <w:tc>
          <w:tcPr>
            <w:tcW w:w="2304" w:type="dxa"/>
            <w:tcBorders>
              <w:top w:val="nil"/>
              <w:left w:val="nil"/>
              <w:bottom w:val="single" w:sz="4" w:space="0" w:color="auto"/>
              <w:right w:val="single" w:sz="4" w:space="0" w:color="auto"/>
            </w:tcBorders>
            <w:shd w:val="clear" w:color="auto" w:fill="auto"/>
            <w:vAlign w:val="center"/>
            <w:hideMark/>
          </w:tcPr>
          <w:p w14:paraId="3983EE0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55028CA" w14:textId="02C88B60"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3F398C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DCED58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123DADC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03812F54"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E016C8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B.A.3</w:t>
            </w:r>
          </w:p>
        </w:tc>
        <w:tc>
          <w:tcPr>
            <w:tcW w:w="2304" w:type="dxa"/>
            <w:tcBorders>
              <w:top w:val="nil"/>
              <w:left w:val="nil"/>
              <w:bottom w:val="single" w:sz="4" w:space="0" w:color="auto"/>
              <w:right w:val="single" w:sz="4" w:space="0" w:color="auto"/>
            </w:tcBorders>
            <w:shd w:val="clear" w:color="auto" w:fill="auto"/>
            <w:vAlign w:val="center"/>
            <w:hideMark/>
          </w:tcPr>
          <w:p w14:paraId="67AC532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58FFB5A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xml:space="preserve">Zobrazení </w:t>
            </w:r>
            <w:proofErr w:type="gramStart"/>
            <w:r w:rsidRPr="0021284F">
              <w:rPr>
                <w:rFonts w:eastAsia="Times New Roman" w:cs="Calibri"/>
                <w:color w:val="000000"/>
                <w:sz w:val="18"/>
                <w:szCs w:val="18"/>
              </w:rPr>
              <w:t>3D</w:t>
            </w:r>
            <w:proofErr w:type="gramEnd"/>
            <w:r w:rsidRPr="0021284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64E9568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6A9917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CC86052"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6340DD05"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4A6C035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legendy</w:t>
            </w:r>
          </w:p>
        </w:tc>
      </w:tr>
      <w:tr w:rsidR="0021284F" w:rsidRPr="0021284F" w14:paraId="424E5AB8" w14:textId="77777777" w:rsidTr="0021284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23E31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1CC814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B.B.1</w:t>
            </w:r>
          </w:p>
        </w:tc>
        <w:tc>
          <w:tcPr>
            <w:tcW w:w="2304" w:type="dxa"/>
            <w:tcBorders>
              <w:top w:val="nil"/>
              <w:left w:val="nil"/>
              <w:bottom w:val="single" w:sz="4" w:space="0" w:color="auto"/>
              <w:right w:val="single" w:sz="4" w:space="0" w:color="auto"/>
            </w:tcBorders>
            <w:shd w:val="clear" w:color="auto" w:fill="auto"/>
            <w:vAlign w:val="center"/>
            <w:hideMark/>
          </w:tcPr>
          <w:p w14:paraId="7D88BE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020A1DC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5923EE25"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273DF6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3C36C006" w14:textId="77777777" w:rsidTr="0021284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2FB18B0"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5EEFB9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Interaktivita</w:t>
            </w:r>
          </w:p>
        </w:tc>
      </w:tr>
      <w:tr w:rsidR="0021284F" w:rsidRPr="0021284F" w14:paraId="6AA1F27F" w14:textId="77777777" w:rsidTr="0021284F">
        <w:trPr>
          <w:trHeight w:val="55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B717CC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BCD770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B.C.1</w:t>
            </w:r>
          </w:p>
        </w:tc>
        <w:tc>
          <w:tcPr>
            <w:tcW w:w="2304" w:type="dxa"/>
            <w:tcBorders>
              <w:top w:val="nil"/>
              <w:left w:val="nil"/>
              <w:bottom w:val="single" w:sz="4" w:space="0" w:color="auto"/>
              <w:right w:val="single" w:sz="4" w:space="0" w:color="auto"/>
            </w:tcBorders>
            <w:shd w:val="clear" w:color="auto" w:fill="auto"/>
            <w:vAlign w:val="center"/>
            <w:hideMark/>
          </w:tcPr>
          <w:p w14:paraId="445CF880" w14:textId="15A88951" w:rsidR="0021284F" w:rsidRPr="0021284F" w:rsidRDefault="003150D4"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Propojení</w:t>
            </w:r>
            <w:r w:rsidR="0021284F" w:rsidRPr="0021284F">
              <w:rPr>
                <w:rFonts w:eastAsia="Times New Roman" w:cs="Calibri"/>
                <w:color w:val="000000"/>
                <w:sz w:val="18"/>
                <w:szCs w:val="18"/>
              </w:rPr>
              <w:t xml:space="preserve"> </w:t>
            </w:r>
            <w:r w:rsidRPr="0021284F">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3DB62B2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10A168A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B38BC7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7E961446" w14:textId="77777777" w:rsidTr="0021284F">
        <w:trPr>
          <w:trHeight w:val="555"/>
        </w:trPr>
        <w:tc>
          <w:tcPr>
            <w:tcW w:w="931" w:type="dxa"/>
            <w:vMerge/>
            <w:tcBorders>
              <w:top w:val="nil"/>
              <w:left w:val="single" w:sz="4" w:space="0" w:color="auto"/>
              <w:bottom w:val="single" w:sz="4" w:space="0" w:color="000000"/>
              <w:right w:val="single" w:sz="4" w:space="0" w:color="auto"/>
            </w:tcBorders>
            <w:vAlign w:val="center"/>
            <w:hideMark/>
          </w:tcPr>
          <w:p w14:paraId="61E0DBDC"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A5F6C14"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B.C.2</w:t>
            </w:r>
          </w:p>
        </w:tc>
        <w:tc>
          <w:tcPr>
            <w:tcW w:w="2304" w:type="dxa"/>
            <w:tcBorders>
              <w:top w:val="nil"/>
              <w:left w:val="nil"/>
              <w:bottom w:val="single" w:sz="4" w:space="0" w:color="auto"/>
              <w:right w:val="single" w:sz="4" w:space="0" w:color="auto"/>
            </w:tcBorders>
            <w:shd w:val="clear" w:color="auto" w:fill="auto"/>
            <w:vAlign w:val="center"/>
            <w:hideMark/>
          </w:tcPr>
          <w:p w14:paraId="09C1F6F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712CF27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645EC606"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22DFCBB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A62286B" w14:textId="77777777" w:rsidTr="0021284F">
        <w:trPr>
          <w:trHeight w:val="540"/>
        </w:trPr>
        <w:tc>
          <w:tcPr>
            <w:tcW w:w="931" w:type="dxa"/>
            <w:vMerge/>
            <w:tcBorders>
              <w:top w:val="nil"/>
              <w:left w:val="single" w:sz="4" w:space="0" w:color="auto"/>
              <w:bottom w:val="single" w:sz="4" w:space="0" w:color="000000"/>
              <w:right w:val="single" w:sz="4" w:space="0" w:color="auto"/>
            </w:tcBorders>
            <w:vAlign w:val="center"/>
            <w:hideMark/>
          </w:tcPr>
          <w:p w14:paraId="5E94AC80"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8AA9A1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B.C.3</w:t>
            </w:r>
          </w:p>
        </w:tc>
        <w:tc>
          <w:tcPr>
            <w:tcW w:w="2304" w:type="dxa"/>
            <w:tcBorders>
              <w:top w:val="nil"/>
              <w:left w:val="nil"/>
              <w:bottom w:val="single" w:sz="4" w:space="0" w:color="auto"/>
              <w:right w:val="single" w:sz="4" w:space="0" w:color="auto"/>
            </w:tcBorders>
            <w:shd w:val="clear" w:color="auto" w:fill="auto"/>
            <w:vAlign w:val="center"/>
            <w:hideMark/>
          </w:tcPr>
          <w:p w14:paraId="13E569C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Popis</w:t>
            </w:r>
          </w:p>
        </w:tc>
        <w:tc>
          <w:tcPr>
            <w:tcW w:w="2849" w:type="dxa"/>
            <w:tcBorders>
              <w:top w:val="nil"/>
              <w:left w:val="nil"/>
              <w:bottom w:val="single" w:sz="4" w:space="0" w:color="auto"/>
              <w:right w:val="single" w:sz="4" w:space="0" w:color="auto"/>
            </w:tcBorders>
            <w:shd w:val="clear" w:color="auto" w:fill="auto"/>
            <w:vAlign w:val="center"/>
            <w:hideMark/>
          </w:tcPr>
          <w:p w14:paraId="6317A4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Namířením na prvek v legendě se zobrazí popis daného prvku.</w:t>
            </w:r>
          </w:p>
        </w:tc>
        <w:tc>
          <w:tcPr>
            <w:tcW w:w="871" w:type="dxa"/>
            <w:tcBorders>
              <w:top w:val="nil"/>
              <w:left w:val="nil"/>
              <w:bottom w:val="single" w:sz="4" w:space="0" w:color="auto"/>
              <w:right w:val="single" w:sz="4" w:space="0" w:color="auto"/>
            </w:tcBorders>
            <w:shd w:val="clear" w:color="auto" w:fill="auto"/>
            <w:vAlign w:val="center"/>
            <w:hideMark/>
          </w:tcPr>
          <w:p w14:paraId="1D0DA41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2F5D53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bl>
    <w:p w14:paraId="1AEC5AA2" w14:textId="77777777" w:rsidR="00E705D5" w:rsidRDefault="00E705D5" w:rsidP="00E705D5"/>
    <w:p w14:paraId="60756C26" w14:textId="3241A1E3" w:rsidR="002F309C" w:rsidRDefault="002F309C" w:rsidP="00E705D5">
      <w:r>
        <w:rPr>
          <w:noProof/>
        </w:rPr>
        <w:lastRenderedPageBreak/>
        <w:drawing>
          <wp:inline distT="0" distB="0" distL="0" distR="0" wp14:anchorId="4D9E1727" wp14:editId="649220E0">
            <wp:extent cx="4514850" cy="5009649"/>
            <wp:effectExtent l="0" t="0" r="0" b="635"/>
            <wp:docPr id="772755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5398" name="Picture 772755398"/>
                    <pic:cNvPicPr/>
                  </pic:nvPicPr>
                  <pic:blipFill>
                    <a:blip r:embed="rId63">
                      <a:extLst>
                        <a:ext uri="{28A0092B-C50C-407E-A947-70E740481C1C}">
                          <a14:useLocalDpi xmlns:a14="http://schemas.microsoft.com/office/drawing/2010/main" val="0"/>
                        </a:ext>
                      </a:extLst>
                    </a:blip>
                    <a:stretch>
                      <a:fillRect/>
                    </a:stretch>
                  </pic:blipFill>
                  <pic:spPr>
                    <a:xfrm>
                      <a:off x="0" y="0"/>
                      <a:ext cx="4531160" cy="5027746"/>
                    </a:xfrm>
                    <a:prstGeom prst="rect">
                      <a:avLst/>
                    </a:prstGeom>
                  </pic:spPr>
                </pic:pic>
              </a:graphicData>
            </a:graphic>
          </wp:inline>
        </w:drawing>
      </w:r>
    </w:p>
    <w:p w14:paraId="04C1505E" w14:textId="35A8097B" w:rsidR="00B509FB" w:rsidRDefault="002F309C" w:rsidP="000023D6">
      <w:pPr>
        <w:pStyle w:val="Caption"/>
      </w:pPr>
      <w:r>
        <w:t xml:space="preserve">Obr. </w:t>
      </w:r>
      <w:r>
        <w:fldChar w:fldCharType="begin"/>
      </w:r>
      <w:r>
        <w:instrText xml:space="preserve"> SEQ Obr. \* ARABIC </w:instrText>
      </w:r>
      <w:r>
        <w:fldChar w:fldCharType="separate"/>
      </w:r>
      <w:r w:rsidR="00E559B3">
        <w:rPr>
          <w:noProof/>
        </w:rPr>
        <w:t>41</w:t>
      </w:r>
      <w:r>
        <w:rPr>
          <w:noProof/>
        </w:rPr>
        <w:fldChar w:fldCharType="end"/>
      </w:r>
      <w:r>
        <w:t xml:space="preserve"> Vizualizace č. 2</w:t>
      </w:r>
    </w:p>
    <w:p w14:paraId="3CA8E13B" w14:textId="1858A297" w:rsidR="00E705D5" w:rsidRDefault="00E705D5" w:rsidP="00E705D5">
      <w:r w:rsidRPr="00E705D5">
        <w:rPr>
          <w:b/>
          <w:bCs/>
        </w:rPr>
        <w:t xml:space="preserve"> B.B</w:t>
      </w:r>
      <w:r>
        <w:t xml:space="preserve"> – </w:t>
      </w:r>
      <w:r w:rsidRPr="00E705D5">
        <w:t>Obdobně jako u A.B byla vytvořena schematická 3D legenda znázorňující doménu atributu</w:t>
      </w:r>
      <w:r>
        <w:t xml:space="preserve"> CAST_OBJEKTU. Pro implementaci vhodného úkolu byla přidána do legendy a do dat budov klasifikace na sakrální stavby a ostatní. </w:t>
      </w:r>
    </w:p>
    <w:p w14:paraId="21810CC5" w14:textId="19840977" w:rsidR="00D1257F" w:rsidRDefault="00E705D5" w:rsidP="00D346B3">
      <w:r w:rsidRPr="00E65A09">
        <w:rPr>
          <w:b/>
          <w:bCs/>
        </w:rPr>
        <w:t>B.C</w:t>
      </w:r>
      <w:r>
        <w:t xml:space="preserve"> – Interakce zde byla implementována obdobně jako u Mapy. č. 1 s tím rozdílem, že byla odebrána </w:t>
      </w:r>
      <w:r w:rsidR="00E65A09">
        <w:t>funkcionalita</w:t>
      </w:r>
      <w:r>
        <w:t xml:space="preserve"> vypínání / zapínání. Kliknutím uživatel zvýrazní budovu, </w:t>
      </w:r>
      <w:r w:rsidR="00E65A09">
        <w:t xml:space="preserve">namířením na příslušnou část legendy se uživateli zobrazí název dané kategorie </w:t>
      </w:r>
      <w:r w:rsidR="00E65A09" w:rsidRPr="00E65A09">
        <w:rPr>
          <w:highlight w:val="yellow"/>
        </w:rPr>
        <w:t>viz. Obr. X</w:t>
      </w:r>
      <w:r w:rsidR="00E65A09">
        <w:t>.</w:t>
      </w:r>
      <w:r w:rsidR="00D1257F">
        <w:br w:type="page"/>
      </w:r>
    </w:p>
    <w:p w14:paraId="5830005C" w14:textId="15932CA0" w:rsidR="00D1257F" w:rsidRDefault="00D1257F" w:rsidP="00D1257F">
      <w:pPr>
        <w:pStyle w:val="Malnadpis"/>
      </w:pPr>
      <w:r>
        <w:lastRenderedPageBreak/>
        <w:t xml:space="preserve">Topografická mapa </w:t>
      </w:r>
    </w:p>
    <w:p w14:paraId="6367210D" w14:textId="280443C5" w:rsidR="00D1257F" w:rsidRDefault="00D1257F" w:rsidP="000023D6">
      <w:pPr>
        <w:pStyle w:val="Caption"/>
      </w:pPr>
      <w:r>
        <w:t xml:space="preserve">Tab. </w:t>
      </w:r>
      <w:r>
        <w:fldChar w:fldCharType="begin"/>
      </w:r>
      <w:r>
        <w:instrText xml:space="preserve"> SEQ Tab. \* ARABIC </w:instrText>
      </w:r>
      <w:r>
        <w:fldChar w:fldCharType="separate"/>
      </w:r>
      <w:r w:rsidR="00F42436">
        <w:rPr>
          <w:noProof/>
        </w:rPr>
        <w:t>13</w:t>
      </w:r>
      <w:r>
        <w:rPr>
          <w:noProof/>
        </w:rPr>
        <w:fldChar w:fldCharType="end"/>
      </w:r>
      <w:r>
        <w:t xml:space="preserve"> </w:t>
      </w:r>
      <w:r w:rsidRPr="000479C8">
        <w:t>Matice požadavků – C – Topografická mapa</w:t>
      </w:r>
    </w:p>
    <w:tbl>
      <w:tblPr>
        <w:tblW w:w="8620" w:type="dxa"/>
        <w:tblLook w:val="04A0" w:firstRow="1" w:lastRow="0" w:firstColumn="1" w:lastColumn="0" w:noHBand="0" w:noVBand="1"/>
      </w:tblPr>
      <w:tblGrid>
        <w:gridCol w:w="931"/>
        <w:gridCol w:w="938"/>
        <w:gridCol w:w="2306"/>
        <w:gridCol w:w="2847"/>
        <w:gridCol w:w="871"/>
        <w:gridCol w:w="727"/>
      </w:tblGrid>
      <w:tr w:rsidR="00D1257F" w:rsidRPr="00D1257F" w14:paraId="4B36BAE7" w14:textId="77777777" w:rsidTr="00D1257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28AFE6A4"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ID</w:t>
            </w:r>
          </w:p>
        </w:tc>
        <w:tc>
          <w:tcPr>
            <w:tcW w:w="2306" w:type="dxa"/>
            <w:tcBorders>
              <w:top w:val="single" w:sz="4" w:space="0" w:color="auto"/>
              <w:left w:val="nil"/>
              <w:bottom w:val="single" w:sz="8" w:space="0" w:color="auto"/>
              <w:right w:val="single" w:sz="4" w:space="0" w:color="auto"/>
            </w:tcBorders>
            <w:shd w:val="clear" w:color="auto" w:fill="auto"/>
            <w:vAlign w:val="center"/>
            <w:hideMark/>
          </w:tcPr>
          <w:p w14:paraId="7F2FF2B9"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Požadavek</w:t>
            </w:r>
          </w:p>
        </w:tc>
        <w:tc>
          <w:tcPr>
            <w:tcW w:w="2847" w:type="dxa"/>
            <w:tcBorders>
              <w:top w:val="single" w:sz="4" w:space="0" w:color="auto"/>
              <w:left w:val="nil"/>
              <w:bottom w:val="single" w:sz="8" w:space="0" w:color="auto"/>
              <w:right w:val="single" w:sz="4" w:space="0" w:color="auto"/>
            </w:tcBorders>
            <w:shd w:val="clear" w:color="auto" w:fill="auto"/>
            <w:vAlign w:val="center"/>
            <w:hideMark/>
          </w:tcPr>
          <w:p w14:paraId="6D7F988B"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530BF7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0D2B24FD"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Status</w:t>
            </w:r>
          </w:p>
        </w:tc>
      </w:tr>
      <w:tr w:rsidR="00D1257F" w:rsidRPr="00D1257F" w14:paraId="0448D44A"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DAD0437"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18772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Vizualizace mapového pole</w:t>
            </w:r>
          </w:p>
        </w:tc>
      </w:tr>
      <w:tr w:rsidR="00D1257F" w:rsidRPr="00D1257F" w14:paraId="31550498" w14:textId="77777777" w:rsidTr="00D1257F">
        <w:trPr>
          <w:trHeight w:val="6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7904CD6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84812C6"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C.A.1</w:t>
            </w:r>
          </w:p>
        </w:tc>
        <w:tc>
          <w:tcPr>
            <w:tcW w:w="2306" w:type="dxa"/>
            <w:tcBorders>
              <w:top w:val="nil"/>
              <w:left w:val="nil"/>
              <w:bottom w:val="single" w:sz="4" w:space="0" w:color="auto"/>
              <w:right w:val="single" w:sz="4" w:space="0" w:color="auto"/>
            </w:tcBorders>
            <w:shd w:val="clear" w:color="auto" w:fill="auto"/>
            <w:vAlign w:val="center"/>
            <w:hideMark/>
          </w:tcPr>
          <w:p w14:paraId="10051E9C"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budov</w:t>
            </w:r>
          </w:p>
        </w:tc>
        <w:tc>
          <w:tcPr>
            <w:tcW w:w="2847" w:type="dxa"/>
            <w:tcBorders>
              <w:top w:val="nil"/>
              <w:left w:val="nil"/>
              <w:bottom w:val="single" w:sz="4" w:space="0" w:color="auto"/>
              <w:right w:val="single" w:sz="4" w:space="0" w:color="auto"/>
            </w:tcBorders>
            <w:shd w:val="clear" w:color="auto" w:fill="auto"/>
            <w:vAlign w:val="center"/>
            <w:hideMark/>
          </w:tcPr>
          <w:p w14:paraId="2F73F0A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0DE345E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2FD7A98"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27BDCEA5"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259DF9DC"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38874111"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C.A.2</w:t>
            </w:r>
          </w:p>
        </w:tc>
        <w:tc>
          <w:tcPr>
            <w:tcW w:w="2306" w:type="dxa"/>
            <w:tcBorders>
              <w:top w:val="nil"/>
              <w:left w:val="nil"/>
              <w:bottom w:val="single" w:sz="4" w:space="0" w:color="auto"/>
              <w:right w:val="single" w:sz="4" w:space="0" w:color="auto"/>
            </w:tcBorders>
            <w:shd w:val="clear" w:color="auto" w:fill="auto"/>
            <w:vAlign w:val="center"/>
            <w:hideMark/>
          </w:tcPr>
          <w:p w14:paraId="37D8025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terénu</w:t>
            </w:r>
          </w:p>
        </w:tc>
        <w:tc>
          <w:tcPr>
            <w:tcW w:w="2847" w:type="dxa"/>
            <w:tcBorders>
              <w:top w:val="nil"/>
              <w:left w:val="nil"/>
              <w:bottom w:val="single" w:sz="4" w:space="0" w:color="auto"/>
              <w:right w:val="single" w:sz="4" w:space="0" w:color="auto"/>
            </w:tcBorders>
            <w:shd w:val="clear" w:color="auto" w:fill="auto"/>
            <w:vAlign w:val="center"/>
            <w:hideMark/>
          </w:tcPr>
          <w:p w14:paraId="74DEA34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1C2B260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E5D98DB"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06BD12F3"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37AD558D"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FB7D24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C.A.3</w:t>
            </w:r>
          </w:p>
        </w:tc>
        <w:tc>
          <w:tcPr>
            <w:tcW w:w="2306" w:type="dxa"/>
            <w:tcBorders>
              <w:top w:val="nil"/>
              <w:left w:val="nil"/>
              <w:bottom w:val="single" w:sz="4" w:space="0" w:color="auto"/>
              <w:right w:val="single" w:sz="4" w:space="0" w:color="auto"/>
            </w:tcBorders>
            <w:shd w:val="clear" w:color="auto" w:fill="auto"/>
            <w:vAlign w:val="center"/>
            <w:hideMark/>
          </w:tcPr>
          <w:p w14:paraId="1A09946E"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Texturování terénu</w:t>
            </w:r>
          </w:p>
        </w:tc>
        <w:tc>
          <w:tcPr>
            <w:tcW w:w="2847" w:type="dxa"/>
            <w:tcBorders>
              <w:top w:val="nil"/>
              <w:left w:val="nil"/>
              <w:bottom w:val="single" w:sz="4" w:space="0" w:color="auto"/>
              <w:right w:val="single" w:sz="4" w:space="0" w:color="auto"/>
            </w:tcBorders>
            <w:shd w:val="clear" w:color="auto" w:fill="auto"/>
            <w:vAlign w:val="center"/>
            <w:hideMark/>
          </w:tcPr>
          <w:p w14:paraId="7C8FF5C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39D3FD5A"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AB328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7300EA56"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8C9B7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1334FDFF"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Interaktivita</w:t>
            </w:r>
          </w:p>
        </w:tc>
      </w:tr>
      <w:tr w:rsidR="00D1257F" w:rsidRPr="00D1257F" w14:paraId="22A2D806" w14:textId="77777777" w:rsidTr="00D1257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52AE91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3DF1B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C.B.1</w:t>
            </w:r>
          </w:p>
        </w:tc>
        <w:tc>
          <w:tcPr>
            <w:tcW w:w="2306" w:type="dxa"/>
            <w:tcBorders>
              <w:top w:val="nil"/>
              <w:left w:val="nil"/>
              <w:bottom w:val="single" w:sz="4" w:space="0" w:color="auto"/>
              <w:right w:val="single" w:sz="4" w:space="0" w:color="auto"/>
            </w:tcBorders>
            <w:shd w:val="clear" w:color="auto" w:fill="auto"/>
            <w:vAlign w:val="center"/>
            <w:hideMark/>
          </w:tcPr>
          <w:p w14:paraId="1570220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Interaktivní objekty mapového pole</w:t>
            </w:r>
          </w:p>
        </w:tc>
        <w:tc>
          <w:tcPr>
            <w:tcW w:w="2847" w:type="dxa"/>
            <w:tcBorders>
              <w:top w:val="nil"/>
              <w:left w:val="nil"/>
              <w:bottom w:val="single" w:sz="4" w:space="0" w:color="auto"/>
              <w:right w:val="single" w:sz="4" w:space="0" w:color="auto"/>
            </w:tcBorders>
            <w:shd w:val="clear" w:color="auto" w:fill="auto"/>
            <w:vAlign w:val="center"/>
            <w:hideMark/>
          </w:tcPr>
          <w:p w14:paraId="09D620C4"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Zájmové objekty jsou zvýrazněny na základě kliknutí.</w:t>
            </w:r>
          </w:p>
        </w:tc>
        <w:tc>
          <w:tcPr>
            <w:tcW w:w="871" w:type="dxa"/>
            <w:tcBorders>
              <w:top w:val="nil"/>
              <w:left w:val="nil"/>
              <w:bottom w:val="single" w:sz="4" w:space="0" w:color="auto"/>
              <w:right w:val="single" w:sz="4" w:space="0" w:color="auto"/>
            </w:tcBorders>
            <w:shd w:val="clear" w:color="auto" w:fill="auto"/>
            <w:vAlign w:val="center"/>
            <w:hideMark/>
          </w:tcPr>
          <w:p w14:paraId="76B3B7D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67A0E5F5" w14:textId="77777777" w:rsidR="00D1257F" w:rsidRPr="00D1257F" w:rsidRDefault="00D1257F" w:rsidP="00D1257F">
            <w:pPr>
              <w:keepNext/>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bl>
    <w:p w14:paraId="355E8F03" w14:textId="7004066A" w:rsidR="00D1257F" w:rsidRDefault="00D1257F" w:rsidP="000023D6">
      <w:pPr>
        <w:pStyle w:val="Caption"/>
      </w:pPr>
    </w:p>
    <w:p w14:paraId="7C57366A" w14:textId="4FC78C4F" w:rsidR="00D1257F" w:rsidRDefault="00D1257F" w:rsidP="00D1257F">
      <w:pPr>
        <w:pStyle w:val="Malnadpis"/>
      </w:pPr>
      <w:r>
        <w:rPr>
          <w:noProof/>
        </w:rPr>
        <w:drawing>
          <wp:inline distT="0" distB="0" distL="0" distR="0" wp14:anchorId="7A87AAAA" wp14:editId="5D56404B">
            <wp:extent cx="5467350" cy="5066649"/>
            <wp:effectExtent l="0" t="0" r="0" b="1270"/>
            <wp:docPr id="10330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9381" name="Picture 1033059381"/>
                    <pic:cNvPicPr/>
                  </pic:nvPicPr>
                  <pic:blipFill>
                    <a:blip r:embed="rId64">
                      <a:extLst>
                        <a:ext uri="{28A0092B-C50C-407E-A947-70E740481C1C}">
                          <a14:useLocalDpi xmlns:a14="http://schemas.microsoft.com/office/drawing/2010/main" val="0"/>
                        </a:ext>
                      </a:extLst>
                    </a:blip>
                    <a:stretch>
                      <a:fillRect/>
                    </a:stretch>
                  </pic:blipFill>
                  <pic:spPr>
                    <a:xfrm>
                      <a:off x="0" y="0"/>
                      <a:ext cx="5479799" cy="5078185"/>
                    </a:xfrm>
                    <a:prstGeom prst="rect">
                      <a:avLst/>
                    </a:prstGeom>
                  </pic:spPr>
                </pic:pic>
              </a:graphicData>
            </a:graphic>
          </wp:inline>
        </w:drawing>
      </w:r>
    </w:p>
    <w:p w14:paraId="573C52F3" w14:textId="7910E7F4" w:rsidR="00D1257F" w:rsidRDefault="00D1257F" w:rsidP="000023D6">
      <w:pPr>
        <w:pStyle w:val="Caption"/>
      </w:pPr>
      <w:r>
        <w:t xml:space="preserve">Obr. </w:t>
      </w:r>
      <w:r>
        <w:fldChar w:fldCharType="begin"/>
      </w:r>
      <w:r>
        <w:instrText xml:space="preserve"> SEQ Obr. \* ARABIC </w:instrText>
      </w:r>
      <w:r>
        <w:fldChar w:fldCharType="separate"/>
      </w:r>
      <w:r w:rsidR="00E559B3">
        <w:rPr>
          <w:noProof/>
        </w:rPr>
        <w:t>42</w:t>
      </w:r>
      <w:r>
        <w:rPr>
          <w:noProof/>
        </w:rPr>
        <w:fldChar w:fldCharType="end"/>
      </w:r>
      <w:r>
        <w:t xml:space="preserve"> Vizualizace č. 3</w:t>
      </w:r>
    </w:p>
    <w:p w14:paraId="2AEAEF7E" w14:textId="6AC9A631" w:rsidR="00D1257F" w:rsidRDefault="00D1257F" w:rsidP="00D1257F">
      <w:r>
        <w:rPr>
          <w:b/>
          <w:bCs/>
        </w:rPr>
        <w:t>C</w:t>
      </w:r>
      <w:r w:rsidRPr="00E705D5">
        <w:rPr>
          <w:b/>
          <w:bCs/>
        </w:rPr>
        <w:t>.</w:t>
      </w:r>
      <w:proofErr w:type="gramStart"/>
      <w:r w:rsidR="003150D4">
        <w:rPr>
          <w:b/>
          <w:bCs/>
        </w:rPr>
        <w:t xml:space="preserve">B </w:t>
      </w:r>
      <w:r w:rsidR="003150D4">
        <w:t>– V</w:t>
      </w:r>
      <w:proofErr w:type="gramEnd"/>
      <w:r w:rsidR="003150D4">
        <w:t xml:space="preserve"> případě topografické mapy se interaktivita pojila k úkolu v rámci uživatelského testování, kdy byl uživatel požádán aby vyhledal 5 objektů (soch) v mapě. Sochy na kliknutí byly zvýrazněny kuželem </w:t>
      </w:r>
      <w:r w:rsidR="003150D4" w:rsidRPr="003150D4">
        <w:rPr>
          <w:highlight w:val="yellow"/>
        </w:rPr>
        <w:t xml:space="preserve">viz. </w:t>
      </w:r>
      <w:proofErr w:type="spellStart"/>
      <w:r w:rsidR="003150D4" w:rsidRPr="003150D4">
        <w:rPr>
          <w:highlight w:val="yellow"/>
        </w:rPr>
        <w:t>Obr.X</w:t>
      </w:r>
      <w:proofErr w:type="spellEnd"/>
      <w:r w:rsidR="003150D4">
        <w:t xml:space="preserve">. </w:t>
      </w:r>
    </w:p>
    <w:p w14:paraId="255C0BDB" w14:textId="02832DD6" w:rsidR="00375E67" w:rsidRDefault="00375E67" w:rsidP="003150D4">
      <w:pPr>
        <w:pStyle w:val="Malnadpis"/>
      </w:pPr>
      <w:r>
        <w:lastRenderedPageBreak/>
        <w:t>Mimo – funkční</w:t>
      </w:r>
      <w:r w:rsidR="003150D4">
        <w:t xml:space="preserve"> požadavky</w:t>
      </w:r>
    </w:p>
    <w:p w14:paraId="3B351074" w14:textId="1A6142A3" w:rsidR="00375E67" w:rsidRDefault="00375E67" w:rsidP="000023D6">
      <w:pPr>
        <w:pStyle w:val="Caption"/>
      </w:pPr>
      <w:r>
        <w:t xml:space="preserve">Tab. </w:t>
      </w:r>
      <w:r>
        <w:fldChar w:fldCharType="begin"/>
      </w:r>
      <w:r>
        <w:instrText xml:space="preserve"> SEQ Tab. \* ARABIC </w:instrText>
      </w:r>
      <w:r>
        <w:fldChar w:fldCharType="separate"/>
      </w:r>
      <w:r w:rsidR="00F42436">
        <w:rPr>
          <w:noProof/>
        </w:rPr>
        <w:t>14</w:t>
      </w:r>
      <w:r>
        <w:rPr>
          <w:noProof/>
        </w:rPr>
        <w:fldChar w:fldCharType="end"/>
      </w:r>
      <w:r>
        <w:t xml:space="preserve"> Mimo-funkční požadavky aplikace.</w:t>
      </w:r>
    </w:p>
    <w:tbl>
      <w:tblPr>
        <w:tblW w:w="7660" w:type="dxa"/>
        <w:tblLook w:val="04A0" w:firstRow="1" w:lastRow="0" w:firstColumn="1" w:lastColumn="0" w:noHBand="0" w:noVBand="1"/>
      </w:tblPr>
      <w:tblGrid>
        <w:gridCol w:w="922"/>
        <w:gridCol w:w="2295"/>
        <w:gridCol w:w="2845"/>
        <w:gridCol w:w="871"/>
        <w:gridCol w:w="727"/>
      </w:tblGrid>
      <w:tr w:rsidR="00375E67" w:rsidRPr="00375E67" w14:paraId="77266D02" w14:textId="77777777" w:rsidTr="00375E67">
        <w:trPr>
          <w:trHeight w:val="240"/>
        </w:trPr>
        <w:tc>
          <w:tcPr>
            <w:tcW w:w="9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198BC0"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ID</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14:paraId="0612EE0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Požadavek</w:t>
            </w:r>
          </w:p>
        </w:tc>
        <w:tc>
          <w:tcPr>
            <w:tcW w:w="2845" w:type="dxa"/>
            <w:tcBorders>
              <w:top w:val="single" w:sz="4" w:space="0" w:color="auto"/>
              <w:left w:val="nil"/>
              <w:bottom w:val="single" w:sz="4" w:space="0" w:color="auto"/>
              <w:right w:val="single" w:sz="4" w:space="0" w:color="auto"/>
            </w:tcBorders>
            <w:shd w:val="clear" w:color="auto" w:fill="auto"/>
            <w:vAlign w:val="center"/>
            <w:hideMark/>
          </w:tcPr>
          <w:p w14:paraId="1F42AC5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Poznámka</w:t>
            </w:r>
          </w:p>
        </w:tc>
        <w:tc>
          <w:tcPr>
            <w:tcW w:w="871" w:type="dxa"/>
            <w:tcBorders>
              <w:top w:val="single" w:sz="4" w:space="0" w:color="auto"/>
              <w:left w:val="nil"/>
              <w:bottom w:val="single" w:sz="4" w:space="0" w:color="auto"/>
              <w:right w:val="single" w:sz="4" w:space="0" w:color="auto"/>
            </w:tcBorders>
            <w:shd w:val="clear" w:color="auto" w:fill="auto"/>
            <w:vAlign w:val="center"/>
            <w:hideMark/>
          </w:tcPr>
          <w:p w14:paraId="5BDA1A4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Priorita</w:t>
            </w:r>
          </w:p>
        </w:tc>
        <w:tc>
          <w:tcPr>
            <w:tcW w:w="727" w:type="dxa"/>
            <w:tcBorders>
              <w:top w:val="single" w:sz="4" w:space="0" w:color="auto"/>
              <w:left w:val="nil"/>
              <w:bottom w:val="single" w:sz="4" w:space="0" w:color="auto"/>
              <w:right w:val="single" w:sz="4" w:space="0" w:color="auto"/>
            </w:tcBorders>
            <w:shd w:val="clear" w:color="auto" w:fill="auto"/>
            <w:vAlign w:val="center"/>
            <w:hideMark/>
          </w:tcPr>
          <w:p w14:paraId="592EE57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Status</w:t>
            </w:r>
          </w:p>
        </w:tc>
      </w:tr>
      <w:tr w:rsidR="00375E67" w:rsidRPr="00375E67" w14:paraId="380743E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30D0F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E.1</w:t>
            </w:r>
          </w:p>
        </w:tc>
        <w:tc>
          <w:tcPr>
            <w:tcW w:w="2295" w:type="dxa"/>
            <w:tcBorders>
              <w:top w:val="nil"/>
              <w:left w:val="nil"/>
              <w:bottom w:val="single" w:sz="4" w:space="0" w:color="auto"/>
              <w:right w:val="single" w:sz="4" w:space="0" w:color="auto"/>
            </w:tcBorders>
            <w:shd w:val="clear" w:color="auto" w:fill="auto"/>
            <w:vAlign w:val="center"/>
            <w:hideMark/>
          </w:tcPr>
          <w:p w14:paraId="23CCD16C"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Přístupnost</w:t>
            </w:r>
          </w:p>
        </w:tc>
        <w:tc>
          <w:tcPr>
            <w:tcW w:w="2845" w:type="dxa"/>
            <w:tcBorders>
              <w:top w:val="nil"/>
              <w:left w:val="nil"/>
              <w:bottom w:val="single" w:sz="4" w:space="0" w:color="auto"/>
              <w:right w:val="single" w:sz="4" w:space="0" w:color="auto"/>
            </w:tcBorders>
            <w:shd w:val="clear" w:color="auto" w:fill="auto"/>
            <w:vAlign w:val="center"/>
            <w:hideMark/>
          </w:tcPr>
          <w:p w14:paraId="038AD93B" w14:textId="76CA69D4"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dostupná prostřednictvím webového rozhraní.</w:t>
            </w:r>
          </w:p>
        </w:tc>
        <w:tc>
          <w:tcPr>
            <w:tcW w:w="871" w:type="dxa"/>
            <w:tcBorders>
              <w:top w:val="nil"/>
              <w:left w:val="nil"/>
              <w:bottom w:val="single" w:sz="4" w:space="0" w:color="auto"/>
              <w:right w:val="single" w:sz="4" w:space="0" w:color="auto"/>
            </w:tcBorders>
            <w:shd w:val="clear" w:color="auto" w:fill="auto"/>
            <w:vAlign w:val="center"/>
            <w:hideMark/>
          </w:tcPr>
          <w:p w14:paraId="00BC5A5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4E388E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B43D9C"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9C4FF9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E.2</w:t>
            </w:r>
          </w:p>
        </w:tc>
        <w:tc>
          <w:tcPr>
            <w:tcW w:w="2295" w:type="dxa"/>
            <w:tcBorders>
              <w:top w:val="nil"/>
              <w:left w:val="nil"/>
              <w:bottom w:val="single" w:sz="4" w:space="0" w:color="auto"/>
              <w:right w:val="single" w:sz="4" w:space="0" w:color="auto"/>
            </w:tcBorders>
            <w:shd w:val="clear" w:color="auto" w:fill="auto"/>
            <w:vAlign w:val="center"/>
            <w:hideMark/>
          </w:tcPr>
          <w:p w14:paraId="658EE5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Podpora</w:t>
            </w:r>
          </w:p>
        </w:tc>
        <w:tc>
          <w:tcPr>
            <w:tcW w:w="2845" w:type="dxa"/>
            <w:tcBorders>
              <w:top w:val="nil"/>
              <w:left w:val="nil"/>
              <w:bottom w:val="single" w:sz="4" w:space="0" w:color="auto"/>
              <w:right w:val="single" w:sz="4" w:space="0" w:color="auto"/>
            </w:tcBorders>
            <w:shd w:val="clear" w:color="auto" w:fill="auto"/>
            <w:vAlign w:val="center"/>
            <w:hideMark/>
          </w:tcPr>
          <w:p w14:paraId="3613CDE8" w14:textId="06661E26"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podporována moderními webovými prohlížeči.</w:t>
            </w:r>
          </w:p>
        </w:tc>
        <w:tc>
          <w:tcPr>
            <w:tcW w:w="871" w:type="dxa"/>
            <w:tcBorders>
              <w:top w:val="nil"/>
              <w:left w:val="nil"/>
              <w:bottom w:val="single" w:sz="4" w:space="0" w:color="auto"/>
              <w:right w:val="single" w:sz="4" w:space="0" w:color="auto"/>
            </w:tcBorders>
            <w:shd w:val="clear" w:color="auto" w:fill="auto"/>
            <w:vAlign w:val="center"/>
            <w:hideMark/>
          </w:tcPr>
          <w:p w14:paraId="30CF1998"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15ADAB"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4DFD3289"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3AC3DE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E.3</w:t>
            </w:r>
          </w:p>
        </w:tc>
        <w:tc>
          <w:tcPr>
            <w:tcW w:w="2295" w:type="dxa"/>
            <w:tcBorders>
              <w:top w:val="nil"/>
              <w:left w:val="nil"/>
              <w:bottom w:val="single" w:sz="4" w:space="0" w:color="auto"/>
              <w:right w:val="single" w:sz="4" w:space="0" w:color="auto"/>
            </w:tcBorders>
            <w:shd w:val="clear" w:color="auto" w:fill="auto"/>
            <w:vAlign w:val="center"/>
            <w:hideMark/>
          </w:tcPr>
          <w:p w14:paraId="01CF6B3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Dostupnost</w:t>
            </w:r>
          </w:p>
        </w:tc>
        <w:tc>
          <w:tcPr>
            <w:tcW w:w="2845" w:type="dxa"/>
            <w:tcBorders>
              <w:top w:val="nil"/>
              <w:left w:val="nil"/>
              <w:bottom w:val="single" w:sz="4" w:space="0" w:color="auto"/>
              <w:right w:val="single" w:sz="4" w:space="0" w:color="auto"/>
            </w:tcBorders>
            <w:shd w:val="clear" w:color="auto" w:fill="auto"/>
            <w:vAlign w:val="center"/>
            <w:hideMark/>
          </w:tcPr>
          <w:p w14:paraId="0D4FC09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být dostupná </w:t>
            </w:r>
            <w:proofErr w:type="gramStart"/>
            <w:r w:rsidRPr="00375E67">
              <w:rPr>
                <w:rFonts w:eastAsia="Times New Roman" w:cs="Calibri"/>
                <w:color w:val="000000"/>
                <w:sz w:val="18"/>
                <w:szCs w:val="18"/>
              </w:rPr>
              <w:t>99%</w:t>
            </w:r>
            <w:proofErr w:type="gramEnd"/>
            <w:r w:rsidRPr="00375E67">
              <w:rPr>
                <w:rFonts w:eastAsia="Times New Roman" w:cs="Calibri"/>
                <w:color w:val="000000"/>
                <w:sz w:val="18"/>
                <w:szCs w:val="18"/>
              </w:rPr>
              <w:t xml:space="preserve"> času.</w:t>
            </w:r>
          </w:p>
        </w:tc>
        <w:tc>
          <w:tcPr>
            <w:tcW w:w="871" w:type="dxa"/>
            <w:tcBorders>
              <w:top w:val="nil"/>
              <w:left w:val="nil"/>
              <w:bottom w:val="single" w:sz="4" w:space="0" w:color="auto"/>
              <w:right w:val="single" w:sz="4" w:space="0" w:color="auto"/>
            </w:tcBorders>
            <w:shd w:val="clear" w:color="auto" w:fill="auto"/>
            <w:vAlign w:val="center"/>
            <w:hideMark/>
          </w:tcPr>
          <w:p w14:paraId="479D3F5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7695056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39D3ADA4"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5887D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E.4</w:t>
            </w:r>
          </w:p>
        </w:tc>
        <w:tc>
          <w:tcPr>
            <w:tcW w:w="2295" w:type="dxa"/>
            <w:tcBorders>
              <w:top w:val="nil"/>
              <w:left w:val="nil"/>
              <w:bottom w:val="single" w:sz="4" w:space="0" w:color="auto"/>
              <w:right w:val="single" w:sz="4" w:space="0" w:color="auto"/>
            </w:tcBorders>
            <w:shd w:val="clear" w:color="auto" w:fill="auto"/>
            <w:vAlign w:val="center"/>
            <w:hideMark/>
          </w:tcPr>
          <w:p w14:paraId="604FC92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Otevřenost</w:t>
            </w:r>
          </w:p>
        </w:tc>
        <w:tc>
          <w:tcPr>
            <w:tcW w:w="2845" w:type="dxa"/>
            <w:tcBorders>
              <w:top w:val="nil"/>
              <w:left w:val="nil"/>
              <w:bottom w:val="single" w:sz="4" w:space="0" w:color="auto"/>
              <w:right w:val="single" w:sz="4" w:space="0" w:color="auto"/>
            </w:tcBorders>
            <w:shd w:val="clear" w:color="auto" w:fill="auto"/>
            <w:vAlign w:val="center"/>
            <w:hideMark/>
          </w:tcPr>
          <w:p w14:paraId="6FE43A7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open-source a měla by využívat open-source technologie.</w:t>
            </w:r>
          </w:p>
        </w:tc>
        <w:tc>
          <w:tcPr>
            <w:tcW w:w="871" w:type="dxa"/>
            <w:tcBorders>
              <w:top w:val="nil"/>
              <w:left w:val="nil"/>
              <w:bottom w:val="single" w:sz="4" w:space="0" w:color="auto"/>
              <w:right w:val="single" w:sz="4" w:space="0" w:color="auto"/>
            </w:tcBorders>
            <w:shd w:val="clear" w:color="auto" w:fill="auto"/>
            <w:vAlign w:val="center"/>
            <w:hideMark/>
          </w:tcPr>
          <w:p w14:paraId="21A4305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32DF412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61116285"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8B94E1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E.5</w:t>
            </w:r>
          </w:p>
        </w:tc>
        <w:tc>
          <w:tcPr>
            <w:tcW w:w="2295" w:type="dxa"/>
            <w:tcBorders>
              <w:top w:val="nil"/>
              <w:left w:val="nil"/>
              <w:bottom w:val="single" w:sz="4" w:space="0" w:color="auto"/>
              <w:right w:val="single" w:sz="4" w:space="0" w:color="auto"/>
            </w:tcBorders>
            <w:shd w:val="clear" w:color="auto" w:fill="auto"/>
            <w:vAlign w:val="center"/>
            <w:hideMark/>
          </w:tcPr>
          <w:p w14:paraId="47F47B5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Dokumentace</w:t>
            </w:r>
          </w:p>
        </w:tc>
        <w:tc>
          <w:tcPr>
            <w:tcW w:w="2845" w:type="dxa"/>
            <w:tcBorders>
              <w:top w:val="nil"/>
              <w:left w:val="nil"/>
              <w:bottom w:val="single" w:sz="4" w:space="0" w:color="auto"/>
              <w:right w:val="single" w:sz="4" w:space="0" w:color="auto"/>
            </w:tcBorders>
            <w:shd w:val="clear" w:color="auto" w:fill="auto"/>
            <w:vAlign w:val="center"/>
            <w:hideMark/>
          </w:tcPr>
          <w:p w14:paraId="092D06B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poskytovat příslušnou dokumentaci. </w:t>
            </w:r>
          </w:p>
        </w:tc>
        <w:tc>
          <w:tcPr>
            <w:tcW w:w="871" w:type="dxa"/>
            <w:tcBorders>
              <w:top w:val="nil"/>
              <w:left w:val="nil"/>
              <w:bottom w:val="single" w:sz="4" w:space="0" w:color="auto"/>
              <w:right w:val="single" w:sz="4" w:space="0" w:color="auto"/>
            </w:tcBorders>
            <w:shd w:val="clear" w:color="auto" w:fill="auto"/>
            <w:vAlign w:val="center"/>
            <w:hideMark/>
          </w:tcPr>
          <w:p w14:paraId="1F68286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79E1A8B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7BA2327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72FD687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E.6</w:t>
            </w:r>
          </w:p>
        </w:tc>
        <w:tc>
          <w:tcPr>
            <w:tcW w:w="2295" w:type="dxa"/>
            <w:tcBorders>
              <w:top w:val="nil"/>
              <w:left w:val="nil"/>
              <w:bottom w:val="single" w:sz="4" w:space="0" w:color="auto"/>
              <w:right w:val="single" w:sz="4" w:space="0" w:color="auto"/>
            </w:tcBorders>
            <w:shd w:val="clear" w:color="auto" w:fill="auto"/>
            <w:vAlign w:val="center"/>
            <w:hideMark/>
          </w:tcPr>
          <w:p w14:paraId="7E9CDF56"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Responzivita</w:t>
            </w:r>
          </w:p>
        </w:tc>
        <w:tc>
          <w:tcPr>
            <w:tcW w:w="2845" w:type="dxa"/>
            <w:tcBorders>
              <w:top w:val="nil"/>
              <w:left w:val="nil"/>
              <w:bottom w:val="single" w:sz="4" w:space="0" w:color="auto"/>
              <w:right w:val="single" w:sz="4" w:space="0" w:color="auto"/>
            </w:tcBorders>
            <w:shd w:val="clear" w:color="auto" w:fill="auto"/>
            <w:vAlign w:val="center"/>
            <w:hideMark/>
          </w:tcPr>
          <w:p w14:paraId="6330E53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přístupná a použitelná z různých zařízení (HMD, mobil, desktop).</w:t>
            </w:r>
          </w:p>
        </w:tc>
        <w:tc>
          <w:tcPr>
            <w:tcW w:w="871" w:type="dxa"/>
            <w:tcBorders>
              <w:top w:val="nil"/>
              <w:left w:val="nil"/>
              <w:bottom w:val="single" w:sz="4" w:space="0" w:color="auto"/>
              <w:right w:val="single" w:sz="4" w:space="0" w:color="auto"/>
            </w:tcBorders>
            <w:shd w:val="clear" w:color="auto" w:fill="auto"/>
            <w:vAlign w:val="center"/>
            <w:hideMark/>
          </w:tcPr>
          <w:p w14:paraId="65D7773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1605E801"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D8A889"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772A1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E.7</w:t>
            </w:r>
          </w:p>
        </w:tc>
        <w:tc>
          <w:tcPr>
            <w:tcW w:w="2295" w:type="dxa"/>
            <w:tcBorders>
              <w:top w:val="nil"/>
              <w:left w:val="nil"/>
              <w:bottom w:val="single" w:sz="4" w:space="0" w:color="auto"/>
              <w:right w:val="single" w:sz="4" w:space="0" w:color="auto"/>
            </w:tcBorders>
            <w:shd w:val="clear" w:color="auto" w:fill="auto"/>
            <w:vAlign w:val="center"/>
            <w:hideMark/>
          </w:tcPr>
          <w:p w14:paraId="2E95AD6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Výkon</w:t>
            </w:r>
          </w:p>
        </w:tc>
        <w:tc>
          <w:tcPr>
            <w:tcW w:w="2845" w:type="dxa"/>
            <w:tcBorders>
              <w:top w:val="nil"/>
              <w:left w:val="nil"/>
              <w:bottom w:val="single" w:sz="4" w:space="0" w:color="auto"/>
              <w:right w:val="single" w:sz="4" w:space="0" w:color="auto"/>
            </w:tcBorders>
            <w:shd w:val="clear" w:color="auto" w:fill="auto"/>
            <w:vAlign w:val="center"/>
            <w:hideMark/>
          </w:tcPr>
          <w:p w14:paraId="3F2A69D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na cílových zařízení neměla vykazovat nižší průměrné hodnoty FPS nežli 50.</w:t>
            </w:r>
          </w:p>
        </w:tc>
        <w:tc>
          <w:tcPr>
            <w:tcW w:w="871" w:type="dxa"/>
            <w:tcBorders>
              <w:top w:val="nil"/>
              <w:left w:val="nil"/>
              <w:bottom w:val="single" w:sz="4" w:space="0" w:color="auto"/>
              <w:right w:val="single" w:sz="4" w:space="0" w:color="auto"/>
            </w:tcBorders>
            <w:shd w:val="clear" w:color="auto" w:fill="auto"/>
            <w:vAlign w:val="center"/>
            <w:hideMark/>
          </w:tcPr>
          <w:p w14:paraId="592A342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31F324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bl>
    <w:p w14:paraId="024F8592" w14:textId="77777777" w:rsidR="00375E67" w:rsidRDefault="00375E67" w:rsidP="00375E67"/>
    <w:p w14:paraId="3F90E440" w14:textId="69A782A6" w:rsidR="00375E67" w:rsidRDefault="00375E67" w:rsidP="00375E67">
      <w:r w:rsidRPr="00375E67">
        <w:rPr>
          <w:b/>
          <w:bCs/>
        </w:rPr>
        <w:t>E.1</w:t>
      </w:r>
      <w:r>
        <w:rPr>
          <w:b/>
          <w:bCs/>
        </w:rPr>
        <w:t xml:space="preserve">, E.2 </w:t>
      </w:r>
      <w:r>
        <w:t xml:space="preserve">– Aplikace je hostována v prostředí </w:t>
      </w:r>
      <w:proofErr w:type="spellStart"/>
      <w:r>
        <w:t>Gitlab</w:t>
      </w:r>
      <w:proofErr w:type="spellEnd"/>
      <w:r>
        <w:t xml:space="preserve"> </w:t>
      </w:r>
      <w:proofErr w:type="spellStart"/>
      <w:r>
        <w:t>Pages</w:t>
      </w:r>
      <w:proofErr w:type="spellEnd"/>
      <w:r>
        <w:t>. Jedná se o bezplatnou možnost publikace webové aplikace přímo z </w:t>
      </w:r>
      <w:proofErr w:type="spellStart"/>
      <w:r>
        <w:t>GitLab</w:t>
      </w:r>
      <w:proofErr w:type="spellEnd"/>
      <w:r>
        <w:t xml:space="preserve"> repositáře (viz. kap. CI / CD). Aplikace je tedy dostupná z libovolného </w:t>
      </w:r>
      <w:proofErr w:type="spellStart"/>
      <w:r>
        <w:t>problížeče</w:t>
      </w:r>
      <w:proofErr w:type="spellEnd"/>
      <w:r>
        <w:t xml:space="preserve">, který podporuje potřebné API (viz. kap. Web </w:t>
      </w:r>
      <w:proofErr w:type="spellStart"/>
      <w:r>
        <w:t>APIs</w:t>
      </w:r>
      <w:proofErr w:type="spellEnd"/>
      <w:r>
        <w:t xml:space="preserve">). </w:t>
      </w:r>
    </w:p>
    <w:p w14:paraId="14FE3B73" w14:textId="1CD0988B" w:rsidR="00375E67" w:rsidRPr="00375E67" w:rsidRDefault="00375E67" w:rsidP="00375E67">
      <w:pPr>
        <w:pStyle w:val="Normlnprvnodsazen"/>
        <w:ind w:firstLine="0"/>
        <w:rPr>
          <w:lang w:eastAsia="en-US"/>
        </w:rPr>
      </w:pPr>
      <w:r w:rsidRPr="00375E67">
        <w:rPr>
          <w:b/>
          <w:bCs/>
          <w:lang w:eastAsia="en-US"/>
        </w:rPr>
        <w:t>E.3</w:t>
      </w:r>
      <w:r>
        <w:rPr>
          <w:lang w:eastAsia="en-US"/>
        </w:rPr>
        <w:t xml:space="preserve"> – </w:t>
      </w:r>
      <w:r w:rsidRPr="007406A3">
        <w:t xml:space="preserve">Dostupnost aplikace je těžké změřit, toto kritérium je definováno stabilitou </w:t>
      </w:r>
      <w:proofErr w:type="spellStart"/>
      <w:r w:rsidRPr="007406A3">
        <w:t>hostovacích</w:t>
      </w:r>
      <w:proofErr w:type="spellEnd"/>
      <w:r w:rsidRPr="007406A3">
        <w:t xml:space="preserve"> serverů platformy </w:t>
      </w:r>
      <w:proofErr w:type="spellStart"/>
      <w:r w:rsidRPr="007406A3">
        <w:t>GitLab</w:t>
      </w:r>
      <w:proofErr w:type="spellEnd"/>
      <w:r w:rsidRPr="007406A3">
        <w:t>.</w:t>
      </w:r>
      <w:r>
        <w:rPr>
          <w:lang w:eastAsia="en-US"/>
        </w:rPr>
        <w:t xml:space="preserve"> </w:t>
      </w:r>
    </w:p>
    <w:p w14:paraId="27DD9C90" w14:textId="7D58709E" w:rsidR="00375E67" w:rsidRDefault="00375E67" w:rsidP="003150D4">
      <w:pPr>
        <w:pStyle w:val="Malnadpis"/>
        <w:rPr>
          <w:b w:val="0"/>
          <w:bCs/>
        </w:rPr>
      </w:pPr>
      <w:r>
        <w:t xml:space="preserve">E.4 </w:t>
      </w:r>
      <w:r>
        <w:rPr>
          <w:b w:val="0"/>
          <w:bCs/>
        </w:rPr>
        <w:t xml:space="preserve">– Tento </w:t>
      </w:r>
      <w:proofErr w:type="spellStart"/>
      <w:r>
        <w:rPr>
          <w:b w:val="0"/>
          <w:bCs/>
        </w:rPr>
        <w:t>pořadavek</w:t>
      </w:r>
      <w:proofErr w:type="spellEnd"/>
      <w:r>
        <w:rPr>
          <w:b w:val="0"/>
          <w:bCs/>
        </w:rPr>
        <w:t xml:space="preserve"> nebyl naplněn zcela, jelikož Wonderland </w:t>
      </w:r>
      <w:proofErr w:type="spellStart"/>
      <w:r>
        <w:rPr>
          <w:b w:val="0"/>
          <w:bCs/>
        </w:rPr>
        <w:t>engine</w:t>
      </w:r>
      <w:proofErr w:type="spellEnd"/>
      <w:r>
        <w:rPr>
          <w:b w:val="0"/>
          <w:bCs/>
        </w:rPr>
        <w:t xml:space="preserve"> je </w:t>
      </w:r>
      <w:proofErr w:type="spellStart"/>
      <w:r w:rsidRPr="00375E67">
        <w:rPr>
          <w:b w:val="0"/>
          <w:bCs/>
          <w:i/>
          <w:iCs/>
        </w:rPr>
        <w:t>closed</w:t>
      </w:r>
      <w:proofErr w:type="spellEnd"/>
      <w:r w:rsidRPr="00375E67">
        <w:rPr>
          <w:b w:val="0"/>
          <w:bCs/>
          <w:i/>
          <w:iCs/>
        </w:rPr>
        <w:t xml:space="preserve"> source</w:t>
      </w:r>
      <w:r>
        <w:rPr>
          <w:b w:val="0"/>
          <w:bCs/>
        </w:rPr>
        <w:t xml:space="preserve"> řešení. Zobrazovaná data jsou vytvořena skrze striktně proprietární licencovaný software (</w:t>
      </w:r>
      <w:proofErr w:type="spellStart"/>
      <w:r>
        <w:rPr>
          <w:b w:val="0"/>
          <w:bCs/>
        </w:rPr>
        <w:t>ArcGIS</w:t>
      </w:r>
      <w:proofErr w:type="spellEnd"/>
      <w:r>
        <w:rPr>
          <w:b w:val="0"/>
          <w:bCs/>
        </w:rPr>
        <w:t xml:space="preserve"> Pro, City </w:t>
      </w:r>
      <w:proofErr w:type="spellStart"/>
      <w:r>
        <w:rPr>
          <w:b w:val="0"/>
          <w:bCs/>
        </w:rPr>
        <w:t>Engine</w:t>
      </w:r>
      <w:proofErr w:type="spellEnd"/>
      <w:r>
        <w:rPr>
          <w:b w:val="0"/>
          <w:bCs/>
        </w:rPr>
        <w:t xml:space="preserve">). Požadavek je možné považovat za částečně naplněný, jelikož Wonderland </w:t>
      </w:r>
      <w:proofErr w:type="spellStart"/>
      <w:r>
        <w:rPr>
          <w:b w:val="0"/>
          <w:bCs/>
        </w:rPr>
        <w:t>engine</w:t>
      </w:r>
      <w:proofErr w:type="spellEnd"/>
      <w:r>
        <w:rPr>
          <w:b w:val="0"/>
          <w:bCs/>
        </w:rPr>
        <w:t xml:space="preserve"> je možné využívat bez licence pro nekomerční účely </w:t>
      </w:r>
      <w:r w:rsidRPr="00375E67">
        <w:rPr>
          <w:b w:val="0"/>
          <w:bCs/>
          <w:highlight w:val="yellow"/>
        </w:rPr>
        <w:t xml:space="preserve">(viz. kap. Herní </w:t>
      </w:r>
      <w:proofErr w:type="spellStart"/>
      <w:r w:rsidRPr="00375E67">
        <w:rPr>
          <w:b w:val="0"/>
          <w:bCs/>
          <w:highlight w:val="yellow"/>
        </w:rPr>
        <w:t>enginy</w:t>
      </w:r>
      <w:proofErr w:type="spellEnd"/>
      <w:r w:rsidRPr="00375E67">
        <w:rPr>
          <w:b w:val="0"/>
          <w:bCs/>
          <w:highlight w:val="yellow"/>
        </w:rPr>
        <w:t>)</w:t>
      </w:r>
      <w:r>
        <w:rPr>
          <w:b w:val="0"/>
          <w:bCs/>
        </w:rPr>
        <w:t>.</w:t>
      </w:r>
    </w:p>
    <w:p w14:paraId="5628476F" w14:textId="61008F2B" w:rsidR="00B44C84" w:rsidRDefault="00B44C84" w:rsidP="003150D4">
      <w:pPr>
        <w:pStyle w:val="Malnadpis"/>
        <w:rPr>
          <w:b w:val="0"/>
          <w:bCs/>
        </w:rPr>
      </w:pPr>
      <w:r w:rsidRPr="00B44C84">
        <w:t>E.5</w:t>
      </w:r>
      <w:r>
        <w:rPr>
          <w:b w:val="0"/>
          <w:bCs/>
        </w:rPr>
        <w:t xml:space="preserve"> – Dokumentací aplikace je tento text.</w:t>
      </w:r>
    </w:p>
    <w:p w14:paraId="5B6C99B1" w14:textId="683968A6" w:rsidR="00B44C84" w:rsidRDefault="00B44C84" w:rsidP="00B44C84">
      <w:pPr>
        <w:pStyle w:val="Malnadpis"/>
        <w:rPr>
          <w:b w:val="0"/>
          <w:bCs/>
        </w:rPr>
      </w:pPr>
      <w:r w:rsidRPr="00B44C84">
        <w:t>E.6</w:t>
      </w:r>
      <w:r>
        <w:rPr>
          <w:b w:val="0"/>
          <w:bCs/>
        </w:rPr>
        <w:t xml:space="preserve"> – Aplikace byla vyvinuta tak aby bylo možné její plné použití v HMD zařízení s 6DOF ovladači, na tradičním obrazovce s klávesnicí a myší a na mobilním zařízení. V HMD je uživatel schopen se pohybovat pomocí joysticků, popř. pohybu v lokálním prostoru. V případě desktopu je pohyb realizován pomocí kláves WSAD a kurzorem myši. Na mobilním zařízení je pohyb realizován pomocí virtuálních joysticků</w:t>
      </w:r>
      <w:r w:rsidRPr="00B44C84">
        <w:rPr>
          <w:b w:val="0"/>
          <w:bCs/>
          <w:highlight w:val="yellow"/>
        </w:rPr>
        <w:t>.</w:t>
      </w:r>
      <w:r>
        <w:rPr>
          <w:b w:val="0"/>
          <w:bCs/>
        </w:rPr>
        <w:t xml:space="preserve"> </w:t>
      </w:r>
    </w:p>
    <w:p w14:paraId="26208CF8" w14:textId="209AA85B" w:rsidR="00B44C84" w:rsidRPr="000E1EDA" w:rsidRDefault="00B44C84" w:rsidP="000E1EDA">
      <w:pPr>
        <w:rPr>
          <w:lang w:val="en-US"/>
        </w:rPr>
      </w:pPr>
      <w:r w:rsidRPr="007406A3">
        <w:rPr>
          <w:b/>
          <w:bCs/>
          <w:lang w:val="en-US"/>
        </w:rPr>
        <w:t>E.7</w:t>
      </w:r>
      <w:r>
        <w:rPr>
          <w:b/>
          <w:bCs/>
          <w:lang w:val="en-US"/>
        </w:rPr>
        <w:t xml:space="preserve"> – </w:t>
      </w:r>
      <w:r w:rsidRPr="000E1EDA">
        <w:t>Jelikož se v případě aplikace jedná o velká množství dat a to jak geometrických (vyšší statisíce trojúhelníků) tak rastrových (3x textura o rozlišení 4096x4096) bylo nutné vynechat dynamické osvětlení (simulaci stínů) a minimalizovat počet světel na 2.</w:t>
      </w:r>
      <w:r w:rsidR="000F6B1C">
        <w:t xml:space="preserve"> Tvorba statického osvětlení pomocí zapékání byla otestována. Tuto metodu však nebylo možné použít, jelikož data budov nemají vhodnou geometrii </w:t>
      </w:r>
      <w:r w:rsidR="000F6B1C" w:rsidRPr="000F6B1C">
        <w:rPr>
          <w:highlight w:val="yellow"/>
        </w:rPr>
        <w:t>(viz. kap specifika)</w:t>
      </w:r>
    </w:p>
    <w:p w14:paraId="62994ABA" w14:textId="5B155D6A" w:rsidR="00414E1F" w:rsidRDefault="006244E9" w:rsidP="006244E9">
      <w:pPr>
        <w:pStyle w:val="Heading3"/>
      </w:pPr>
      <w:bookmarkStart w:id="106" w:name="_Ref155016520"/>
      <w:r>
        <w:t>CI / CD</w:t>
      </w:r>
      <w:bookmarkEnd w:id="106"/>
    </w:p>
    <w:p w14:paraId="6AADA4FE" w14:textId="60FA138D" w:rsidR="00D35D07" w:rsidRDefault="00D35D07" w:rsidP="00D35D07">
      <w:r>
        <w:t xml:space="preserve">Jak bylo naznačeno v kap. Vývojářské nástroje, proces CI/CD hraje klíčovou roli při vývoji VR aplikace na webu. Tento proces umožňuje průběžnou integraci změn a automatické nasazování webové aplikace, která je následně dostupná prostřednictvím URL. V případě tradičních webových aplikací, jako jsou HTML, JS a CSS, lze tento proces relativně jednoduše nastavit na </w:t>
      </w:r>
      <w:r>
        <w:lastRenderedPageBreak/>
        <w:t xml:space="preserve">platformách jako GitHub nebo </w:t>
      </w:r>
      <w:proofErr w:type="spellStart"/>
      <w:r>
        <w:t>GitLab</w:t>
      </w:r>
      <w:proofErr w:type="spellEnd"/>
      <w:r>
        <w:t xml:space="preserve">, což usnadňuje testování a vývoj. Příklady takových aplikací mohou zahrnovat testovací aplikace pro </w:t>
      </w:r>
      <w:proofErr w:type="spellStart"/>
      <w:r>
        <w:t>Aframe</w:t>
      </w:r>
      <w:proofErr w:type="spellEnd"/>
      <w:r>
        <w:t>, Three.js a podobně (viz. Tab. X).</w:t>
      </w:r>
    </w:p>
    <w:p w14:paraId="50F2CD4B" w14:textId="4D131B54" w:rsidR="00D35D07" w:rsidRPr="00D35D07" w:rsidRDefault="00D35D07" w:rsidP="00D35D07">
      <w:pPr>
        <w:pStyle w:val="Normlnprvnodsazen"/>
      </w:pPr>
      <w:r>
        <w:t xml:space="preserve">V kontextu Wonderland aplikace se situace stává složitější, neboť výsledná aplikace je binární soubor vytvořený pomocí Wonderland </w:t>
      </w:r>
      <w:proofErr w:type="spellStart"/>
      <w:r>
        <w:t>enginu</w:t>
      </w:r>
      <w:proofErr w:type="spellEnd"/>
      <w:r>
        <w:t xml:space="preserve">. Z tohoto důvodu byly vytvořeny vlastní CI instrukce ve </w:t>
      </w:r>
      <w:proofErr w:type="gramStart"/>
      <w:r>
        <w:t>formátu .</w:t>
      </w:r>
      <w:proofErr w:type="spellStart"/>
      <w:r>
        <w:t>yml</w:t>
      </w:r>
      <w:proofErr w:type="spellEnd"/>
      <w:proofErr w:type="gramEnd"/>
      <w:r>
        <w:t xml:space="preserve"> souboru, který obsahuje specifické kroky pro vykonání na zvolené CI/CD platformě. Tyto instrukce jsou implementovány v přiloženém skriptu </w:t>
      </w:r>
      <w:r w:rsidRPr="00D35D07">
        <w:rPr>
          <w:highlight w:val="yellow"/>
        </w:rPr>
        <w:t>(viz. Příloha X).</w:t>
      </w:r>
      <w:r>
        <w:t xml:space="preserve"> V rámci tohoto procesu, při každé změně obsahu vzdáleného repositáře Wonderland </w:t>
      </w:r>
      <w:proofErr w:type="spellStart"/>
      <w:r>
        <w:t>engine</w:t>
      </w:r>
      <w:proofErr w:type="spellEnd"/>
      <w:r w:rsidR="003D7BB1">
        <w:t xml:space="preserve"> (v rámci </w:t>
      </w:r>
      <w:proofErr w:type="spellStart"/>
      <w:r w:rsidR="003D7BB1">
        <w:t>docker</w:t>
      </w:r>
      <w:proofErr w:type="spellEnd"/>
      <w:r w:rsidR="003D7BB1">
        <w:t xml:space="preserve"> kontejneru) editor </w:t>
      </w:r>
      <w:r>
        <w:t xml:space="preserve">automaticky vystaví novou binární verzi aplikace a tuto verzi následně publikuje. Přiložený skript je specifický pro platformu </w:t>
      </w:r>
      <w:proofErr w:type="spellStart"/>
      <w:r>
        <w:t>GitLab</w:t>
      </w:r>
      <w:proofErr w:type="spellEnd"/>
      <w:r>
        <w:t xml:space="preserve">, každopádně GitHub poskytuje obdobnou funkcionalitu skrze </w:t>
      </w:r>
      <w:r w:rsidRPr="00D35D07">
        <w:rPr>
          <w:i/>
          <w:iCs/>
        </w:rPr>
        <w:t xml:space="preserve">GitHub </w:t>
      </w:r>
      <w:proofErr w:type="spellStart"/>
      <w:r w:rsidRPr="00D35D07">
        <w:rPr>
          <w:i/>
          <w:iCs/>
        </w:rPr>
        <w:t>Actions</w:t>
      </w:r>
      <w:proofErr w:type="spellEnd"/>
      <w:r>
        <w:t>.</w:t>
      </w:r>
    </w:p>
    <w:p w14:paraId="01F52B73" w14:textId="12B03578" w:rsidR="00A479E6" w:rsidRDefault="003C505D" w:rsidP="00CD7C12">
      <w:pPr>
        <w:pStyle w:val="Heading1"/>
      </w:pPr>
      <w:r w:rsidRPr="001F6849">
        <w:lastRenderedPageBreak/>
        <w:t>U</w:t>
      </w:r>
      <w:r w:rsidR="00A479E6" w:rsidRPr="001F6849">
        <w:t>ŽIVATELSKÉ TESTOVÁNÍ</w:t>
      </w:r>
    </w:p>
    <w:p w14:paraId="57C0C6C8" w14:textId="50599091" w:rsidR="005F6E55" w:rsidRDefault="003D7BB1" w:rsidP="005F6E55">
      <w:pPr>
        <w:rPr>
          <w:lang w:eastAsia="cs-CZ"/>
        </w:rPr>
      </w:pPr>
      <w:r>
        <w:rPr>
          <w:lang w:val="en-US" w:eastAsia="cs-CZ"/>
        </w:rPr>
        <w:t xml:space="preserve">Za </w:t>
      </w:r>
      <w:r>
        <w:rPr>
          <w:lang w:eastAsia="cs-CZ"/>
        </w:rPr>
        <w:t xml:space="preserve">účelem zhodnocení aplikace bylo provedeno uživatelské testování. </w:t>
      </w:r>
      <w:r w:rsidR="005F6E55">
        <w:rPr>
          <w:lang w:eastAsia="cs-CZ"/>
        </w:rPr>
        <w:t xml:space="preserve">Testování bylo zaměřeno primárně na použitelnost aplikace. Testování bylo inspirováno obecným přístupem k testování </w:t>
      </w:r>
      <w:r w:rsidR="00032675">
        <w:rPr>
          <w:lang w:eastAsia="cs-CZ"/>
        </w:rPr>
        <w:t>použitelnosti,</w:t>
      </w:r>
      <w:r w:rsidR="005F6E55">
        <w:rPr>
          <w:lang w:eastAsia="cs-CZ"/>
        </w:rPr>
        <w:t xml:space="preserve"> a to dělením na testování správnosti / chybovosti</w:t>
      </w:r>
      <w:r w:rsidR="00860239">
        <w:rPr>
          <w:lang w:eastAsia="cs-CZ"/>
        </w:rPr>
        <w:t xml:space="preserve"> (</w:t>
      </w:r>
      <w:proofErr w:type="spellStart"/>
      <w:r w:rsidR="00860239" w:rsidRPr="00860239">
        <w:rPr>
          <w:i/>
          <w:iCs/>
        </w:rPr>
        <w:t>effectiveness</w:t>
      </w:r>
      <w:proofErr w:type="spellEnd"/>
      <w:r w:rsidR="00860239">
        <w:rPr>
          <w:lang w:eastAsia="cs-CZ"/>
        </w:rPr>
        <w:t>)</w:t>
      </w:r>
      <w:r w:rsidR="005F6E55">
        <w:rPr>
          <w:lang w:eastAsia="cs-CZ"/>
        </w:rPr>
        <w:t xml:space="preserve"> a rychlosti vypracování </w:t>
      </w:r>
      <w:r w:rsidR="00860239">
        <w:rPr>
          <w:lang w:eastAsia="cs-CZ"/>
        </w:rPr>
        <w:t>(</w:t>
      </w:r>
      <w:proofErr w:type="spellStart"/>
      <w:r w:rsidR="00860239" w:rsidRPr="00860239">
        <w:rPr>
          <w:i/>
          <w:iCs/>
        </w:rPr>
        <w:t>efficiency</w:t>
      </w:r>
      <w:proofErr w:type="spellEnd"/>
      <w:r w:rsidR="00860239">
        <w:rPr>
          <w:lang w:eastAsia="cs-CZ"/>
        </w:rPr>
        <w:t xml:space="preserve">) </w:t>
      </w:r>
      <w:r w:rsidR="005F6E55">
        <w:rPr>
          <w:lang w:eastAsia="cs-CZ"/>
        </w:rPr>
        <w:t xml:space="preserve">plus spokojenosti </w:t>
      </w:r>
      <w:r w:rsidR="00860239">
        <w:rPr>
          <w:lang w:eastAsia="cs-CZ"/>
        </w:rPr>
        <w:t>(</w:t>
      </w:r>
      <w:proofErr w:type="spellStart"/>
      <w:r w:rsidR="00860239" w:rsidRPr="00860239">
        <w:rPr>
          <w:i/>
          <w:iCs/>
        </w:rPr>
        <w:t>satisfaction</w:t>
      </w:r>
      <w:proofErr w:type="spellEnd"/>
      <w:r w:rsidR="00860239">
        <w:t xml:space="preserve">) </w:t>
      </w:r>
      <w:r w:rsidR="005F6E55">
        <w:rPr>
          <w:lang w:eastAsia="cs-CZ"/>
        </w:rPr>
        <w:t>uživatele s aplikací.</w:t>
      </w:r>
      <w:r w:rsidR="00032675">
        <w:rPr>
          <w:lang w:eastAsia="cs-CZ"/>
        </w:rPr>
        <w:t xml:space="preserve"> Druhým dělením je dělení uživatelského testování na kvalitativní a kvantitativní přístup, kdy </w:t>
      </w:r>
      <w:r w:rsidR="00405A83">
        <w:rPr>
          <w:lang w:eastAsia="cs-CZ"/>
        </w:rPr>
        <w:t>kvantitativní</w:t>
      </w:r>
      <w:r w:rsidR="00032675">
        <w:rPr>
          <w:lang w:eastAsia="cs-CZ"/>
        </w:rPr>
        <w:t xml:space="preserve"> vychází z přesných měření a kvalitativní se </w:t>
      </w:r>
      <w:proofErr w:type="gramStart"/>
      <w:r w:rsidR="00032675">
        <w:rPr>
          <w:lang w:eastAsia="cs-CZ"/>
        </w:rPr>
        <w:t>snaží</w:t>
      </w:r>
      <w:proofErr w:type="gramEnd"/>
      <w:r w:rsidR="00032675">
        <w:rPr>
          <w:lang w:eastAsia="cs-CZ"/>
        </w:rPr>
        <w:t xml:space="preserve"> získat subjektivní informaci od testovaného uživatele. Autoři </w:t>
      </w:r>
      <w:r w:rsidR="00032675">
        <w:rPr>
          <w:lang w:eastAsia="cs-CZ"/>
        </w:rPr>
        <w:fldChar w:fldCharType="begin"/>
      </w:r>
      <w:r w:rsidR="00032675">
        <w:rPr>
          <w:lang w:eastAsia="cs-CZ"/>
        </w:rPr>
        <w:instrText xml:space="preserve"> ADDIN ZOTERO_ITEM CSL_CITATION {"citationID":"cUHaeSeQ","properties":{"formattedCitation":"(Sterba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032675">
        <w:rPr>
          <w:lang w:eastAsia="cs-CZ"/>
        </w:rPr>
        <w:fldChar w:fldCharType="separate"/>
      </w:r>
      <w:r w:rsidR="00032675" w:rsidRPr="00032675">
        <w:t>(Sterba et al. 2015)</w:t>
      </w:r>
      <w:r w:rsidR="00032675">
        <w:rPr>
          <w:lang w:eastAsia="cs-CZ"/>
        </w:rPr>
        <w:fldChar w:fldCharType="end"/>
      </w:r>
      <w:r w:rsidR="00032675">
        <w:rPr>
          <w:lang w:eastAsia="cs-CZ"/>
        </w:rPr>
        <w:t xml:space="preserve"> tvrdí, že v uživatelském testování kartografických výstupů je možná souhra výše zmíněných dělení.</w:t>
      </w:r>
    </w:p>
    <w:p w14:paraId="5E7CCA85" w14:textId="682F2D17" w:rsidR="00860239" w:rsidRPr="00860239" w:rsidRDefault="00860239" w:rsidP="00032675">
      <w:pPr>
        <w:pStyle w:val="Normlnprvnodsazen"/>
      </w:pPr>
      <w:r>
        <w:t xml:space="preserve">Uživatelské testování nabízí řadu metod jako např. rozhovor, a/b testování, </w:t>
      </w:r>
      <w:proofErr w:type="spellStart"/>
      <w:r w:rsidRPr="00860239">
        <w:rPr>
          <w:i/>
          <w:iCs/>
        </w:rPr>
        <w:t>eye-tracking</w:t>
      </w:r>
      <w:proofErr w:type="spellEnd"/>
      <w:r>
        <w:t xml:space="preserve">, </w:t>
      </w:r>
      <w:r w:rsidRPr="00860239">
        <w:rPr>
          <w:i/>
          <w:iCs/>
        </w:rPr>
        <w:t xml:space="preserve">user </w:t>
      </w:r>
      <w:proofErr w:type="spellStart"/>
      <w:r w:rsidRPr="00860239">
        <w:rPr>
          <w:i/>
          <w:iCs/>
        </w:rPr>
        <w:t>logging</w:t>
      </w:r>
      <w:proofErr w:type="spellEnd"/>
      <w:r>
        <w:t xml:space="preserve"> aj. Metodami je nutné měřit chování uživatele v rámci aplikace, popř. v případě kartografie jejich práce s mapou. Z tohoto důvodu je nutné, aby uživatel vykonal navržený praktický úkol. Zvolenými metodami je pak možné řešit správnost, efektivitu a spokojenost. </w:t>
      </w:r>
      <w:r w:rsidR="00532E51">
        <w:t xml:space="preserve">Za účelem testování konkrétní vizualizace / aplikace se zpravidla využívá více metod. Tento přístup se pak nazývá </w:t>
      </w:r>
      <w:proofErr w:type="spellStart"/>
      <w:r w:rsidR="00532E51">
        <w:rPr>
          <w:i/>
          <w:iCs/>
        </w:rPr>
        <w:t>Mixed</w:t>
      </w:r>
      <w:proofErr w:type="spellEnd"/>
      <w:r w:rsidR="00532E51">
        <w:rPr>
          <w:i/>
          <w:iCs/>
        </w:rPr>
        <w:t xml:space="preserve"> </w:t>
      </w:r>
      <w:proofErr w:type="spellStart"/>
      <w:r w:rsidR="00532E51">
        <w:rPr>
          <w:i/>
          <w:iCs/>
        </w:rPr>
        <w:t>research</w:t>
      </w:r>
      <w:proofErr w:type="spellEnd"/>
      <w:r w:rsidR="00532E51">
        <w:rPr>
          <w:i/>
          <w:iCs/>
        </w:rPr>
        <w:t xml:space="preserve"> design.</w:t>
      </w:r>
      <w:r>
        <w:t xml:space="preserve"> Uživatelské testování </w:t>
      </w:r>
      <w:r w:rsidR="00532E51">
        <w:t xml:space="preserve">v kartografii </w:t>
      </w:r>
      <w:r>
        <w:t xml:space="preserve">je souhrou 3 hlavních komponent jimiž jsou Uživatelé, </w:t>
      </w:r>
      <w:r w:rsidR="00532E51">
        <w:t>Vizualizace a Úkoly.</w:t>
      </w:r>
      <w:r w:rsidR="00A14EB8">
        <w:t xml:space="preserve"> </w:t>
      </w:r>
      <w:r w:rsidR="00A14EB8">
        <w:fldChar w:fldCharType="begin"/>
      </w:r>
      <w:r w:rsidR="00A14EB8">
        <w:instrText xml:space="preserve"> ADDIN ZOTERO_ITEM CSL_CITATION {"citationID":"U9l9PfIZ","properties":{"formattedCitation":"(\\uc0\\u352{}a\\uc0\\u353{}inka 2013)","plainCitation":"(Šašinka 2013)","noteIndex":0},"citationItems":[{"id":2124,"uris":["http://zotero.org/groups/4599106/items/RZ2VVK2H"],"itemData":{"id":2124,"type":"thesis","language":"cze","publisher":"Masarykova univerzita, Filozofická fakulta","source":"is.muni.cz","title":"Interindividuální rozdíly v percepci prostoru a map.","URL":"https://is.muni.cz/th/gvdbz/","author":[{"family":"Šašinka","given":"Čeněk"}],"accessed":{"date-parts":[["2023",12,29]]},"issued":{"date-parts":[["2013"]]},"citation-key":"sasinkaInterindividualniRozdilyPercepci2013"}}],"schema":"https://github.com/citation-style-language/schema/raw/master/csl-citation.json"} </w:instrText>
      </w:r>
      <w:r w:rsidR="00A14EB8">
        <w:fldChar w:fldCharType="separate"/>
      </w:r>
      <w:r w:rsidR="00A14EB8" w:rsidRPr="00A14EB8">
        <w:rPr>
          <w:rFonts w:cs="Times New Roman"/>
          <w:szCs w:val="24"/>
        </w:rPr>
        <w:t>(Šašinka 2013)</w:t>
      </w:r>
      <w:r w:rsidR="00A14EB8">
        <w:fldChar w:fldCharType="end"/>
      </w:r>
    </w:p>
    <w:p w14:paraId="7366980A" w14:textId="6ADF50A4" w:rsidR="009D797E" w:rsidRDefault="009D797E" w:rsidP="009D797E">
      <w:pPr>
        <w:pStyle w:val="Heading2"/>
        <w:rPr>
          <w:lang w:val="cs-CZ"/>
        </w:rPr>
      </w:pPr>
      <w:r w:rsidRPr="009D797E">
        <w:rPr>
          <w:lang w:val="cs-CZ"/>
        </w:rPr>
        <w:t>Návrh testování</w:t>
      </w:r>
    </w:p>
    <w:p w14:paraId="6522C3C6" w14:textId="77AF7CF3" w:rsidR="00BA4526" w:rsidRPr="005A7FE9" w:rsidRDefault="00865BF4" w:rsidP="005A7FE9">
      <w:pPr>
        <w:pStyle w:val="Normlnprvnodsazen"/>
        <w:ind w:firstLine="0"/>
        <w:rPr>
          <w:lang w:val="en-US"/>
        </w:rPr>
      </w:pPr>
      <w:r>
        <w:t xml:space="preserve">Cílem testování bylo zjištění použitelnosti aplikace a samotných vizualizací. Pro každou z vizualizací byl přiřazen úkol, který uživatel splní. </w:t>
      </w:r>
      <w:r w:rsidR="00427F5B">
        <w:t>Návrh testování byl primárně ovlivněn možnostmi vyvinuté aplikace. Jelikož v rámci aplikace nebyla implementována funkcionalita rozpoznaní vykonání úkolu a následné uložení výsledku, bylo nutné zvolit osobní asistované testování.</w:t>
      </w:r>
      <w:r w:rsidR="00752296">
        <w:t xml:space="preserve"> Zároveň nebyla při testování možnost externího monitorování chování uživatele ve VP. Testování tedy spočívalo v uživatelově </w:t>
      </w:r>
      <w:r>
        <w:t xml:space="preserve">verbální </w:t>
      </w:r>
      <w:r w:rsidR="00752296">
        <w:t xml:space="preserve">interakci s koordinátorem, kdy uživatel komunikuje svoji aktivitu v rámci prostředí (zdali vypracovává úkol, přesouvá se mezi úkoly atd.). Testování proběhlo za použití HMD </w:t>
      </w:r>
      <w:proofErr w:type="spellStart"/>
      <w:r w:rsidR="00752296">
        <w:t>Oculus</w:t>
      </w:r>
      <w:proofErr w:type="spellEnd"/>
      <w:r w:rsidR="00752296">
        <w:t xml:space="preserve"> </w:t>
      </w:r>
      <w:proofErr w:type="spellStart"/>
      <w:r w:rsidR="00752296">
        <w:t>Quest</w:t>
      </w:r>
      <w:proofErr w:type="spellEnd"/>
      <w:r w:rsidR="00752296">
        <w:t xml:space="preserve"> 2 256 GB. </w:t>
      </w:r>
      <w:r w:rsidR="005A7FE9" w:rsidRPr="00860239">
        <w:rPr>
          <w:highlight w:val="yellow"/>
          <w:lang w:val="en-US"/>
        </w:rPr>
        <w:t xml:space="preserve">#TODO </w:t>
      </w:r>
      <w:proofErr w:type="spellStart"/>
      <w:r w:rsidR="005A7FE9" w:rsidRPr="00860239">
        <w:rPr>
          <w:highlight w:val="yellow"/>
          <w:lang w:val="en-US"/>
        </w:rPr>
        <w:t>ocitovat</w:t>
      </w:r>
      <w:proofErr w:type="spellEnd"/>
      <w:r w:rsidR="005A7FE9" w:rsidRPr="00860239">
        <w:rPr>
          <w:highlight w:val="yellow"/>
          <w:lang w:val="en-US"/>
        </w:rPr>
        <w:t xml:space="preserve"> </w:t>
      </w:r>
      <w:proofErr w:type="spellStart"/>
      <w:r w:rsidR="005A7FE9" w:rsidRPr="00860239">
        <w:rPr>
          <w:highlight w:val="yellow"/>
          <w:lang w:val="en-US"/>
        </w:rPr>
        <w:t>zdroje</w:t>
      </w:r>
      <w:proofErr w:type="spellEnd"/>
      <w:r w:rsidR="009D212D">
        <w:rPr>
          <w:lang w:val="en-US"/>
        </w:rPr>
        <w:t xml:space="preserve"> </w:t>
      </w:r>
    </w:p>
    <w:p w14:paraId="3856750E" w14:textId="634D521B" w:rsidR="00BA4526" w:rsidRPr="00BA4526" w:rsidRDefault="00BA4526" w:rsidP="00BA4526">
      <w:pPr>
        <w:pStyle w:val="Heading3"/>
      </w:pPr>
      <w:r>
        <w:t>Průběh testování</w:t>
      </w:r>
    </w:p>
    <w:p w14:paraId="597179AB" w14:textId="05C6F9FD" w:rsidR="00BA4526" w:rsidRDefault="00BA4526" w:rsidP="00BA4526">
      <w:pPr>
        <w:pStyle w:val="Normlnprvnodsazen"/>
        <w:ind w:firstLine="0"/>
      </w:pPr>
      <w:r>
        <w:t xml:space="preserve">Průběh testování byl rozdělen do 3 částí. </w:t>
      </w:r>
    </w:p>
    <w:p w14:paraId="3265CCDA" w14:textId="65EDA6E3" w:rsidR="00BA4526" w:rsidRPr="008D37F0" w:rsidRDefault="00BA4526" w:rsidP="00BA4526">
      <w:pPr>
        <w:pStyle w:val="Normlnprvnodsazen"/>
        <w:numPr>
          <w:ilvl w:val="0"/>
          <w:numId w:val="73"/>
        </w:numPr>
      </w:pPr>
      <w:r w:rsidRPr="008D37F0">
        <w:rPr>
          <w:b/>
          <w:bCs/>
        </w:rPr>
        <w:t xml:space="preserve">Příprava </w:t>
      </w:r>
      <w:r w:rsidR="00752296" w:rsidRPr="008D37F0">
        <w:t>– Proces seznámení se s HMD, vysvětlení způsobu interakce ve VP (způsob interakce s prostředím, pohyb), instrukce pro úspěšné spuštění aplikace.</w:t>
      </w:r>
    </w:p>
    <w:p w14:paraId="4A315FBC" w14:textId="7261F2DF" w:rsidR="00BA4526" w:rsidRPr="008D37F0" w:rsidRDefault="00BA4526" w:rsidP="00BA4526">
      <w:pPr>
        <w:pStyle w:val="Normlnprvnodsazen"/>
        <w:numPr>
          <w:ilvl w:val="0"/>
          <w:numId w:val="73"/>
        </w:numPr>
      </w:pPr>
      <w:r w:rsidRPr="008D37F0">
        <w:rPr>
          <w:b/>
          <w:bCs/>
        </w:rPr>
        <w:t>Průchod VP</w:t>
      </w:r>
      <w:r w:rsidRPr="008D37F0">
        <w:t xml:space="preserve"> – </w:t>
      </w:r>
      <w:r w:rsidR="00752296" w:rsidRPr="008D37F0">
        <w:t xml:space="preserve">Vlastní průchod scénou za hlasové asistence koordinátora. </w:t>
      </w:r>
      <w:r w:rsidR="00FB32C5" w:rsidRPr="008D37F0">
        <w:t xml:space="preserve">Výsledky úkolů jsou zapisovány koordinátorem. </w:t>
      </w:r>
    </w:p>
    <w:p w14:paraId="014832EC" w14:textId="6B69A5D2" w:rsidR="00752296" w:rsidRPr="00752296" w:rsidRDefault="00752296" w:rsidP="008D37F0">
      <w:pPr>
        <w:pStyle w:val="Normlnprvnodsazen"/>
        <w:numPr>
          <w:ilvl w:val="0"/>
          <w:numId w:val="73"/>
        </w:numPr>
        <w:rPr>
          <w:b/>
          <w:bCs/>
          <w:lang w:eastAsia="en-US"/>
        </w:rPr>
      </w:pPr>
      <w:r w:rsidRPr="008D37F0">
        <w:rPr>
          <w:b/>
          <w:bCs/>
        </w:rPr>
        <w:t>Vyplnění dotazníku</w:t>
      </w:r>
      <w:r w:rsidR="00FB32C5">
        <w:rPr>
          <w:b/>
          <w:bCs/>
        </w:rPr>
        <w:t xml:space="preserve"> </w:t>
      </w:r>
      <w:r w:rsidR="00FB32C5">
        <w:t>– Uživatel vyplní dotazník.</w:t>
      </w:r>
    </w:p>
    <w:p w14:paraId="193EAAF7" w14:textId="1B70D0A2" w:rsidR="005A7FE9" w:rsidRPr="00CD363B" w:rsidRDefault="00752296" w:rsidP="005A7FE9">
      <w:pPr>
        <w:pStyle w:val="Normlnprvnodsazen"/>
        <w:rPr>
          <w:lang w:val="en-US"/>
        </w:rPr>
      </w:pPr>
      <w:r>
        <w:t xml:space="preserve">V průběhu celého testování byl nahráván zvuk (interakce koordinátora a uživatele) a měřen čas vykonání </w:t>
      </w:r>
      <w:r w:rsidRPr="000F2D0F">
        <w:t>jednotlivých</w:t>
      </w:r>
      <w:r>
        <w:t xml:space="preserve"> částí Průchodu VP.</w:t>
      </w:r>
      <w:r w:rsidR="000F2D0F">
        <w:t xml:space="preserve"> </w:t>
      </w:r>
      <w:r w:rsidR="005D7955">
        <w:t>Dotazník byl sestaven z 5 částí. Úvodní identifikační část obsahující otázky na charakteristiku uživatelů (věk, vzdělání atd.). Následně 3 sekce otázek na jednotlivé úkoly</w:t>
      </w:r>
      <w:r w:rsidR="00865BF4">
        <w:t>. S</w:t>
      </w:r>
      <w:r w:rsidR="005D7955">
        <w:t>ekce zjišťující informace ohledně ovládání aplikace a poslední sekce s otevřenými otázkami</w:t>
      </w:r>
      <w:r w:rsidR="00AB0F68">
        <w:t xml:space="preserve"> pro získání osobního názoru respondenta</w:t>
      </w:r>
      <w:r w:rsidR="005D7955">
        <w:t>.</w:t>
      </w:r>
      <w:r w:rsidR="00865BF4">
        <w:t xml:space="preserve"> V dotazníku byly použity 3 typy otázek. Nejvíce bylo využito typu </w:t>
      </w:r>
      <w:proofErr w:type="spellStart"/>
      <w:r w:rsidR="00865BF4">
        <w:t>Likertovy</w:t>
      </w:r>
      <w:proofErr w:type="spellEnd"/>
      <w:r w:rsidR="00865BF4">
        <w:t xml:space="preserve"> škály. V menší míře pak byly použity otázky klasifikační a otázky otevřené, za účelem získání názoru uživatele. Dotazník byl realizován skrze platformu Google </w:t>
      </w:r>
      <w:proofErr w:type="spellStart"/>
      <w:r w:rsidR="00865BF4">
        <w:t>Forms</w:t>
      </w:r>
      <w:proofErr w:type="spellEnd"/>
      <w:r w:rsidR="00865BF4">
        <w:t xml:space="preserve">. </w:t>
      </w:r>
      <w:r w:rsidR="00CD363B">
        <w:t>Přehled otázek z dotazníku je možné nalézt v </w:t>
      </w:r>
      <w:r w:rsidR="00CD363B" w:rsidRPr="00CD363B">
        <w:rPr>
          <w:highlight w:val="yellow"/>
        </w:rPr>
        <w:t>Příloze č. X.</w:t>
      </w:r>
    </w:p>
    <w:p w14:paraId="37BB8B5D" w14:textId="48BFC51F" w:rsidR="008D37F0" w:rsidRDefault="005A7FE9" w:rsidP="008D37F0">
      <w:pPr>
        <w:pStyle w:val="Normlnprvnodsazen"/>
      </w:pPr>
      <w:r>
        <w:t>Cílovou skupinou testování byly zaměstnanci Kanceláře Architekta města Brno. Jednalo se převážně o odborníky na územní plánování a městský rozvoj. Otestováno bylo 11 osob.</w:t>
      </w:r>
    </w:p>
    <w:p w14:paraId="4BC3CEDE" w14:textId="3B2E8658" w:rsidR="00865BF4" w:rsidRDefault="00865BF4" w:rsidP="00865BF4">
      <w:pPr>
        <w:pStyle w:val="Normlnprvnodsazen"/>
      </w:pPr>
    </w:p>
    <w:p w14:paraId="131A78B0" w14:textId="77777777" w:rsidR="00C65FFB" w:rsidRDefault="00C65FFB" w:rsidP="00C65FFB">
      <w:pPr>
        <w:pStyle w:val="Normlnprvnodsazen"/>
        <w:keepNext/>
        <w:ind w:firstLine="0"/>
      </w:pPr>
      <w:r>
        <w:rPr>
          <w:noProof/>
        </w:rPr>
        <w:drawing>
          <wp:inline distT="0" distB="0" distL="0" distR="0" wp14:anchorId="0B8F601F" wp14:editId="4E22EB12">
            <wp:extent cx="5579745" cy="3868420"/>
            <wp:effectExtent l="0" t="0" r="1905" b="0"/>
            <wp:docPr id="961678720" name="Picture 7" descr="A person and person wearing virtual reality gog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78720" name="Picture 7" descr="A person and person wearing virtual reality goggle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79745" cy="3868420"/>
                    </a:xfrm>
                    <a:prstGeom prst="rect">
                      <a:avLst/>
                    </a:prstGeom>
                  </pic:spPr>
                </pic:pic>
              </a:graphicData>
            </a:graphic>
          </wp:inline>
        </w:drawing>
      </w:r>
    </w:p>
    <w:p w14:paraId="495D4E63" w14:textId="5524BA44" w:rsidR="00865BF4" w:rsidRDefault="00C65FFB" w:rsidP="000023D6">
      <w:pPr>
        <w:pStyle w:val="Caption"/>
        <w:rPr>
          <w:noProof/>
        </w:rPr>
      </w:pPr>
      <w:r>
        <w:t xml:space="preserve">Obr. </w:t>
      </w:r>
      <w:r>
        <w:fldChar w:fldCharType="begin"/>
      </w:r>
      <w:r>
        <w:instrText xml:space="preserve"> SEQ Obr. \* ARABIC </w:instrText>
      </w:r>
      <w:r>
        <w:fldChar w:fldCharType="separate"/>
      </w:r>
      <w:r w:rsidR="00E559B3">
        <w:rPr>
          <w:noProof/>
        </w:rPr>
        <w:t>43</w:t>
      </w:r>
      <w:r>
        <w:rPr>
          <w:noProof/>
        </w:rPr>
        <w:fldChar w:fldCharType="end"/>
      </w:r>
      <w:r>
        <w:t xml:space="preserve"> Průběh uživatelského testování </w:t>
      </w:r>
      <w:r>
        <w:rPr>
          <w:noProof/>
        </w:rPr>
        <w:t>v kanceláři KAM.</w:t>
      </w:r>
    </w:p>
    <w:p w14:paraId="4F135DA0" w14:textId="1B89E7E3" w:rsidR="008D37F0" w:rsidRDefault="008D37F0" w:rsidP="008D37F0">
      <w:pPr>
        <w:pStyle w:val="Heading3"/>
      </w:pPr>
      <w:r>
        <w:t>Průchod VP</w:t>
      </w:r>
    </w:p>
    <w:p w14:paraId="062E96B9" w14:textId="2E98B3E4" w:rsidR="00405A83" w:rsidRPr="00405A83" w:rsidRDefault="008D37F0" w:rsidP="00405A83">
      <w:r>
        <w:t>Testování probíhalo za asistence koordinátora</w:t>
      </w:r>
      <w:r w:rsidR="00577ECD">
        <w:t>. Každopádně aplikace byla navržena tak aby uživatel byl schopen samostatné navigace a plnění úkolů</w:t>
      </w:r>
      <w:r w:rsidR="008E3493">
        <w:t xml:space="preserve"> </w:t>
      </w:r>
      <w:r w:rsidR="008E3493" w:rsidRPr="008E3493">
        <w:rPr>
          <w:highlight w:val="yellow"/>
        </w:rPr>
        <w:t>viz. Obr X</w:t>
      </w:r>
      <w:r w:rsidR="00577ECD">
        <w:t xml:space="preserve">. Pro dané 3 vizualizace byly zvoleny 3 typy úkolů na základě taxonomie uvedené v </w:t>
      </w:r>
      <w:r w:rsidR="00577ECD">
        <w:fldChar w:fldCharType="begin"/>
      </w:r>
      <w:r w:rsidR="00577ECD">
        <w:instrText xml:space="preserve"> ADDIN ZOTERO_ITEM CSL_CITATION {"citationID":"8y4THoxz","properties":{"formattedCitation":"(Sterba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577ECD">
        <w:fldChar w:fldCharType="separate"/>
      </w:r>
      <w:r w:rsidR="00577ECD" w:rsidRPr="00577ECD">
        <w:t>(Sterba et al. 2015)</w:t>
      </w:r>
      <w:r w:rsidR="00577ECD">
        <w:fldChar w:fldCharType="end"/>
      </w:r>
      <w:r w:rsidR="008E3493">
        <w:t xml:space="preserve"> </w:t>
      </w:r>
      <w:r w:rsidR="008E3493" w:rsidRPr="008E3493">
        <w:rPr>
          <w:highlight w:val="yellow"/>
        </w:rPr>
        <w:t xml:space="preserve">viz. </w:t>
      </w:r>
      <w:proofErr w:type="spellStart"/>
      <w:r w:rsidR="008E3493" w:rsidRPr="008E3493">
        <w:rPr>
          <w:highlight w:val="yellow"/>
        </w:rPr>
        <w:t>Tab</w:t>
      </w:r>
      <w:proofErr w:type="spellEnd"/>
      <w:r w:rsidR="008E3493" w:rsidRPr="008E3493">
        <w:rPr>
          <w:highlight w:val="yellow"/>
        </w:rPr>
        <w:t xml:space="preserve"> X</w:t>
      </w:r>
      <w:r w:rsidR="00577ECD">
        <w:t>.</w:t>
      </w:r>
      <w:r w:rsidR="00D346B3">
        <w:t xml:space="preserve"> Vyhotovení úkolů bylo zapisováno koordinátorem. Zároveň byl měřen čas splnění úkolu</w:t>
      </w:r>
      <w:r w:rsidR="00405A83">
        <w:t>. Při vstupu do VP byl respondent požádán o vypracování</w:t>
      </w:r>
      <w:r w:rsidR="00AB0F68">
        <w:t xml:space="preserve"> </w:t>
      </w:r>
      <w:r w:rsidR="00405A83">
        <w:t xml:space="preserve">cvičné úlohy, kdy byl textově vysvětlen průběh testování, navigace a především interakce. Interakce s objekty byla prezentována pomocí exemplární interaktivní legendy, na jejíž objekty mohl uživatel „kliknout“. </w:t>
      </w:r>
      <w:r w:rsidR="00736D5A">
        <w:t xml:space="preserve">Ovládání pohybu bylo následně uživateli vysvětleno v rámci cvičné úlohy, popř. i koordinátorem. </w:t>
      </w:r>
    </w:p>
    <w:p w14:paraId="42DBC703" w14:textId="728C6394" w:rsidR="00F42436" w:rsidRDefault="00F42436" w:rsidP="000023D6">
      <w:pPr>
        <w:pStyle w:val="Caption"/>
      </w:pPr>
      <w:r>
        <w:t xml:space="preserve">Tab. </w:t>
      </w:r>
      <w:r>
        <w:fldChar w:fldCharType="begin"/>
      </w:r>
      <w:r>
        <w:instrText xml:space="preserve"> SEQ Tab. \* ARABIC </w:instrText>
      </w:r>
      <w:r>
        <w:fldChar w:fldCharType="separate"/>
      </w:r>
      <w:r>
        <w:rPr>
          <w:noProof/>
        </w:rPr>
        <w:t>15</w:t>
      </w:r>
      <w:r>
        <w:rPr>
          <w:noProof/>
        </w:rPr>
        <w:fldChar w:fldCharType="end"/>
      </w:r>
      <w:r>
        <w:t xml:space="preserve"> Zadání úkolů.</w:t>
      </w:r>
    </w:p>
    <w:tbl>
      <w:tblPr>
        <w:tblW w:w="7195" w:type="dxa"/>
        <w:tblLook w:val="04A0" w:firstRow="1" w:lastRow="0" w:firstColumn="1" w:lastColumn="0" w:noHBand="0" w:noVBand="1"/>
      </w:tblPr>
      <w:tblGrid>
        <w:gridCol w:w="895"/>
        <w:gridCol w:w="4410"/>
        <w:gridCol w:w="1890"/>
      </w:tblGrid>
      <w:tr w:rsidR="00566DE2" w:rsidRPr="00566DE2" w14:paraId="680E6770" w14:textId="77777777" w:rsidTr="00566DE2">
        <w:trPr>
          <w:trHeight w:val="285"/>
        </w:trPr>
        <w:tc>
          <w:tcPr>
            <w:tcW w:w="8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85B1CB"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ID</w:t>
            </w:r>
          </w:p>
        </w:tc>
        <w:tc>
          <w:tcPr>
            <w:tcW w:w="4410" w:type="dxa"/>
            <w:tcBorders>
              <w:top w:val="single" w:sz="4" w:space="0" w:color="auto"/>
              <w:left w:val="nil"/>
              <w:bottom w:val="single" w:sz="4" w:space="0" w:color="auto"/>
              <w:right w:val="single" w:sz="4" w:space="0" w:color="auto"/>
            </w:tcBorders>
            <w:shd w:val="clear" w:color="auto" w:fill="auto"/>
            <w:vAlign w:val="center"/>
            <w:hideMark/>
          </w:tcPr>
          <w:p w14:paraId="670268EC"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Zadání</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14:paraId="62801E11"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Typ</w:t>
            </w:r>
          </w:p>
        </w:tc>
      </w:tr>
      <w:tr w:rsidR="00566DE2" w:rsidRPr="00566DE2" w14:paraId="3109E304" w14:textId="77777777" w:rsidTr="00566DE2">
        <w:trPr>
          <w:trHeight w:val="106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0BA317C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1</w:t>
            </w:r>
          </w:p>
        </w:tc>
        <w:tc>
          <w:tcPr>
            <w:tcW w:w="4410" w:type="dxa"/>
            <w:tcBorders>
              <w:top w:val="nil"/>
              <w:left w:val="nil"/>
              <w:bottom w:val="single" w:sz="4" w:space="0" w:color="auto"/>
              <w:right w:val="single" w:sz="4" w:space="0" w:color="auto"/>
            </w:tcBorders>
            <w:shd w:val="clear" w:color="auto" w:fill="auto"/>
            <w:vAlign w:val="center"/>
            <w:hideMark/>
          </w:tcPr>
          <w:p w14:paraId="0AD4940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zjistěte pořadí typů střech dle plošného zastoupení v rámci 3D mapy. </w:t>
            </w:r>
          </w:p>
        </w:tc>
        <w:tc>
          <w:tcPr>
            <w:tcW w:w="1890" w:type="dxa"/>
            <w:tcBorders>
              <w:top w:val="nil"/>
              <w:left w:val="nil"/>
              <w:bottom w:val="single" w:sz="4" w:space="0" w:color="auto"/>
              <w:right w:val="single" w:sz="4" w:space="0" w:color="auto"/>
            </w:tcBorders>
            <w:shd w:val="clear" w:color="auto" w:fill="auto"/>
            <w:vAlign w:val="center"/>
            <w:hideMark/>
          </w:tcPr>
          <w:p w14:paraId="183E81E5"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Porovnání, Seřazení</w:t>
            </w:r>
          </w:p>
        </w:tc>
      </w:tr>
      <w:tr w:rsidR="00566DE2" w:rsidRPr="00566DE2" w14:paraId="2D607CF2" w14:textId="77777777" w:rsidTr="00566DE2">
        <w:trPr>
          <w:trHeight w:val="118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356EC7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2</w:t>
            </w:r>
          </w:p>
        </w:tc>
        <w:tc>
          <w:tcPr>
            <w:tcW w:w="4410" w:type="dxa"/>
            <w:tcBorders>
              <w:top w:val="nil"/>
              <w:left w:val="nil"/>
              <w:bottom w:val="single" w:sz="4" w:space="0" w:color="auto"/>
              <w:right w:val="single" w:sz="4" w:space="0" w:color="auto"/>
            </w:tcBorders>
            <w:shd w:val="clear" w:color="auto" w:fill="auto"/>
            <w:vAlign w:val="center"/>
            <w:hideMark/>
          </w:tcPr>
          <w:p w14:paraId="18BA6D2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určete přesný počet věží na sakrálních stavbách v rámci zobrazené lokality. Věží se rozumí veškeré zeleně vyobrazené objekty na budovách. </w:t>
            </w:r>
          </w:p>
        </w:tc>
        <w:tc>
          <w:tcPr>
            <w:tcW w:w="1890" w:type="dxa"/>
            <w:tcBorders>
              <w:top w:val="nil"/>
              <w:left w:val="nil"/>
              <w:bottom w:val="single" w:sz="4" w:space="0" w:color="auto"/>
              <w:right w:val="single" w:sz="4" w:space="0" w:color="auto"/>
            </w:tcBorders>
            <w:shd w:val="clear" w:color="auto" w:fill="auto"/>
            <w:vAlign w:val="center"/>
            <w:hideMark/>
          </w:tcPr>
          <w:p w14:paraId="42FADF9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Součet</w:t>
            </w:r>
          </w:p>
        </w:tc>
      </w:tr>
      <w:tr w:rsidR="00566DE2" w:rsidRPr="00566DE2" w14:paraId="7BA52153" w14:textId="77777777" w:rsidTr="00566DE2">
        <w:trPr>
          <w:trHeight w:val="1350"/>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9A628A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lastRenderedPageBreak/>
              <w:t>Úkol. 3</w:t>
            </w:r>
          </w:p>
        </w:tc>
        <w:tc>
          <w:tcPr>
            <w:tcW w:w="4410" w:type="dxa"/>
            <w:tcBorders>
              <w:top w:val="nil"/>
              <w:left w:val="nil"/>
              <w:bottom w:val="single" w:sz="4" w:space="0" w:color="auto"/>
              <w:right w:val="single" w:sz="4" w:space="0" w:color="auto"/>
            </w:tcBorders>
            <w:shd w:val="clear" w:color="auto" w:fill="auto"/>
            <w:vAlign w:val="center"/>
            <w:hideMark/>
          </w:tcPr>
          <w:p w14:paraId="267184BA"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V topografické </w:t>
            </w:r>
            <w:proofErr w:type="gramStart"/>
            <w:r w:rsidRPr="00566DE2">
              <w:rPr>
                <w:rFonts w:eastAsia="Times New Roman" w:cs="JetBrains Mono"/>
                <w:color w:val="000000"/>
                <w:sz w:val="18"/>
                <w:szCs w:val="18"/>
              </w:rPr>
              <w:t>3D</w:t>
            </w:r>
            <w:proofErr w:type="gramEnd"/>
            <w:r w:rsidRPr="00566DE2">
              <w:rPr>
                <w:rFonts w:eastAsia="Times New Roman" w:cs="JetBrains Mono"/>
                <w:color w:val="000000"/>
                <w:sz w:val="18"/>
                <w:szCs w:val="18"/>
              </w:rPr>
              <w:t xml:space="preserve"> mapě za pomocí pohybu a interakce vyhledejte 5 zlatých soch. Nejedná se o reálně existující sochy nýbrž náhodně rozmístěné smyšlené objekty. Při nalezení klikněte na sochu kurzorem. </w:t>
            </w:r>
          </w:p>
        </w:tc>
        <w:tc>
          <w:tcPr>
            <w:tcW w:w="1890" w:type="dxa"/>
            <w:tcBorders>
              <w:top w:val="nil"/>
              <w:left w:val="nil"/>
              <w:bottom w:val="single" w:sz="4" w:space="0" w:color="auto"/>
              <w:right w:val="single" w:sz="4" w:space="0" w:color="auto"/>
            </w:tcBorders>
            <w:shd w:val="clear" w:color="auto" w:fill="auto"/>
            <w:vAlign w:val="center"/>
            <w:hideMark/>
          </w:tcPr>
          <w:p w14:paraId="6BFD9E0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Lokace</w:t>
            </w:r>
          </w:p>
        </w:tc>
      </w:tr>
    </w:tbl>
    <w:p w14:paraId="741202E0" w14:textId="77777777" w:rsidR="00566DE2" w:rsidRPr="00566DE2" w:rsidRDefault="00566DE2" w:rsidP="00566DE2">
      <w:pPr>
        <w:pStyle w:val="Normlnprvnodsazen"/>
        <w:ind w:firstLine="0"/>
        <w:rPr>
          <w:lang w:eastAsia="en-US"/>
        </w:rPr>
      </w:pPr>
    </w:p>
    <w:p w14:paraId="25BD7A9C" w14:textId="77777777" w:rsidR="00E134FA" w:rsidRDefault="00E134FA" w:rsidP="00E134FA">
      <w:pPr>
        <w:keepNext/>
      </w:pPr>
      <w:r>
        <w:rPr>
          <w:noProof/>
        </w:rPr>
        <w:drawing>
          <wp:inline distT="0" distB="0" distL="0" distR="0" wp14:anchorId="14B38EC4" wp14:editId="60591407">
            <wp:extent cx="5579745" cy="2735580"/>
            <wp:effectExtent l="0" t="0" r="1905" b="7620"/>
            <wp:docPr id="124143759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7591" name="Picture 6" descr="A screenshot of a computer scree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79745" cy="2735580"/>
                    </a:xfrm>
                    <a:prstGeom prst="rect">
                      <a:avLst/>
                    </a:prstGeom>
                  </pic:spPr>
                </pic:pic>
              </a:graphicData>
            </a:graphic>
          </wp:inline>
        </w:drawing>
      </w:r>
    </w:p>
    <w:p w14:paraId="62A176E3" w14:textId="164A59B1" w:rsidR="008D37F0" w:rsidRPr="008D37F0" w:rsidRDefault="00E134FA" w:rsidP="000023D6">
      <w:pPr>
        <w:pStyle w:val="Caption"/>
      </w:pPr>
      <w:r>
        <w:t xml:space="preserve">Obr. </w:t>
      </w:r>
      <w:r>
        <w:fldChar w:fldCharType="begin"/>
      </w:r>
      <w:r>
        <w:instrText xml:space="preserve"> SEQ Obr. \* ARABIC </w:instrText>
      </w:r>
      <w:r>
        <w:fldChar w:fldCharType="separate"/>
      </w:r>
      <w:r w:rsidR="00E559B3">
        <w:rPr>
          <w:noProof/>
        </w:rPr>
        <w:t>44</w:t>
      </w:r>
      <w:r>
        <w:rPr>
          <w:noProof/>
        </w:rPr>
        <w:fldChar w:fldCharType="end"/>
      </w:r>
      <w:r>
        <w:t xml:space="preserve"> Instruktážní textové tabule </w:t>
      </w:r>
      <w:r w:rsidR="005427F0">
        <w:t>se zadáním úkolů</w:t>
      </w:r>
      <w:r>
        <w:t>.</w:t>
      </w:r>
    </w:p>
    <w:p w14:paraId="0CF87F8C" w14:textId="185A21C7" w:rsidR="009D797E" w:rsidRDefault="009D797E" w:rsidP="009D797E">
      <w:pPr>
        <w:pStyle w:val="Heading2"/>
        <w:rPr>
          <w:lang w:val="cs-CZ"/>
        </w:rPr>
      </w:pPr>
      <w:r w:rsidRPr="009D797E">
        <w:rPr>
          <w:lang w:val="cs-CZ"/>
        </w:rPr>
        <w:t>Výsledky</w:t>
      </w:r>
    </w:p>
    <w:p w14:paraId="18B5AAA8" w14:textId="1278E0A2" w:rsidR="00454A80" w:rsidRDefault="008E3493" w:rsidP="00454A80">
      <w:pPr>
        <w:keepNext/>
        <w:rPr>
          <w:lang w:eastAsia="cs-CZ"/>
        </w:rPr>
      </w:pPr>
      <w:r>
        <w:rPr>
          <w:lang w:eastAsia="cs-CZ"/>
        </w:rPr>
        <w:t>Výsledky uživatelského testování byl vyplněný dotazník a dosažené skóre v rámci vypracování úkolů. Pro úkoly č. 1 a 2 byl definován bodovací systém. Jelikož se jednalo o rozdílné úkoly bodovací systém byl rozdílný, není tedy možné přímo porovnat dosažené hodnoty, lze pouze porovnat úspěšnost daných účastníků</w:t>
      </w:r>
      <w:r w:rsidR="00AB0F68">
        <w:rPr>
          <w:lang w:eastAsia="cs-CZ"/>
        </w:rPr>
        <w:t xml:space="preserve"> mezi sebou v rámci jednoho úkolu</w:t>
      </w:r>
      <w:r>
        <w:rPr>
          <w:lang w:eastAsia="cs-CZ"/>
        </w:rPr>
        <w:t>. V případě úkolu č. 1 se jednalo o řazení kategorií dle četnosti v mapě. Body byly přiřazeny podle procentuální úspěšnosti. Úkol č. 2 spočíval v určení přesného počtu definovaných objektů. Výsledné skóre pro úkol č. 2 bylo vypočteno tak, že byla hodnocena odchylka od správné odpovědi. Jelikož rozptyl odpovědí byl značný byl výpočet vážen tak aby zahrnul celý vzorek odpovědí. U úkolu č. 3 byl hodnocen pouze čas, jelikož se jednalo o nalezení objektů v mapě. Pro výsledky úspěšnosti úkolů byla zpracována základní deskriptivní statistika.</w:t>
      </w:r>
      <w:r w:rsidR="00454A80">
        <w:rPr>
          <w:lang w:eastAsia="cs-CZ"/>
        </w:rPr>
        <w:t xml:space="preserve"> </w:t>
      </w:r>
      <w:r>
        <w:rPr>
          <w:lang w:eastAsia="cs-CZ"/>
        </w:rPr>
        <w:t xml:space="preserve">Výsledky dotazníkového </w:t>
      </w:r>
      <w:r>
        <w:rPr>
          <w:lang w:eastAsia="cs-CZ"/>
        </w:rPr>
        <w:lastRenderedPageBreak/>
        <w:t xml:space="preserve">šetření byly analyzovány graficky. </w:t>
      </w:r>
      <w:r w:rsidR="00405A83">
        <w:rPr>
          <w:lang w:eastAsia="cs-CZ"/>
        </w:rPr>
        <w:t xml:space="preserve">Podrobnější statistické zpracování nebylo provedeno z hlediska, že se jedná o nízký počet respondentů. </w:t>
      </w:r>
    </w:p>
    <w:p w14:paraId="54D4C433" w14:textId="4143158E" w:rsidR="00906BA3" w:rsidRPr="00906BA3" w:rsidRDefault="00906BA3" w:rsidP="00906BA3">
      <w:pPr>
        <w:pStyle w:val="Heading3"/>
      </w:pPr>
      <w:r>
        <w:t>Identifikace</w:t>
      </w:r>
    </w:p>
    <w:p w14:paraId="7B918BD5" w14:textId="49E2B139" w:rsidR="00454A80" w:rsidRDefault="00454A80" w:rsidP="00454A80">
      <w:r>
        <w:rPr>
          <w:noProof/>
        </w:rPr>
        <w:drawing>
          <wp:inline distT="0" distB="0" distL="0" distR="0" wp14:anchorId="44BB0A2A" wp14:editId="5A2E8E85">
            <wp:extent cx="5579745" cy="2338705"/>
            <wp:effectExtent l="0" t="0" r="1905" b="4445"/>
            <wp:docPr id="19545481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48199" name="Picture 1" descr="A screenshot of a graph&#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338705"/>
                    </a:xfrm>
                    <a:prstGeom prst="rect">
                      <a:avLst/>
                    </a:prstGeom>
                  </pic:spPr>
                </pic:pic>
              </a:graphicData>
            </a:graphic>
          </wp:inline>
        </w:drawing>
      </w:r>
    </w:p>
    <w:p w14:paraId="3E3537DC" w14:textId="4FA0883D" w:rsidR="008E3493" w:rsidRDefault="00454A80" w:rsidP="000023D6">
      <w:pPr>
        <w:pStyle w:val="Caption"/>
      </w:pPr>
      <w:r>
        <w:t xml:space="preserve">Obr. </w:t>
      </w:r>
      <w:r>
        <w:fldChar w:fldCharType="begin"/>
      </w:r>
      <w:r>
        <w:instrText xml:space="preserve"> SEQ Obr. \* ARABIC </w:instrText>
      </w:r>
      <w:r>
        <w:fldChar w:fldCharType="separate"/>
      </w:r>
      <w:r w:rsidR="00E559B3">
        <w:rPr>
          <w:noProof/>
        </w:rPr>
        <w:t>45</w:t>
      </w:r>
      <w:r>
        <w:rPr>
          <w:noProof/>
        </w:rPr>
        <w:fldChar w:fldCharType="end"/>
      </w:r>
      <w:r w:rsidRPr="001B3D7B">
        <w:t xml:space="preserve"> </w:t>
      </w:r>
      <w:r>
        <w:t>Výsledky dotazníkového šetření – sekce Identifikace</w:t>
      </w:r>
      <w:r w:rsidR="00E559B3">
        <w:t xml:space="preserve"> (otázky </w:t>
      </w:r>
      <w:r w:rsidR="009D212D">
        <w:rPr>
          <w:lang w:val="en-US"/>
        </w:rPr>
        <w:t>1–7</w:t>
      </w:r>
      <w:r w:rsidR="00E559B3">
        <w:rPr>
          <w:lang w:val="en-US"/>
        </w:rPr>
        <w:t>)</w:t>
      </w:r>
    </w:p>
    <w:p w14:paraId="41DAD3FB" w14:textId="6F7EB9CD" w:rsidR="005427F0" w:rsidRDefault="005427F0" w:rsidP="005427F0">
      <w:pPr>
        <w:pStyle w:val="Normlnprvnodsazen"/>
      </w:pPr>
      <w:r>
        <w:t xml:space="preserve">Výstupy dotazníkového šetření byly rozděleny dle sekcí v dotazníků. Na základě výsledků z identifikační sekce je možné pozorovat, že testovaná skupina byla primárně vysokoškolského vzdělání. Věkové zastoupení je převážně mezi </w:t>
      </w:r>
      <w:r w:rsidR="00454A80">
        <w:t>25–39</w:t>
      </w:r>
      <w:r>
        <w:t xml:space="preserve">. Z hlediska predispozice vůči technologii a zaměření vizualizací výsledky ukazují, že uživatelé nevyužívají brýle pro VR, tudíž ovládání a obecná práce s touto technologií je pro ně nová. Jelikož zájmovou skupinou byli zaměstnanci KAM, většina má denní, popř. velmi častou interakci s prostorovými daty. V případě </w:t>
      </w:r>
      <w:proofErr w:type="gramStart"/>
      <w:r>
        <w:t>3D</w:t>
      </w:r>
      <w:proofErr w:type="gramEnd"/>
      <w:r>
        <w:t xml:space="preserve"> dat je zkušenost méně extrémní, ačkoliv stále vysoká. Právě predispozice práce s prostorovými daty a zkušeností s </w:t>
      </w:r>
      <w:proofErr w:type="gramStart"/>
      <w:r>
        <w:t>3D</w:t>
      </w:r>
      <w:proofErr w:type="gramEnd"/>
      <w:r>
        <w:t xml:space="preserve"> je pravděpodobně značně vyšší nežli v obecné populaci. Z hlediska hodnocení dalších výstupu to není </w:t>
      </w:r>
      <w:r w:rsidR="00454A80">
        <w:t xml:space="preserve">nevhodné, jelikož samotná aplikace </w:t>
      </w:r>
      <w:proofErr w:type="gramStart"/>
      <w:r w:rsidR="00454A80">
        <w:t>míří</w:t>
      </w:r>
      <w:proofErr w:type="gramEnd"/>
      <w:r w:rsidR="00454A80">
        <w:t xml:space="preserve"> na specialisty více nežli na obecnou populaci.</w:t>
      </w:r>
    </w:p>
    <w:p w14:paraId="48A348D7" w14:textId="03AFF8A8" w:rsidR="00906BA3" w:rsidRDefault="00906BA3" w:rsidP="00906BA3">
      <w:pPr>
        <w:pStyle w:val="Heading3"/>
      </w:pPr>
      <w:r>
        <w:t>Úkoly</w:t>
      </w:r>
    </w:p>
    <w:p w14:paraId="414EE037" w14:textId="77777777" w:rsidR="00AB0F68" w:rsidRDefault="00454A80" w:rsidP="00AB0F68">
      <w:pPr>
        <w:pStyle w:val="Normlnprvnodsazen"/>
      </w:pPr>
      <w:r>
        <w:t xml:space="preserve">V případě úkolu č. 1 je zahrnuta otázka o znalosti </w:t>
      </w:r>
      <w:r w:rsidR="007929CD">
        <w:t xml:space="preserve">území. Zde většina respondentů zná lokalitu velmi dobře. </w:t>
      </w:r>
      <w:r w:rsidR="00AB0F68">
        <w:t>J</w:t>
      </w:r>
      <w:r w:rsidR="007929CD">
        <w:t>e</w:t>
      </w:r>
      <w:r w:rsidR="00AB0F68">
        <w:t xml:space="preserve"> však</w:t>
      </w:r>
      <w:r w:rsidR="007929CD">
        <w:t xml:space="preserve"> možné tvrdit, že vzhledem k typu úkolů nemá znalost oblasti vliv na správnost vypracování. </w:t>
      </w:r>
    </w:p>
    <w:p w14:paraId="00DCAE09" w14:textId="22B97F21" w:rsidR="00454A80" w:rsidRDefault="00AB0F68" w:rsidP="00AB0F68">
      <w:pPr>
        <w:pStyle w:val="Normlnprvnodsazen"/>
      </w:pPr>
      <w:r>
        <w:t>Při analýze otázek zaměřujících se na interakci s prostředím výsledky ukazují na to, že v</w:t>
      </w:r>
      <w:r w:rsidR="007929CD">
        <w:t xml:space="preserve">ětšina respondentů využila </w:t>
      </w:r>
      <w:r>
        <w:t xml:space="preserve">jak interakce s objekty, tak pohybu </w:t>
      </w:r>
      <w:r w:rsidR="007929CD">
        <w:t xml:space="preserve">(interaktivní legenda, pohyb) při vypracování úkolů. </w:t>
      </w:r>
      <w:r>
        <w:t>Při porovnání mezi úkoly je patrný vzrůst míry interakce pomocí pohybu U2 a U3</w:t>
      </w:r>
      <w:r w:rsidR="00405A83">
        <w:t xml:space="preserve">. Tento fakt je možné připsat charakteru úkolů, který tuto interakci přímo vyžadoval, ale také skutečnosti, že uživatel se lépe naučil ovládání pohybu ve VP na rozdíl od U1. </w:t>
      </w:r>
      <w:r>
        <w:t xml:space="preserve">Což může naznačovat </w:t>
      </w:r>
      <w:r w:rsidR="00405A83">
        <w:t>potřebu delší cvičné úlohy, kdy si uživatel osvojí ovládání aplikace.</w:t>
      </w:r>
    </w:p>
    <w:p w14:paraId="10686C22" w14:textId="65999F70" w:rsidR="00C8679D" w:rsidRDefault="006C0F3D" w:rsidP="00C8679D">
      <w:pPr>
        <w:pStyle w:val="Normlnprvnodsazen"/>
      </w:pPr>
      <w:r>
        <w:t>Při analýze otázek na způsob zadání úkolů a potřebu asistence je možné u U1 a U2 pozorovat skutečnost, že výrazná část respondentů vyžadovala asistenci koordinátora, ačkoliv odpovědi na srozumitelnost zadání jsou převážně neutrální až pozitivní, tedy že respondentům přišla zadání srozumitelná. Zde i na základě analýzy zvukových záznamů z testování je možné tvrdit, že v případě U1 a ve větší míře u U2 byla zadání interpretována jinak, než bylo zamýšleno v návrhu. V případě U1 byla nutnost častého dovysvětlení zadání.</w:t>
      </w:r>
      <w:r w:rsidR="00C8679D">
        <w:t xml:space="preserve"> </w:t>
      </w:r>
    </w:p>
    <w:p w14:paraId="6332DE5A" w14:textId="7A3A8A38" w:rsidR="008D1F3E" w:rsidRPr="005D7EED" w:rsidRDefault="00C8679D" w:rsidP="005D7EED">
      <w:pPr>
        <w:pStyle w:val="Normlnprvnodsazen"/>
      </w:pPr>
      <w:r>
        <w:t xml:space="preserve">Otázka na zdánlivou náročnost úkolů ukázala, že U2 přišel uživatelům nejsložitější druhý v pořadí byl U1 a nejjednodušším byl U3. Tuto skutečnost je možné pozorovat také na </w:t>
      </w:r>
      <w:r>
        <w:lastRenderedPageBreak/>
        <w:t xml:space="preserve">krabicovém grafu </w:t>
      </w:r>
      <w:r w:rsidRPr="00C8679D">
        <w:rPr>
          <w:highlight w:val="yellow"/>
        </w:rPr>
        <w:t>Obr.</w:t>
      </w:r>
      <w:r w:rsidR="00B7115D">
        <w:rPr>
          <w:highlight w:val="yellow"/>
        </w:rPr>
        <w:t xml:space="preserve"> </w:t>
      </w:r>
      <w:r w:rsidRPr="00C8679D">
        <w:rPr>
          <w:highlight w:val="yellow"/>
        </w:rPr>
        <w:t>X</w:t>
      </w:r>
      <w:r>
        <w:t xml:space="preserve">, který ukazuje čas vyhotovení napříč respondenty. Složitost úkolů plyne především z typu úkolu. U2 vyžadoval počítání objektů (n </w:t>
      </w:r>
      <w:r>
        <w:rPr>
          <w:lang w:val="en-US"/>
        </w:rPr>
        <w:t xml:space="preserve">= </w:t>
      </w:r>
      <w:r>
        <w:t xml:space="preserve">33) v 3D modelu, což se ukázalo jako kognitivně náročná činnost v kombinaci s orientací v 3D prostoru. Běžným průběhem vypracování U2 byla situace kdy respondent opakovaně </w:t>
      </w:r>
      <w:r w:rsidR="00B7115D">
        <w:t>počítal objekty, jelikož při pohybu v 3D prostoru ztratil pojem o aktuálním počtu, popř. které již spočítal a které ne. Zde je nutné podotknout částečnou nevhodnost úkolu, jelikož manuální počítání by v reálném případě mělo být nahrazeno funkcionalitou (analytickým nástrojem), která uživateli požadované objekty spočítá</w:t>
      </w:r>
      <w:r w:rsidR="00B47B04">
        <w:t xml:space="preserve">, tedy </w:t>
      </w:r>
      <w:proofErr w:type="gramStart"/>
      <w:r w:rsidR="00B47B04">
        <w:t>zvýší</w:t>
      </w:r>
      <w:proofErr w:type="gramEnd"/>
      <w:r w:rsidR="00B47B04">
        <w:t xml:space="preserve"> rychlost vypracování. Z</w:t>
      </w:r>
      <w:r w:rsidR="00906BA3">
        <w:t> </w:t>
      </w:r>
      <w:r w:rsidR="00B47B04">
        <w:t xml:space="preserve">pohledu spokojenosti s danými úkoly jsou odpovědi neutrálního až převážně pozitivního sentimentu. </w:t>
      </w:r>
    </w:p>
    <w:p w14:paraId="44CAB53E" w14:textId="77777777" w:rsidR="00100A44" w:rsidRDefault="00100A44" w:rsidP="00100A44">
      <w:pPr>
        <w:keepNext/>
      </w:pPr>
      <w:r>
        <w:rPr>
          <w:noProof/>
          <w:lang w:val="en-US" w:eastAsia="cs-CZ"/>
        </w:rPr>
        <w:drawing>
          <wp:inline distT="0" distB="0" distL="0" distR="0" wp14:anchorId="0C9684BD" wp14:editId="1ECA14E1">
            <wp:extent cx="5579745" cy="4009390"/>
            <wp:effectExtent l="0" t="0" r="1905" b="0"/>
            <wp:docPr id="2044376049" name="Picture 2"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049" name="Picture 2" descr="A graph with different colored bars&#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579745" cy="4009390"/>
                    </a:xfrm>
                    <a:prstGeom prst="rect">
                      <a:avLst/>
                    </a:prstGeom>
                  </pic:spPr>
                </pic:pic>
              </a:graphicData>
            </a:graphic>
          </wp:inline>
        </w:drawing>
      </w:r>
    </w:p>
    <w:p w14:paraId="2C80C668" w14:textId="5BACD9AA" w:rsidR="009D797E" w:rsidRPr="00E559B3" w:rsidRDefault="00100A44" w:rsidP="000023D6">
      <w:pPr>
        <w:pStyle w:val="Caption"/>
        <w:rPr>
          <w:lang w:val="en-US"/>
        </w:rPr>
      </w:pPr>
      <w:r>
        <w:t xml:space="preserve">Obr. </w:t>
      </w:r>
      <w:r>
        <w:fldChar w:fldCharType="begin"/>
      </w:r>
      <w:r>
        <w:instrText xml:space="preserve"> SEQ Obr. \* ARABIC </w:instrText>
      </w:r>
      <w:r>
        <w:fldChar w:fldCharType="separate"/>
      </w:r>
      <w:r w:rsidR="00E559B3">
        <w:rPr>
          <w:noProof/>
        </w:rPr>
        <w:t>46</w:t>
      </w:r>
      <w:r>
        <w:rPr>
          <w:noProof/>
        </w:rPr>
        <w:fldChar w:fldCharType="end"/>
      </w:r>
      <w:r w:rsidR="001B3D7B" w:rsidRPr="001B3D7B">
        <w:t xml:space="preserve"> </w:t>
      </w:r>
      <w:r w:rsidR="001B3D7B">
        <w:t xml:space="preserve">Výsledky dotazníkového </w:t>
      </w:r>
      <w:r w:rsidR="00566DE2">
        <w:t>šetření – sekce</w:t>
      </w:r>
      <w:r>
        <w:t xml:space="preserve"> Úkol č. 1</w:t>
      </w:r>
      <w:r w:rsidR="00E559B3">
        <w:t xml:space="preserve"> (otázky </w:t>
      </w:r>
      <w:r w:rsidR="00E559B3">
        <w:rPr>
          <w:lang w:val="en-US"/>
        </w:rPr>
        <w:t>7-14)</w:t>
      </w:r>
    </w:p>
    <w:p w14:paraId="580BF70A" w14:textId="36DF4A22" w:rsidR="00CD363B" w:rsidRDefault="009D2672" w:rsidP="00CD363B">
      <w:pPr>
        <w:keepNext/>
      </w:pPr>
      <w:r>
        <w:rPr>
          <w:noProof/>
        </w:rPr>
        <w:drawing>
          <wp:inline distT="0" distB="0" distL="0" distR="0" wp14:anchorId="2F2BCC53" wp14:editId="1C831863">
            <wp:extent cx="5579745" cy="2149475"/>
            <wp:effectExtent l="0" t="0" r="1905" b="3175"/>
            <wp:docPr id="10225454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545" name="Picture 9"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007AA4E5" w14:textId="6CBAABF1" w:rsidR="00CD363B" w:rsidRPr="00CD363B" w:rsidRDefault="00CD363B" w:rsidP="000023D6">
      <w:pPr>
        <w:pStyle w:val="Caption"/>
        <w:rPr>
          <w:lang w:val="en-US"/>
        </w:rPr>
      </w:pPr>
      <w:r>
        <w:t xml:space="preserve">Obr. </w:t>
      </w:r>
      <w:r>
        <w:fldChar w:fldCharType="begin"/>
      </w:r>
      <w:r>
        <w:instrText xml:space="preserve"> SEQ Obr. \* ARABIC </w:instrText>
      </w:r>
      <w:r>
        <w:fldChar w:fldCharType="separate"/>
      </w:r>
      <w:r w:rsidR="00E559B3">
        <w:rPr>
          <w:noProof/>
        </w:rPr>
        <w:t>47</w:t>
      </w:r>
      <w:r>
        <w:rPr>
          <w:noProof/>
        </w:rPr>
        <w:fldChar w:fldCharType="end"/>
      </w:r>
      <w:r>
        <w:t xml:space="preserve"> Správnost vyhotovení úkolu </w:t>
      </w:r>
      <w:r w:rsidRPr="005B187A">
        <w:t>č. 1</w:t>
      </w:r>
      <w:r>
        <w:t xml:space="preserve"> v závislosti na </w:t>
      </w:r>
      <w:r w:rsidR="00D346B3">
        <w:t>čase – vlevo</w:t>
      </w:r>
      <w:r>
        <w:t>.</w:t>
      </w:r>
      <w:r w:rsidR="00D346B3">
        <w:t xml:space="preserve"> Deskriptivní statistika </w:t>
      </w:r>
      <w:proofErr w:type="gramStart"/>
      <w:r w:rsidR="00D346B3">
        <w:t>výsledků - vpravo</w:t>
      </w:r>
      <w:proofErr w:type="gramEnd"/>
      <w:r w:rsidR="00D346B3">
        <w:t>.</w:t>
      </w:r>
    </w:p>
    <w:p w14:paraId="18A4C8AA" w14:textId="77777777" w:rsidR="00100A44" w:rsidRDefault="00100A44" w:rsidP="00100A44">
      <w:pPr>
        <w:keepNext/>
      </w:pPr>
      <w:r>
        <w:rPr>
          <w:noProof/>
        </w:rPr>
        <w:lastRenderedPageBreak/>
        <w:drawing>
          <wp:inline distT="0" distB="0" distL="0" distR="0" wp14:anchorId="164D3653" wp14:editId="67A7EA64">
            <wp:extent cx="5579745" cy="3990975"/>
            <wp:effectExtent l="0" t="0" r="1905" b="9525"/>
            <wp:docPr id="1109704970" name="Picture 3"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4970" name="Picture 3" descr="A graph with different colored bars&#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579745" cy="3990975"/>
                    </a:xfrm>
                    <a:prstGeom prst="rect">
                      <a:avLst/>
                    </a:prstGeom>
                  </pic:spPr>
                </pic:pic>
              </a:graphicData>
            </a:graphic>
          </wp:inline>
        </w:drawing>
      </w:r>
    </w:p>
    <w:p w14:paraId="188F7CCB" w14:textId="653D1734" w:rsidR="009D2672" w:rsidRDefault="00100A44" w:rsidP="000023D6">
      <w:pPr>
        <w:pStyle w:val="Caption"/>
      </w:pPr>
      <w:r>
        <w:t xml:space="preserve">Obr. </w:t>
      </w:r>
      <w:r>
        <w:fldChar w:fldCharType="begin"/>
      </w:r>
      <w:r>
        <w:instrText xml:space="preserve"> SEQ Obr. \* ARABIC </w:instrText>
      </w:r>
      <w:r>
        <w:fldChar w:fldCharType="separate"/>
      </w:r>
      <w:r w:rsidR="00E559B3">
        <w:rPr>
          <w:noProof/>
        </w:rPr>
        <w:t>48</w:t>
      </w:r>
      <w:r>
        <w:rPr>
          <w:noProof/>
        </w:rPr>
        <w:fldChar w:fldCharType="end"/>
      </w:r>
      <w:r w:rsidR="001B3D7B" w:rsidRPr="001B3D7B">
        <w:t xml:space="preserve"> </w:t>
      </w:r>
      <w:r w:rsidR="001B3D7B">
        <w:t xml:space="preserve">Výsledky dotazníkového </w:t>
      </w:r>
      <w:r w:rsidR="009D2672">
        <w:t>šetření – sekce Úkol č. 2</w:t>
      </w:r>
      <w:r w:rsidR="00E559B3">
        <w:t xml:space="preserve"> (otázky </w:t>
      </w:r>
      <w:r w:rsidR="00E559B3">
        <w:rPr>
          <w:lang w:val="en-US"/>
        </w:rPr>
        <w:t>15-21)</w:t>
      </w:r>
    </w:p>
    <w:p w14:paraId="061F03A2" w14:textId="53B34599" w:rsidR="009D2672" w:rsidRDefault="00D346B3" w:rsidP="000023D6">
      <w:pPr>
        <w:pStyle w:val="Caption"/>
      </w:pPr>
      <w:r>
        <w:t xml:space="preserve">. </w:t>
      </w:r>
    </w:p>
    <w:p w14:paraId="3AFDBB14" w14:textId="77777777" w:rsidR="009D2672" w:rsidRDefault="009D2672" w:rsidP="009D2672">
      <w:pPr>
        <w:pStyle w:val="Normlnprvnodsazen"/>
        <w:keepNext/>
        <w:ind w:firstLine="0"/>
      </w:pPr>
      <w:r>
        <w:rPr>
          <w:noProof/>
          <w:lang w:eastAsia="en-US"/>
        </w:rPr>
        <w:drawing>
          <wp:inline distT="0" distB="0" distL="0" distR="0" wp14:anchorId="1FBB1531" wp14:editId="453850DD">
            <wp:extent cx="5579745" cy="2149475"/>
            <wp:effectExtent l="0" t="0" r="1905" b="3175"/>
            <wp:docPr id="87727023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70237" name="Picture 10" descr="A screenshot of a graph&#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749B4991" w14:textId="2E194928" w:rsidR="00D346B3" w:rsidRDefault="009D2672" w:rsidP="000023D6">
      <w:pPr>
        <w:pStyle w:val="Caption"/>
      </w:pPr>
      <w:r>
        <w:t xml:space="preserve">Obr. </w:t>
      </w:r>
      <w:r>
        <w:fldChar w:fldCharType="begin"/>
      </w:r>
      <w:r>
        <w:instrText xml:space="preserve"> SEQ Obr. \* ARABIC </w:instrText>
      </w:r>
      <w:r>
        <w:fldChar w:fldCharType="separate"/>
      </w:r>
      <w:r w:rsidR="00E559B3">
        <w:rPr>
          <w:noProof/>
        </w:rPr>
        <w:t>49</w:t>
      </w:r>
      <w:r>
        <w:rPr>
          <w:noProof/>
        </w:rPr>
        <w:fldChar w:fldCharType="end"/>
      </w:r>
      <w:r>
        <w:t xml:space="preserve"> Správnost vyhotovení úkolu </w:t>
      </w:r>
      <w:r w:rsidRPr="005B187A">
        <w:t xml:space="preserve">č. </w:t>
      </w:r>
      <w:r>
        <w:t xml:space="preserve">2 v závislosti na čase – vlevo. Deskriptivní statistika </w:t>
      </w:r>
      <w:proofErr w:type="gramStart"/>
      <w:r>
        <w:t>výsledků - vpravo</w:t>
      </w:r>
      <w:proofErr w:type="gramEnd"/>
      <w:r>
        <w:t>.</w:t>
      </w:r>
    </w:p>
    <w:p w14:paraId="467620DD" w14:textId="77777777" w:rsidR="00D346B3" w:rsidRPr="00D346B3" w:rsidRDefault="00D346B3" w:rsidP="00D346B3">
      <w:pPr>
        <w:pStyle w:val="Normlnprvnodsazen"/>
        <w:rPr>
          <w:lang w:eastAsia="en-US"/>
        </w:rPr>
      </w:pPr>
    </w:p>
    <w:p w14:paraId="23D6D790" w14:textId="77777777" w:rsidR="00100A44" w:rsidRDefault="00100A44" w:rsidP="00100A44">
      <w:pPr>
        <w:keepNext/>
      </w:pPr>
      <w:r>
        <w:rPr>
          <w:noProof/>
        </w:rPr>
        <w:lastRenderedPageBreak/>
        <w:drawing>
          <wp:inline distT="0" distB="0" distL="0" distR="0" wp14:anchorId="161BC426" wp14:editId="594231F3">
            <wp:extent cx="5579745" cy="3580130"/>
            <wp:effectExtent l="0" t="0" r="1905" b="1270"/>
            <wp:docPr id="2098155580"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55580" name="Picture 4" descr="A graph with different colored bars&#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79745" cy="3580130"/>
                    </a:xfrm>
                    <a:prstGeom prst="rect">
                      <a:avLst/>
                    </a:prstGeom>
                  </pic:spPr>
                </pic:pic>
              </a:graphicData>
            </a:graphic>
          </wp:inline>
        </w:drawing>
      </w:r>
    </w:p>
    <w:p w14:paraId="74226745" w14:textId="0006002E" w:rsidR="00EB52DE" w:rsidRDefault="00100A44" w:rsidP="000023D6">
      <w:pPr>
        <w:pStyle w:val="Caption"/>
      </w:pPr>
      <w:r>
        <w:t xml:space="preserve">Obr. </w:t>
      </w:r>
      <w:r>
        <w:fldChar w:fldCharType="begin"/>
      </w:r>
      <w:r>
        <w:instrText xml:space="preserve"> SEQ Obr. \* ARABIC </w:instrText>
      </w:r>
      <w:r>
        <w:fldChar w:fldCharType="separate"/>
      </w:r>
      <w:r w:rsidR="00E559B3">
        <w:rPr>
          <w:noProof/>
        </w:rPr>
        <w:t>50</w:t>
      </w:r>
      <w:r>
        <w:rPr>
          <w:noProof/>
        </w:rPr>
        <w:fldChar w:fldCharType="end"/>
      </w:r>
      <w:r>
        <w:t xml:space="preserve"> </w:t>
      </w:r>
      <w:r w:rsidR="001B3D7B">
        <w:t xml:space="preserve">Výsledky dotazníkového </w:t>
      </w:r>
      <w:r w:rsidR="00566DE2">
        <w:t>šetření – sekce</w:t>
      </w:r>
      <w:r w:rsidR="001B3D7B">
        <w:t xml:space="preserve"> </w:t>
      </w:r>
      <w:r>
        <w:t>Úkol č. 3</w:t>
      </w:r>
      <w:r w:rsidR="00E559B3">
        <w:t xml:space="preserve"> (otázky </w:t>
      </w:r>
      <w:r w:rsidR="00E559B3">
        <w:rPr>
          <w:lang w:val="en-US"/>
        </w:rPr>
        <w:t>22-26)</w:t>
      </w:r>
    </w:p>
    <w:p w14:paraId="28A4D7A8" w14:textId="77777777" w:rsidR="009D2672" w:rsidRDefault="009D2672" w:rsidP="009D2672">
      <w:pPr>
        <w:keepNext/>
      </w:pPr>
      <w:r>
        <w:rPr>
          <w:noProof/>
        </w:rPr>
        <w:drawing>
          <wp:inline distT="0" distB="0" distL="0" distR="0" wp14:anchorId="3E470B89" wp14:editId="3707E711">
            <wp:extent cx="5579745" cy="2149475"/>
            <wp:effectExtent l="0" t="0" r="1905" b="3175"/>
            <wp:docPr id="2100992998"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92998" name="Picture 11" descr="A screenshot of a graph&#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4F125281" w14:textId="17613C29" w:rsidR="00B63F02" w:rsidRDefault="009D2672" w:rsidP="000023D6">
      <w:pPr>
        <w:pStyle w:val="Caption"/>
      </w:pPr>
      <w:r>
        <w:t xml:space="preserve">Obr. </w:t>
      </w:r>
      <w:r>
        <w:fldChar w:fldCharType="begin"/>
      </w:r>
      <w:r>
        <w:instrText xml:space="preserve"> SEQ Obr. \* ARABIC </w:instrText>
      </w:r>
      <w:r>
        <w:fldChar w:fldCharType="separate"/>
      </w:r>
      <w:r w:rsidR="00E559B3">
        <w:rPr>
          <w:noProof/>
        </w:rPr>
        <w:t>51</w:t>
      </w:r>
      <w:r>
        <w:rPr>
          <w:noProof/>
        </w:rPr>
        <w:fldChar w:fldCharType="end"/>
      </w:r>
      <w:r>
        <w:t xml:space="preserve"> Rychlost vyhotovení úkolu </w:t>
      </w:r>
      <w:r w:rsidRPr="005B187A">
        <w:t>č.</w:t>
      </w:r>
      <w:r>
        <w:t xml:space="preserve"> 3 – vlevo. Deskriptivní statistika </w:t>
      </w:r>
      <w:r w:rsidR="000667DF">
        <w:t>časů vyhotovení úkolů, barevně rozděleno dle úkolů – vpravo</w:t>
      </w:r>
      <w:r>
        <w:t>.</w:t>
      </w:r>
    </w:p>
    <w:p w14:paraId="4C683921" w14:textId="0436110F" w:rsidR="00906BA3" w:rsidRDefault="00906BA3" w:rsidP="00906BA3">
      <w:pPr>
        <w:pStyle w:val="Heading3"/>
      </w:pPr>
      <w:r>
        <w:t>Ovládání</w:t>
      </w:r>
    </w:p>
    <w:p w14:paraId="4148422D" w14:textId="00B62CD7" w:rsidR="002F3AA1" w:rsidRPr="002F3AA1" w:rsidRDefault="002F3AA1" w:rsidP="002F3AA1">
      <w:r>
        <w:t xml:space="preserve">Výsledky uživatelského testování sekce ovládání vykazují převážný sentiment v prospěch návrhu aplikace. Z Obr. 52 je patrné, že většině uživatelů přišlo ovládání intuitivní a pohyb snadný. Jelikož většina respondentů měla před testováním minimální zkušenost s virtuálními brýlemi je možné tyto výsledky považovat za ukazatele vhodného návrhu interakce. Zároveň mezi respondenty nebyl případ nevolnosti, kdy by bylo nutné přerušit testování. Při interpretaci absence nevolnosti je nutné vzít v potaz, že se jednalo o krátké testování s průměrným časem 15 minut. Je možné spekulovat, že při delším užívání by míra nevolnosti vzrostla. Uživatelé využívali převážně pohyb pomocí posunu, a to jak pro pohyb mezi </w:t>
      </w:r>
      <w:r w:rsidR="00B84E3E">
        <w:t>úkoly,</w:t>
      </w:r>
      <w:r>
        <w:t xml:space="preserve"> tak pro pohyb při vypracování úkolu. </w:t>
      </w:r>
      <w:r w:rsidR="00B84E3E">
        <w:t xml:space="preserve">Velký vliv na tyto metriky měla skutečnost, že pohyb pomocí posunu byl výchozím nastavení pro pohyb a pro jeho změnu bylo nutné dvakrát stlačit tlačítko na ovladači. </w:t>
      </w:r>
    </w:p>
    <w:p w14:paraId="6FC93B38" w14:textId="77777777" w:rsidR="00E559B3" w:rsidRDefault="00E559B3" w:rsidP="00E559B3">
      <w:pPr>
        <w:keepNext/>
      </w:pPr>
      <w:r>
        <w:rPr>
          <w:noProof/>
        </w:rPr>
        <w:lastRenderedPageBreak/>
        <w:drawing>
          <wp:inline distT="0" distB="0" distL="0" distR="0" wp14:anchorId="1E7B35D0" wp14:editId="4B355EE1">
            <wp:extent cx="3490564" cy="2179674"/>
            <wp:effectExtent l="0" t="0" r="0" b="0"/>
            <wp:docPr id="830701612"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01612" name="Picture 4" descr="A graph with different colored ba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494234" cy="2181965"/>
                    </a:xfrm>
                    <a:prstGeom prst="rect">
                      <a:avLst/>
                    </a:prstGeom>
                  </pic:spPr>
                </pic:pic>
              </a:graphicData>
            </a:graphic>
          </wp:inline>
        </w:drawing>
      </w:r>
    </w:p>
    <w:p w14:paraId="10B58B53" w14:textId="617F80ED" w:rsidR="00906BA3" w:rsidRPr="00906BA3" w:rsidRDefault="00E559B3" w:rsidP="000023D6">
      <w:pPr>
        <w:pStyle w:val="Caption"/>
      </w:pPr>
      <w:r>
        <w:t xml:space="preserve">Obr. </w:t>
      </w:r>
      <w:r>
        <w:fldChar w:fldCharType="begin"/>
      </w:r>
      <w:r>
        <w:instrText xml:space="preserve"> SEQ Obr. \* ARABIC </w:instrText>
      </w:r>
      <w:r>
        <w:fldChar w:fldCharType="separate"/>
      </w:r>
      <w:r>
        <w:rPr>
          <w:noProof/>
        </w:rPr>
        <w:t>52</w:t>
      </w:r>
      <w:r>
        <w:rPr>
          <w:noProof/>
        </w:rPr>
        <w:fldChar w:fldCharType="end"/>
      </w:r>
      <w:r>
        <w:t xml:space="preserve"> Výsledky dotazníkového šetření – sekce Ovládání (otázky 27, 28, 31)</w:t>
      </w:r>
    </w:p>
    <w:p w14:paraId="76447EF1" w14:textId="5D139441" w:rsidR="001B3D7B" w:rsidRDefault="00906BA3" w:rsidP="001B3D7B">
      <w:pPr>
        <w:pStyle w:val="Normlnprvnodsazen"/>
        <w:keepNext/>
        <w:ind w:firstLine="0"/>
      </w:pPr>
      <w:r>
        <w:rPr>
          <w:noProof/>
        </w:rPr>
        <w:drawing>
          <wp:inline distT="0" distB="0" distL="0" distR="0" wp14:anchorId="532B6C4F" wp14:editId="2A88FC1C">
            <wp:extent cx="5579745" cy="1878330"/>
            <wp:effectExtent l="0" t="0" r="1905" b="7620"/>
            <wp:docPr id="139779528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95285" name="Picture 2" descr="A screenshot of a graph&#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9745" cy="1878330"/>
                    </a:xfrm>
                    <a:prstGeom prst="rect">
                      <a:avLst/>
                    </a:prstGeom>
                  </pic:spPr>
                </pic:pic>
              </a:graphicData>
            </a:graphic>
          </wp:inline>
        </w:drawing>
      </w:r>
    </w:p>
    <w:p w14:paraId="266178D4" w14:textId="506B9E22" w:rsidR="00F15E23" w:rsidRDefault="001B3D7B" w:rsidP="000023D6">
      <w:pPr>
        <w:pStyle w:val="Caption"/>
      </w:pPr>
      <w:r>
        <w:t xml:space="preserve">Obr. </w:t>
      </w:r>
      <w:r>
        <w:fldChar w:fldCharType="begin"/>
      </w:r>
      <w:r>
        <w:instrText xml:space="preserve"> SEQ Obr. \* ARABIC </w:instrText>
      </w:r>
      <w:r>
        <w:fldChar w:fldCharType="separate"/>
      </w:r>
      <w:r w:rsidR="00E559B3">
        <w:rPr>
          <w:noProof/>
        </w:rPr>
        <w:t>53</w:t>
      </w:r>
      <w:r>
        <w:rPr>
          <w:noProof/>
        </w:rPr>
        <w:fldChar w:fldCharType="end"/>
      </w:r>
      <w:r>
        <w:t xml:space="preserve"> Výsledky dotazníkového </w:t>
      </w:r>
      <w:r w:rsidR="00F15E23">
        <w:t>šetření – sekce</w:t>
      </w:r>
      <w:r>
        <w:t xml:space="preserve"> Ovládání</w:t>
      </w:r>
      <w:r w:rsidR="00E559B3">
        <w:t xml:space="preserve"> (otázky 29, 30)</w:t>
      </w:r>
    </w:p>
    <w:p w14:paraId="66E7F18B" w14:textId="3DB6CE21" w:rsidR="009D212D" w:rsidRDefault="009D212D" w:rsidP="009D212D">
      <w:pPr>
        <w:pStyle w:val="Heading3"/>
      </w:pPr>
      <w:r>
        <w:t>Osobní názor</w:t>
      </w:r>
    </w:p>
    <w:p w14:paraId="5F3367B6" w14:textId="3B8B5348" w:rsidR="009D212D" w:rsidRDefault="009D212D" w:rsidP="009D212D">
      <w:pPr>
        <w:pStyle w:val="Normlnprvnodsazen"/>
        <w:ind w:firstLine="0"/>
        <w:rPr>
          <w:lang w:eastAsia="en-US"/>
        </w:rPr>
      </w:pPr>
      <w:r>
        <w:rPr>
          <w:lang w:eastAsia="en-US"/>
        </w:rPr>
        <w:t>V poslední sekci dotazníku „Otevřené otázky“ (otázky č. 33, 34) byl analyzován osobní názor na VP obecně.</w:t>
      </w:r>
    </w:p>
    <w:p w14:paraId="36E092BB" w14:textId="77777777" w:rsidR="009D212D" w:rsidRDefault="009D212D" w:rsidP="009D212D">
      <w:pPr>
        <w:pStyle w:val="Normlnprvnodsazen"/>
        <w:numPr>
          <w:ilvl w:val="0"/>
          <w:numId w:val="76"/>
        </w:numPr>
        <w:rPr>
          <w:lang w:eastAsia="en-US"/>
        </w:rPr>
      </w:pPr>
      <w:r>
        <w:rPr>
          <w:lang w:eastAsia="en-US"/>
        </w:rPr>
        <w:t>Jak obecně vidíte potenciál VR v praxi?</w:t>
      </w:r>
    </w:p>
    <w:p w14:paraId="6B2EC0F2" w14:textId="6069DFCE" w:rsidR="009D212D" w:rsidRDefault="009D212D" w:rsidP="009D212D">
      <w:pPr>
        <w:pStyle w:val="Normlnprvnodsazen"/>
        <w:numPr>
          <w:ilvl w:val="0"/>
          <w:numId w:val="76"/>
        </w:numPr>
        <w:rPr>
          <w:lang w:eastAsia="en-US"/>
        </w:rPr>
      </w:pPr>
      <w:r>
        <w:rPr>
          <w:lang w:eastAsia="en-US"/>
        </w:rPr>
        <w:t>Pokud máte jakékoli další poznámky či komentáře tak uveďte. (nepovinné)</w:t>
      </w:r>
    </w:p>
    <w:p w14:paraId="5EE80C0F" w14:textId="320E681C" w:rsidR="009D212D" w:rsidRDefault="009D212D" w:rsidP="009D212D">
      <w:pPr>
        <w:pStyle w:val="Normlnprvnodsazen"/>
        <w:rPr>
          <w:lang w:eastAsia="en-US"/>
        </w:rPr>
      </w:pPr>
      <w:r w:rsidRPr="001B3D7B">
        <w:rPr>
          <w:lang w:eastAsia="en-US"/>
        </w:rPr>
        <w:t xml:space="preserve">V řadě </w:t>
      </w:r>
      <w:r>
        <w:rPr>
          <w:lang w:eastAsia="en-US"/>
        </w:rPr>
        <w:t xml:space="preserve">odpovědí </w:t>
      </w:r>
      <w:r w:rsidRPr="001B3D7B">
        <w:rPr>
          <w:lang w:eastAsia="en-US"/>
        </w:rPr>
        <w:t xml:space="preserve">se opakovala stejná témata. Většina účastníků vyjádřila mírně až výrazně pozitivní sentiment k vývoji využití </w:t>
      </w:r>
      <w:r w:rsidRPr="009D212D">
        <w:t>VR</w:t>
      </w:r>
      <w:r w:rsidRPr="001B3D7B">
        <w:rPr>
          <w:lang w:eastAsia="en-US"/>
        </w:rPr>
        <w:t xml:space="preserve"> v</w:t>
      </w:r>
      <w:r>
        <w:rPr>
          <w:lang w:eastAsia="en-US"/>
        </w:rPr>
        <w:t> </w:t>
      </w:r>
      <w:r w:rsidRPr="001B3D7B">
        <w:rPr>
          <w:lang w:eastAsia="en-US"/>
        </w:rPr>
        <w:t>praxi</w:t>
      </w:r>
      <w:r>
        <w:rPr>
          <w:lang w:eastAsia="en-US"/>
        </w:rPr>
        <w:t xml:space="preserve"> a budoucnosti vývoje této technologie, popř. její adopce do běžného života</w:t>
      </w:r>
      <w:r w:rsidRPr="001B3D7B">
        <w:rPr>
          <w:lang w:eastAsia="en-US"/>
        </w:rPr>
        <w:t xml:space="preserve">. </w:t>
      </w:r>
      <w:r>
        <w:rPr>
          <w:lang w:eastAsia="en-US"/>
        </w:rPr>
        <w:t xml:space="preserve">Nejvíce zmiňovanými tématy uplatnění VR bylo téma urbanismu, a to především v kontextu tvorby vizualizací pro komunikaci koncepce území, popř. architektonických projektů. Vícekrát byla zmíněna využitelnost VR v případě, že aplikace umožňuje kolaborativní prostředí. </w:t>
      </w:r>
    </w:p>
    <w:p w14:paraId="32ADA4D1" w14:textId="6B06BE8E" w:rsidR="009D212D" w:rsidRPr="009D212D" w:rsidRDefault="009D212D" w:rsidP="009D212D">
      <w:pPr>
        <w:pStyle w:val="Normlnprvnodsazen"/>
      </w:pPr>
      <w:r>
        <w:t>Mezi zmíněnými negativy se opakovaně objevovala nespokojenost se samotným zařízení. Kritizován byla velikost a nepohodlí způsobené virtuální helmou. Dále bylo zmiňováno nedostatečné rozlišení displejů. V případě účastníků s nedokonalým zrakem byl a použitelnost aplikace značně snížena. V případě extrémní krátkozrakosti byla aplikace bez asistence koordinátora nepoužitelná, jelikož nebylo možné přečíst instrukce v rámci aplikace.</w:t>
      </w:r>
    </w:p>
    <w:p w14:paraId="4F7DFAD2" w14:textId="23BC5518" w:rsidR="009D212D" w:rsidRPr="009D212D" w:rsidRDefault="008D1F3E" w:rsidP="009D212D">
      <w:pPr>
        <w:pStyle w:val="Heading3"/>
      </w:pPr>
      <w:r w:rsidRPr="005D7EED">
        <w:t>Vyhodnocení</w:t>
      </w:r>
    </w:p>
    <w:p w14:paraId="4C7927E2" w14:textId="4D2C374D" w:rsidR="00E94592" w:rsidRDefault="009D212D" w:rsidP="00E94592">
      <w:pPr>
        <w:pStyle w:val="Normlnprvnodsazen"/>
        <w:ind w:firstLine="0"/>
        <w:rPr>
          <w:lang w:eastAsia="en-US"/>
        </w:rPr>
      </w:pPr>
      <w:r w:rsidRPr="009D212D">
        <w:rPr>
          <w:lang w:eastAsia="en-US"/>
        </w:rPr>
        <w:t xml:space="preserve">Při zohlednění </w:t>
      </w:r>
      <w:r>
        <w:rPr>
          <w:lang w:eastAsia="en-US"/>
        </w:rPr>
        <w:t xml:space="preserve">všech výsledků uživatelského testování je možné vyhodnotit míru metodicky definovaných ukazatelů efektivity, </w:t>
      </w:r>
      <w:r w:rsidR="008257F1">
        <w:rPr>
          <w:lang w:eastAsia="en-US"/>
        </w:rPr>
        <w:t>rychlosti</w:t>
      </w:r>
      <w:r>
        <w:rPr>
          <w:lang w:eastAsia="en-US"/>
        </w:rPr>
        <w:t xml:space="preserve"> vypracování a spokojenost</w:t>
      </w:r>
      <w:r w:rsidR="00B93AF9">
        <w:rPr>
          <w:lang w:eastAsia="en-US"/>
        </w:rPr>
        <w:t>i</w:t>
      </w:r>
      <w:r>
        <w:rPr>
          <w:lang w:eastAsia="en-US"/>
        </w:rPr>
        <w:t>.</w:t>
      </w:r>
      <w:r w:rsidR="008257F1">
        <w:rPr>
          <w:lang w:eastAsia="en-US"/>
        </w:rPr>
        <w:t xml:space="preserve"> Vyhodnocení </w:t>
      </w:r>
      <w:r w:rsidR="008257F1">
        <w:rPr>
          <w:lang w:eastAsia="en-US"/>
        </w:rPr>
        <w:lastRenderedPageBreak/>
        <w:t xml:space="preserve">výsledků v případě efektivity a rychlosti vypracování je v tomto případě subjektivní, jelikož není možnost jiného porovnání než </w:t>
      </w:r>
      <w:r w:rsidR="00B93AF9">
        <w:rPr>
          <w:lang w:eastAsia="en-US"/>
        </w:rPr>
        <w:t xml:space="preserve">uživatelů </w:t>
      </w:r>
      <w:r w:rsidR="008257F1">
        <w:rPr>
          <w:lang w:eastAsia="en-US"/>
        </w:rPr>
        <w:t xml:space="preserve">v rámci studie. </w:t>
      </w:r>
      <w:r w:rsidR="0044762A">
        <w:rPr>
          <w:lang w:eastAsia="en-US"/>
        </w:rPr>
        <w:t xml:space="preserve">Více vypovídajícím tedy může být </w:t>
      </w:r>
      <w:proofErr w:type="spellStart"/>
      <w:r w:rsidR="00B93AF9">
        <w:rPr>
          <w:lang w:eastAsia="en-US"/>
        </w:rPr>
        <w:t>být</w:t>
      </w:r>
      <w:proofErr w:type="spellEnd"/>
      <w:r w:rsidR="00B93AF9">
        <w:rPr>
          <w:lang w:eastAsia="en-US"/>
        </w:rPr>
        <w:t xml:space="preserve"> sentiment odpovědí, </w:t>
      </w:r>
      <w:r w:rsidR="0044762A">
        <w:rPr>
          <w:lang w:eastAsia="en-US"/>
        </w:rPr>
        <w:t xml:space="preserve">na téma vnímané náročnosti, srozumitelnosti a způsobu ovládání, popř. řešení úkolů. </w:t>
      </w:r>
      <w:r w:rsidR="00B93AF9">
        <w:rPr>
          <w:lang w:eastAsia="en-US"/>
        </w:rPr>
        <w:t xml:space="preserve">V případě </w:t>
      </w:r>
      <w:r w:rsidR="00B93AF9" w:rsidRPr="00E94592">
        <w:t>spokojenosti</w:t>
      </w:r>
      <w:r w:rsidR="00B93AF9">
        <w:rPr>
          <w:lang w:eastAsia="en-US"/>
        </w:rPr>
        <w:t xml:space="preserve"> je možné tvrdit, že systém dosáhl dobrých výsledků, jelikož sentiment odpovědí, zaměřených na tuto charakteristiku byl převážně pozitivní. Zároveň k tomto tvrzení </w:t>
      </w:r>
      <w:r w:rsidR="0044762A">
        <w:rPr>
          <w:lang w:eastAsia="en-US"/>
        </w:rPr>
        <w:t>směřuje</w:t>
      </w:r>
      <w:r w:rsidR="00B93AF9">
        <w:rPr>
          <w:lang w:eastAsia="en-US"/>
        </w:rPr>
        <w:t xml:space="preserve"> i charakter otevřených odpovědí.</w:t>
      </w:r>
    </w:p>
    <w:p w14:paraId="7881F9F4" w14:textId="0C67307A" w:rsidR="00E94592" w:rsidRPr="009D212D" w:rsidRDefault="00E94592" w:rsidP="00E94592">
      <w:pPr>
        <w:pStyle w:val="Normlnprvnodsazen"/>
        <w:rPr>
          <w:lang w:eastAsia="en-US"/>
        </w:rPr>
      </w:pPr>
    </w:p>
    <w:p w14:paraId="7F085E72" w14:textId="77777777" w:rsidR="001B3D7B" w:rsidRPr="001B3D7B" w:rsidRDefault="001B3D7B" w:rsidP="001B3D7B">
      <w:pPr>
        <w:pStyle w:val="Normlnprvnodsazen"/>
        <w:ind w:firstLine="0"/>
        <w:rPr>
          <w:lang w:eastAsia="en-US"/>
        </w:rPr>
      </w:pPr>
    </w:p>
    <w:p w14:paraId="46D0CF9B" w14:textId="485D7FAA" w:rsidR="00A479E6" w:rsidRDefault="00D905D2" w:rsidP="00CD7C12">
      <w:pPr>
        <w:pStyle w:val="Heading1"/>
      </w:pPr>
      <w:r w:rsidRPr="001F6849">
        <w:lastRenderedPageBreak/>
        <w:t>DISKUZE</w:t>
      </w:r>
    </w:p>
    <w:p w14:paraId="698A61B6" w14:textId="1AA8A50E" w:rsidR="00454A80" w:rsidRDefault="00B93AF9" w:rsidP="00B93AF9">
      <w:pPr>
        <w:pStyle w:val="Normlnprvnodsazen"/>
        <w:ind w:firstLine="0"/>
        <w:rPr>
          <w:b/>
          <w:bCs/>
        </w:rPr>
      </w:pPr>
      <w:r>
        <w:rPr>
          <w:b/>
          <w:bCs/>
        </w:rPr>
        <w:t>Technický pohled</w:t>
      </w:r>
    </w:p>
    <w:p w14:paraId="1CC23A8F" w14:textId="2F1E2A25" w:rsidR="003751B0" w:rsidRDefault="00B93AF9" w:rsidP="00B93AF9">
      <w:pPr>
        <w:pStyle w:val="Normlnprvnodsazen"/>
        <w:ind w:firstLine="0"/>
        <w:rPr>
          <w:b/>
          <w:bCs/>
        </w:rPr>
      </w:pPr>
      <w:r>
        <w:rPr>
          <w:b/>
          <w:bCs/>
        </w:rPr>
        <w:t>Datový pohled</w:t>
      </w:r>
    </w:p>
    <w:p w14:paraId="258002DF" w14:textId="457817C3" w:rsidR="007113CC" w:rsidRDefault="007113CC" w:rsidP="00B93AF9">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434D5FA9" w14:textId="5F96B2B2" w:rsidR="003751B0" w:rsidRPr="003751B0" w:rsidRDefault="003751B0" w:rsidP="00B93AF9">
      <w:pPr>
        <w:pStyle w:val="Normlnprvnodsazen"/>
        <w:ind w:firstLine="0"/>
      </w:pPr>
      <w:r>
        <w:t xml:space="preserve">Data </w:t>
      </w:r>
      <w:proofErr w:type="spellStart"/>
      <w:r>
        <w:t>baggage</w:t>
      </w:r>
      <w:proofErr w:type="spellEnd"/>
    </w:p>
    <w:p w14:paraId="7B2BB2C4" w14:textId="06BA2E21" w:rsidR="003751B0" w:rsidRPr="003751B0" w:rsidRDefault="003751B0" w:rsidP="00B93AF9">
      <w:pPr>
        <w:pStyle w:val="Normlnprvnodsazen"/>
        <w:ind w:firstLine="0"/>
      </w:pPr>
      <w:r>
        <w:t>Dynamická data dynamické měřítko</w:t>
      </w:r>
    </w:p>
    <w:p w14:paraId="6A2CC18B" w14:textId="75701E65" w:rsidR="003751B0" w:rsidRPr="003751B0" w:rsidRDefault="003751B0" w:rsidP="00B93AF9">
      <w:pPr>
        <w:pStyle w:val="Normlnprvnodsazen"/>
        <w:ind w:firstLine="0"/>
        <w:rPr>
          <w:color w:val="0563C1" w:themeColor="hyperlink"/>
          <w:u w:val="single"/>
          <w:lang w:val="en-US"/>
        </w:rPr>
      </w:pP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76" w:history="1">
        <w:r w:rsidRPr="008F59DC">
          <w:rPr>
            <w:rStyle w:val="Hyperlink"/>
            <w:lang w:val="en-US"/>
          </w:rPr>
          <w:t>https://github.com/pka/awesome-3d-tiles</w:t>
        </w:r>
      </w:hyperlink>
    </w:p>
    <w:p w14:paraId="0DAC791F" w14:textId="60AD5E1D" w:rsidR="00B93AF9" w:rsidRDefault="00B93AF9" w:rsidP="00B93AF9">
      <w:pPr>
        <w:pStyle w:val="Normlnprvnodsazen"/>
        <w:ind w:firstLine="0"/>
        <w:rPr>
          <w:b/>
          <w:bCs/>
        </w:rPr>
      </w:pPr>
      <w:r>
        <w:rPr>
          <w:b/>
          <w:bCs/>
        </w:rPr>
        <w:t>Vývojový pohled</w:t>
      </w:r>
    </w:p>
    <w:p w14:paraId="068A69B5" w14:textId="5F39B72F" w:rsidR="00B93AF9" w:rsidRDefault="00B93AF9" w:rsidP="00B93AF9">
      <w:pPr>
        <w:pStyle w:val="Normlnprvnodsazen"/>
        <w:ind w:firstLine="0"/>
        <w:rPr>
          <w:b/>
          <w:bCs/>
        </w:rPr>
      </w:pPr>
      <w:r>
        <w:rPr>
          <w:b/>
          <w:bCs/>
        </w:rPr>
        <w:t>Uživatelský pohled</w:t>
      </w:r>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28381DF2" w14:textId="77777777" w:rsidR="002023D9" w:rsidRDefault="002023D9" w:rsidP="00EC522E">
      <w:pPr>
        <w:pStyle w:val="Normlnprvnodsazen"/>
        <w:ind w:firstLine="0"/>
        <w:rPr>
          <w:lang w:val="en-US"/>
        </w:rPr>
      </w:pPr>
    </w:p>
    <w:p w14:paraId="78F500ED" w14:textId="0439E4E6" w:rsidR="009D797E" w:rsidRDefault="002023D9" w:rsidP="00EC522E">
      <w:pPr>
        <w:pStyle w:val="Normlnprvnodsazen"/>
        <w:ind w:firstLine="0"/>
        <w:rPr>
          <w:lang w:val="en-US"/>
        </w:rPr>
      </w:pPr>
      <w:proofErr w:type="spellStart"/>
      <w:r>
        <w:rPr>
          <w:lang w:val="en-US"/>
        </w:rPr>
        <w:t>Colaborative</w:t>
      </w:r>
      <w:proofErr w:type="spellEnd"/>
    </w:p>
    <w:p w14:paraId="07C75A12" w14:textId="3AB2A8FA" w:rsidR="009D797E" w:rsidRDefault="009D797E" w:rsidP="00EC522E">
      <w:pPr>
        <w:pStyle w:val="Normlnprvnodsazen"/>
        <w:ind w:firstLine="0"/>
        <w:rPr>
          <w:lang w:val="en-US"/>
        </w:rPr>
      </w:pPr>
      <w:proofErr w:type="spellStart"/>
      <w:r>
        <w:rPr>
          <w:lang w:val="en-US"/>
        </w:rPr>
        <w:t>Testování</w:t>
      </w:r>
      <w:proofErr w:type="spellEnd"/>
      <w:r>
        <w:rPr>
          <w:lang w:val="en-US"/>
        </w:rPr>
        <w:t xml:space="preserve"> </w:t>
      </w:r>
    </w:p>
    <w:p w14:paraId="1909E0B8" w14:textId="562E7751" w:rsidR="009D797E" w:rsidRDefault="009D797E" w:rsidP="009D797E">
      <w:pPr>
        <w:pStyle w:val="Normlnprvnodsazen"/>
        <w:numPr>
          <w:ilvl w:val="0"/>
          <w:numId w:val="26"/>
        </w:numPr>
        <w:rPr>
          <w:lang w:val="en-US"/>
        </w:rPr>
      </w:pPr>
      <w:proofErr w:type="spellStart"/>
      <w:r>
        <w:rPr>
          <w:lang w:val="en-US"/>
        </w:rPr>
        <w:t>upravit</w:t>
      </w:r>
      <w:proofErr w:type="spellEnd"/>
      <w:r>
        <w:rPr>
          <w:lang w:val="en-US"/>
        </w:rPr>
        <w:t xml:space="preserve"> </w:t>
      </w:r>
      <w:proofErr w:type="spellStart"/>
      <w:r>
        <w:rPr>
          <w:lang w:val="en-US"/>
        </w:rPr>
        <w:t>aplikaci</w:t>
      </w:r>
      <w:proofErr w:type="spellEnd"/>
      <w:r>
        <w:rPr>
          <w:lang w:val="en-US"/>
        </w:rPr>
        <w:t xml:space="preserve"> </w:t>
      </w:r>
      <w:proofErr w:type="spellStart"/>
      <w:r>
        <w:rPr>
          <w:lang w:val="en-US"/>
        </w:rPr>
        <w:t>tak</w:t>
      </w:r>
      <w:proofErr w:type="spellEnd"/>
      <w:r>
        <w:rPr>
          <w:lang w:val="en-US"/>
        </w:rPr>
        <w:t xml:space="preserve"> aby </w:t>
      </w:r>
      <w:proofErr w:type="spellStart"/>
      <w:r>
        <w:rPr>
          <w:lang w:val="en-US"/>
        </w:rPr>
        <w:t>testování</w:t>
      </w:r>
      <w:proofErr w:type="spellEnd"/>
      <w:r>
        <w:rPr>
          <w:lang w:val="en-US"/>
        </w:rPr>
        <w:t xml:space="preserve"> </w:t>
      </w:r>
      <w:proofErr w:type="spellStart"/>
      <w:r>
        <w:rPr>
          <w:lang w:val="en-US"/>
        </w:rPr>
        <w:t>mohlo</w:t>
      </w:r>
      <w:proofErr w:type="spellEnd"/>
      <w:r>
        <w:rPr>
          <w:lang w:val="en-US"/>
        </w:rPr>
        <w:t xml:space="preserve"> </w:t>
      </w:r>
      <w:proofErr w:type="spellStart"/>
      <w:r>
        <w:rPr>
          <w:lang w:val="en-US"/>
        </w:rPr>
        <w:t>být</w:t>
      </w:r>
      <w:proofErr w:type="spellEnd"/>
      <w:r>
        <w:rPr>
          <w:lang w:val="en-US"/>
        </w:rPr>
        <w:t xml:space="preserve"> </w:t>
      </w:r>
      <w:proofErr w:type="spellStart"/>
      <w:r>
        <w:rPr>
          <w:lang w:val="en-US"/>
        </w:rPr>
        <w:t>provedeno</w:t>
      </w:r>
      <w:proofErr w:type="spellEnd"/>
      <w:r>
        <w:rPr>
          <w:lang w:val="en-US"/>
        </w:rPr>
        <w:t xml:space="preserve"> unsupervised a </w:t>
      </w:r>
      <w:proofErr w:type="spellStart"/>
      <w:r>
        <w:rPr>
          <w:lang w:val="en-US"/>
        </w:rPr>
        <w:t>mohla</w:t>
      </w:r>
      <w:proofErr w:type="spellEnd"/>
      <w:r>
        <w:rPr>
          <w:lang w:val="en-US"/>
        </w:rPr>
        <w:t xml:space="preserve"> </w:t>
      </w:r>
      <w:proofErr w:type="spellStart"/>
      <w:r>
        <w:rPr>
          <w:lang w:val="en-US"/>
        </w:rPr>
        <w:t>být</w:t>
      </w:r>
      <w:proofErr w:type="spellEnd"/>
      <w:r>
        <w:rPr>
          <w:lang w:val="en-US"/>
        </w:rPr>
        <w:t xml:space="preserve"> </w:t>
      </w:r>
      <w:proofErr w:type="spellStart"/>
      <w:r>
        <w:rPr>
          <w:lang w:val="en-US"/>
        </w:rPr>
        <w:t>otestována</w:t>
      </w:r>
      <w:proofErr w:type="spellEnd"/>
      <w:r>
        <w:rPr>
          <w:lang w:val="en-US"/>
        </w:rPr>
        <w:t xml:space="preserve"> </w:t>
      </w:r>
      <w:proofErr w:type="spellStart"/>
      <w:r>
        <w:rPr>
          <w:lang w:val="en-US"/>
        </w:rPr>
        <w:t>usabilita</w:t>
      </w:r>
      <w:proofErr w:type="spellEnd"/>
      <w:r>
        <w:rPr>
          <w:lang w:val="en-US"/>
        </w:rPr>
        <w:t xml:space="preserve"> </w:t>
      </w:r>
      <w:proofErr w:type="spellStart"/>
      <w:r>
        <w:rPr>
          <w:lang w:val="en-US"/>
        </w:rPr>
        <w:t>aplikace</w:t>
      </w:r>
      <w:proofErr w:type="spellEnd"/>
      <w:r>
        <w:rPr>
          <w:lang w:val="en-US"/>
        </w:rPr>
        <w:t xml:space="preserve"> a </w:t>
      </w:r>
      <w:proofErr w:type="spellStart"/>
      <w:r>
        <w:rPr>
          <w:lang w:val="en-US"/>
        </w:rPr>
        <w:t>tím</w:t>
      </w:r>
      <w:proofErr w:type="spellEnd"/>
      <w:r>
        <w:rPr>
          <w:lang w:val="en-US"/>
        </w:rPr>
        <w:t xml:space="preserve"> </w:t>
      </w:r>
      <w:proofErr w:type="spellStart"/>
      <w:r>
        <w:rPr>
          <w:lang w:val="en-US"/>
        </w:rPr>
        <w:t>samotné</w:t>
      </w:r>
      <w:proofErr w:type="spellEnd"/>
      <w:r>
        <w:rPr>
          <w:lang w:val="en-US"/>
        </w:rPr>
        <w:t xml:space="preserve"> </w:t>
      </w:r>
      <w:proofErr w:type="spellStart"/>
      <w:r>
        <w:rPr>
          <w:lang w:val="en-US"/>
        </w:rPr>
        <w:t>technologie</w:t>
      </w:r>
      <w:proofErr w:type="spellEnd"/>
      <w:r>
        <w:rPr>
          <w:lang w:val="en-US"/>
        </w:rPr>
        <w:t xml:space="preserve"> </w:t>
      </w:r>
      <w:proofErr w:type="spellStart"/>
      <w:r>
        <w:rPr>
          <w:lang w:val="en-US"/>
        </w:rPr>
        <w:t>namísto</w:t>
      </w:r>
      <w:proofErr w:type="spellEnd"/>
      <w:r>
        <w:rPr>
          <w:lang w:val="en-US"/>
        </w:rPr>
        <w:t xml:space="preserve"> </w:t>
      </w:r>
      <w:proofErr w:type="spellStart"/>
      <w:r>
        <w:rPr>
          <w:lang w:val="en-US"/>
        </w:rPr>
        <w:t>specifických</w:t>
      </w:r>
      <w:proofErr w:type="spellEnd"/>
      <w:r>
        <w:rPr>
          <w:lang w:val="en-US"/>
        </w:rPr>
        <w:t xml:space="preserve"> </w:t>
      </w:r>
      <w:proofErr w:type="spellStart"/>
      <w:proofErr w:type="gramStart"/>
      <w:r>
        <w:rPr>
          <w:lang w:val="en-US"/>
        </w:rPr>
        <w:t>úkolů</w:t>
      </w:r>
      <w:proofErr w:type="spellEnd"/>
      <w:proofErr w:type="gramEnd"/>
    </w:p>
    <w:p w14:paraId="6D8A7248" w14:textId="6CF0C677" w:rsidR="00454A80" w:rsidRDefault="00454A80" w:rsidP="009D797E">
      <w:pPr>
        <w:pStyle w:val="Normlnprvnodsazen"/>
        <w:numPr>
          <w:ilvl w:val="0"/>
          <w:numId w:val="26"/>
        </w:numPr>
        <w:rPr>
          <w:lang w:val="en-US"/>
        </w:rPr>
      </w:pPr>
      <w:proofErr w:type="spellStart"/>
      <w:r>
        <w:rPr>
          <w:lang w:val="en-US"/>
        </w:rPr>
        <w:t>Lépe</w:t>
      </w:r>
      <w:proofErr w:type="spellEnd"/>
      <w:r>
        <w:rPr>
          <w:lang w:val="en-US"/>
        </w:rPr>
        <w:t xml:space="preserve"> </w:t>
      </w:r>
      <w:proofErr w:type="spellStart"/>
      <w:r>
        <w:rPr>
          <w:lang w:val="en-US"/>
        </w:rPr>
        <w:t>specifikovat</w:t>
      </w:r>
      <w:proofErr w:type="spellEnd"/>
      <w:r>
        <w:rPr>
          <w:lang w:val="en-US"/>
        </w:rPr>
        <w:t xml:space="preserve"> </w:t>
      </w:r>
      <w:proofErr w:type="spellStart"/>
      <w:r>
        <w:rPr>
          <w:lang w:val="en-US"/>
        </w:rPr>
        <w:t>úkoly</w:t>
      </w:r>
      <w:proofErr w:type="spellEnd"/>
      <w:r w:rsidR="00C8679D">
        <w:rPr>
          <w:lang w:val="en-US"/>
        </w:rPr>
        <w:t xml:space="preserve"> – KISS keep it simple stupid – </w:t>
      </w:r>
      <w:proofErr w:type="spellStart"/>
      <w:r w:rsidR="00C8679D">
        <w:rPr>
          <w:lang w:val="en-US"/>
        </w:rPr>
        <w:t>navrh</w:t>
      </w:r>
      <w:proofErr w:type="spellEnd"/>
      <w:r w:rsidR="00C8679D">
        <w:rPr>
          <w:lang w:val="en-US"/>
        </w:rPr>
        <w:t xml:space="preserve"> </w:t>
      </w:r>
      <w:proofErr w:type="spellStart"/>
      <w:r w:rsidR="00C8679D">
        <w:rPr>
          <w:lang w:val="en-US"/>
        </w:rPr>
        <w:t>ukolu</w:t>
      </w:r>
      <w:proofErr w:type="spellEnd"/>
      <w:r w:rsidR="00C8679D">
        <w:rPr>
          <w:lang w:val="en-US"/>
        </w:rPr>
        <w:t xml:space="preserve"> </w:t>
      </w:r>
      <w:proofErr w:type="spellStart"/>
      <w:r w:rsidR="00C8679D">
        <w:rPr>
          <w:lang w:val="en-US"/>
        </w:rPr>
        <w:t>není</w:t>
      </w:r>
      <w:proofErr w:type="spellEnd"/>
      <w:r w:rsidR="00C8679D">
        <w:rPr>
          <w:lang w:val="en-US"/>
        </w:rPr>
        <w:t xml:space="preserve"> </w:t>
      </w:r>
      <w:proofErr w:type="spellStart"/>
      <w:r w:rsidR="00C8679D">
        <w:rPr>
          <w:lang w:val="en-US"/>
        </w:rPr>
        <w:t>realny</w:t>
      </w:r>
      <w:proofErr w:type="spellEnd"/>
      <w:r w:rsidR="00C8679D">
        <w:rPr>
          <w:lang w:val="en-US"/>
        </w:rPr>
        <w:t xml:space="preserve">, </w:t>
      </w:r>
      <w:proofErr w:type="spellStart"/>
      <w:r w:rsidR="00C8679D">
        <w:rPr>
          <w:lang w:val="en-US"/>
        </w:rPr>
        <w:t>počitat</w:t>
      </w:r>
      <w:proofErr w:type="spellEnd"/>
      <w:r w:rsidR="00C8679D">
        <w:rPr>
          <w:lang w:val="en-US"/>
        </w:rPr>
        <w:t xml:space="preserve"> </w:t>
      </w:r>
      <w:proofErr w:type="spellStart"/>
      <w:r w:rsidR="00C8679D">
        <w:rPr>
          <w:lang w:val="en-US"/>
        </w:rPr>
        <w:t>veze</w:t>
      </w:r>
      <w:proofErr w:type="spellEnd"/>
      <w:r w:rsidR="00C8679D">
        <w:rPr>
          <w:lang w:val="en-US"/>
        </w:rPr>
        <w:t xml:space="preserve"> by </w:t>
      </w:r>
      <w:proofErr w:type="spellStart"/>
      <w:r w:rsidR="00C8679D">
        <w:rPr>
          <w:lang w:val="en-US"/>
        </w:rPr>
        <w:t>měl</w:t>
      </w:r>
      <w:proofErr w:type="spellEnd"/>
      <w:r w:rsidR="00C8679D">
        <w:rPr>
          <w:lang w:val="en-US"/>
        </w:rPr>
        <w:t xml:space="preserve"> </w:t>
      </w:r>
      <w:proofErr w:type="spellStart"/>
      <w:r w:rsidR="00C8679D">
        <w:rPr>
          <w:lang w:val="en-US"/>
        </w:rPr>
        <w:t>gis</w:t>
      </w:r>
      <w:proofErr w:type="spellEnd"/>
      <w:r w:rsidR="00C8679D">
        <w:rPr>
          <w:lang w:val="en-US"/>
        </w:rPr>
        <w:t xml:space="preserve"> ne </w:t>
      </w:r>
      <w:proofErr w:type="spellStart"/>
      <w:proofErr w:type="gramStart"/>
      <w:r w:rsidR="00C8679D">
        <w:rPr>
          <w:lang w:val="en-US"/>
        </w:rPr>
        <w:t>člověk</w:t>
      </w:r>
      <w:proofErr w:type="spellEnd"/>
      <w:proofErr w:type="gramEnd"/>
    </w:p>
    <w:p w14:paraId="1C32CB73" w14:textId="2B8DAF58" w:rsidR="00454A80" w:rsidRDefault="00454A80" w:rsidP="009D797E">
      <w:pPr>
        <w:pStyle w:val="Normlnprvnodsazen"/>
        <w:numPr>
          <w:ilvl w:val="0"/>
          <w:numId w:val="26"/>
        </w:numPr>
        <w:rPr>
          <w:lang w:val="en-US"/>
        </w:rPr>
      </w:pPr>
      <w:proofErr w:type="spellStart"/>
      <w:r>
        <w:rPr>
          <w:lang w:val="en-US"/>
        </w:rPr>
        <w:t>Detailnější</w:t>
      </w:r>
      <w:proofErr w:type="spellEnd"/>
      <w:r>
        <w:rPr>
          <w:lang w:val="en-US"/>
        </w:rPr>
        <w:t xml:space="preserve"> </w:t>
      </w:r>
      <w:proofErr w:type="spellStart"/>
      <w:r>
        <w:rPr>
          <w:lang w:val="en-US"/>
        </w:rPr>
        <w:t>monitorování</w:t>
      </w:r>
      <w:proofErr w:type="spellEnd"/>
    </w:p>
    <w:p w14:paraId="29388D02" w14:textId="3842C118" w:rsidR="00454A80" w:rsidRDefault="00454A80" w:rsidP="009D797E">
      <w:pPr>
        <w:pStyle w:val="Normlnprvnodsazen"/>
        <w:numPr>
          <w:ilvl w:val="0"/>
          <w:numId w:val="26"/>
        </w:numPr>
        <w:rPr>
          <w:lang w:val="en-US"/>
        </w:rPr>
      </w:pPr>
      <w:proofErr w:type="spellStart"/>
      <w:r>
        <w:rPr>
          <w:lang w:val="en-US"/>
        </w:rPr>
        <w:t>Detailnější</w:t>
      </w:r>
      <w:proofErr w:type="spellEnd"/>
      <w:r>
        <w:rPr>
          <w:lang w:val="en-US"/>
        </w:rPr>
        <w:t xml:space="preserve"> </w:t>
      </w:r>
      <w:proofErr w:type="spellStart"/>
      <w:r>
        <w:rPr>
          <w:lang w:val="en-US"/>
        </w:rPr>
        <w:t>dotazník</w:t>
      </w:r>
      <w:proofErr w:type="spellEnd"/>
      <w:r>
        <w:rPr>
          <w:lang w:val="en-US"/>
        </w:rPr>
        <w:t xml:space="preserve"> – </w:t>
      </w:r>
      <w:proofErr w:type="spellStart"/>
      <w:r>
        <w:rPr>
          <w:lang w:val="en-US"/>
        </w:rPr>
        <w:t>identifikovat</w:t>
      </w:r>
      <w:proofErr w:type="spellEnd"/>
      <w:r>
        <w:rPr>
          <w:lang w:val="en-US"/>
        </w:rPr>
        <w:t xml:space="preserve"> </w:t>
      </w:r>
      <w:proofErr w:type="spellStart"/>
      <w:r>
        <w:rPr>
          <w:lang w:val="en-US"/>
        </w:rPr>
        <w:t>interakci</w:t>
      </w:r>
      <w:proofErr w:type="spellEnd"/>
      <w:r>
        <w:rPr>
          <w:lang w:val="en-US"/>
        </w:rPr>
        <w:t xml:space="preserve"> a </w:t>
      </w:r>
      <w:proofErr w:type="spellStart"/>
      <w:r>
        <w:rPr>
          <w:lang w:val="en-US"/>
        </w:rPr>
        <w:t>pohyb</w:t>
      </w:r>
      <w:proofErr w:type="spellEnd"/>
      <w:r>
        <w:rPr>
          <w:lang w:val="en-US"/>
        </w:rPr>
        <w:t xml:space="preserve">. </w:t>
      </w:r>
    </w:p>
    <w:p w14:paraId="14EC8A2E" w14:textId="74FACC58" w:rsidR="00405A83" w:rsidRDefault="00405A83" w:rsidP="009D797E">
      <w:pPr>
        <w:pStyle w:val="Normlnprvnodsazen"/>
        <w:numPr>
          <w:ilvl w:val="0"/>
          <w:numId w:val="26"/>
        </w:numPr>
        <w:rPr>
          <w:lang w:val="en-US"/>
        </w:rPr>
      </w:pPr>
      <w:r>
        <w:rPr>
          <w:lang w:val="en-US"/>
        </w:rPr>
        <w:t xml:space="preserve">User logging – </w:t>
      </w:r>
      <w:proofErr w:type="spellStart"/>
      <w:r>
        <w:rPr>
          <w:lang w:val="en-US"/>
        </w:rPr>
        <w:t>má</w:t>
      </w:r>
      <w:proofErr w:type="spellEnd"/>
      <w:r>
        <w:rPr>
          <w:lang w:val="en-US"/>
        </w:rPr>
        <w:t xml:space="preserve"> </w:t>
      </w:r>
      <w:proofErr w:type="spellStart"/>
      <w:r>
        <w:rPr>
          <w:lang w:val="en-US"/>
        </w:rPr>
        <w:t>interakce</w:t>
      </w:r>
      <w:proofErr w:type="spellEnd"/>
      <w:r>
        <w:rPr>
          <w:lang w:val="en-US"/>
        </w:rPr>
        <w:t xml:space="preserve"> </w:t>
      </w:r>
      <w:proofErr w:type="spellStart"/>
      <w:r>
        <w:rPr>
          <w:lang w:val="en-US"/>
        </w:rPr>
        <w:t>vliv</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správnost</w:t>
      </w:r>
      <w:proofErr w:type="spellEnd"/>
      <w:r>
        <w:rPr>
          <w:lang w:val="en-US"/>
        </w:rPr>
        <w:t xml:space="preserve"> </w:t>
      </w:r>
      <w:proofErr w:type="spellStart"/>
      <w:r>
        <w:rPr>
          <w:lang w:val="en-US"/>
        </w:rPr>
        <w:t>vyhotovení</w:t>
      </w:r>
      <w:proofErr w:type="spellEnd"/>
      <w:r>
        <w:rPr>
          <w:lang w:val="en-US"/>
        </w:rPr>
        <w:t>?</w:t>
      </w:r>
    </w:p>
    <w:p w14:paraId="049019E0" w14:textId="01EBD14C" w:rsidR="00C8679D" w:rsidRDefault="00C8679D" w:rsidP="009D797E">
      <w:pPr>
        <w:pStyle w:val="Normlnprvnodsazen"/>
        <w:numPr>
          <w:ilvl w:val="0"/>
          <w:numId w:val="26"/>
        </w:numPr>
        <w:rPr>
          <w:lang w:val="en-US"/>
        </w:rPr>
      </w:pPr>
      <w:proofErr w:type="spellStart"/>
      <w:r>
        <w:rPr>
          <w:lang w:val="en-US"/>
        </w:rPr>
        <w:t>Strategie</w:t>
      </w:r>
      <w:proofErr w:type="spellEnd"/>
      <w:r>
        <w:rPr>
          <w:lang w:val="en-US"/>
        </w:rPr>
        <w:t xml:space="preserve"> </w:t>
      </w:r>
      <w:proofErr w:type="spellStart"/>
      <w:r>
        <w:rPr>
          <w:lang w:val="en-US"/>
        </w:rPr>
        <w:t>jednotlivých</w:t>
      </w:r>
      <w:proofErr w:type="spellEnd"/>
      <w:r>
        <w:rPr>
          <w:lang w:val="en-US"/>
        </w:rPr>
        <w:t xml:space="preserve"> </w:t>
      </w:r>
      <w:proofErr w:type="spellStart"/>
      <w:r>
        <w:rPr>
          <w:lang w:val="en-US"/>
        </w:rPr>
        <w:t>uživatelů</w:t>
      </w:r>
      <w:proofErr w:type="spellEnd"/>
    </w:p>
    <w:p w14:paraId="091B2AA6" w14:textId="4562CB82" w:rsidR="008257F1" w:rsidRDefault="008257F1" w:rsidP="009D797E">
      <w:pPr>
        <w:pStyle w:val="Normlnprvnodsazen"/>
        <w:numPr>
          <w:ilvl w:val="0"/>
          <w:numId w:val="26"/>
        </w:numPr>
        <w:rPr>
          <w:lang w:val="en-US"/>
        </w:rPr>
      </w:pPr>
      <w:proofErr w:type="spellStart"/>
      <w:r>
        <w:rPr>
          <w:lang w:val="en-US"/>
        </w:rPr>
        <w:t>Vyhodnocení</w:t>
      </w:r>
      <w:proofErr w:type="spellEnd"/>
      <w:r>
        <w:rPr>
          <w:lang w:val="en-US"/>
        </w:rPr>
        <w:t xml:space="preserve"> – </w:t>
      </w:r>
      <w:proofErr w:type="spellStart"/>
      <w:r>
        <w:rPr>
          <w:lang w:val="en-US"/>
        </w:rPr>
        <w:t>lepší</w:t>
      </w:r>
      <w:proofErr w:type="spellEnd"/>
      <w:r>
        <w:rPr>
          <w:lang w:val="en-US"/>
        </w:rPr>
        <w:t xml:space="preserve"> by </w:t>
      </w:r>
      <w:proofErr w:type="spellStart"/>
      <w:r>
        <w:rPr>
          <w:lang w:val="en-US"/>
        </w:rPr>
        <w:t>bylo</w:t>
      </w:r>
      <w:proofErr w:type="spellEnd"/>
      <w:r>
        <w:rPr>
          <w:lang w:val="en-US"/>
        </w:rPr>
        <w:t xml:space="preserve"> </w:t>
      </w:r>
      <w:proofErr w:type="spellStart"/>
      <w:r>
        <w:rPr>
          <w:lang w:val="en-US"/>
        </w:rPr>
        <w:t>použít</w:t>
      </w:r>
      <w:proofErr w:type="spellEnd"/>
      <w:r>
        <w:rPr>
          <w:lang w:val="en-US"/>
        </w:rPr>
        <w:t xml:space="preserve"> SUS </w:t>
      </w:r>
      <w:proofErr w:type="spellStart"/>
      <w:r>
        <w:rPr>
          <w:lang w:val="en-US"/>
        </w:rPr>
        <w:t>namísto</w:t>
      </w:r>
      <w:proofErr w:type="spellEnd"/>
      <w:r>
        <w:rPr>
          <w:lang w:val="en-US"/>
        </w:rPr>
        <w:t xml:space="preserve"> </w:t>
      </w:r>
      <w:proofErr w:type="spellStart"/>
      <w:r>
        <w:rPr>
          <w:lang w:val="en-US"/>
        </w:rPr>
        <w:t>subjektivního</w:t>
      </w:r>
      <w:proofErr w:type="spellEnd"/>
      <w:r>
        <w:rPr>
          <w:lang w:val="en-US"/>
        </w:rPr>
        <w:t xml:space="preserve"> </w:t>
      </w:r>
      <w:proofErr w:type="spellStart"/>
      <w:r>
        <w:rPr>
          <w:lang w:val="en-US"/>
        </w:rPr>
        <w:t>vyhodnocení</w:t>
      </w:r>
      <w:proofErr w:type="spellEnd"/>
      <w:r>
        <w:rPr>
          <w:lang w:val="en-US"/>
        </w:rPr>
        <w:t xml:space="preserve"> </w:t>
      </w:r>
      <w:proofErr w:type="spellStart"/>
      <w:r>
        <w:rPr>
          <w:lang w:val="en-US"/>
        </w:rPr>
        <w:t>výsledků</w:t>
      </w:r>
      <w:proofErr w:type="spellEnd"/>
    </w:p>
    <w:p w14:paraId="680B9E41" w14:textId="4D6320BA" w:rsidR="00C8679D" w:rsidRDefault="00C8679D" w:rsidP="00C8679D">
      <w:pPr>
        <w:pStyle w:val="Normlnprvnodsazen"/>
        <w:ind w:left="357" w:firstLine="0"/>
        <w:rPr>
          <w:lang w:val="en-US"/>
        </w:rPr>
      </w:pPr>
    </w:p>
    <w:p w14:paraId="5921450F" w14:textId="7C07576E" w:rsidR="008E3493" w:rsidRDefault="008E3493" w:rsidP="008E3493">
      <w:pPr>
        <w:pStyle w:val="Normlnprvnodsazen"/>
        <w:ind w:firstLine="0"/>
        <w:rPr>
          <w:lang w:val="en-US"/>
        </w:rPr>
      </w:pPr>
      <w:r>
        <w:rPr>
          <w:lang w:val="en-US"/>
        </w:rPr>
        <w:t xml:space="preserve">Software is there, </w:t>
      </w:r>
      <w:proofErr w:type="spellStart"/>
      <w:r>
        <w:rPr>
          <w:lang w:val="en-US"/>
        </w:rPr>
        <w:t>hw</w:t>
      </w:r>
      <w:proofErr w:type="spellEnd"/>
      <w:r>
        <w:rPr>
          <w:lang w:val="en-US"/>
        </w:rPr>
        <w:t xml:space="preserve"> not so </w:t>
      </w:r>
      <w:proofErr w:type="gramStart"/>
      <w:r>
        <w:rPr>
          <w:lang w:val="en-US"/>
        </w:rPr>
        <w:t>much</w:t>
      </w:r>
      <w:proofErr w:type="gramEnd"/>
    </w:p>
    <w:p w14:paraId="09DF2737" w14:textId="68F8D7CA" w:rsidR="008E3493" w:rsidRDefault="008E3493" w:rsidP="008E3493">
      <w:pPr>
        <w:pStyle w:val="Normlnprvnodsazen"/>
        <w:ind w:firstLine="0"/>
        <w:rPr>
          <w:lang w:val="en-US"/>
        </w:rPr>
      </w:pPr>
      <w:r>
        <w:rPr>
          <w:lang w:val="en-US"/>
        </w:rPr>
        <w:t xml:space="preserve">Co </w:t>
      </w:r>
      <w:proofErr w:type="spellStart"/>
      <w:r>
        <w:rPr>
          <w:lang w:val="en-US"/>
        </w:rPr>
        <w:t>řešit</w:t>
      </w:r>
      <w:proofErr w:type="spellEnd"/>
      <w:r>
        <w:rPr>
          <w:lang w:val="en-US"/>
        </w:rPr>
        <w:t xml:space="preserve"> </w:t>
      </w:r>
      <w:proofErr w:type="spellStart"/>
      <w:r>
        <w:rPr>
          <w:lang w:val="en-US"/>
        </w:rPr>
        <w:t>čím</w:t>
      </w:r>
      <w:proofErr w:type="spellEnd"/>
      <w:r>
        <w:rPr>
          <w:lang w:val="en-US"/>
        </w:rPr>
        <w:t xml:space="preserve"> – </w:t>
      </w:r>
      <w:proofErr w:type="spellStart"/>
      <w:r>
        <w:rPr>
          <w:lang w:val="en-US"/>
        </w:rPr>
        <w:t>acessibilitu</w:t>
      </w:r>
      <w:proofErr w:type="spellEnd"/>
      <w:r>
        <w:rPr>
          <w:lang w:val="en-US"/>
        </w:rPr>
        <w:t xml:space="preserve"> – </w:t>
      </w:r>
      <w:proofErr w:type="spellStart"/>
      <w:r>
        <w:rPr>
          <w:lang w:val="en-US"/>
        </w:rPr>
        <w:t>lepší</w:t>
      </w:r>
      <w:proofErr w:type="spellEnd"/>
      <w:r>
        <w:rPr>
          <w:lang w:val="en-US"/>
        </w:rPr>
        <w:t xml:space="preserve"> </w:t>
      </w:r>
      <w:proofErr w:type="spellStart"/>
      <w:r>
        <w:rPr>
          <w:lang w:val="en-US"/>
        </w:rPr>
        <w:t>že</w:t>
      </w:r>
      <w:proofErr w:type="spellEnd"/>
      <w:r>
        <w:rPr>
          <w:lang w:val="en-US"/>
        </w:rPr>
        <w:t xml:space="preserve"> </w:t>
      </w:r>
      <w:proofErr w:type="spellStart"/>
      <w:r>
        <w:rPr>
          <w:lang w:val="en-US"/>
        </w:rPr>
        <w:t>jí</w:t>
      </w:r>
      <w:proofErr w:type="spellEnd"/>
      <w:r>
        <w:rPr>
          <w:lang w:val="en-US"/>
        </w:rPr>
        <w:t xml:space="preserve"> </w:t>
      </w:r>
      <w:proofErr w:type="spellStart"/>
      <w:r>
        <w:rPr>
          <w:lang w:val="en-US"/>
        </w:rPr>
        <w:t>vyřeší</w:t>
      </w:r>
      <w:proofErr w:type="spellEnd"/>
      <w:r>
        <w:rPr>
          <w:lang w:val="en-US"/>
        </w:rPr>
        <w:t xml:space="preserve"> hardware </w:t>
      </w:r>
      <w:proofErr w:type="spellStart"/>
      <w:r>
        <w:rPr>
          <w:lang w:val="en-US"/>
        </w:rPr>
        <w:t>popř</w:t>
      </w:r>
      <w:proofErr w:type="spellEnd"/>
      <w:r>
        <w:rPr>
          <w:lang w:val="en-US"/>
        </w:rPr>
        <w:t xml:space="preserve">. firmware a </w:t>
      </w:r>
      <w:proofErr w:type="spellStart"/>
      <w:r>
        <w:rPr>
          <w:lang w:val="en-US"/>
        </w:rPr>
        <w:t>nemusí</w:t>
      </w:r>
      <w:proofErr w:type="spellEnd"/>
      <w:r>
        <w:rPr>
          <w:lang w:val="en-US"/>
        </w:rPr>
        <w:t xml:space="preserve"> </w:t>
      </w:r>
      <w:proofErr w:type="spellStart"/>
      <w:r>
        <w:rPr>
          <w:lang w:val="en-US"/>
        </w:rPr>
        <w:t>jí</w:t>
      </w:r>
      <w:proofErr w:type="spellEnd"/>
      <w:r>
        <w:rPr>
          <w:lang w:val="en-US"/>
        </w:rPr>
        <w:t xml:space="preserve"> </w:t>
      </w:r>
      <w:proofErr w:type="spellStart"/>
      <w:r>
        <w:rPr>
          <w:lang w:val="en-US"/>
        </w:rPr>
        <w:t>řešit</w:t>
      </w:r>
      <w:proofErr w:type="spellEnd"/>
      <w:r>
        <w:rPr>
          <w:lang w:val="en-US"/>
        </w:rPr>
        <w:t xml:space="preserve"> </w:t>
      </w:r>
      <w:proofErr w:type="spellStart"/>
      <w:r>
        <w:rPr>
          <w:lang w:val="en-US"/>
        </w:rPr>
        <w:t>sw</w:t>
      </w:r>
      <w:proofErr w:type="spellEnd"/>
      <w:r>
        <w:rPr>
          <w:lang w:val="en-US"/>
        </w:rPr>
        <w:t xml:space="preserve"> dev. V </w:t>
      </w:r>
      <w:proofErr w:type="spellStart"/>
      <w:r>
        <w:rPr>
          <w:lang w:val="en-US"/>
        </w:rPr>
        <w:t>příapdě</w:t>
      </w:r>
      <w:proofErr w:type="spellEnd"/>
      <w:r>
        <w:rPr>
          <w:lang w:val="en-US"/>
        </w:rPr>
        <w:t xml:space="preserve"> kart. Je </w:t>
      </w:r>
      <w:proofErr w:type="spellStart"/>
      <w:r>
        <w:rPr>
          <w:lang w:val="en-US"/>
        </w:rPr>
        <w:t>záměr</w:t>
      </w:r>
      <w:proofErr w:type="spellEnd"/>
      <w:r>
        <w:rPr>
          <w:lang w:val="en-US"/>
        </w:rPr>
        <w:t xml:space="preserve"> o </w:t>
      </w:r>
      <w:proofErr w:type="spellStart"/>
      <w:r>
        <w:rPr>
          <w:lang w:val="en-US"/>
        </w:rPr>
        <w:t>jendoduchou</w:t>
      </w:r>
      <w:proofErr w:type="spellEnd"/>
      <w:r>
        <w:rPr>
          <w:lang w:val="en-US"/>
        </w:rPr>
        <w:t xml:space="preserve"> </w:t>
      </w:r>
      <w:proofErr w:type="spellStart"/>
      <w:r>
        <w:rPr>
          <w:lang w:val="en-US"/>
        </w:rPr>
        <w:t>tvorbu</w:t>
      </w:r>
      <w:proofErr w:type="spellEnd"/>
      <w:r>
        <w:rPr>
          <w:lang w:val="en-US"/>
        </w:rPr>
        <w:t xml:space="preserve"> </w:t>
      </w:r>
      <w:proofErr w:type="spellStart"/>
      <w:r>
        <w:rPr>
          <w:lang w:val="en-US"/>
        </w:rPr>
        <w:t>vizualizací</w:t>
      </w:r>
      <w:proofErr w:type="spellEnd"/>
      <w:r>
        <w:rPr>
          <w:lang w:val="en-US"/>
        </w:rPr>
        <w:t xml:space="preserve">. </w:t>
      </w:r>
    </w:p>
    <w:p w14:paraId="6EC2885B" w14:textId="41EEDE94" w:rsidR="008E3493" w:rsidRPr="009D797E" w:rsidRDefault="008E3493" w:rsidP="008E3493">
      <w:pPr>
        <w:pStyle w:val="Normlnprvnodsazen"/>
        <w:ind w:firstLine="0"/>
        <w:rPr>
          <w:lang w:val="en-US"/>
        </w:rPr>
      </w:pPr>
      <w:proofErr w:type="spellStart"/>
      <w:r>
        <w:rPr>
          <w:lang w:val="en-US"/>
        </w:rPr>
        <w:t>Problémové</w:t>
      </w:r>
      <w:proofErr w:type="spellEnd"/>
      <w:r>
        <w:rPr>
          <w:lang w:val="en-US"/>
        </w:rPr>
        <w:t xml:space="preserve"> </w:t>
      </w:r>
      <w:proofErr w:type="spellStart"/>
      <w:r>
        <w:rPr>
          <w:lang w:val="en-US"/>
        </w:rPr>
        <w:t>jelikož</w:t>
      </w:r>
      <w:proofErr w:type="spellEnd"/>
      <w:r>
        <w:rPr>
          <w:lang w:val="en-US"/>
        </w:rPr>
        <w:t xml:space="preserve"> </w:t>
      </w:r>
      <w:proofErr w:type="spellStart"/>
      <w:r>
        <w:rPr>
          <w:lang w:val="en-US"/>
        </w:rPr>
        <w:t>si</w:t>
      </w:r>
      <w:proofErr w:type="spellEnd"/>
      <w:r>
        <w:rPr>
          <w:lang w:val="en-US"/>
        </w:rPr>
        <w:t xml:space="preserve"> data </w:t>
      </w:r>
      <w:proofErr w:type="spellStart"/>
      <w:r>
        <w:rPr>
          <w:lang w:val="en-US"/>
        </w:rPr>
        <w:t>nesou</w:t>
      </w:r>
      <w:proofErr w:type="spellEnd"/>
      <w:r>
        <w:rPr>
          <w:lang w:val="en-US"/>
        </w:rPr>
        <w:t xml:space="preserve"> baggage. </w:t>
      </w:r>
    </w:p>
    <w:p w14:paraId="5A684CEC" w14:textId="2542343A" w:rsidR="00A479E6" w:rsidRDefault="000E5F9C" w:rsidP="00CD7C12">
      <w:pPr>
        <w:pStyle w:val="Heading1"/>
      </w:pPr>
      <w:r w:rsidRPr="001F6849">
        <w:lastRenderedPageBreak/>
        <w:t>ZÁVĚR</w:t>
      </w:r>
    </w:p>
    <w:p w14:paraId="1FF3674B" w14:textId="57CE7E43" w:rsidR="00C3380E" w:rsidRDefault="00C3380E">
      <w:pPr>
        <w:spacing w:after="160"/>
        <w:jc w:val="left"/>
        <w:rPr>
          <w:lang w:eastAsia="cs-CZ"/>
        </w:rPr>
      </w:pPr>
      <w:r>
        <w:rPr>
          <w:lang w:eastAsia="cs-CZ"/>
        </w:rPr>
        <w:br w:type="page"/>
      </w:r>
    </w:p>
    <w:p w14:paraId="27CEBE43" w14:textId="3CAFA9FA" w:rsidR="00C3380E" w:rsidRPr="00C3380E" w:rsidRDefault="00C3380E" w:rsidP="00C3380E">
      <w:pPr>
        <w:pStyle w:val="TOCHeading"/>
        <w:rPr>
          <w:sz w:val="28"/>
          <w:szCs w:val="28"/>
        </w:rPr>
      </w:pPr>
      <w:r w:rsidRPr="00C3380E">
        <w:rPr>
          <w:sz w:val="28"/>
          <w:szCs w:val="28"/>
        </w:rPr>
        <w:lastRenderedPageBreak/>
        <w:t>bibliografie</w:t>
      </w:r>
    </w:p>
    <w:p w14:paraId="491A765F" w14:textId="77777777" w:rsidR="00200E56" w:rsidRDefault="00C3380E" w:rsidP="00200E56">
      <w:pPr>
        <w:pStyle w:val="Bibliography"/>
      </w:pPr>
      <w:r w:rsidRPr="00FD6309">
        <w:rPr>
          <w:b/>
          <w:bCs/>
          <w:sz w:val="18"/>
          <w:szCs w:val="18"/>
        </w:rPr>
        <w:fldChar w:fldCharType="begin"/>
      </w:r>
      <w:r w:rsidR="009969A3">
        <w:rPr>
          <w:b/>
          <w:bCs/>
          <w:sz w:val="18"/>
          <w:szCs w:val="18"/>
        </w:rPr>
        <w:instrText xml:space="preserve"> ADDIN ZOTERO_BIBL {"uncited":[],"omitted":[],"custom":[]} CSL_BIBLIOGRAPHY </w:instrText>
      </w:r>
      <w:r w:rsidRPr="00FD6309">
        <w:rPr>
          <w:b/>
          <w:bCs/>
          <w:sz w:val="18"/>
          <w:szCs w:val="18"/>
        </w:rPr>
        <w:fldChar w:fldCharType="separate"/>
      </w:r>
      <w:r w:rsidR="00200E56">
        <w:t xml:space="preserve">2019 - Battle of 3D Rendering Stacks: CesiumJS, VTS Geospatial or iTowns? (2019): </w:t>
      </w:r>
    </w:p>
    <w:p w14:paraId="173BEC7C" w14:textId="77777777" w:rsidR="00200E56" w:rsidRDefault="00200E56" w:rsidP="00200E56">
      <w:pPr>
        <w:pStyle w:val="Bibliography"/>
      </w:pPr>
      <w:r>
        <w:t xml:space="preserve">ABDUL-RAHMAN, A., PILOUK, M. (2008): Spatial data modelling for 3D GIS. Springer, Berlin ; New York. </w:t>
      </w:r>
    </w:p>
    <w:p w14:paraId="70EC1FF2" w14:textId="77777777" w:rsidR="00200E56" w:rsidRDefault="00200E56" w:rsidP="00200E56">
      <w:pPr>
        <w:pStyle w:val="Bibliography"/>
      </w:pPr>
      <w:r>
        <w:t xml:space="preserve">ARIËN, G. (2017): Overview of the rendering pipeline in WebGL, Geert Arien, http://www.geertarien.com/blog/2017/07/16/overview-of-the-rendering-pipeline-in-webgl/ (17. 9. 2023). </w:t>
      </w:r>
    </w:p>
    <w:p w14:paraId="2D926B05" w14:textId="77777777" w:rsidR="00200E56" w:rsidRDefault="00200E56" w:rsidP="00200E56">
      <w:pPr>
        <w:pStyle w:val="Bibliography"/>
      </w:pPr>
      <w:r>
        <w:t xml:space="preserve">BANDROVA, T., BONCHEV, S. (2013): 3D Maps – Scale, Accuracy, Level of Detail. </w:t>
      </w:r>
    </w:p>
    <w:p w14:paraId="65206C11" w14:textId="77777777" w:rsidR="00200E56" w:rsidRDefault="00200E56" w:rsidP="00200E56">
      <w:pPr>
        <w:pStyle w:val="Bibliography"/>
      </w:pPr>
      <w:r>
        <w:t xml:space="preserve">BARUAH, R. (2021): AR and VR Using the WebXR API: Learn to Create Immersive Content with WebGL, Three.js, and A-Frame. Apress, Berkeley, CA. </w:t>
      </w:r>
    </w:p>
    <w:p w14:paraId="27DEAC6E" w14:textId="77777777" w:rsidR="00200E56" w:rsidRDefault="00200E56" w:rsidP="00200E56">
      <w:pPr>
        <w:pStyle w:val="Bibliography"/>
      </w:pPr>
      <w:r>
        <w:t xml:space="preserve">BASQUES, K. (2023): Remote debug Android devices, Chrome for Developers, https://developer.chrome.com/docs/devtools/remote-debugging/ (6. 11. 2023). </w:t>
      </w:r>
    </w:p>
    <w:p w14:paraId="2489D327" w14:textId="77777777" w:rsidR="00200E56" w:rsidRDefault="00200E56" w:rsidP="00200E56">
      <w:pPr>
        <w:pStyle w:val="Bibliography"/>
      </w:pPr>
      <w:r>
        <w:t xml:space="preserve">BATTY, M. (1997): Virtual geography. Futures, 4, 29, 337–352. </w:t>
      </w:r>
    </w:p>
    <w:p w14:paraId="567634D1" w14:textId="77777777" w:rsidR="00200E56" w:rsidRDefault="00200E56" w:rsidP="00200E56">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0FD511DE" w14:textId="77777777" w:rsidR="00200E56" w:rsidRDefault="00200E56" w:rsidP="00200E56">
      <w:pPr>
        <w:pStyle w:val="Bibliography"/>
      </w:pPr>
      <w:r>
        <w:t xml:space="preserve">BILJECKI, F., LEDOUX, H., STOTER, J. (2016): An improved LOD specification for 3D building models. Computers, Environment and Urban Systems, 59, 25–37. </w:t>
      </w:r>
    </w:p>
    <w:p w14:paraId="7C1B2040" w14:textId="77777777" w:rsidR="00200E56" w:rsidRDefault="00200E56" w:rsidP="00200E56">
      <w:pPr>
        <w:pStyle w:val="Bibliography"/>
      </w:pPr>
      <w:r>
        <w:t xml:space="preserve">BLENDER DOCUMENTATION TEAM (2023a): Introduction — Blender Manual, https://docs.blender.org/manual/en/latest/render/materials/introduction.html (15. 10. 2023). </w:t>
      </w:r>
    </w:p>
    <w:p w14:paraId="37B136B4" w14:textId="77777777" w:rsidR="00200E56" w:rsidRDefault="00200E56" w:rsidP="00200E56">
      <w:pPr>
        <w:pStyle w:val="Bibliography"/>
      </w:pPr>
      <w:r>
        <w:t xml:space="preserve">BLENDER DOCUMENTATION TEAM (2023b): Light Objects — Blender Manual, https://docs.blender.org/manual/en/latest/render/lights/light_object.html (17. 10. 2023). </w:t>
      </w:r>
    </w:p>
    <w:p w14:paraId="248C702F" w14:textId="77777777" w:rsidR="00200E56" w:rsidRDefault="00200E56" w:rsidP="00200E56">
      <w:pPr>
        <w:pStyle w:val="Bibliography"/>
      </w:pPr>
      <w:r>
        <w:t xml:space="preserve">BLOKDYK, G. (2018): Virtual geographic environments A Complete Guide. 5STARCooks. </w:t>
      </w:r>
    </w:p>
    <w:p w14:paraId="3AB877EB" w14:textId="77777777" w:rsidR="00200E56" w:rsidRDefault="00200E56" w:rsidP="00200E56">
      <w:pPr>
        <w:pStyle w:val="Bibliography"/>
      </w:pPr>
      <w:r>
        <w:t xml:space="preserve">BOGDANOVA, R., BOULANGER, P., ZHENG, B. (2016): Depth Perception of Surgeons in Minimally Invasive Surgery. Surgical Innovation, 23. </w:t>
      </w:r>
    </w:p>
    <w:p w14:paraId="51DD38BA" w14:textId="77777777" w:rsidR="00200E56" w:rsidRDefault="00200E56" w:rsidP="00200E56">
      <w:pPr>
        <w:pStyle w:val="Bibliography"/>
      </w:pPr>
      <w:r>
        <w:t xml:space="preserve">BOLETSIS, C. (2017): The New Era of Virtual Reality Locomotion: A Systematic Literature Review of Techniques and a Proposed Typology. Multimodal Technologies and Interaction, 4, 1, 24. </w:t>
      </w:r>
    </w:p>
    <w:p w14:paraId="2ED626EA" w14:textId="77777777" w:rsidR="00200E56" w:rsidRDefault="00200E56" w:rsidP="00200E56">
      <w:pPr>
        <w:pStyle w:val="Bibliography"/>
      </w:pPr>
      <w:r>
        <w:t xml:space="preserve">BOLSTAD, P. (2019): GIS Fundamentals: A First Text on Geographic Information Systems, Sixth Edition. XanEdu Publishing Inc, Ann Arbor, MI. </w:t>
      </w:r>
    </w:p>
    <w:p w14:paraId="689FB5B3" w14:textId="77777777" w:rsidR="00200E56" w:rsidRDefault="00200E56" w:rsidP="00200E56">
      <w:pPr>
        <w:pStyle w:val="Bibliography"/>
      </w:pPr>
      <w:r>
        <w:t xml:space="preserve">BOŘIL, J. (2022): Využití VGE pro výuku prostorových úloh - role interakce. Masarykova univerzita, Přírodovědecká fakulta. </w:t>
      </w:r>
    </w:p>
    <w:p w14:paraId="520A73EF" w14:textId="77777777" w:rsidR="00200E56" w:rsidRDefault="00200E56" w:rsidP="00200E56">
      <w:pPr>
        <w:pStyle w:val="Bibliography"/>
      </w:pPr>
      <w:r>
        <w:t xml:space="preserve">BROOKE, J. (1995): SUS: A quick and dirty usability scale. Usability Eval. Ind., 189. </w:t>
      </w:r>
    </w:p>
    <w:p w14:paraId="760E84D8" w14:textId="77777777" w:rsidR="00200E56" w:rsidRDefault="00200E56" w:rsidP="00200E56">
      <w:pPr>
        <w:pStyle w:val="Bibliography"/>
      </w:pPr>
      <w:r>
        <w:lastRenderedPageBreak/>
        <w:t xml:space="preserve">BROWN, R. (2023): VRcompare - The Internet’s Largest VR &amp; AR Headset Database, VRcompare, https://vr-compare.com/ (8. 10. 2023). </w:t>
      </w:r>
    </w:p>
    <w:p w14:paraId="260B3753" w14:textId="77777777" w:rsidR="00200E56" w:rsidRDefault="00200E56" w:rsidP="00200E56">
      <w:pPr>
        <w:pStyle w:val="Bibliography"/>
      </w:pPr>
      <w:r>
        <w:t xml:space="preserve">BURDEA, G., COIFFET, P. (2003): Virtual reality technology. J. Wiley-Interscience, Hoboken, N.J. </w:t>
      </w:r>
    </w:p>
    <w:p w14:paraId="17563183" w14:textId="77777777" w:rsidR="00200E56" w:rsidRDefault="00200E56" w:rsidP="00200E56">
      <w:pPr>
        <w:pStyle w:val="Bibliography"/>
      </w:pPr>
      <w:r>
        <w:t xml:space="preserve">BUTCHER, P. W. S., JOHN, N. W., RITSOS, P. D. (2021): VRIA: A Web-Based Framework for Creating Immersive Analytics Experiences. IEEE Transactions on Visualization and Computer Graphics, 7, 27, 3213–3225. </w:t>
      </w:r>
    </w:p>
    <w:p w14:paraId="60B63791" w14:textId="77777777" w:rsidR="00200E56" w:rsidRDefault="00200E56" w:rsidP="00200E56">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497EB2BB" w14:textId="77777777" w:rsidR="00200E56" w:rsidRDefault="00200E56" w:rsidP="00200E56">
      <w:pPr>
        <w:pStyle w:val="Bibliography"/>
      </w:pPr>
      <w:r>
        <w:t xml:space="preserve">CAN I USE (2023a): “webGL” | Can I use... Support tables for HTML5, CSS3, etc, https://caniuse.com/?search=webGL (31. 1. 2023). </w:t>
      </w:r>
    </w:p>
    <w:p w14:paraId="1C9B8FD8" w14:textId="77777777" w:rsidR="00200E56" w:rsidRDefault="00200E56" w:rsidP="00200E56">
      <w:pPr>
        <w:pStyle w:val="Bibliography"/>
      </w:pPr>
      <w:r>
        <w:t xml:space="preserve">CAN I USE (2023b): WebGPU - Can I use, https://caniuse.com/webgpu (29. 8. 2023). </w:t>
      </w:r>
    </w:p>
    <w:p w14:paraId="16EA1821" w14:textId="77777777" w:rsidR="00200E56" w:rsidRDefault="00200E56" w:rsidP="00200E56">
      <w:pPr>
        <w:pStyle w:val="Bibliography"/>
      </w:pPr>
      <w:r>
        <w:t xml:space="preserve">CAN I USE (2023c): “WebXR” | Can I use... Support tables for HTML5, CSS3, etc, https://caniuse.com/?search=WebXR (31. 1. 2023). </w:t>
      </w:r>
    </w:p>
    <w:p w14:paraId="2DAC687B" w14:textId="77777777" w:rsidR="00200E56" w:rsidRDefault="00200E56" w:rsidP="00200E56">
      <w:pPr>
        <w:pStyle w:val="Bibliography"/>
      </w:pPr>
      <w:r>
        <w:t xml:space="preserve">CESIUMGS (2023a): Initial WebXR display support for Scene by pupitetris · Pull Request #11372 · CesiumGS/cesium, GitHub, https://github.com/CesiumGS/cesium/pull/11372 (31. 8. 2023). </w:t>
      </w:r>
    </w:p>
    <w:p w14:paraId="4A30FCE4" w14:textId="77777777" w:rsidR="00200E56" w:rsidRDefault="00200E56" w:rsidP="00200E56">
      <w:pPr>
        <w:pStyle w:val="Bibliography"/>
      </w:pPr>
      <w:r>
        <w:t xml:space="preserve">CESIUMGS (2023b): WebXR · Issue #3422 · CesiumGS/cesium, GitHub, https://github.com/CesiumGS/cesium/issues/3422 (31. 8. 2023). </w:t>
      </w:r>
    </w:p>
    <w:p w14:paraId="5462983C" w14:textId="77777777" w:rsidR="00200E56" w:rsidRDefault="00200E56" w:rsidP="00200E56">
      <w:pPr>
        <w:pStyle w:val="Bibliography"/>
      </w:pPr>
      <w:r>
        <w:t xml:space="preserve">CHADWICK, E. (2023): ingBest Practices for Compress glTF Textures. </w:t>
      </w:r>
    </w:p>
    <w:p w14:paraId="657714BB" w14:textId="77777777" w:rsidR="00200E56" w:rsidRDefault="00200E56" w:rsidP="00200E56">
      <w:pPr>
        <w:pStyle w:val="Bibliography"/>
      </w:pPr>
      <w:r>
        <w:t xml:space="preserve">CHEN, M., LIN, H. (2018): Virtual geographic environments (VGEs): originating from or beyond virtual reality (VR)? International Journal of Digital Earth, 4, 11, 329–333. </w:t>
      </w:r>
    </w:p>
    <w:p w14:paraId="24632918" w14:textId="77777777" w:rsidR="00200E56" w:rsidRDefault="00200E56" w:rsidP="00200E56">
      <w:pPr>
        <w:pStyle w:val="Bibliography"/>
      </w:pPr>
      <w:r>
        <w:t xml:space="preserve">CHLOUPKOVÁ, T. (2007): Fyziologické principy procesu vidění - tvorba a vnímání obrazu. Masarykova univerzita, Přírodovědecká fakulta. </w:t>
      </w:r>
    </w:p>
    <w:p w14:paraId="0B2C4B6C" w14:textId="77777777" w:rsidR="00200E56" w:rsidRDefault="00200E56" w:rsidP="00200E56">
      <w:pPr>
        <w:pStyle w:val="Bibliography"/>
      </w:pPr>
      <w:r>
        <w:t xml:space="preserve">CHOW, S. (2018): glTF-Tutorials - Materials, GitHub, https://github.com/KhronosGroup/glTF-Tutorials/blob/master/gltfTutorial/gltfTutorial_010_Materials.md (15. 10. 2023). </w:t>
      </w:r>
    </w:p>
    <w:p w14:paraId="3D562F93" w14:textId="77777777" w:rsidR="00200E56" w:rsidRDefault="00200E56" w:rsidP="00200E56">
      <w:pPr>
        <w:pStyle w:val="Bibliography"/>
      </w:pPr>
      <w:r>
        <w:t xml:space="preserve">CHRISTOPHE, S. (2020): Geovisualization: Multidimensional Exploration of the Territory. 325–332. </w:t>
      </w:r>
    </w:p>
    <w:p w14:paraId="2E6BDCDD" w14:textId="77777777" w:rsidR="00200E56" w:rsidRDefault="00200E56" w:rsidP="00200E56">
      <w:pPr>
        <w:pStyle w:val="Bibliography"/>
      </w:pPr>
      <w:r>
        <w:t xml:space="preserve">CIBULA, R. (2021): Vývoj informačného systému na vizualizáciu 3D modelov a vývoj prototypu na meranie 3D objektov. Masarykova univerzita, Přírodovědecká fakulta. </w:t>
      </w:r>
    </w:p>
    <w:p w14:paraId="7B04E88B" w14:textId="77777777" w:rsidR="00200E56" w:rsidRDefault="00200E56" w:rsidP="00200E56">
      <w:pPr>
        <w:pStyle w:val="Bibliography"/>
      </w:pPr>
      <w:r>
        <w:t xml:space="preserve">CIRULIS, A., BRIGMANIS, K. B. (2013): 3D Outdoor Augmented Reality for Architecture and Urban Planning. Procedia Computer Science, 25, 71–79. </w:t>
      </w:r>
    </w:p>
    <w:p w14:paraId="065A09AC" w14:textId="77777777" w:rsidR="00200E56" w:rsidRDefault="00200E56" w:rsidP="00200E56">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4731B19F" w14:textId="77777777" w:rsidR="00200E56" w:rsidRDefault="00200E56" w:rsidP="00200E56">
      <w:pPr>
        <w:pStyle w:val="Bibliography"/>
      </w:pPr>
      <w:r>
        <w:lastRenderedPageBreak/>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58780C0F" w14:textId="77777777" w:rsidR="00200E56" w:rsidRDefault="00200E56" w:rsidP="00200E56">
      <w:pPr>
        <w:pStyle w:val="Bibliography"/>
      </w:pPr>
      <w: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1073797D" w14:textId="77777777" w:rsidR="00200E56" w:rsidRDefault="00200E56" w:rsidP="00200E56">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39086250" w14:textId="77777777" w:rsidR="00200E56" w:rsidRDefault="00200E56" w:rsidP="00200E56">
      <w:pPr>
        <w:pStyle w:val="Bibliography"/>
      </w:pPr>
      <w:r>
        <w:t xml:space="preserve">ČÚZK (2023a): ČÚZK - Otevřená data - základní informace, https://www.cuzk.cz/Uvod/Produkty-a-sluzby/Otevrena-data/Otevrena-data-zakladni-informace.aspx (28. 8. 2023). </w:t>
      </w:r>
    </w:p>
    <w:p w14:paraId="11B06FDB" w14:textId="77777777" w:rsidR="00200E56" w:rsidRDefault="00200E56" w:rsidP="00200E56">
      <w:pPr>
        <w:pStyle w:val="Bibliography"/>
      </w:pPr>
      <w:r>
        <w:t xml:space="preserve">ČÚZK (2023b): Ortofoto České republiky, https://geoportal.cuzk.cz/(S(j4x0jjdm0kadzsqwgvwfqpov))/Default.aspx?mode=TextMeta&amp;text=ortofoto_info&amp;side=ortofoto&amp;menu=23 (26. 12. 2023). </w:t>
      </w:r>
    </w:p>
    <w:p w14:paraId="38BFE167" w14:textId="77777777" w:rsidR="00200E56" w:rsidRDefault="00200E56" w:rsidP="00200E56">
      <w:pPr>
        <w:pStyle w:val="Bibliography"/>
      </w:pPr>
      <w:r>
        <w:t xml:space="preserve">DECK.GL (2023): WebXR Support · visgl/deck.gl · Discussion #7972, GitHub, https://github.com/visgl/deck.gl/discussions/7972 (24. 9. 2023). </w:t>
      </w:r>
    </w:p>
    <w:p w14:paraId="3436F2C7" w14:textId="77777777" w:rsidR="00200E56" w:rsidRDefault="00200E56" w:rsidP="00200E56">
      <w:pPr>
        <w:pStyle w:val="Bibliography"/>
      </w:pPr>
      <w:r>
        <w:t xml:space="preserve">DISCOVER THREE.JS CONTRIBUTORS (2023): Discover three.js. </w:t>
      </w:r>
    </w:p>
    <w:p w14:paraId="3B0C8546" w14:textId="77777777" w:rsidR="00200E56" w:rsidRDefault="00200E56" w:rsidP="00200E56">
      <w:pPr>
        <w:pStyle w:val="Bibliography"/>
      </w:pPr>
      <w:r>
        <w:t xml:space="preserve">DMARCOS (2023): Deprecate daydream and gearvr controls · Issue #5374 · aframevr/aframe, GitHub, https://github.com/aframevr/aframe/issues/5374 (6. 11. 2023). </w:t>
      </w:r>
    </w:p>
    <w:p w14:paraId="6A61A51F" w14:textId="77777777" w:rsidR="00200E56" w:rsidRDefault="00200E56" w:rsidP="00200E56">
      <w:pPr>
        <w:pStyle w:val="Bibliography"/>
      </w:pPr>
      <w:r>
        <w:t xml:space="preserve">DORMAN, M. (2020): Introduction to Web Mapping. Chapman and Hall/CRC, Boca Raton. </w:t>
      </w:r>
    </w:p>
    <w:p w14:paraId="3F08762C" w14:textId="77777777" w:rsidR="00200E56" w:rsidRDefault="00200E56" w:rsidP="00200E56">
      <w:pPr>
        <w:pStyle w:val="Bibliography"/>
      </w:pPr>
      <w:r>
        <w:t xml:space="preserve">DUCCESCHI, E. (2023): SignorPipo/wle-pp, https://github.com/SignorPipo/wle-pp (27. 12. 2023). </w:t>
      </w:r>
    </w:p>
    <w:p w14:paraId="42AA3CA4" w14:textId="77777777" w:rsidR="00200E56" w:rsidRDefault="00200E56" w:rsidP="00200E56">
      <w:pPr>
        <w:pStyle w:val="Bibliography"/>
      </w:pPr>
      <w:r>
        <w:t xml:space="preserve">DUNN, F., PARBERRY, I. (2011): 3D math primer for graphics and game development. CRC Press, Boca Raton, Fla. </w:t>
      </w:r>
    </w:p>
    <w:p w14:paraId="17E5446F" w14:textId="77777777" w:rsidR="00200E56" w:rsidRDefault="00200E56" w:rsidP="00200E56">
      <w:pPr>
        <w:pStyle w:val="Bibliography"/>
      </w:pPr>
      <w:r>
        <w:t xml:space="preserve">DUPIN, L. (2016): devices-vr-awwwards-3.png (PNG Image, 941 × 519 pixels), https://www.awwwards.com/awards/gallery/2016/03/devices-vr-awwwards-3.png (30. 1. 2023). </w:t>
      </w:r>
    </w:p>
    <w:p w14:paraId="517F1C88" w14:textId="77777777" w:rsidR="00200E56" w:rsidRDefault="00200E56" w:rsidP="00200E56">
      <w:pPr>
        <w:pStyle w:val="Bibliography"/>
      </w:pPr>
      <w:r>
        <w:t xml:space="preserve">DYKES, J., MACEACHREN, A. M., KRAAK, M.-J. (2005): Exploring Geovisualization. Pergamon, Amsterdam. </w:t>
      </w:r>
    </w:p>
    <w:p w14:paraId="14766ED1" w14:textId="77777777" w:rsidR="00200E56" w:rsidRDefault="00200E56" w:rsidP="00200E56">
      <w:pPr>
        <w:pStyle w:val="Bibliography"/>
      </w:pPr>
      <w:r>
        <w:t xml:space="preserve">EDUTECH CONTRIBUTORS (2023): 3D file format - EduTech Wiki, https://edutechwiki.unige.ch/en/3D_file_format (19. 10. 2023). </w:t>
      </w:r>
    </w:p>
    <w:p w14:paraId="1E860080" w14:textId="77777777" w:rsidR="00200E56" w:rsidRDefault="00200E56" w:rsidP="00200E56">
      <w:pPr>
        <w:pStyle w:val="Bibliography"/>
      </w:pPr>
      <w:r>
        <w:t xml:space="preserve">ESPINOSA, A. (2023): CesiumJS. </w:t>
      </w:r>
    </w:p>
    <w:p w14:paraId="15CDE74C" w14:textId="77777777" w:rsidR="00200E56" w:rsidRDefault="00200E56" w:rsidP="00200E56">
      <w:pPr>
        <w:pStyle w:val="Bibliography"/>
      </w:pPr>
      <w:r>
        <w:t xml:space="preserve">ESRI (2023a): ArcGIS Maps SDK for JavaScript | Overview | ArcGIS Maps SDK for JavaScript 4.27 | ArcGIS Developers, https://developers.arcgis.com/javascript/latest/ (31. 8. 2023). </w:t>
      </w:r>
    </w:p>
    <w:p w14:paraId="172F1C50" w14:textId="77777777" w:rsidR="00200E56" w:rsidRDefault="00200E56" w:rsidP="00200E56">
      <w:pPr>
        <w:pStyle w:val="Bibliography"/>
      </w:pPr>
      <w:r>
        <w:lastRenderedPageBreak/>
        <w:t xml:space="preserve">ESRI (2023b): Export 360 VR Experiences from CityEngine—ArcGIS CityEngine Resources | Documentation, https://doc.arcgis.com/en/cityengine/latest/help/help-export-360vr.htm (31. 8. 2023). </w:t>
      </w:r>
    </w:p>
    <w:p w14:paraId="055DEA67" w14:textId="77777777" w:rsidR="00200E56" w:rsidRDefault="00200E56" w:rsidP="00200E56">
      <w:pPr>
        <w:pStyle w:val="Bibliography"/>
      </w:pPr>
      <w:r>
        <w:t xml:space="preserve">ESRI (2023c): Mapping APIs | Documentation | ArcGIS Developers, Documentation, https://developers.arcgis.com/documentation/mapping-apis-and-services/apis-and-sdks/ (31. 8. 2023). </w:t>
      </w:r>
    </w:p>
    <w:p w14:paraId="7EF633E0" w14:textId="77777777" w:rsidR="00200E56" w:rsidRDefault="00200E56" w:rsidP="00200E56">
      <w:pPr>
        <w:pStyle w:val="Bibliography"/>
      </w:pPr>
      <w:r>
        <w:t xml:space="preserve">FORD, T. (2017): “Overwatch” Gameplay Architecture and Netcode. </w:t>
      </w:r>
    </w:p>
    <w:p w14:paraId="46311CFF" w14:textId="77777777" w:rsidR="00200E56" w:rsidRDefault="00200E56" w:rsidP="00200E56">
      <w:pPr>
        <w:pStyle w:val="Bibliography"/>
      </w:pPr>
      <w:r>
        <w:t xml:space="preserve">GAUTIER, J., BRÉDIF, M., CHRISTOPHE, S. (2020): Co-Visualization of Air Temperature and Urban Data for Visual Exploration. In: 2020 IEEE Visualization Conference (VIS). 71–75. </w:t>
      </w:r>
    </w:p>
    <w:p w14:paraId="65324FF5" w14:textId="77777777" w:rsidR="00200E56" w:rsidRDefault="00200E56" w:rsidP="00200E56">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5632445E" w14:textId="77777777" w:rsidR="00200E56" w:rsidRDefault="00200E56" w:rsidP="00200E56">
      <w:pPr>
        <w:pStyle w:val="Bibliography"/>
      </w:pPr>
      <w:r>
        <w:t xml:space="preserve">Geospatial Webinar (2023): </w:t>
      </w:r>
    </w:p>
    <w:p w14:paraId="6175A63C" w14:textId="77777777" w:rsidR="00200E56" w:rsidRDefault="00200E56" w:rsidP="00200E56">
      <w:pPr>
        <w:pStyle w:val="Bibliography"/>
      </w:pPr>
      <w:r>
        <w:t xml:space="preserve">GHAYOUR, F., CANTOR, D. (2018): Real-time 3D graphics with WebGL 2: build interactive 3D applications with JavaScript and WebGL 2 (OpenGL ES 3.0). Packt, Birmingham Mumbai. </w:t>
      </w:r>
    </w:p>
    <w:p w14:paraId="79772EB3" w14:textId="77777777" w:rsidR="00200E56" w:rsidRDefault="00200E56" w:rsidP="00200E56">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6C47803C" w14:textId="77777777" w:rsidR="00200E56" w:rsidRDefault="00200E56" w:rsidP="00200E56">
      <w:pPr>
        <w:pStyle w:val="Bibliography"/>
      </w:pPr>
      <w:r>
        <w:t xml:space="preserve">GODBER, A. (2022): godber/webvr.dev. </w:t>
      </w:r>
    </w:p>
    <w:p w14:paraId="0E0F7DB4" w14:textId="77777777" w:rsidR="00200E56" w:rsidRDefault="00200E56" w:rsidP="00200E56">
      <w:pPr>
        <w:pStyle w:val="Bibliography"/>
      </w:pPr>
      <w:r>
        <w:t xml:space="preserve">GOODCHILD, M. F. (2013): The quality of big (geo)data. Dialogues in Human Geography, 3, 3, 280–284. </w:t>
      </w:r>
    </w:p>
    <w:p w14:paraId="03561845" w14:textId="77777777" w:rsidR="00200E56" w:rsidRDefault="00200E56" w:rsidP="00200E56">
      <w:pPr>
        <w:pStyle w:val="Bibliography"/>
      </w:pPr>
      <w:r>
        <w:t xml:space="preserve">GROSSNER, K., GOODCHILD, M., CLARKE, K. (2008): Defining a Digital Earth System. T. GIS, 12, 145–160. </w:t>
      </w:r>
    </w:p>
    <w:p w14:paraId="18EDB32F" w14:textId="77777777" w:rsidR="00200E56" w:rsidRDefault="00200E56" w:rsidP="00200E56">
      <w:pPr>
        <w:pStyle w:val="Bibliography"/>
      </w:pPr>
      <w:r>
        <w:t xml:space="preserve">GUO, H., GOODCHILD, M. F., ANNONI, A. eds. (2020): Manual of Digital Earth. Springer Nature. </w:t>
      </w:r>
    </w:p>
    <w:p w14:paraId="71FFDAAD" w14:textId="77777777" w:rsidR="00200E56" w:rsidRDefault="00200E56" w:rsidP="00200E56">
      <w:pPr>
        <w:pStyle w:val="Bibliography"/>
      </w:pPr>
      <w:r>
        <w:t xml:space="preserve">HALE, J. (2022): Vertex Color Baked Lighting with Wonderland Engine. Wonderland Engine. </w:t>
      </w:r>
    </w:p>
    <w:p w14:paraId="7F751F6C" w14:textId="77777777" w:rsidR="00200E56" w:rsidRDefault="00200E56" w:rsidP="00200E56">
      <w:pPr>
        <w:pStyle w:val="Bibliography"/>
      </w:pPr>
      <w:r>
        <w:t xml:space="preserve">HALIK, Ł. (2018): Challenges in Converting the Polish Topographic Database of Built-Up Areas into 3D Virtual Reality Geovisualization. The Cartographic Journal, 4, 55, 391–399. </w:t>
      </w:r>
    </w:p>
    <w:p w14:paraId="4B4366BF" w14:textId="77777777" w:rsidR="00200E56" w:rsidRDefault="00200E56" w:rsidP="00200E56">
      <w:pPr>
        <w:pStyle w:val="Bibliography"/>
      </w:pPr>
      <w:r>
        <w:t xml:space="preserve">HERMAN, L. (2011): Moderní kartografické metody modelování měst. Masarykova univerzita, Přírodovědecká fakulta. </w:t>
      </w:r>
    </w:p>
    <w:p w14:paraId="73C9989B" w14:textId="77777777" w:rsidR="00200E56" w:rsidRDefault="00200E56" w:rsidP="00200E56">
      <w:pPr>
        <w:pStyle w:val="Bibliography"/>
      </w:pPr>
      <w:r>
        <w:t xml:space="preserve">HERMAN, L. (2014): Vizualizace 3D modelů měst na webu. Masarykova univerzita, Přírodovědecká fakulta. </w:t>
      </w:r>
    </w:p>
    <w:p w14:paraId="17F06FBE" w14:textId="77777777" w:rsidR="00200E56" w:rsidRDefault="00200E56" w:rsidP="00200E56">
      <w:pPr>
        <w:pStyle w:val="Bibliography"/>
      </w:pPr>
      <w:r>
        <w:t xml:space="preserve">HERMAN, L. (2019): User Issues of Interactive 3D Geovisualizations. Masarykova univerzita, Přírodovědecká fakulta. </w:t>
      </w:r>
    </w:p>
    <w:p w14:paraId="7DFB8231" w14:textId="77777777" w:rsidR="00200E56" w:rsidRDefault="00200E56" w:rsidP="00200E56">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34BE9E84" w14:textId="77777777" w:rsidR="00200E56" w:rsidRDefault="00200E56" w:rsidP="00200E56">
      <w:pPr>
        <w:pStyle w:val="Bibliography"/>
      </w:pPr>
      <w:r>
        <w:lastRenderedPageBreak/>
        <w:t xml:space="preserve">HEXAGON (2023): Luciad Developer Platform, https://dev.luciad.com/portal/productDocumentation/LuciadRIA/docs/articles/tutorial/technology/features_and_benefits.html?subcategory=ria_technology (31. 8. 2023). </w:t>
      </w:r>
    </w:p>
    <w:p w14:paraId="0FD40C97" w14:textId="77777777" w:rsidR="00200E56" w:rsidRDefault="00200E56" w:rsidP="00200E56">
      <w:pPr>
        <w:pStyle w:val="Bibliography"/>
      </w:pPr>
      <w:r>
        <w:t xml:space="preserve">HORÁK (2023a): jendahorak/dp-blender-py-utils. </w:t>
      </w:r>
    </w:p>
    <w:p w14:paraId="54F3C024" w14:textId="77777777" w:rsidR="00200E56" w:rsidRDefault="00200E56" w:rsidP="00200E56">
      <w:pPr>
        <w:pStyle w:val="Bibliography"/>
      </w:pPr>
      <w:r>
        <w:t xml:space="preserve">HORÁK (2023b): jendahorak/gistovr. </w:t>
      </w:r>
    </w:p>
    <w:p w14:paraId="261F0344" w14:textId="77777777" w:rsidR="00200E56" w:rsidRDefault="00200E56" w:rsidP="00200E56">
      <w:pPr>
        <w:pStyle w:val="Bibliography"/>
      </w:pPr>
      <w:r>
        <w:t xml:space="preserve">HORÁK, J. (2023c): std_etapy_transformer.py. Brno. </w:t>
      </w:r>
    </w:p>
    <w:p w14:paraId="0ECD078C" w14:textId="77777777" w:rsidR="00200E56" w:rsidRDefault="00200E56" w:rsidP="00200E56">
      <w:pPr>
        <w:pStyle w:val="Bibliography"/>
      </w:pPr>
      <w:r>
        <w:t xml:space="preserve">HORKÝ, L. (2020): Sandbox for comparing performance of VTS Geospatial and CesiumJS. </w:t>
      </w:r>
    </w:p>
    <w:p w14:paraId="6AA7300B" w14:textId="77777777" w:rsidR="00200E56" w:rsidRDefault="00200E56" w:rsidP="00200E56">
      <w:pPr>
        <w:pStyle w:val="Bibliography"/>
      </w:pPr>
      <w:r>
        <w:t xml:space="preserve">HUTTER, M. (2021): glTF-Tutorials - Textures, GitHub, https://github.com/KhronosGroup/glTF-Tutorials/blob/master/gltfTutorial/gltfTutorial_012_TexturesImagesSamplers.md (15. 10. 2023). </w:t>
      </w:r>
    </w:p>
    <w:p w14:paraId="2AEAF9F4" w14:textId="77777777" w:rsidR="00200E56" w:rsidRDefault="00200E56" w:rsidP="00200E56">
      <w:pPr>
        <w:pStyle w:val="Bibliography"/>
      </w:pPr>
      <w:r>
        <w:t xml:space="preserve">IGALIA SL (2023): Welcome to Wolvic, https://www.wolvic.com/en/ (31. 1. 2023). </w:t>
      </w:r>
    </w:p>
    <w:p w14:paraId="1383C4F5" w14:textId="77777777" w:rsidR="00200E56" w:rsidRDefault="00200E56" w:rsidP="00200E56">
      <w:pPr>
        <w:pStyle w:val="Bibliography"/>
      </w:pPr>
      <w:r>
        <w:t xml:space="preserve">IMMERSIVE WEB WORKING GROUP (2022): WebXR Device API Explained, webxr, https://immersive-web.github.io/webxr/explainer.html (10. 9. 2023). </w:t>
      </w:r>
    </w:p>
    <w:p w14:paraId="4127B123" w14:textId="77777777" w:rsidR="00200E56" w:rsidRDefault="00200E56" w:rsidP="00200E56">
      <w:pPr>
        <w:pStyle w:val="Bibliography"/>
      </w:pPr>
      <w:r>
        <w:t xml:space="preserve">IMMERSIVE WEB WORKING GROUP (2023): WebXR Device API Specification. Immersive Web at W3C. </w:t>
      </w:r>
    </w:p>
    <w:p w14:paraId="2AC36628" w14:textId="77777777" w:rsidR="00200E56" w:rsidRDefault="00200E56" w:rsidP="00200E56">
      <w:pPr>
        <w:pStyle w:val="Bibliography"/>
      </w:pPr>
      <w:r>
        <w:t xml:space="preserve">Intro to WebXR and A-Frame Part 1: What is WebXR, A-Frame, and Entity-Component-Systems (2021): </w:t>
      </w:r>
    </w:p>
    <w:p w14:paraId="2532C93A" w14:textId="77777777" w:rsidR="00200E56" w:rsidRDefault="00200E56" w:rsidP="00200E56">
      <w:pPr>
        <w:pStyle w:val="Bibliography"/>
      </w:pPr>
      <w:r>
        <w:t xml:space="preserve">Introducing WebGPU: Unlocking modern GPU access for JavaScript (2023): </w:t>
      </w:r>
    </w:p>
    <w:p w14:paraId="285E6E7E" w14:textId="77777777" w:rsidR="00200E56" w:rsidRDefault="00200E56" w:rsidP="00200E56">
      <w:pPr>
        <w:pStyle w:val="Bibliography"/>
      </w:pPr>
      <w:r>
        <w:t xml:space="preserve">ITOWNS CONTRIBUTORS (2023): iTowns, https://github.com/iTowns/itowns/tree/master (9. 9. 2023). </w:t>
      </w:r>
    </w:p>
    <w:p w14:paraId="49C1A8FF" w14:textId="77777777" w:rsidR="00200E56" w:rsidRDefault="00200E56" w:rsidP="00200E56">
      <w:pPr>
        <w:pStyle w:val="Bibliography"/>
      </w:pPr>
      <w:r>
        <w:t xml:space="preserve">JUDGE, S., HARRIE, L. (2020): Visualizing a Possible Future: Map Guidelines for a 3D Detailed Development Plan. Journal of Geovisualization and Spatial Analysis, 1, 4, 7. </w:t>
      </w:r>
    </w:p>
    <w:p w14:paraId="257D1495" w14:textId="77777777" w:rsidR="00200E56" w:rsidRDefault="00200E56" w:rsidP="00200E56">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4A8B58B7" w14:textId="77777777" w:rsidR="00200E56" w:rsidRDefault="00200E56" w:rsidP="00200E56">
      <w:pPr>
        <w:pStyle w:val="Bibliography"/>
      </w:pPr>
      <w:r>
        <w:t xml:space="preserve">KAM BRNO (2023): Brno - 3D model, https://webmaps.kambrno.cz/webmaps.kambrno.cz/3d-model/ (31. 8. 2023). </w:t>
      </w:r>
    </w:p>
    <w:p w14:paraId="5ED75459" w14:textId="77777777" w:rsidR="00200E56" w:rsidRDefault="00200E56" w:rsidP="00200E56">
      <w:pPr>
        <w:pStyle w:val="Bibliography"/>
      </w:pPr>
      <w:r>
        <w:t xml:space="preserve">KANE, J. (2022): Brands Pioneering “the Metaverse?” Consider Mozilla Hubs &amp; the 3D Open Web. Creator Labs. </w:t>
      </w:r>
    </w:p>
    <w:p w14:paraId="05CBBB71" w14:textId="77777777" w:rsidR="00200E56" w:rsidRDefault="00200E56" w:rsidP="00200E56">
      <w:pPr>
        <w:pStyle w:val="Bibliography"/>
      </w:pPr>
      <w:r>
        <w:t xml:space="preserve">KEIL, J., EDLER, D., SCHMITT, T., DICKMANN, F. (2021): Creating Immersive Virtual Environments Based on Open Geospatial Data and Game Engines. KN - Journal of Cartography and Geographic Information, 1, 71, 53–65. </w:t>
      </w:r>
    </w:p>
    <w:p w14:paraId="73E2A11C" w14:textId="77777777" w:rsidR="00200E56" w:rsidRDefault="00200E56" w:rsidP="00200E56">
      <w:pPr>
        <w:pStyle w:val="Bibliography"/>
      </w:pPr>
      <w:r>
        <w:t xml:space="preserve">KHRONOS GROUP (2017): Strong glTF Ecosystem Momentum at SIGGRAPH 2017, The Khronos Group, https://www.khronos.org/blog/gltf-2.0-ecosystem-advancement (8. 10. 2023). </w:t>
      </w:r>
    </w:p>
    <w:p w14:paraId="584B9ED0" w14:textId="77777777" w:rsidR="00200E56" w:rsidRDefault="00200E56" w:rsidP="00200E56">
      <w:pPr>
        <w:pStyle w:val="Bibliography"/>
      </w:pPr>
      <w:r>
        <w:t xml:space="preserve">KHRONOS GROUP (2018): WebGL: Latest Techniques, https://slideplayer.com/slide/16710114/ (22. 3. 2023). </w:t>
      </w:r>
    </w:p>
    <w:p w14:paraId="68188447" w14:textId="77777777" w:rsidR="00200E56" w:rsidRDefault="00200E56" w:rsidP="00200E56">
      <w:pPr>
        <w:pStyle w:val="Bibliography"/>
      </w:pPr>
      <w:r>
        <w:lastRenderedPageBreak/>
        <w:t>KHRONOS GROUP (2021): glTF</w:t>
      </w:r>
      <w:r>
        <w:rPr>
          <w:vertAlign w:val="superscript"/>
        </w:rPr>
        <w:t>TM</w:t>
      </w:r>
      <w:r>
        <w:t xml:space="preserve"> 2.0 Specification. </w:t>
      </w:r>
    </w:p>
    <w:p w14:paraId="0F977528" w14:textId="77777777" w:rsidR="00200E56" w:rsidRDefault="00200E56" w:rsidP="00200E56">
      <w:pPr>
        <w:pStyle w:val="Bibliography"/>
      </w:pPr>
      <w:r>
        <w:t xml:space="preserve">KHRONOS GROUP (2022): EXT_structural_metadata: Properties for structured data by javagl · Pull Request #2151 · KhronosGroup/glTF, GitHub, https://github.com/KhronosGroup/glTF/pull/2151 (26. 11. 2023). </w:t>
      </w:r>
    </w:p>
    <w:p w14:paraId="40763F72" w14:textId="77777777" w:rsidR="00200E56" w:rsidRDefault="00200E56" w:rsidP="00200E56">
      <w:pPr>
        <w:pStyle w:val="Bibliography"/>
      </w:pPr>
      <w:r>
        <w:t xml:space="preserve">KHRONOS GROUP (2023a): glTF-Tutorials-Scenes and Nodes, glTF-Tutorials, https://github.khronos.org/glTF-Tutorials/gltfTutorial/gltfTutorial_004_ScenesNodes.html (21. 9. 2023). </w:t>
      </w:r>
    </w:p>
    <w:p w14:paraId="136CCFEF" w14:textId="77777777" w:rsidR="00200E56" w:rsidRDefault="00200E56" w:rsidP="00200E56">
      <w:pPr>
        <w:pStyle w:val="Bibliography"/>
      </w:pPr>
      <w:r>
        <w:t xml:space="preserve">KHRONOS GROUP (2023b): WebGL, The Khronos Group, https://www.khronos.org// (19. 1. 2023). </w:t>
      </w:r>
    </w:p>
    <w:p w14:paraId="5071BD4B" w14:textId="77777777" w:rsidR="00200E56" w:rsidRDefault="00200E56" w:rsidP="00200E56">
      <w:pPr>
        <w:pStyle w:val="Bibliography"/>
      </w:pPr>
      <w:r>
        <w:t xml:space="preserve">KIONG, D. L. V. (2022): Metaverse Made Easy: A Beginner’s Guide to the Metaverse: Everything you need to know about Metaverse, NFT and GameFi. Independently published. </w:t>
      </w:r>
    </w:p>
    <w:p w14:paraId="3677CC4D" w14:textId="77777777" w:rsidR="00200E56" w:rsidRDefault="00200E56" w:rsidP="00200E56">
      <w:pPr>
        <w:pStyle w:val="Bibliography"/>
      </w:pPr>
      <w:r>
        <w:t xml:space="preserve">KOLÁČNÝ, A. (1969): Cartographic Information—a Fundamental Concept and Term in Modern Cartography. The Cartographic Journal, 1, 6, 47–49. </w:t>
      </w:r>
    </w:p>
    <w:p w14:paraId="2CE56896" w14:textId="77777777" w:rsidR="00200E56" w:rsidRDefault="00200E56" w:rsidP="00200E56">
      <w:pPr>
        <w:pStyle w:val="Bibliography"/>
      </w:pPr>
      <w:r>
        <w:t xml:space="preserve">KONEČNÝ, M. (2011): Cartography: Challenges and potential in the virtual geographic environments era. Annals of GIS, 17, 135–146. </w:t>
      </w:r>
    </w:p>
    <w:p w14:paraId="77EA0853" w14:textId="77777777" w:rsidR="00200E56" w:rsidRDefault="00200E56" w:rsidP="00200E56">
      <w:pPr>
        <w:pStyle w:val="Bibliography"/>
      </w:pPr>
      <w:r>
        <w:t xml:space="preserve">KRAAK, M. J., ORMELING, F. (2020): Cartography: visualization of geospatial data. CRC Press, Boca Raton ; London. </w:t>
      </w:r>
    </w:p>
    <w:p w14:paraId="684E3D14" w14:textId="77777777" w:rsidR="00200E56" w:rsidRDefault="00200E56" w:rsidP="00200E56">
      <w:pPr>
        <w:pStyle w:val="Bibliography"/>
      </w:pPr>
      <w:r>
        <w:t xml:space="preserve">KRESSE, W., DANKO, D. M. eds. (2012): Springer Handbook of Geographic Information. Springer, Berlin ; New York. </w:t>
      </w:r>
    </w:p>
    <w:p w14:paraId="1C8A1BE2" w14:textId="77777777" w:rsidR="00200E56" w:rsidRDefault="00200E56" w:rsidP="00200E56">
      <w:pPr>
        <w:pStyle w:val="Bibliography"/>
      </w:pPr>
      <w:r>
        <w:t xml:space="preserve">KUBÍČEK, P., STACHOŇ, Z. (2009): NOVÉ MAPOVÉ TECHNOLOGIE V KARTOGRAFICKÉ KOMUNIKACI. Karografické listy, 17, 8. </w:t>
      </w:r>
    </w:p>
    <w:p w14:paraId="795C6AFD" w14:textId="77777777" w:rsidR="00200E56" w:rsidRDefault="00200E56" w:rsidP="00200E56">
      <w:pPr>
        <w:pStyle w:val="Bibliography"/>
      </w:pPr>
      <w:r>
        <w:t xml:space="preserve">KVARDA, O. (2020): Virtuální realita jako prostředek kartografické komunikace. Masarykova univerzita, Přírodovědecká fakulta. </w:t>
      </w:r>
    </w:p>
    <w:p w14:paraId="69816D75" w14:textId="77777777" w:rsidR="00200E56" w:rsidRDefault="00200E56" w:rsidP="00200E56">
      <w:pPr>
        <w:pStyle w:val="Bibliography"/>
      </w:pPr>
      <w:r>
        <w:t xml:space="preserve">LAKSONO, D., ADITYA, T. (2019): Utilizing A Game Engine for Interactive 3D Topographic Data Visualization. ISPRS International Journal of Geo-Information, 8, 8, 361. </w:t>
      </w:r>
    </w:p>
    <w:p w14:paraId="255123F5" w14:textId="77777777" w:rsidR="00200E56" w:rsidRDefault="00200E56" w:rsidP="00200E56">
      <w:pPr>
        <w:pStyle w:val="Bibliography"/>
      </w:pPr>
      <w:r>
        <w:t xml:space="preserve">LAVALLE, S. (2020): Virtual Reality - LaValle. </w:t>
      </w:r>
    </w:p>
    <w:p w14:paraId="34DD2A8C" w14:textId="77777777" w:rsidR="00200E56" w:rsidRDefault="00200E56" w:rsidP="00200E56">
      <w:pPr>
        <w:pStyle w:val="Bibliography"/>
      </w:pPr>
      <w:r>
        <w:t xml:space="preserve">LEE, Y., YOO, B. (2021): XR collaboration beyond virtual reality: work in the real world. 8, 756–772. </w:t>
      </w:r>
    </w:p>
    <w:p w14:paraId="23B60DB6" w14:textId="77777777" w:rsidR="00200E56" w:rsidRDefault="00200E56" w:rsidP="00200E56">
      <w:pPr>
        <w:pStyle w:val="Bibliography"/>
      </w:pPr>
      <w:r>
        <w:t xml:space="preserve">LEITNER, F. (2020): Vývoj vybraného nástroje DPZ pro podporu precizního zemědělství. Masarykova univerzita, Přírodovědecká fakulta. </w:t>
      </w:r>
    </w:p>
    <w:p w14:paraId="1A38B239" w14:textId="77777777" w:rsidR="00200E56" w:rsidRDefault="00200E56" w:rsidP="00200E56">
      <w:pPr>
        <w:pStyle w:val="Bibliography"/>
      </w:pPr>
      <w:r>
        <w:t xml:space="preserve">LIN, H., BATTY, M. (2011): Virtual Geographic Environments. Esri Press, Redlands, Calif. </w:t>
      </w:r>
    </w:p>
    <w:p w14:paraId="0C19E38A" w14:textId="77777777" w:rsidR="00200E56" w:rsidRDefault="00200E56" w:rsidP="00200E56">
      <w:pPr>
        <w:pStyle w:val="Bibliography"/>
      </w:pPr>
      <w:r>
        <w:t xml:space="preserve">LIN, H., CHEN, M., LU, G. (2013): Virtual Geographic Environment: A Workspace for Computer-Aided Geographic Experiments. Annals of the Association of American Geographers, 3, 103, 465–482. </w:t>
      </w:r>
    </w:p>
    <w:p w14:paraId="583AECC3" w14:textId="77777777" w:rsidR="00200E56" w:rsidRDefault="00200E56" w:rsidP="00200E56">
      <w:pPr>
        <w:pStyle w:val="Bibliography"/>
      </w:pPr>
      <w:r>
        <w:t xml:space="preserve">LIN, H., CHEN, M., LU, G., ZHU, Q., GONG, J., YOU, X., WEN, Y., XU, B., HU, M. (2013): Virtual Geographic Environments (VGEs): A New Generation of Geographic Analysis Tool. Earth-Science Reviews, 126, 74–84. </w:t>
      </w:r>
    </w:p>
    <w:p w14:paraId="6799E78E" w14:textId="77777777" w:rsidR="00200E56" w:rsidRDefault="00200E56" w:rsidP="00200E56">
      <w:pPr>
        <w:pStyle w:val="Bibliography"/>
      </w:pPr>
      <w:r>
        <w:lastRenderedPageBreak/>
        <w:t xml:space="preserve">LONGLEY, P. A., GOODCHILD, M. F., MAGUIRE, D. J., RHIND, D. W. (2015): Geographic Information Science and Systems, 4th Edition. Wiley. </w:t>
      </w:r>
    </w:p>
    <w:p w14:paraId="16550FF3" w14:textId="77777777" w:rsidR="00200E56" w:rsidRDefault="00200E56" w:rsidP="00200E56">
      <w:pPr>
        <w:pStyle w:val="Bibliography"/>
      </w:pPr>
      <w:r>
        <w:t xml:space="preserve">MACEACHREN, A. M. (2004): How Maps Work: Representation, Visualization, and Design. The Guilford Press, New York. </w:t>
      </w:r>
    </w:p>
    <w:p w14:paraId="58519D31" w14:textId="77777777" w:rsidR="00200E56" w:rsidRDefault="00200E56" w:rsidP="00200E56">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4E083851" w14:textId="77777777" w:rsidR="00200E56" w:rsidRDefault="00200E56" w:rsidP="00200E56">
      <w:pPr>
        <w:pStyle w:val="Bibliography"/>
      </w:pPr>
      <w:r>
        <w:t xml:space="preserve">MACEACHREN, A. M., TAYLOR, F. D. R. (1994): Visualization in modern cartography. Pergamon. </w:t>
      </w:r>
    </w:p>
    <w:p w14:paraId="2C655B43" w14:textId="77777777" w:rsidR="00200E56" w:rsidRDefault="00200E56" w:rsidP="00200E56">
      <w:pPr>
        <w:pStyle w:val="Bibliography"/>
      </w:pPr>
      <w:r>
        <w:t xml:space="preserve">MACLNTYRE, B., SMITH, T. F. (2018): Thoughts on the Future of WebXR and the Immersive Web. In: 2018 IEEE International Symposium on Mixed and Augmented Reality Adjunct (ISMAR-Adjunct). 338–342. </w:t>
      </w:r>
    </w:p>
    <w:p w14:paraId="476AD907" w14:textId="77777777" w:rsidR="00200E56" w:rsidRDefault="00200E56" w:rsidP="00200E56">
      <w:pPr>
        <w:pStyle w:val="Bibliography"/>
      </w:pPr>
      <w:r>
        <w:t xml:space="preserve">MAPTILER (2023): QGIS maps via plugin with OpenStreetMap, satellite, and terrain basemaps, https://www.maptiler.com/qgis-plugin/ (26. 12. 2023). </w:t>
      </w:r>
    </w:p>
    <w:p w14:paraId="6914CA84" w14:textId="77777777" w:rsidR="00200E56" w:rsidRDefault="00200E56" w:rsidP="00200E56">
      <w:pPr>
        <w:pStyle w:val="Bibliography"/>
      </w:pPr>
      <w:r>
        <w:t xml:space="preserve">MARSCHNER, S., SHIRLEY, P., ASHIKHMIN, M., GLEICHER, M., HOFFMAN, N., JOHNSON, G., MUNZNER, T., REINHARD, E., THOMPSON, W. B., WILLEMSEN, P., WYVILL, B. (2021): Fundamentals of Computer Graphics. A K Peters/CRC Press, Boca Raton. </w:t>
      </w:r>
    </w:p>
    <w:p w14:paraId="5DAA1626" w14:textId="77777777" w:rsidR="00200E56" w:rsidRDefault="00200E56" w:rsidP="00200E56">
      <w:pPr>
        <w:pStyle w:val="Bibliography"/>
      </w:pPr>
      <w:r>
        <w:t xml:space="preserve">MAT, R. C., SHARIFF, A. R. M., ZULKIFLI, A. N., RAHIM, M. S. M., MAHAYUDIN, M. H. (2014): Using game engine for 3D terrain visualisation of GIS data: A review. IOP Conference Series: Earth and Environmental Science, 20, 012037. </w:t>
      </w:r>
    </w:p>
    <w:p w14:paraId="612094BB" w14:textId="77777777" w:rsidR="00200E56" w:rsidRDefault="00200E56" w:rsidP="00200E56">
      <w:pPr>
        <w:pStyle w:val="Bibliography"/>
      </w:pPr>
      <w:r>
        <w:t xml:space="preserve">MATATKO, A., BOLLMANN, J., MÜLLER, A. (2011): Depth Perception in Virtual Reality. In: Kolbe, T. H., König, G., Nagel, C. (eds.): Advances in 3D Geo-Information Sciences. Springer, Berlin, Heidelberg, 115–129. </w:t>
      </w:r>
    </w:p>
    <w:p w14:paraId="39F6BD79" w14:textId="77777777" w:rsidR="00200E56" w:rsidRDefault="00200E56" w:rsidP="00200E56">
      <w:pPr>
        <w:pStyle w:val="Bibliography"/>
      </w:pPr>
      <w:r>
        <w:t xml:space="preserve">MATHER, G. (2016): Foundations of Sensation and Perception. Psychology Press. </w:t>
      </w:r>
    </w:p>
    <w:p w14:paraId="49CFA83E" w14:textId="77777777" w:rsidR="00200E56" w:rsidRDefault="00200E56" w:rsidP="00200E56">
      <w:pPr>
        <w:pStyle w:val="Bibliography"/>
      </w:pPr>
      <w:r>
        <w:t xml:space="preserve">MAZURYK, T., GERVAUTZ, M. (1999): Virtual Reality - History, Applications, Technology and Future. </w:t>
      </w:r>
    </w:p>
    <w:p w14:paraId="3E7631D5" w14:textId="77777777" w:rsidR="00200E56" w:rsidRDefault="00200E56" w:rsidP="00200E56">
      <w:pPr>
        <w:pStyle w:val="Bibliography"/>
      </w:pPr>
      <w:r>
        <w:t xml:space="preserve">MAZZEI, M., QUARONI, D. (2022): Development of a 3D WebGIS Application for the Visualization of Seismic Risk on Infrastructural Work. ISPRS International Journal of Geo-Information, 1, 11, 22. </w:t>
      </w:r>
    </w:p>
    <w:p w14:paraId="57629404" w14:textId="77777777" w:rsidR="00200E56" w:rsidRDefault="00200E56" w:rsidP="00200E56">
      <w:pPr>
        <w:pStyle w:val="Bibliography"/>
      </w:pPr>
      <w:r>
        <w:t xml:space="preserve">MDN CONTRIBUTORS (2022a): Introduction to the DOM - Web APIs, https://developer.mozilla.org/en-US/docs/Web/API/Document_Object_Model/Introduction (19. 1. 2023). </w:t>
      </w:r>
    </w:p>
    <w:p w14:paraId="7BD53CE9" w14:textId="77777777" w:rsidR="00200E56" w:rsidRDefault="00200E56" w:rsidP="00200E56">
      <w:pPr>
        <w:pStyle w:val="Bibliography"/>
      </w:pPr>
      <w:r>
        <w:t xml:space="preserve">MDN CONTRIBUTORS (2022b): WebGL: 2D and 3D graphics for the web - Web APIs | MDN, https://developer.mozilla.org/en-US/docs/Web/API/WebGL_API (19. 1. 2023). </w:t>
      </w:r>
    </w:p>
    <w:p w14:paraId="3E8EA038" w14:textId="77777777" w:rsidR="00200E56" w:rsidRDefault="00200E56" w:rsidP="00200E56">
      <w:pPr>
        <w:pStyle w:val="Bibliography"/>
      </w:pPr>
      <w:r>
        <w:t xml:space="preserve">MDN CONTRIBUTORS (2023a): Inputs and input sources - Web APIs | MDN, https://developer.mozilla.org/en-US/docs/Web/API/WebXR_Device_API/Inputs (15. 10. 2023). </w:t>
      </w:r>
    </w:p>
    <w:p w14:paraId="00A55BA4" w14:textId="77777777" w:rsidR="00200E56" w:rsidRDefault="00200E56" w:rsidP="00200E56">
      <w:pPr>
        <w:pStyle w:val="Bibliography"/>
      </w:pPr>
      <w:r>
        <w:lastRenderedPageBreak/>
        <w:t xml:space="preserve">MDN CONTRIBUTORS (2023b): XRSystem: requestSession() method - Web APIs | MDN, https://developer.mozilla.org/en-US/docs/Web/API/XRSystem/requestSession (10. 9. 2023). </w:t>
      </w:r>
    </w:p>
    <w:p w14:paraId="62B94724" w14:textId="77777777" w:rsidR="00200E56" w:rsidRDefault="00200E56" w:rsidP="00200E56">
      <w:pPr>
        <w:pStyle w:val="Bibliography"/>
      </w:pPr>
      <w:r>
        <w:t xml:space="preserve">MEHRFARD, A., FOTOUHI, J., TAYLOR, G., FORSTER, T., NAVAB, N., FUERST, B. (2019): A Comparative Analysis of Virtual Reality Head-Mounted Display Systems. arXiv. </w:t>
      </w:r>
    </w:p>
    <w:p w14:paraId="78EB227E" w14:textId="77777777" w:rsidR="00200E56" w:rsidRDefault="00200E56" w:rsidP="00200E56">
      <w:pPr>
        <w:pStyle w:val="Bibliography"/>
      </w:pPr>
      <w:r>
        <w:t xml:space="preserve">MENARD, A. (2019): Adding support for VR inputs with WebXR and Three.JS, Medium, https://medium.com/@darktears/adding-support-for-vr-inputs-with-webxr-and-three-js-235b40beb6f0 (11. 10. 2023). </w:t>
      </w:r>
    </w:p>
    <w:p w14:paraId="6F972F16" w14:textId="77777777" w:rsidR="00200E56" w:rsidRDefault="00200E56" w:rsidP="00200E56">
      <w:pPr>
        <w:pStyle w:val="Bibliography"/>
      </w:pPr>
      <w:r>
        <w:t xml:space="preserve">META (2023): Browser Specs | Oculus Developers, https://developer.oculus.com/documentation/web/browser-specs/ (31. 1. 2023). </w:t>
      </w:r>
    </w:p>
    <w:p w14:paraId="15F64DD0" w14:textId="77777777" w:rsidR="00200E56" w:rsidRDefault="00200E56" w:rsidP="00200E56">
      <w:pPr>
        <w:pStyle w:val="Bibliography"/>
      </w:pPr>
      <w:r>
        <w:t xml:space="preserve">META DEVELOPERS (2022): Meta Connect 2022 | Build Great WebXR Experiences. </w:t>
      </w:r>
    </w:p>
    <w:p w14:paraId="2513F0EB" w14:textId="77777777" w:rsidR="00200E56" w:rsidRDefault="00200E56" w:rsidP="00200E56">
      <w:pPr>
        <w:pStyle w:val="Bibliography"/>
      </w:pPr>
      <w:r>
        <w:t xml:space="preserve">META QUEST (2023a): Project Flowerbed: A WebXR Case Study, https://developer.oculus.com/blog/project-flowerbed-a-webxr-case-study/ (6. 11. 2023). </w:t>
      </w:r>
    </w:p>
    <w:p w14:paraId="090E1E5F" w14:textId="77777777" w:rsidR="00200E56" w:rsidRDefault="00200E56" w:rsidP="00200E56">
      <w:pPr>
        <w:pStyle w:val="Bibliography"/>
      </w:pPr>
      <w:r>
        <w:t xml:space="preserve">META QUEST (2023b): Revolutionizing WebXR Development with the Immersive Web Emulator, https://developer.oculus.com/blog/webxr-development-immersive-web-emulator/ (6. 11. 2023). </w:t>
      </w:r>
    </w:p>
    <w:p w14:paraId="7DAFE26C" w14:textId="77777777" w:rsidR="00200E56" w:rsidRDefault="00200E56" w:rsidP="00200E56">
      <w:pPr>
        <w:pStyle w:val="Bibliography"/>
      </w:pPr>
      <w:r>
        <w:t xml:space="preserve">MEZZO, D. B. (2019): FOSS4G 2021 - 3D Urban data in QGIS. </w:t>
      </w:r>
    </w:p>
    <w:p w14:paraId="5F8E471D" w14:textId="77777777" w:rsidR="00200E56" w:rsidRDefault="00200E56" w:rsidP="00200E56">
      <w:pPr>
        <w:pStyle w:val="Bibliography"/>
      </w:pPr>
      <w:r>
        <w:t xml:space="preserve">MILGRAM, P., KISHINO, F. (1994): A Taxonomy of Mixed Reality Visual Displays. IEICE Trans. Information Systems, E77-D, no. 12, 1321–1329. </w:t>
      </w:r>
    </w:p>
    <w:p w14:paraId="704B035E" w14:textId="77777777" w:rsidR="00200E56" w:rsidRDefault="00200E56" w:rsidP="00200E56">
      <w:pPr>
        <w:pStyle w:val="Bibliography"/>
      </w:pPr>
      <w:r>
        <w:t xml:space="preserve">MIRANDA, E. (2011): Time boxing planning: buffered moscow rules. ACM SIGSOFT Software Engineering Notes, 6, 36, 1–5. </w:t>
      </w:r>
    </w:p>
    <w:p w14:paraId="08CD1334" w14:textId="77777777" w:rsidR="00200E56" w:rsidRDefault="00200E56" w:rsidP="00200E56">
      <w:pPr>
        <w:pStyle w:val="Bibliography"/>
      </w:pPr>
      <w:r>
        <w:t xml:space="preserve">MOZILLA HUBS (2022): Hubs New Entity Component System. </w:t>
      </w:r>
    </w:p>
    <w:p w14:paraId="3E6674A7" w14:textId="77777777" w:rsidR="00200E56" w:rsidRDefault="00200E56" w:rsidP="00200E56">
      <w:pPr>
        <w:pStyle w:val="Bibliography"/>
      </w:pPr>
      <w:r>
        <w:t xml:space="preserve">MOZZILA CORPORATION (2023a): Hubs Demo | Hubs by Mozilla, https://hubs.mozilla.com/Pvg5MMt/hubs-demo (11. 10. 2023). </w:t>
      </w:r>
    </w:p>
    <w:p w14:paraId="7B95FE6F" w14:textId="77777777" w:rsidR="00200E56" w:rsidRDefault="00200E56" w:rsidP="00200E56">
      <w:pPr>
        <w:pStyle w:val="Bibliography"/>
      </w:pPr>
      <w:r>
        <w:t xml:space="preserve">MOZZILA CORPORATION (2023b): Optimizing Scenes, https://hubs.mozilla.com/docs/index.html (28. 10. 2023). </w:t>
      </w:r>
    </w:p>
    <w:p w14:paraId="444EEB60" w14:textId="77777777" w:rsidR="00200E56" w:rsidRDefault="00200E56" w:rsidP="00200E56">
      <w:pPr>
        <w:pStyle w:val="Bibliography"/>
      </w:pPr>
      <w:r>
        <w:t xml:space="preserve">NEEDLE-TOOLS (2023): needle-tools/needle-engine-support. Needle. </w:t>
      </w:r>
    </w:p>
    <w:p w14:paraId="22A88FE1" w14:textId="77777777" w:rsidR="00200E56" w:rsidRDefault="00200E56" w:rsidP="00200E56">
      <w:pPr>
        <w:pStyle w:val="Bibliography"/>
      </w:pPr>
      <w:r>
        <w:t xml:space="preserve">NEWTON, C. (2021): Mark Zuckerberg is betting Facebook’s future on the metaverse, The Verge, https://www.theverge.com/22588022/mark-zuckerberg-facebook-ceo-metaverse-interview (1. 9. 2023). </w:t>
      </w:r>
    </w:p>
    <w:p w14:paraId="37A46196" w14:textId="77777777" w:rsidR="00200E56" w:rsidRDefault="00200E56" w:rsidP="00200E56">
      <w:pPr>
        <w:pStyle w:val="Bibliography"/>
      </w:pPr>
      <w:r>
        <w:t xml:space="preserve">NPM (2023): three, npm, https://www.npmjs.com/package/three (14. 10. 2023). </w:t>
      </w:r>
    </w:p>
    <w:p w14:paraId="38408FD5" w14:textId="77777777" w:rsidR="00200E56" w:rsidRDefault="00200E56" w:rsidP="00200E56">
      <w:pPr>
        <w:pStyle w:val="Bibliography"/>
      </w:pPr>
      <w:r>
        <w:t xml:space="preserve">OCULUS VR (2022): Developing with WebXR: How Playko Built Ski Fit 365 on the Wonderland Engine. </w:t>
      </w:r>
    </w:p>
    <w:p w14:paraId="1FDABE24" w14:textId="77777777" w:rsidR="00200E56" w:rsidRDefault="00200E56" w:rsidP="00200E56">
      <w:pPr>
        <w:pStyle w:val="Bibliography"/>
      </w:pPr>
      <w:r>
        <w:t xml:space="preserve">OGC (2023): Indexed 3D Scene Layers (I3S), Open Geospatial Consortium, https://www.ogc.org/standard/i3s/ (4. 9. 2023). </w:t>
      </w:r>
    </w:p>
    <w:p w14:paraId="25BD23CD" w14:textId="77777777" w:rsidR="00200E56" w:rsidRDefault="00200E56" w:rsidP="00200E56">
      <w:pPr>
        <w:pStyle w:val="Bibliography"/>
      </w:pPr>
      <w:r>
        <w:lastRenderedPageBreak/>
        <w:t xml:space="preserve">ONYIMBI, J. R., KOEVA, M., FLACKE, J. (2018): Public Participation Using 3D Web-Based City Models: Opportunities for E-Participation in Kisumu, Kenya. ISPRS International Journal of Geo-Information, 12, 7, 454. </w:t>
      </w:r>
    </w:p>
    <w:p w14:paraId="64133634" w14:textId="77777777" w:rsidR="00200E56" w:rsidRDefault="00200E56" w:rsidP="00200E56">
      <w:pPr>
        <w:pStyle w:val="Bibliography"/>
      </w:pPr>
      <w:r>
        <w:t xml:space="preserve">PARADOWSKI CREATIVE (2022): paradowskicreative/ZenCompress: Fine-grain texture compression for glTF 3D assets. </w:t>
      </w:r>
    </w:p>
    <w:p w14:paraId="501354B6" w14:textId="77777777" w:rsidR="00200E56" w:rsidRDefault="00200E56" w:rsidP="00200E56">
      <w:pPr>
        <w:pStyle w:val="Bibliography"/>
      </w:pPr>
      <w:r>
        <w:t xml:space="preserve">PEGG, D. (2008): Design Issues with 3D Maps and the Need for 3D Cartographic Design Principles. 11. </w:t>
      </w:r>
    </w:p>
    <w:p w14:paraId="10A5B292" w14:textId="77777777" w:rsidR="00200E56" w:rsidRDefault="00200E56" w:rsidP="00200E56">
      <w:pPr>
        <w:pStyle w:val="Bibliography"/>
      </w:pPr>
      <w:r>
        <w:t xml:space="preserve">PEŇÁK, M. (2017): Výzkum a vývoj webové aplikace pro vizualizaci viditelnosti. Masarykova univerzita, Přírodovědecká fakulta. </w:t>
      </w:r>
    </w:p>
    <w:p w14:paraId="3FC04675" w14:textId="77777777" w:rsidR="00200E56" w:rsidRDefault="00200E56" w:rsidP="00200E56">
      <w:pPr>
        <w:pStyle w:val="Bibliography"/>
      </w:pPr>
      <w:r>
        <w:t xml:space="preserve">PETERS, R., DUKAI, B., VITALIS, S., LIEMPT, J., STOTER, J. (2021): Automated 3D reconstruction of LoD2 and LoD1 models for all 10 million buildings of the Netherlands. </w:t>
      </w:r>
    </w:p>
    <w:p w14:paraId="4E5BD1EA" w14:textId="77777777" w:rsidR="00200E56" w:rsidRDefault="00200E56" w:rsidP="00200E56">
      <w:pPr>
        <w:pStyle w:val="Bibliography"/>
      </w:pPr>
      <w:r>
        <w:t xml:space="preserve">PLAČKOVÁ, B. (2022): Využití 3D vizualizací v územním plánování. Masarykova univerzita, Přírodovědecká fakulta. </w:t>
      </w:r>
    </w:p>
    <w:p w14:paraId="3390EEED" w14:textId="77777777" w:rsidR="00200E56" w:rsidRDefault="00200E56" w:rsidP="00200E56">
      <w:pPr>
        <w:pStyle w:val="Bibliography"/>
      </w:pPr>
      <w:r>
        <w:t xml:space="preserve">RAFIEE, A., VAN DER MALE, P., DIAS, E., SCHOLTEN, H. (2018): Interactive 3D geodesign tool for multidisciplinary wind turbine planning. Journal of Environmental Management, 205, 107–124. </w:t>
      </w:r>
    </w:p>
    <w:p w14:paraId="5A2AC9AC" w14:textId="77777777" w:rsidR="00200E56" w:rsidRDefault="00200E56" w:rsidP="00200E56">
      <w:pPr>
        <w:pStyle w:val="Bibliography"/>
      </w:pPr>
      <w:r>
        <w:t xml:space="preserve">RAVASZ, J. (2019): Oculus Quest Hand Input, https://jonathanravasz.com/hands.html (11. 10. 2023). </w:t>
      </w:r>
    </w:p>
    <w:p w14:paraId="3687A194" w14:textId="77777777" w:rsidR="00200E56" w:rsidRDefault="00200E56" w:rsidP="00200E56">
      <w:pPr>
        <w:pStyle w:val="Bibliography"/>
      </w:pPr>
      <w:r>
        <w:t xml:space="preserve">REDHAT (2022): What is CI/CD?, https://www.redhat.com/en/topics/devops/what-is-ci-cd (28. 12. 2023). </w:t>
      </w:r>
    </w:p>
    <w:p w14:paraId="0C4E794B" w14:textId="77777777" w:rsidR="00200E56" w:rsidRDefault="00200E56" w:rsidP="00200E56">
      <w:pPr>
        <w:pStyle w:val="Bibliography"/>
      </w:pPr>
      <w:r>
        <w:t xml:space="preserve">ŘEHÁČEK, M. (2020): Building a web-based interactive network visualization in Vue.js. Masarykova univerzita, Fakulta informatiky. </w:t>
      </w:r>
    </w:p>
    <w:p w14:paraId="398FF382" w14:textId="77777777" w:rsidR="00200E56" w:rsidRDefault="00200E56" w:rsidP="00200E56">
      <w:pPr>
        <w:pStyle w:val="Bibliography"/>
      </w:pPr>
      <w:r>
        <w:t xml:space="preserve">REZ BOT (2018): Entity Component System #1. </w:t>
      </w:r>
    </w:p>
    <w:p w14:paraId="627DA415" w14:textId="77777777" w:rsidR="00200E56" w:rsidRDefault="00200E56" w:rsidP="00200E56">
      <w:pPr>
        <w:pStyle w:val="Bibliography"/>
      </w:pPr>
      <w:r>
        <w:t xml:space="preserve">RITTERBUSCH, G. D., TEICHMANN, M. R. (2023): Defining the Metaverse: A Systematic Literature Review. IEEE Access, 11, 12368–12377. </w:t>
      </w:r>
    </w:p>
    <w:p w14:paraId="090C9C03" w14:textId="77777777" w:rsidR="00200E56" w:rsidRDefault="00200E56" w:rsidP="00200E56">
      <w:pPr>
        <w:pStyle w:val="Bibliography"/>
      </w:pPr>
      <w:r>
        <w:t xml:space="preserve">RIVA, G. (2006): Virtual Reality, Wiley encyclopedia of biomedical engineering. In: Wiley encyclopedia of biomedical engineering. John Wiley, Hoboken. </w:t>
      </w:r>
    </w:p>
    <w:p w14:paraId="43C9E586" w14:textId="77777777" w:rsidR="00200E56" w:rsidRDefault="00200E56" w:rsidP="00200E56">
      <w:pPr>
        <w:pStyle w:val="Bibliography"/>
      </w:pPr>
      <w:r>
        <w:t xml:space="preserve">ROADTOVR (2023): Google Cardboard Archives, Road to VR, https://www.roadtovr.com/category/google-cardboard/ (11. 10. 2023). </w:t>
      </w:r>
    </w:p>
    <w:p w14:paraId="337715A1" w14:textId="77777777" w:rsidR="00200E56" w:rsidRDefault="00200E56" w:rsidP="00200E56">
      <w:pPr>
        <w:pStyle w:val="Bibliography"/>
      </w:pPr>
      <w:r>
        <w:t xml:space="preserve">RZESZEWSKI, M., ORYLSKI, M. (2021): Usability of WebXR Visualizations in Urban Planning. ISPRS International Journal of Geo-Information, 11, 10, 721. </w:t>
      </w:r>
    </w:p>
    <w:p w14:paraId="7A85940E" w14:textId="77777777" w:rsidR="00200E56" w:rsidRDefault="00200E56" w:rsidP="00200E56">
      <w:pPr>
        <w:pStyle w:val="Bibliography"/>
      </w:pPr>
      <w:r>
        <w:t xml:space="preserve">ŠAŠINKA, Č. (2013): Interindividuální rozdíly v percepci prostoru a map. Masarykova univerzita, Filozofická fakulta. </w:t>
      </w:r>
    </w:p>
    <w:p w14:paraId="718DE3BB" w14:textId="77777777" w:rsidR="00200E56" w:rsidRDefault="00200E56" w:rsidP="00200E56">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6B666681" w14:textId="77777777" w:rsidR="00200E56" w:rsidRDefault="00200E56" w:rsidP="00200E56">
      <w:pPr>
        <w:pStyle w:val="Bibliography"/>
      </w:pPr>
      <w:r>
        <w:lastRenderedPageBreak/>
        <w:t xml:space="preserve">SEGUIN, D. (2023): A collection of WebGL and WebGPU frameworks and libraries, Gist, https://gist.github.com/dmnsgn/76878ba6903cf15789b712464875cfdc (2. 11. 2023). </w:t>
      </w:r>
    </w:p>
    <w:p w14:paraId="52776084" w14:textId="77777777" w:rsidR="00200E56" w:rsidRDefault="00200E56" w:rsidP="00200E56">
      <w:pPr>
        <w:pStyle w:val="Bibliography"/>
      </w:pPr>
      <w:r>
        <w:t xml:space="preserve">SEMMO, A., DÖLLNER, J. (2014): An Interaction Framework for Level-of-Abstraction Visualization of 3D Geovirtual Environments. </w:t>
      </w:r>
    </w:p>
    <w:p w14:paraId="48BE9952" w14:textId="77777777" w:rsidR="00200E56" w:rsidRDefault="00200E56" w:rsidP="00200E56">
      <w:pPr>
        <w:pStyle w:val="Bibliography"/>
      </w:pPr>
      <w:r>
        <w:t xml:space="preserve">SERMET, Y., DEMIR, I. (2021): GeospatialVR: A web-based virtual reality framework for collaborative environmental simulations. Computers &amp; Geosciences, 159, 105010. </w:t>
      </w:r>
    </w:p>
    <w:p w14:paraId="530CB1CF" w14:textId="77777777" w:rsidR="00200E56" w:rsidRDefault="00200E56" w:rsidP="00200E56">
      <w:pPr>
        <w:pStyle w:val="Bibliography"/>
      </w:pPr>
      <w:r>
        <w:t xml:space="preserve">SHÁNĚL, J. (2019): Optimalizace otevřené JavaScriptové knihovny pro geo- aplikace. Masarykova univerzita, Přírodovědecká fakulta. </w:t>
      </w:r>
    </w:p>
    <w:p w14:paraId="290E35EE" w14:textId="77777777" w:rsidR="00200E56" w:rsidRDefault="00200E56" w:rsidP="00200E56">
      <w:pPr>
        <w:pStyle w:val="Bibliography"/>
      </w:pPr>
      <w:r>
        <w:t xml:space="preserve">SHERIF, T. (2018): The WebGL Graphics Pipeline, https://tsherif.github.io/webgl-presentation/#/13 (17. 9. 2023). </w:t>
      </w:r>
    </w:p>
    <w:p w14:paraId="2137BC3C" w14:textId="77777777" w:rsidR="00200E56" w:rsidRDefault="00200E56" w:rsidP="00200E56">
      <w:pPr>
        <w:pStyle w:val="Bibliography"/>
      </w:pPr>
      <w:r>
        <w:t xml:space="preserve">SHERMAN, W. R., CRAIG, A. B. (2019): Understanding virtual reality: interface, application, and design. Morgan Kaufmann, Cambridge, MA. </w:t>
      </w:r>
    </w:p>
    <w:p w14:paraId="723D1C4A" w14:textId="77777777" w:rsidR="00200E56" w:rsidRDefault="00200E56" w:rsidP="00200E56">
      <w:pPr>
        <w:pStyle w:val="Bibliography"/>
      </w:pPr>
      <w:r>
        <w:t xml:space="preserve">SLOCUM, T. A. ed. (2014): Thematic cartography and geovisualization. Pearson Education, Harlow. </w:t>
      </w:r>
    </w:p>
    <w:p w14:paraId="2D734290" w14:textId="77777777" w:rsidR="00200E56" w:rsidRDefault="00200E56" w:rsidP="00200E56">
      <w:pPr>
        <w:pStyle w:val="Bibliography"/>
      </w:pPr>
      <w:r>
        <w:t xml:space="preserve">STACHON, Z., KUBICEK, P., HERMAN, L. (2020): Virtual and Immersive Environments. Geographic Information Science &amp; Technology Body of Knowledge, Q3, 2020. </w:t>
      </w:r>
    </w:p>
    <w:p w14:paraId="39CD5592" w14:textId="77777777" w:rsidR="00200E56" w:rsidRDefault="00200E56" w:rsidP="00200E56">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155891EA" w14:textId="77777777" w:rsidR="00200E56" w:rsidRDefault="00200E56" w:rsidP="00200E56">
      <w:pPr>
        <w:pStyle w:val="Bibliography"/>
      </w:pPr>
      <w:r>
        <w:t xml:space="preserve">STATCOUNTER (2023): Browser Market Share Worldwide, StatCounter Global Stats, https://gs.statcounter.com/browser-market-share (31. 1. 2023). </w:t>
      </w:r>
    </w:p>
    <w:p w14:paraId="01E2899D" w14:textId="77777777" w:rsidR="00200E56" w:rsidRDefault="00200E56" w:rsidP="00200E56">
      <w:pPr>
        <w:pStyle w:val="Bibliography"/>
      </w:pPr>
      <w:r>
        <w:t xml:space="preserve">STERBA, Z., ŠAŠINKA, Č., STACHOŇ, Z., STAMPACH, R., MORONG,  kamil (2015): Selected Issues of Experimental Testing in Cartography. </w:t>
      </w:r>
    </w:p>
    <w:p w14:paraId="6AC60A13" w14:textId="77777777" w:rsidR="00200E56" w:rsidRDefault="00200E56" w:rsidP="00200E56">
      <w:pPr>
        <w:pStyle w:val="Bibliography"/>
      </w:pPr>
      <w:r>
        <w:t xml:space="preserve">TAKLE (2022): VR by the numbers - HMD specs comparison, thevirtualreport.biz, https://www.thevirtualreport.biz/data-and-research/65085/vr-by-the-numbers-hmd-specs-comparison/ (29. 8. 2023). </w:t>
      </w:r>
    </w:p>
    <w:p w14:paraId="4A7D6407" w14:textId="77777777" w:rsidR="00200E56" w:rsidRDefault="00200E56" w:rsidP="00200E56">
      <w:pPr>
        <w:pStyle w:val="Bibliography"/>
      </w:pPr>
      <w:r>
        <w:t xml:space="preserve">THREE.JS CONTRIBUTORS (2023a): Camera – three.js docs, https://threejs.org/docs/#api/en/cameras/Camera (21. 9. 2023). </w:t>
      </w:r>
    </w:p>
    <w:p w14:paraId="47734B51" w14:textId="77777777" w:rsidR="00200E56" w:rsidRDefault="00200E56" w:rsidP="00200E56">
      <w:pPr>
        <w:pStyle w:val="Bibliography"/>
      </w:pPr>
      <w:r>
        <w:t xml:space="preserve">THREE.JS CONTRIBUTORS (2023b): Lights - three.js manual, https://threejs.org/manual/#en/lights (17. 10. 2023). </w:t>
      </w:r>
    </w:p>
    <w:p w14:paraId="2D1D360C" w14:textId="77777777" w:rsidR="00200E56" w:rsidRDefault="00200E56" w:rsidP="00200E56">
      <w:pPr>
        <w:pStyle w:val="Bibliography"/>
      </w:pPr>
      <w:r>
        <w:t xml:space="preserve">THREE.JS CONTRIBUTORS (2023c): Scene – three.js docs, https://threejs.org/docs/#api/en/scenes/Scene (21. 9. 2023). </w:t>
      </w:r>
    </w:p>
    <w:p w14:paraId="54AF391C" w14:textId="77777777" w:rsidR="00200E56" w:rsidRDefault="00200E56" w:rsidP="00200E56">
      <w:pPr>
        <w:pStyle w:val="Bibliography"/>
      </w:pPr>
      <w:r>
        <w:t xml:space="preserve">THREE.JS CONTRIBUTORS (2023d): Shadows - three.js manual, https://threejs.org/manual/#en/shadows (18. 10. 2023). </w:t>
      </w:r>
    </w:p>
    <w:p w14:paraId="612EBD56" w14:textId="77777777" w:rsidR="00200E56" w:rsidRDefault="00200E56" w:rsidP="00200E56">
      <w:pPr>
        <w:pStyle w:val="Bibliography"/>
      </w:pPr>
      <w:r>
        <w:t xml:space="preserve">THREE.JS CONTRIBUTORS (2023e): Textures - three.js manual, https://threejs.org/manual/#en/textures#memory (15. 10. 2023). </w:t>
      </w:r>
    </w:p>
    <w:p w14:paraId="59228819" w14:textId="77777777" w:rsidR="00200E56" w:rsidRDefault="00200E56" w:rsidP="00200E56">
      <w:pPr>
        <w:pStyle w:val="Bibliography"/>
      </w:pPr>
      <w:r>
        <w:t xml:space="preserve">THREE.JS CONTRIBUTORS (2023f): VR - three.js manual, https://threejs.org/manual/#en/webxr-basics (5. 11. 2023). </w:t>
      </w:r>
    </w:p>
    <w:p w14:paraId="1CCC0A97" w14:textId="77777777" w:rsidR="00200E56" w:rsidRDefault="00200E56" w:rsidP="00200E56">
      <w:pPr>
        <w:pStyle w:val="Bibliography"/>
      </w:pPr>
      <w:r>
        <w:lastRenderedPageBreak/>
        <w:t xml:space="preserve">UGWITZ, P., STACHOŇ, Z., KUBICEK, P. (2021): Building a virtual cartographic museum. Abstracts of the ICA, 3, 1–1. </w:t>
      </w:r>
    </w:p>
    <w:p w14:paraId="5ABEFEB9" w14:textId="77777777" w:rsidR="00200E56" w:rsidRDefault="00200E56" w:rsidP="00200E56">
      <w:pPr>
        <w:pStyle w:val="Bibliography"/>
      </w:pPr>
      <w:r>
        <w:t xml:space="preserve">UNITY (2022): Unity - Manual: Types of light, https://docs.unity3d.com/Manual/Lighting.html (17. 10. 2023). </w:t>
      </w:r>
    </w:p>
    <w:p w14:paraId="6C3EDE10" w14:textId="77777777" w:rsidR="00200E56" w:rsidRDefault="00200E56" w:rsidP="00200E56">
      <w:pPr>
        <w:pStyle w:val="Bibliography"/>
      </w:pPr>
      <w: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42DA0A5E" w14:textId="77777777" w:rsidR="00200E56" w:rsidRDefault="00200E56" w:rsidP="00200E56">
      <w:pPr>
        <w:pStyle w:val="Bibliography"/>
      </w:pPr>
      <w:r>
        <w:t xml:space="preserve">VR Map: Putting OpenStreetMap Data Into a WebVR World Simple GeoData Visualization with A-Frame (2019): </w:t>
      </w:r>
    </w:p>
    <w:p w14:paraId="41CC8A0C" w14:textId="77777777" w:rsidR="00200E56" w:rsidRDefault="00200E56" w:rsidP="00200E56">
      <w:pPr>
        <w:pStyle w:val="Bibliography"/>
      </w:pPr>
      <w:r>
        <w:t xml:space="preserve">W3C (2023): Immersive Web Developer Home, https://immersiveweb.dev/ (31. 1. 2023). </w:t>
      </w:r>
    </w:p>
    <w:p w14:paraId="5ED8B64A" w14:textId="77777777" w:rsidR="00200E56" w:rsidRDefault="00200E56" w:rsidP="00200E56">
      <w:pPr>
        <w:pStyle w:val="Bibliography"/>
      </w:pPr>
      <w:r>
        <w:t xml:space="preserve">W3SCHOOLS (2023): What is HTML DOM, https://www.w3schools.com/whatis/whatis_htmldom.asp (29. 8. 2023). </w:t>
      </w:r>
    </w:p>
    <w:p w14:paraId="3AD61D1C" w14:textId="77777777" w:rsidR="00200E56" w:rsidRDefault="00200E56" w:rsidP="00200E56">
      <w:pPr>
        <w:pStyle w:val="Bibliography"/>
      </w:pPr>
      <w:r>
        <w:t xml:space="preserve">WEBXR (2020): Introduction to WebXR with BabylonJS. </w:t>
      </w:r>
    </w:p>
    <w:p w14:paraId="4327880C" w14:textId="77777777" w:rsidR="00200E56" w:rsidRDefault="00200E56" w:rsidP="00200E56">
      <w:pPr>
        <w:pStyle w:val="Bibliography"/>
      </w:pPr>
      <w:r>
        <w:t xml:space="preserve">WONDERLAND ENGINE (2023): Wonderland Engine, Wonderland Engine, https://wonderlandengine.com/ (26. 12. 2023). </w:t>
      </w:r>
    </w:p>
    <w:p w14:paraId="5E9B1C22" w14:textId="77777777" w:rsidR="00200E56" w:rsidRDefault="00200E56" w:rsidP="00200E56">
      <w:pPr>
        <w:pStyle w:val="Bibliography"/>
      </w:pPr>
      <w:r>
        <w:t xml:space="preserve">ŽÁRA, J., BENEŠ, B., FELKEL, P. (2005): Moderní počítačová grafika. Computer Press. </w:t>
      </w:r>
    </w:p>
    <w:p w14:paraId="7F933424" w14:textId="77777777" w:rsidR="00200E56" w:rsidRDefault="00200E56" w:rsidP="00200E56">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21E7B073" w14:textId="4FC7A063" w:rsidR="002F057F" w:rsidRPr="001F6849" w:rsidRDefault="00C3380E" w:rsidP="00C3380E">
      <w:pPr>
        <w:rPr>
          <w:lang w:eastAsia="cs-CZ"/>
        </w:rPr>
      </w:pPr>
      <w:r w:rsidRPr="00FD6309">
        <w:rPr>
          <w:b/>
          <w:bCs/>
          <w:sz w:val="18"/>
          <w:szCs w:val="18"/>
        </w:rPr>
        <w:fldChar w:fldCharType="end"/>
      </w: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5C525F6" w14:textId="3A9C5600" w:rsidR="00C3380E" w:rsidRPr="001F6849" w:rsidRDefault="00C3380E" w:rsidP="00C3380E">
      <w:pPr>
        <w:pStyle w:val="Nazvyploh"/>
      </w:pPr>
      <w:r w:rsidRPr="001F6849">
        <w:lastRenderedPageBreak/>
        <w:t>Seznam příloh</w:t>
      </w:r>
    </w:p>
    <w:p w14:paraId="374E377E" w14:textId="77777777" w:rsidR="00C3380E" w:rsidRPr="001F6849" w:rsidRDefault="00C3380E" w:rsidP="00C3380E">
      <w:r w:rsidRPr="001F6849">
        <w:t>Příloha č</w:t>
      </w:r>
    </w:p>
    <w:p w14:paraId="70C16AFB" w14:textId="77777777" w:rsidR="00E40329" w:rsidRDefault="00E40329" w:rsidP="00E40329">
      <w:pPr>
        <w:pStyle w:val="Normlnprvnodsazen"/>
        <w:rPr>
          <w:sz w:val="28"/>
        </w:rPr>
      </w:pPr>
    </w:p>
    <w:p w14:paraId="743184D7" w14:textId="2F5CDAA7" w:rsidR="00C3380E" w:rsidRDefault="00C3380E" w:rsidP="00C3380E">
      <w:pPr>
        <w:pStyle w:val="Normlnprvnodsazen"/>
        <w:ind w:firstLine="0"/>
        <w:rPr>
          <w:sz w:val="28"/>
        </w:rPr>
        <w:sectPr w:rsidR="00C3380E" w:rsidSect="00C10444">
          <w:headerReference w:type="default" r:id="rId77"/>
          <w:footerReference w:type="default" r:id="rId78"/>
          <w:pgSz w:w="11906" w:h="16838" w:code="9"/>
          <w:pgMar w:top="1701" w:right="1134" w:bottom="1134" w:left="1985" w:header="709" w:footer="709" w:gutter="0"/>
          <w:cols w:space="708"/>
          <w:docGrid w:linePitch="360"/>
        </w:sectPr>
      </w:pPr>
    </w:p>
    <w:tbl>
      <w:tblPr>
        <w:tblW w:w="10618" w:type="dxa"/>
        <w:tblLook w:val="04A0" w:firstRow="1" w:lastRow="0" w:firstColumn="1" w:lastColumn="0" w:noHBand="0" w:noVBand="1"/>
      </w:tblPr>
      <w:tblGrid>
        <w:gridCol w:w="1890"/>
        <w:gridCol w:w="1170"/>
        <w:gridCol w:w="1466"/>
        <w:gridCol w:w="1355"/>
        <w:gridCol w:w="906"/>
        <w:gridCol w:w="863"/>
        <w:gridCol w:w="694"/>
        <w:gridCol w:w="790"/>
        <w:gridCol w:w="694"/>
        <w:gridCol w:w="790"/>
      </w:tblGrid>
      <w:tr w:rsidR="00E40329" w:rsidRPr="00E40329" w14:paraId="09F0C0C7" w14:textId="77777777" w:rsidTr="00374063">
        <w:trPr>
          <w:trHeight w:val="240"/>
        </w:trPr>
        <w:tc>
          <w:tcPr>
            <w:tcW w:w="1890" w:type="dxa"/>
            <w:tcBorders>
              <w:top w:val="single" w:sz="4" w:space="0" w:color="auto"/>
              <w:left w:val="nil"/>
              <w:bottom w:val="single" w:sz="4" w:space="0" w:color="auto"/>
              <w:right w:val="nil"/>
            </w:tcBorders>
            <w:shd w:val="clear" w:color="auto" w:fill="auto"/>
            <w:noWrap/>
            <w:vAlign w:val="center"/>
            <w:hideMark/>
          </w:tcPr>
          <w:p w14:paraId="38169BED"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lastRenderedPageBreak/>
              <w:t>Nástroj</w:t>
            </w:r>
            <w:proofErr w:type="spellEnd"/>
          </w:p>
        </w:tc>
        <w:tc>
          <w:tcPr>
            <w:tcW w:w="1170" w:type="dxa"/>
            <w:tcBorders>
              <w:top w:val="single" w:sz="4" w:space="0" w:color="auto"/>
              <w:left w:val="nil"/>
              <w:bottom w:val="single" w:sz="4" w:space="0" w:color="auto"/>
              <w:right w:val="nil"/>
            </w:tcBorders>
            <w:shd w:val="clear" w:color="auto" w:fill="auto"/>
            <w:noWrap/>
            <w:vAlign w:val="center"/>
            <w:hideMark/>
          </w:tcPr>
          <w:p w14:paraId="56689D80"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 </w:t>
            </w:r>
          </w:p>
        </w:tc>
        <w:tc>
          <w:tcPr>
            <w:tcW w:w="4590" w:type="dxa"/>
            <w:gridSpan w:val="4"/>
            <w:tcBorders>
              <w:top w:val="single" w:sz="4" w:space="0" w:color="auto"/>
              <w:left w:val="nil"/>
              <w:bottom w:val="single" w:sz="4" w:space="0" w:color="auto"/>
              <w:right w:val="nil"/>
            </w:tcBorders>
            <w:shd w:val="clear" w:color="auto" w:fill="auto"/>
            <w:noWrap/>
            <w:vAlign w:val="center"/>
            <w:hideMark/>
          </w:tcPr>
          <w:p w14:paraId="066F1F81" w14:textId="77777777" w:rsidR="00E40329" w:rsidRPr="00E40329" w:rsidRDefault="00E40329" w:rsidP="00E40329">
            <w:pPr>
              <w:spacing w:after="0" w:line="240" w:lineRule="auto"/>
              <w:jc w:val="center"/>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Počet</w:t>
            </w:r>
            <w:proofErr w:type="spellEnd"/>
            <w:r w:rsidRPr="00E40329">
              <w:rPr>
                <w:rFonts w:eastAsia="Times New Roman" w:cs="Calibri"/>
                <w:b/>
                <w:bCs/>
                <w:color w:val="000000"/>
                <w:sz w:val="18"/>
                <w:szCs w:val="18"/>
                <w:lang w:val="en-US"/>
              </w:rPr>
              <w:t xml:space="preserve"> </w:t>
            </w:r>
            <w:proofErr w:type="spellStart"/>
            <w:r w:rsidRPr="00E40329">
              <w:rPr>
                <w:rFonts w:eastAsia="Times New Roman" w:cs="Calibri"/>
                <w:b/>
                <w:bCs/>
                <w:color w:val="000000"/>
                <w:sz w:val="18"/>
                <w:szCs w:val="18"/>
                <w:lang w:val="en-US"/>
              </w:rPr>
              <w:t>vertexů</w:t>
            </w:r>
            <w:proofErr w:type="spellEnd"/>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70184FD5" w14:textId="095C64E1"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Disk</w:t>
            </w:r>
            <w:r>
              <w:rPr>
                <w:rFonts w:eastAsia="Times New Roman" w:cs="Calibri"/>
                <w:b/>
                <w:bCs/>
                <w:color w:val="000000"/>
                <w:sz w:val="18"/>
                <w:szCs w:val="18"/>
                <w:lang w:val="en-US"/>
              </w:rPr>
              <w:t xml:space="preserve"> [MB]</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6FBB9284" w14:textId="3BED9808"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GPU</w:t>
            </w:r>
            <w:r>
              <w:rPr>
                <w:rFonts w:eastAsia="Times New Roman" w:cs="Calibri"/>
                <w:b/>
                <w:bCs/>
                <w:color w:val="000000"/>
                <w:sz w:val="18"/>
                <w:szCs w:val="18"/>
                <w:lang w:val="en-US"/>
              </w:rPr>
              <w:t xml:space="preserve"> [MB]</w:t>
            </w:r>
          </w:p>
        </w:tc>
      </w:tr>
      <w:tr w:rsidR="00374063" w:rsidRPr="00E40329" w14:paraId="5D3DF1E8" w14:textId="77777777" w:rsidTr="00374063">
        <w:trPr>
          <w:trHeight w:val="240"/>
        </w:trPr>
        <w:tc>
          <w:tcPr>
            <w:tcW w:w="1890" w:type="dxa"/>
            <w:tcBorders>
              <w:top w:val="nil"/>
              <w:left w:val="nil"/>
              <w:bottom w:val="nil"/>
              <w:right w:val="nil"/>
            </w:tcBorders>
            <w:shd w:val="clear" w:color="auto" w:fill="auto"/>
            <w:noWrap/>
            <w:vAlign w:val="center"/>
            <w:hideMark/>
          </w:tcPr>
          <w:p w14:paraId="74203847"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Merge By Distance</w:t>
            </w:r>
          </w:p>
        </w:tc>
        <w:tc>
          <w:tcPr>
            <w:tcW w:w="1170" w:type="dxa"/>
            <w:tcBorders>
              <w:top w:val="nil"/>
              <w:left w:val="nil"/>
              <w:bottom w:val="nil"/>
              <w:right w:val="nil"/>
            </w:tcBorders>
            <w:shd w:val="clear" w:color="auto" w:fill="auto"/>
            <w:noWrap/>
            <w:vAlign w:val="center"/>
            <w:hideMark/>
          </w:tcPr>
          <w:p w14:paraId="131BFF8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3426516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0CDB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3154ECE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2210CDA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tcBorders>
              <w:top w:val="nil"/>
              <w:left w:val="nil"/>
              <w:bottom w:val="nil"/>
              <w:right w:val="nil"/>
            </w:tcBorders>
            <w:shd w:val="clear" w:color="auto" w:fill="auto"/>
            <w:noWrap/>
            <w:vAlign w:val="center"/>
            <w:hideMark/>
          </w:tcPr>
          <w:p w14:paraId="79AD7B6B"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0F64A139"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694" w:type="dxa"/>
            <w:tcBorders>
              <w:top w:val="nil"/>
              <w:left w:val="nil"/>
              <w:bottom w:val="nil"/>
              <w:right w:val="nil"/>
            </w:tcBorders>
            <w:shd w:val="clear" w:color="auto" w:fill="auto"/>
            <w:noWrap/>
            <w:vAlign w:val="center"/>
            <w:hideMark/>
          </w:tcPr>
          <w:p w14:paraId="2289CA2C"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1B1DB1E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r>
      <w:tr w:rsidR="00374063" w:rsidRPr="00E40329" w14:paraId="0BDD05F8"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2C764413"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Budovy</w:t>
            </w:r>
            <w:proofErr w:type="spellEnd"/>
          </w:p>
        </w:tc>
        <w:tc>
          <w:tcPr>
            <w:tcW w:w="1170" w:type="dxa"/>
            <w:tcBorders>
              <w:top w:val="single" w:sz="4" w:space="0" w:color="auto"/>
              <w:left w:val="nil"/>
              <w:bottom w:val="nil"/>
              <w:right w:val="nil"/>
            </w:tcBorders>
            <w:shd w:val="clear" w:color="auto" w:fill="auto"/>
            <w:noWrap/>
            <w:vAlign w:val="center"/>
            <w:hideMark/>
          </w:tcPr>
          <w:p w14:paraId="501E4AD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352B08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single" w:sz="4" w:space="0" w:color="auto"/>
              <w:left w:val="nil"/>
              <w:bottom w:val="nil"/>
              <w:right w:val="nil"/>
            </w:tcBorders>
            <w:shd w:val="clear" w:color="auto" w:fill="auto"/>
            <w:noWrap/>
            <w:vAlign w:val="center"/>
            <w:hideMark/>
          </w:tcPr>
          <w:p w14:paraId="4EFD9EB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91,278</w:t>
            </w:r>
          </w:p>
        </w:tc>
        <w:tc>
          <w:tcPr>
            <w:tcW w:w="906" w:type="dxa"/>
            <w:tcBorders>
              <w:top w:val="single" w:sz="4" w:space="0" w:color="auto"/>
              <w:left w:val="nil"/>
              <w:bottom w:val="nil"/>
              <w:right w:val="nil"/>
            </w:tcBorders>
            <w:shd w:val="clear" w:color="auto" w:fill="auto"/>
            <w:noWrap/>
            <w:vAlign w:val="center"/>
            <w:hideMark/>
          </w:tcPr>
          <w:p w14:paraId="72BF21E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370,416</w:t>
            </w:r>
          </w:p>
        </w:tc>
        <w:tc>
          <w:tcPr>
            <w:tcW w:w="863" w:type="dxa"/>
            <w:tcBorders>
              <w:top w:val="single" w:sz="4" w:space="0" w:color="auto"/>
              <w:left w:val="nil"/>
              <w:bottom w:val="nil"/>
              <w:right w:val="nil"/>
            </w:tcBorders>
            <w:shd w:val="clear" w:color="auto" w:fill="auto"/>
            <w:noWrap/>
            <w:vAlign w:val="center"/>
            <w:hideMark/>
          </w:tcPr>
          <w:p w14:paraId="2983AC8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80.23</w:t>
            </w:r>
          </w:p>
        </w:tc>
        <w:tc>
          <w:tcPr>
            <w:tcW w:w="694" w:type="dxa"/>
            <w:vMerge w:val="restart"/>
            <w:tcBorders>
              <w:top w:val="nil"/>
              <w:left w:val="nil"/>
              <w:bottom w:val="single" w:sz="4" w:space="0" w:color="000000"/>
              <w:right w:val="nil"/>
            </w:tcBorders>
            <w:shd w:val="clear" w:color="auto" w:fill="auto"/>
            <w:noWrap/>
            <w:vAlign w:val="center"/>
            <w:hideMark/>
          </w:tcPr>
          <w:p w14:paraId="3B7F61C8"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93.8</w:t>
            </w:r>
          </w:p>
        </w:tc>
        <w:tc>
          <w:tcPr>
            <w:tcW w:w="790" w:type="dxa"/>
            <w:vMerge w:val="restart"/>
            <w:tcBorders>
              <w:top w:val="nil"/>
              <w:left w:val="nil"/>
              <w:bottom w:val="single" w:sz="4" w:space="0" w:color="000000"/>
              <w:right w:val="nil"/>
            </w:tcBorders>
            <w:shd w:val="clear" w:color="auto" w:fill="auto"/>
            <w:noWrap/>
            <w:vAlign w:val="center"/>
            <w:hideMark/>
          </w:tcPr>
          <w:p w14:paraId="20D71737"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27.6</w:t>
            </w:r>
          </w:p>
        </w:tc>
        <w:tc>
          <w:tcPr>
            <w:tcW w:w="694" w:type="dxa"/>
            <w:vMerge w:val="restart"/>
            <w:tcBorders>
              <w:top w:val="nil"/>
              <w:left w:val="nil"/>
              <w:bottom w:val="single" w:sz="4" w:space="0" w:color="000000"/>
              <w:right w:val="nil"/>
            </w:tcBorders>
            <w:shd w:val="clear" w:color="auto" w:fill="auto"/>
            <w:noWrap/>
            <w:vAlign w:val="center"/>
            <w:hideMark/>
          </w:tcPr>
          <w:p w14:paraId="76A25F7C"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843.1</w:t>
            </w:r>
          </w:p>
        </w:tc>
        <w:tc>
          <w:tcPr>
            <w:tcW w:w="790" w:type="dxa"/>
            <w:vMerge w:val="restart"/>
            <w:tcBorders>
              <w:top w:val="nil"/>
              <w:left w:val="nil"/>
              <w:bottom w:val="single" w:sz="4" w:space="0" w:color="000000"/>
              <w:right w:val="nil"/>
            </w:tcBorders>
            <w:shd w:val="clear" w:color="auto" w:fill="auto"/>
            <w:noWrap/>
            <w:vAlign w:val="center"/>
            <w:hideMark/>
          </w:tcPr>
          <w:p w14:paraId="4E361554"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30.3</w:t>
            </w:r>
          </w:p>
        </w:tc>
      </w:tr>
      <w:tr w:rsidR="00374063" w:rsidRPr="00E40329" w14:paraId="7D5A29E4"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393AB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1C4D7CF2"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63BF0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nil"/>
              <w:left w:val="nil"/>
              <w:bottom w:val="nil"/>
              <w:right w:val="nil"/>
            </w:tcBorders>
            <w:shd w:val="clear" w:color="auto" w:fill="auto"/>
            <w:noWrap/>
            <w:vAlign w:val="center"/>
            <w:hideMark/>
          </w:tcPr>
          <w:p w14:paraId="332B36E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248,327</w:t>
            </w:r>
          </w:p>
        </w:tc>
        <w:tc>
          <w:tcPr>
            <w:tcW w:w="906" w:type="dxa"/>
            <w:tcBorders>
              <w:top w:val="nil"/>
              <w:left w:val="nil"/>
              <w:bottom w:val="nil"/>
              <w:right w:val="nil"/>
            </w:tcBorders>
            <w:shd w:val="clear" w:color="auto" w:fill="auto"/>
            <w:noWrap/>
            <w:vAlign w:val="center"/>
            <w:hideMark/>
          </w:tcPr>
          <w:p w14:paraId="1BE6207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213,367</w:t>
            </w:r>
          </w:p>
        </w:tc>
        <w:tc>
          <w:tcPr>
            <w:tcW w:w="863" w:type="dxa"/>
            <w:tcBorders>
              <w:top w:val="nil"/>
              <w:left w:val="nil"/>
              <w:bottom w:val="nil"/>
              <w:right w:val="nil"/>
            </w:tcBorders>
            <w:shd w:val="clear" w:color="auto" w:fill="auto"/>
            <w:noWrap/>
            <w:vAlign w:val="center"/>
            <w:hideMark/>
          </w:tcPr>
          <w:p w14:paraId="667892A7"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46.21</w:t>
            </w:r>
          </w:p>
        </w:tc>
        <w:tc>
          <w:tcPr>
            <w:tcW w:w="694" w:type="dxa"/>
            <w:vMerge/>
            <w:tcBorders>
              <w:top w:val="nil"/>
              <w:left w:val="nil"/>
              <w:bottom w:val="single" w:sz="4" w:space="0" w:color="000000"/>
              <w:right w:val="nil"/>
            </w:tcBorders>
            <w:vAlign w:val="center"/>
            <w:hideMark/>
          </w:tcPr>
          <w:p w14:paraId="3A9F028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1320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7056DD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653F13B"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939D832"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705F84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0B129DBA"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6439A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1355" w:type="dxa"/>
            <w:tcBorders>
              <w:top w:val="nil"/>
              <w:left w:val="nil"/>
              <w:bottom w:val="single" w:sz="4" w:space="0" w:color="auto"/>
              <w:right w:val="nil"/>
            </w:tcBorders>
            <w:shd w:val="clear" w:color="auto" w:fill="auto"/>
            <w:noWrap/>
            <w:vAlign w:val="center"/>
            <w:hideMark/>
          </w:tcPr>
          <w:p w14:paraId="13774F4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906" w:type="dxa"/>
            <w:tcBorders>
              <w:top w:val="nil"/>
              <w:left w:val="nil"/>
              <w:bottom w:val="single" w:sz="4" w:space="0" w:color="auto"/>
              <w:right w:val="nil"/>
            </w:tcBorders>
            <w:shd w:val="clear" w:color="auto" w:fill="auto"/>
            <w:noWrap/>
            <w:vAlign w:val="center"/>
            <w:hideMark/>
          </w:tcPr>
          <w:p w14:paraId="63288DA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25CF81CF"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24B3AD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C225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6C40656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D7E8178"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395D7960"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3B27DCE4"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nil"/>
              <w:left w:val="nil"/>
              <w:bottom w:val="nil"/>
              <w:right w:val="nil"/>
            </w:tcBorders>
            <w:shd w:val="clear" w:color="auto" w:fill="auto"/>
            <w:noWrap/>
            <w:vAlign w:val="center"/>
            <w:hideMark/>
          </w:tcPr>
          <w:p w14:paraId="0351F1D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79B89FB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3AD4606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906" w:type="dxa"/>
            <w:tcBorders>
              <w:top w:val="nil"/>
              <w:left w:val="nil"/>
              <w:bottom w:val="nil"/>
              <w:right w:val="nil"/>
            </w:tcBorders>
            <w:shd w:val="clear" w:color="auto" w:fill="auto"/>
            <w:noWrap/>
            <w:vAlign w:val="center"/>
            <w:hideMark/>
          </w:tcPr>
          <w:p w14:paraId="0082A13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481,825</w:t>
            </w:r>
          </w:p>
        </w:tc>
        <w:tc>
          <w:tcPr>
            <w:tcW w:w="863" w:type="dxa"/>
            <w:tcBorders>
              <w:top w:val="nil"/>
              <w:left w:val="nil"/>
              <w:bottom w:val="nil"/>
              <w:right w:val="nil"/>
            </w:tcBorders>
            <w:shd w:val="clear" w:color="auto" w:fill="auto"/>
            <w:noWrap/>
            <w:vAlign w:val="center"/>
            <w:hideMark/>
          </w:tcPr>
          <w:p w14:paraId="2E6E858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82.99</w:t>
            </w:r>
          </w:p>
        </w:tc>
        <w:tc>
          <w:tcPr>
            <w:tcW w:w="694" w:type="dxa"/>
            <w:vMerge/>
            <w:tcBorders>
              <w:top w:val="nil"/>
              <w:left w:val="nil"/>
              <w:bottom w:val="single" w:sz="4" w:space="0" w:color="000000"/>
              <w:right w:val="nil"/>
            </w:tcBorders>
            <w:vAlign w:val="center"/>
            <w:hideMark/>
          </w:tcPr>
          <w:p w14:paraId="6104824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505B52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704019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FBE0F4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FDFC967" w14:textId="77777777" w:rsidTr="00374063">
        <w:trPr>
          <w:trHeight w:val="240"/>
        </w:trPr>
        <w:tc>
          <w:tcPr>
            <w:tcW w:w="1890" w:type="dxa"/>
            <w:vMerge/>
            <w:tcBorders>
              <w:top w:val="nil"/>
              <w:left w:val="nil"/>
              <w:bottom w:val="single" w:sz="4" w:space="0" w:color="000000"/>
              <w:right w:val="nil"/>
            </w:tcBorders>
            <w:vAlign w:val="center"/>
            <w:hideMark/>
          </w:tcPr>
          <w:p w14:paraId="52063C8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544BF88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18A40D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2FE549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906" w:type="dxa"/>
            <w:tcBorders>
              <w:top w:val="nil"/>
              <w:left w:val="nil"/>
              <w:bottom w:val="nil"/>
              <w:right w:val="nil"/>
            </w:tcBorders>
            <w:shd w:val="clear" w:color="auto" w:fill="auto"/>
            <w:noWrap/>
            <w:vAlign w:val="center"/>
            <w:hideMark/>
          </w:tcPr>
          <w:p w14:paraId="0A3CAB3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288,292</w:t>
            </w:r>
          </w:p>
        </w:tc>
        <w:tc>
          <w:tcPr>
            <w:tcW w:w="863" w:type="dxa"/>
            <w:tcBorders>
              <w:top w:val="nil"/>
              <w:left w:val="nil"/>
              <w:bottom w:val="nil"/>
              <w:right w:val="nil"/>
            </w:tcBorders>
            <w:shd w:val="clear" w:color="auto" w:fill="auto"/>
            <w:noWrap/>
            <w:vAlign w:val="center"/>
            <w:hideMark/>
          </w:tcPr>
          <w:p w14:paraId="54820D7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49.65</w:t>
            </w:r>
          </w:p>
        </w:tc>
        <w:tc>
          <w:tcPr>
            <w:tcW w:w="694" w:type="dxa"/>
            <w:vMerge/>
            <w:tcBorders>
              <w:top w:val="nil"/>
              <w:left w:val="nil"/>
              <w:bottom w:val="single" w:sz="4" w:space="0" w:color="000000"/>
              <w:right w:val="nil"/>
            </w:tcBorders>
            <w:vAlign w:val="center"/>
            <w:hideMark/>
          </w:tcPr>
          <w:p w14:paraId="1C4AE58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0537D9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E063A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FD9F9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18BE2F6" w14:textId="77777777" w:rsidTr="00374063">
        <w:trPr>
          <w:trHeight w:val="240"/>
        </w:trPr>
        <w:tc>
          <w:tcPr>
            <w:tcW w:w="1890" w:type="dxa"/>
            <w:vMerge/>
            <w:tcBorders>
              <w:top w:val="nil"/>
              <w:left w:val="nil"/>
              <w:bottom w:val="single" w:sz="4" w:space="0" w:color="000000"/>
              <w:right w:val="nil"/>
            </w:tcBorders>
            <w:vAlign w:val="center"/>
            <w:hideMark/>
          </w:tcPr>
          <w:p w14:paraId="773E70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31605145"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571A8F3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30F5384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906" w:type="dxa"/>
            <w:tcBorders>
              <w:top w:val="nil"/>
              <w:left w:val="nil"/>
              <w:bottom w:val="single" w:sz="4" w:space="0" w:color="auto"/>
              <w:right w:val="nil"/>
            </w:tcBorders>
            <w:shd w:val="clear" w:color="auto" w:fill="auto"/>
            <w:noWrap/>
            <w:vAlign w:val="center"/>
            <w:hideMark/>
          </w:tcPr>
          <w:p w14:paraId="4A7DBD76"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54DA296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5072ACC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A5B4B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B5DD5A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9D95482"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43CFAA6"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6E8EA1C6"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Stromy</w:t>
            </w:r>
            <w:proofErr w:type="spellEnd"/>
          </w:p>
        </w:tc>
        <w:tc>
          <w:tcPr>
            <w:tcW w:w="1170" w:type="dxa"/>
            <w:tcBorders>
              <w:top w:val="nil"/>
              <w:left w:val="nil"/>
              <w:bottom w:val="nil"/>
              <w:right w:val="nil"/>
            </w:tcBorders>
            <w:shd w:val="clear" w:color="auto" w:fill="auto"/>
            <w:noWrap/>
            <w:vAlign w:val="center"/>
            <w:hideMark/>
          </w:tcPr>
          <w:p w14:paraId="70E121CA"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07DA275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5722F5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87,426</w:t>
            </w:r>
          </w:p>
        </w:tc>
        <w:tc>
          <w:tcPr>
            <w:tcW w:w="906" w:type="dxa"/>
            <w:tcBorders>
              <w:top w:val="nil"/>
              <w:left w:val="nil"/>
              <w:bottom w:val="nil"/>
              <w:right w:val="nil"/>
            </w:tcBorders>
            <w:shd w:val="clear" w:color="auto" w:fill="auto"/>
            <w:noWrap/>
            <w:vAlign w:val="center"/>
            <w:hideMark/>
          </w:tcPr>
          <w:p w14:paraId="7329E2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407,274</w:t>
            </w:r>
          </w:p>
        </w:tc>
        <w:tc>
          <w:tcPr>
            <w:tcW w:w="863" w:type="dxa"/>
            <w:tcBorders>
              <w:top w:val="nil"/>
              <w:left w:val="nil"/>
              <w:bottom w:val="nil"/>
              <w:right w:val="nil"/>
            </w:tcBorders>
            <w:shd w:val="clear" w:color="auto" w:fill="auto"/>
            <w:noWrap/>
            <w:vAlign w:val="center"/>
            <w:hideMark/>
          </w:tcPr>
          <w:p w14:paraId="28DC189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82.33</w:t>
            </w:r>
          </w:p>
        </w:tc>
        <w:tc>
          <w:tcPr>
            <w:tcW w:w="694" w:type="dxa"/>
            <w:vMerge/>
            <w:tcBorders>
              <w:top w:val="nil"/>
              <w:left w:val="nil"/>
              <w:bottom w:val="single" w:sz="4" w:space="0" w:color="000000"/>
              <w:right w:val="nil"/>
            </w:tcBorders>
            <w:vAlign w:val="center"/>
            <w:hideMark/>
          </w:tcPr>
          <w:p w14:paraId="1EA91B2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882572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B56DD7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E7B1E0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A47BE61" w14:textId="77777777" w:rsidTr="00374063">
        <w:trPr>
          <w:trHeight w:val="240"/>
        </w:trPr>
        <w:tc>
          <w:tcPr>
            <w:tcW w:w="1890" w:type="dxa"/>
            <w:vMerge/>
            <w:tcBorders>
              <w:top w:val="nil"/>
              <w:left w:val="nil"/>
              <w:bottom w:val="single" w:sz="4" w:space="0" w:color="000000"/>
              <w:right w:val="nil"/>
            </w:tcBorders>
            <w:vAlign w:val="center"/>
            <w:hideMark/>
          </w:tcPr>
          <w:p w14:paraId="326853A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675DDA9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1699055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076FA77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242,850</w:t>
            </w:r>
          </w:p>
        </w:tc>
        <w:tc>
          <w:tcPr>
            <w:tcW w:w="906" w:type="dxa"/>
            <w:tcBorders>
              <w:top w:val="nil"/>
              <w:left w:val="nil"/>
              <w:bottom w:val="nil"/>
              <w:right w:val="nil"/>
            </w:tcBorders>
            <w:shd w:val="clear" w:color="auto" w:fill="auto"/>
            <w:noWrap/>
            <w:vAlign w:val="center"/>
            <w:hideMark/>
          </w:tcPr>
          <w:p w14:paraId="617747A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251,850</w:t>
            </w:r>
          </w:p>
        </w:tc>
        <w:tc>
          <w:tcPr>
            <w:tcW w:w="863" w:type="dxa"/>
            <w:tcBorders>
              <w:top w:val="nil"/>
              <w:left w:val="nil"/>
              <w:bottom w:val="nil"/>
              <w:right w:val="nil"/>
            </w:tcBorders>
            <w:shd w:val="clear" w:color="auto" w:fill="auto"/>
            <w:noWrap/>
            <w:vAlign w:val="center"/>
            <w:hideMark/>
          </w:tcPr>
          <w:p w14:paraId="3805CF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50.91</w:t>
            </w:r>
          </w:p>
        </w:tc>
        <w:tc>
          <w:tcPr>
            <w:tcW w:w="694" w:type="dxa"/>
            <w:vMerge/>
            <w:tcBorders>
              <w:top w:val="nil"/>
              <w:left w:val="nil"/>
              <w:bottom w:val="single" w:sz="4" w:space="0" w:color="000000"/>
              <w:right w:val="nil"/>
            </w:tcBorders>
            <w:vAlign w:val="center"/>
            <w:hideMark/>
          </w:tcPr>
          <w:p w14:paraId="5201D36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B17C76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A4A4C2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F577C49"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A19D612" w14:textId="77777777" w:rsidTr="00374063">
        <w:trPr>
          <w:trHeight w:val="240"/>
        </w:trPr>
        <w:tc>
          <w:tcPr>
            <w:tcW w:w="1890" w:type="dxa"/>
            <w:vMerge/>
            <w:tcBorders>
              <w:top w:val="nil"/>
              <w:left w:val="nil"/>
              <w:bottom w:val="single" w:sz="4" w:space="0" w:color="000000"/>
              <w:right w:val="nil"/>
            </w:tcBorders>
            <w:vAlign w:val="center"/>
            <w:hideMark/>
          </w:tcPr>
          <w:p w14:paraId="2D5F827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41D6A3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3781CA4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164,900</w:t>
            </w:r>
          </w:p>
        </w:tc>
        <w:tc>
          <w:tcPr>
            <w:tcW w:w="1355" w:type="dxa"/>
            <w:tcBorders>
              <w:top w:val="nil"/>
              <w:left w:val="nil"/>
              <w:bottom w:val="single" w:sz="4" w:space="0" w:color="auto"/>
              <w:right w:val="nil"/>
            </w:tcBorders>
            <w:shd w:val="clear" w:color="auto" w:fill="auto"/>
            <w:noWrap/>
            <w:vAlign w:val="center"/>
            <w:hideMark/>
          </w:tcPr>
          <w:p w14:paraId="0938F18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161,900</w:t>
            </w:r>
          </w:p>
        </w:tc>
        <w:tc>
          <w:tcPr>
            <w:tcW w:w="906" w:type="dxa"/>
            <w:tcBorders>
              <w:top w:val="nil"/>
              <w:left w:val="nil"/>
              <w:bottom w:val="single" w:sz="4" w:space="0" w:color="auto"/>
              <w:right w:val="nil"/>
            </w:tcBorders>
            <w:shd w:val="clear" w:color="auto" w:fill="auto"/>
            <w:noWrap/>
            <w:vAlign w:val="center"/>
            <w:hideMark/>
          </w:tcPr>
          <w:p w14:paraId="6895F685"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3,000</w:t>
            </w:r>
          </w:p>
        </w:tc>
        <w:tc>
          <w:tcPr>
            <w:tcW w:w="863" w:type="dxa"/>
            <w:tcBorders>
              <w:top w:val="nil"/>
              <w:left w:val="nil"/>
              <w:bottom w:val="single" w:sz="4" w:space="0" w:color="auto"/>
              <w:right w:val="nil"/>
            </w:tcBorders>
            <w:shd w:val="clear" w:color="auto" w:fill="auto"/>
            <w:noWrap/>
            <w:vAlign w:val="center"/>
            <w:hideMark/>
          </w:tcPr>
          <w:p w14:paraId="5C1F348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1.82</w:t>
            </w:r>
          </w:p>
        </w:tc>
        <w:tc>
          <w:tcPr>
            <w:tcW w:w="694" w:type="dxa"/>
            <w:vMerge/>
            <w:tcBorders>
              <w:top w:val="nil"/>
              <w:left w:val="nil"/>
              <w:bottom w:val="single" w:sz="4" w:space="0" w:color="000000"/>
              <w:right w:val="nil"/>
            </w:tcBorders>
            <w:vAlign w:val="center"/>
            <w:hideMark/>
          </w:tcPr>
          <w:p w14:paraId="342F856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E1C754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4CC615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BE143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2297CCFD" w14:textId="77777777" w:rsidTr="00374063">
        <w:trPr>
          <w:trHeight w:val="240"/>
        </w:trPr>
        <w:tc>
          <w:tcPr>
            <w:tcW w:w="1890" w:type="dxa"/>
            <w:tcBorders>
              <w:top w:val="nil"/>
              <w:left w:val="nil"/>
              <w:bottom w:val="nil"/>
              <w:right w:val="nil"/>
            </w:tcBorders>
            <w:shd w:val="clear" w:color="auto" w:fill="auto"/>
            <w:noWrap/>
            <w:vAlign w:val="center"/>
            <w:hideMark/>
          </w:tcPr>
          <w:p w14:paraId="7C365FF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Decimate - 0.3</w:t>
            </w:r>
          </w:p>
        </w:tc>
        <w:tc>
          <w:tcPr>
            <w:tcW w:w="1170" w:type="dxa"/>
            <w:tcBorders>
              <w:top w:val="single" w:sz="4" w:space="0" w:color="auto"/>
              <w:left w:val="nil"/>
              <w:bottom w:val="nil"/>
              <w:right w:val="nil"/>
            </w:tcBorders>
            <w:shd w:val="clear" w:color="auto" w:fill="auto"/>
            <w:noWrap/>
            <w:vAlign w:val="center"/>
            <w:hideMark/>
          </w:tcPr>
          <w:p w14:paraId="4D0C17AA"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63F4B0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2B71A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46B32CF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62CFF24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vMerge/>
            <w:tcBorders>
              <w:top w:val="nil"/>
              <w:left w:val="nil"/>
              <w:bottom w:val="single" w:sz="4" w:space="0" w:color="000000"/>
              <w:right w:val="nil"/>
            </w:tcBorders>
            <w:vAlign w:val="center"/>
            <w:hideMark/>
          </w:tcPr>
          <w:p w14:paraId="5E8DF6F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747460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5456698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21AA0C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CDD753B"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349FCAB2"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single" w:sz="4" w:space="0" w:color="auto"/>
              <w:left w:val="nil"/>
              <w:bottom w:val="nil"/>
              <w:right w:val="nil"/>
            </w:tcBorders>
            <w:shd w:val="clear" w:color="auto" w:fill="auto"/>
            <w:noWrap/>
            <w:vAlign w:val="center"/>
            <w:hideMark/>
          </w:tcPr>
          <w:p w14:paraId="712FDEC2"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5481BF5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1355" w:type="dxa"/>
            <w:tcBorders>
              <w:top w:val="single" w:sz="4" w:space="0" w:color="auto"/>
              <w:left w:val="nil"/>
              <w:bottom w:val="nil"/>
              <w:right w:val="nil"/>
            </w:tcBorders>
            <w:shd w:val="clear" w:color="auto" w:fill="auto"/>
            <w:noWrap/>
            <w:vAlign w:val="center"/>
            <w:hideMark/>
          </w:tcPr>
          <w:p w14:paraId="109691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20,492</w:t>
            </w:r>
          </w:p>
        </w:tc>
        <w:tc>
          <w:tcPr>
            <w:tcW w:w="906" w:type="dxa"/>
            <w:tcBorders>
              <w:top w:val="single" w:sz="4" w:space="0" w:color="auto"/>
              <w:left w:val="nil"/>
              <w:bottom w:val="nil"/>
              <w:right w:val="nil"/>
            </w:tcBorders>
            <w:shd w:val="clear" w:color="auto" w:fill="auto"/>
            <w:noWrap/>
            <w:vAlign w:val="center"/>
            <w:hideMark/>
          </w:tcPr>
          <w:p w14:paraId="7B53D3C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78,285</w:t>
            </w:r>
          </w:p>
        </w:tc>
        <w:tc>
          <w:tcPr>
            <w:tcW w:w="863" w:type="dxa"/>
            <w:tcBorders>
              <w:top w:val="single" w:sz="4" w:space="0" w:color="auto"/>
              <w:left w:val="nil"/>
              <w:bottom w:val="nil"/>
              <w:right w:val="nil"/>
            </w:tcBorders>
            <w:shd w:val="clear" w:color="auto" w:fill="auto"/>
            <w:noWrap/>
            <w:vAlign w:val="center"/>
            <w:hideMark/>
          </w:tcPr>
          <w:p w14:paraId="59EFA90B"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79.25</w:t>
            </w:r>
          </w:p>
        </w:tc>
        <w:tc>
          <w:tcPr>
            <w:tcW w:w="694" w:type="dxa"/>
            <w:vMerge/>
            <w:tcBorders>
              <w:top w:val="nil"/>
              <w:left w:val="nil"/>
              <w:bottom w:val="single" w:sz="4" w:space="0" w:color="000000"/>
              <w:right w:val="nil"/>
            </w:tcBorders>
            <w:vAlign w:val="center"/>
            <w:hideMark/>
          </w:tcPr>
          <w:p w14:paraId="5A34F6A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E7D8A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6EA8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151740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0E3EFF1"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66E72AD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D63E5E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C77C0A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1355" w:type="dxa"/>
            <w:tcBorders>
              <w:top w:val="nil"/>
              <w:left w:val="nil"/>
              <w:bottom w:val="nil"/>
              <w:right w:val="nil"/>
            </w:tcBorders>
            <w:shd w:val="clear" w:color="auto" w:fill="auto"/>
            <w:noWrap/>
            <w:vAlign w:val="center"/>
            <w:hideMark/>
          </w:tcPr>
          <w:p w14:paraId="6926E2E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59,196</w:t>
            </w:r>
          </w:p>
        </w:tc>
        <w:tc>
          <w:tcPr>
            <w:tcW w:w="906" w:type="dxa"/>
            <w:tcBorders>
              <w:top w:val="nil"/>
              <w:left w:val="nil"/>
              <w:bottom w:val="nil"/>
              <w:right w:val="nil"/>
            </w:tcBorders>
            <w:shd w:val="clear" w:color="auto" w:fill="auto"/>
            <w:noWrap/>
            <w:vAlign w:val="center"/>
            <w:hideMark/>
          </w:tcPr>
          <w:p w14:paraId="13DB3A5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233,114</w:t>
            </w:r>
          </w:p>
        </w:tc>
        <w:tc>
          <w:tcPr>
            <w:tcW w:w="863" w:type="dxa"/>
            <w:tcBorders>
              <w:top w:val="nil"/>
              <w:left w:val="nil"/>
              <w:bottom w:val="nil"/>
              <w:right w:val="nil"/>
            </w:tcBorders>
            <w:shd w:val="clear" w:color="auto" w:fill="auto"/>
            <w:noWrap/>
            <w:vAlign w:val="center"/>
            <w:hideMark/>
          </w:tcPr>
          <w:p w14:paraId="5C59081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79.75</w:t>
            </w:r>
          </w:p>
        </w:tc>
        <w:tc>
          <w:tcPr>
            <w:tcW w:w="694" w:type="dxa"/>
            <w:vMerge/>
            <w:tcBorders>
              <w:top w:val="nil"/>
              <w:left w:val="nil"/>
              <w:bottom w:val="single" w:sz="4" w:space="0" w:color="000000"/>
              <w:right w:val="nil"/>
            </w:tcBorders>
            <w:vAlign w:val="center"/>
            <w:hideMark/>
          </w:tcPr>
          <w:p w14:paraId="5E9781C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55B07C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04594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485D5DC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D983337"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378B71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4913915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0EBC919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732A7B3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38,705</w:t>
            </w:r>
          </w:p>
        </w:tc>
        <w:tc>
          <w:tcPr>
            <w:tcW w:w="906" w:type="dxa"/>
            <w:tcBorders>
              <w:top w:val="nil"/>
              <w:left w:val="nil"/>
              <w:bottom w:val="single" w:sz="4" w:space="0" w:color="auto"/>
              <w:right w:val="nil"/>
            </w:tcBorders>
            <w:shd w:val="clear" w:color="auto" w:fill="auto"/>
            <w:noWrap/>
            <w:vAlign w:val="center"/>
            <w:hideMark/>
          </w:tcPr>
          <w:p w14:paraId="3FC6B92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154,829</w:t>
            </w:r>
          </w:p>
        </w:tc>
        <w:tc>
          <w:tcPr>
            <w:tcW w:w="863" w:type="dxa"/>
            <w:tcBorders>
              <w:top w:val="nil"/>
              <w:left w:val="nil"/>
              <w:bottom w:val="single" w:sz="4" w:space="0" w:color="auto"/>
              <w:right w:val="nil"/>
            </w:tcBorders>
            <w:shd w:val="clear" w:color="auto" w:fill="auto"/>
            <w:noWrap/>
            <w:vAlign w:val="center"/>
            <w:hideMark/>
          </w:tcPr>
          <w:p w14:paraId="45B955CC"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80.00</w:t>
            </w:r>
          </w:p>
        </w:tc>
        <w:tc>
          <w:tcPr>
            <w:tcW w:w="694" w:type="dxa"/>
            <w:vMerge/>
            <w:tcBorders>
              <w:top w:val="nil"/>
              <w:left w:val="nil"/>
              <w:bottom w:val="single" w:sz="4" w:space="0" w:color="000000"/>
              <w:right w:val="nil"/>
            </w:tcBorders>
            <w:vAlign w:val="center"/>
            <w:hideMark/>
          </w:tcPr>
          <w:p w14:paraId="721D440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7C7C75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6372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B02C17"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BC2E7BF" w14:textId="77777777" w:rsidTr="00374063">
        <w:trPr>
          <w:trHeight w:val="240"/>
        </w:trPr>
        <w:tc>
          <w:tcPr>
            <w:tcW w:w="1890" w:type="dxa"/>
            <w:tcBorders>
              <w:top w:val="nil"/>
              <w:left w:val="nil"/>
              <w:bottom w:val="single" w:sz="4" w:space="0" w:color="auto"/>
              <w:right w:val="nil"/>
            </w:tcBorders>
            <w:shd w:val="clear" w:color="auto" w:fill="auto"/>
            <w:noWrap/>
            <w:vAlign w:val="center"/>
            <w:hideMark/>
          </w:tcPr>
          <w:p w14:paraId="62F19C0C"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Resize texture</w:t>
            </w:r>
          </w:p>
        </w:tc>
        <w:tc>
          <w:tcPr>
            <w:tcW w:w="1170" w:type="dxa"/>
            <w:tcBorders>
              <w:top w:val="nil"/>
              <w:left w:val="nil"/>
              <w:bottom w:val="single" w:sz="4" w:space="0" w:color="auto"/>
              <w:right w:val="nil"/>
            </w:tcBorders>
            <w:shd w:val="clear" w:color="auto" w:fill="auto"/>
            <w:noWrap/>
            <w:vAlign w:val="center"/>
            <w:hideMark/>
          </w:tcPr>
          <w:p w14:paraId="69FC54B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Rozlišení</w:t>
            </w:r>
            <w:proofErr w:type="spellEnd"/>
            <w:r w:rsidRPr="00E40329">
              <w:rPr>
                <w:rFonts w:eastAsia="Times New Roman" w:cs="Calibri"/>
                <w:color w:val="000000"/>
                <w:sz w:val="18"/>
                <w:szCs w:val="18"/>
                <w:lang w:val="en-US"/>
              </w:rPr>
              <w:t xml:space="preserve"> - </w:t>
            </w:r>
            <w:proofErr w:type="spellStart"/>
            <w:r w:rsidRPr="00E40329">
              <w:rPr>
                <w:rFonts w:eastAsia="Times New Roman" w:cs="Calibri"/>
                <w:color w:val="000000"/>
                <w:sz w:val="18"/>
                <w:szCs w:val="18"/>
                <w:lang w:val="en-US"/>
              </w:rPr>
              <w:t>px</w:t>
            </w:r>
            <w:proofErr w:type="spellEnd"/>
          </w:p>
        </w:tc>
        <w:tc>
          <w:tcPr>
            <w:tcW w:w="1466" w:type="dxa"/>
            <w:tcBorders>
              <w:top w:val="nil"/>
              <w:left w:val="nil"/>
              <w:bottom w:val="single" w:sz="4" w:space="0" w:color="auto"/>
              <w:right w:val="nil"/>
            </w:tcBorders>
            <w:shd w:val="clear" w:color="auto" w:fill="auto"/>
            <w:noWrap/>
            <w:vAlign w:val="center"/>
            <w:hideMark/>
          </w:tcPr>
          <w:p w14:paraId="104BFB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14453 x 10624</w:t>
            </w:r>
          </w:p>
        </w:tc>
        <w:tc>
          <w:tcPr>
            <w:tcW w:w="1355" w:type="dxa"/>
            <w:tcBorders>
              <w:top w:val="nil"/>
              <w:left w:val="nil"/>
              <w:bottom w:val="single" w:sz="4" w:space="0" w:color="auto"/>
              <w:right w:val="nil"/>
            </w:tcBorders>
            <w:shd w:val="clear" w:color="auto" w:fill="auto"/>
            <w:noWrap/>
            <w:vAlign w:val="center"/>
            <w:hideMark/>
          </w:tcPr>
          <w:p w14:paraId="4E07CE3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1024 x 1024</w:t>
            </w:r>
          </w:p>
        </w:tc>
        <w:tc>
          <w:tcPr>
            <w:tcW w:w="906" w:type="dxa"/>
            <w:tcBorders>
              <w:top w:val="nil"/>
              <w:left w:val="nil"/>
              <w:bottom w:val="single" w:sz="4" w:space="0" w:color="auto"/>
              <w:right w:val="nil"/>
            </w:tcBorders>
            <w:shd w:val="clear" w:color="auto" w:fill="auto"/>
            <w:noWrap/>
            <w:vAlign w:val="center"/>
            <w:hideMark/>
          </w:tcPr>
          <w:p w14:paraId="1C7E557E"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863" w:type="dxa"/>
            <w:tcBorders>
              <w:top w:val="nil"/>
              <w:left w:val="nil"/>
              <w:bottom w:val="single" w:sz="4" w:space="0" w:color="auto"/>
              <w:right w:val="nil"/>
            </w:tcBorders>
            <w:shd w:val="clear" w:color="auto" w:fill="auto"/>
            <w:noWrap/>
            <w:vAlign w:val="center"/>
            <w:hideMark/>
          </w:tcPr>
          <w:p w14:paraId="35A289E2"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694" w:type="dxa"/>
            <w:vMerge/>
            <w:tcBorders>
              <w:top w:val="nil"/>
              <w:left w:val="nil"/>
              <w:bottom w:val="single" w:sz="4" w:space="0" w:color="000000"/>
              <w:right w:val="nil"/>
            </w:tcBorders>
            <w:vAlign w:val="center"/>
            <w:hideMark/>
          </w:tcPr>
          <w:p w14:paraId="3790650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981047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959FF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827039F" w14:textId="77777777" w:rsidR="00E40329" w:rsidRPr="00E40329" w:rsidRDefault="00E40329" w:rsidP="00E40329">
            <w:pPr>
              <w:spacing w:after="0" w:line="240" w:lineRule="auto"/>
              <w:jc w:val="left"/>
              <w:rPr>
                <w:rFonts w:eastAsia="Times New Roman" w:cs="Calibri"/>
                <w:color w:val="000000"/>
                <w:sz w:val="18"/>
                <w:szCs w:val="18"/>
                <w:lang w:val="en-US"/>
              </w:rPr>
            </w:pPr>
          </w:p>
        </w:tc>
      </w:tr>
    </w:tbl>
    <w:p w14:paraId="7982BED5" w14:textId="0C884C39" w:rsidR="00483216" w:rsidRDefault="00374063" w:rsidP="00483216">
      <w:pPr>
        <w:pStyle w:val="Normlnprvnodsazen"/>
        <w:ind w:firstLine="0"/>
        <w:rPr>
          <w:sz w:val="28"/>
        </w:rPr>
      </w:pPr>
      <w:r w:rsidRPr="00374063">
        <w:rPr>
          <w:noProof/>
          <w:sz w:val="28"/>
        </w:rPr>
        <mc:AlternateContent>
          <mc:Choice Requires="wps">
            <w:drawing>
              <wp:anchor distT="45720" distB="45720" distL="114300" distR="114300" simplePos="0" relativeHeight="251663360" behindDoc="0" locked="0" layoutInCell="1" allowOverlap="1" wp14:anchorId="4507FA30" wp14:editId="746C0219">
                <wp:simplePos x="0" y="0"/>
                <wp:positionH relativeFrom="column">
                  <wp:posOffset>7706178</wp:posOffset>
                </wp:positionH>
                <wp:positionV relativeFrom="paragraph">
                  <wp:posOffset>146050</wp:posOffset>
                </wp:positionV>
                <wp:extent cx="4700684" cy="1404620"/>
                <wp:effectExtent l="1905" t="0" r="26035"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700684" cy="1404620"/>
                        </a:xfrm>
                        <a:prstGeom prst="rect">
                          <a:avLst/>
                        </a:prstGeom>
                        <a:solidFill>
                          <a:srgbClr val="FFFFFF"/>
                        </a:solidFill>
                        <a:ln w="9525">
                          <a:solidFill>
                            <a:schemeClr val="bg1"/>
                          </a:solidFill>
                          <a:miter lim="800000"/>
                          <a:headEnd/>
                          <a:tailEnd/>
                        </a:ln>
                      </wps:spPr>
                      <wps:txbx>
                        <w:txbxContent>
                          <w:p w14:paraId="78907E1B" w14:textId="2A972836" w:rsidR="00374063" w:rsidRDefault="00374063">
                            <w:r>
                              <w:t>Příloha č. 1. Kvantifikace míry optimalizace modelu topografické 3D mapy.-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507FA30" id="_x0000_t202" coordsize="21600,21600" o:spt="202" path="m,l,21600r21600,l21600,xe">
                <v:stroke joinstyle="miter"/>
                <v:path gradientshapeok="t" o:connecttype="rect"/>
              </v:shapetype>
              <v:shape id="Text Box 2" o:spid="_x0000_s1026" type="#_x0000_t202" style="position:absolute;left:0;text-align:left;margin-left:606.8pt;margin-top:11.5pt;width:370.15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" strokecolor="white [3212]">
                <v:textbox style="mso-fit-shape-to-text:t">
                  <w:txbxContent>
                    <w:p w14:paraId="78907E1B" w14:textId="2A972836" w:rsidR="00374063" w:rsidRDefault="00374063">
                      <w:r>
                        <w:t>Příloha č. 1. Kvantifikace míry optimalizace modelu topografické 3D mapy.-</w:t>
                      </w:r>
                    </w:p>
                  </w:txbxContent>
                </v:textbox>
              </v:shape>
            </w:pict>
          </mc:Fallback>
        </mc:AlternateContent>
      </w:r>
    </w:p>
    <w:p w14:paraId="744D47D1" w14:textId="40154F19" w:rsidR="00483216" w:rsidRDefault="00483216" w:rsidP="00483216">
      <w:pPr>
        <w:pStyle w:val="Normlnprvnodsazen"/>
        <w:ind w:firstLine="0"/>
        <w:rPr>
          <w:sz w:val="28"/>
        </w:rPr>
      </w:pPr>
    </w:p>
    <w:p w14:paraId="4011CEE1" w14:textId="3BA6FE2D" w:rsidR="00E40329" w:rsidRPr="001F6849" w:rsidRDefault="00E40329" w:rsidP="00483216">
      <w:pPr>
        <w:pStyle w:val="Normlnprvnodsazen"/>
        <w:ind w:firstLine="0"/>
        <w:rPr>
          <w:sz w:val="28"/>
        </w:rPr>
        <w:sectPr w:rsidR="00E40329" w:rsidRPr="001F6849" w:rsidSect="00E40329">
          <w:footerReference w:type="default" r:id="rId79"/>
          <w:pgSz w:w="16838" w:h="11906" w:orient="landscape" w:code="9"/>
          <w:pgMar w:top="1985" w:right="1701" w:bottom="1134" w:left="1134" w:header="709" w:footer="709" w:gutter="0"/>
          <w:cols w:space="708"/>
          <w:docGrid w:linePitch="360"/>
        </w:sectPr>
      </w:pPr>
    </w:p>
    <w:p w14:paraId="0B86D37D" w14:textId="77777777" w:rsidR="00C3380E" w:rsidRDefault="00C3380E" w:rsidP="002F057F">
      <w:pPr>
        <w:rPr>
          <w:b/>
          <w:bCs/>
        </w:rPr>
        <w:sectPr w:rsidR="00C3380E" w:rsidSect="00C3380E">
          <w:headerReference w:type="default" r:id="rId80"/>
          <w:pgSz w:w="11906" w:h="16838" w:code="9"/>
          <w:pgMar w:top="1440" w:right="1138" w:bottom="1138" w:left="1440" w:header="432" w:footer="0" w:gutter="0"/>
          <w:cols w:space="708"/>
          <w:docGrid w:linePitch="360"/>
        </w:sectPr>
      </w:pPr>
      <w:r>
        <w:rPr>
          <w:b/>
          <w:bCs/>
          <w:noProof/>
        </w:rPr>
        <w:lastRenderedPageBreak/>
        <w:drawing>
          <wp:inline distT="0" distB="0" distL="0" distR="0" wp14:anchorId="6CD0C4A2" wp14:editId="5435F425">
            <wp:extent cx="5695315" cy="9055100"/>
            <wp:effectExtent l="0" t="0" r="635" b="0"/>
            <wp:docPr id="13616441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4138" name="Picture 3" descr="A diagram of a flow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95315" cy="9055100"/>
                    </a:xfrm>
                    <a:prstGeom prst="rect">
                      <a:avLst/>
                    </a:prstGeom>
                  </pic:spPr>
                </pic:pic>
              </a:graphicData>
            </a:graphic>
          </wp:inline>
        </w:drawing>
      </w:r>
    </w:p>
    <w:p w14:paraId="1BFD6807" w14:textId="7051131F" w:rsidR="0037733E" w:rsidRDefault="0037733E" w:rsidP="0037733E">
      <w:pPr>
        <w:shd w:val="clear" w:color="auto" w:fill="FFFFFF"/>
        <w:jc w:val="left"/>
        <w:divId w:val="1211458229"/>
        <w:rPr>
          <w:noProof/>
        </w:rPr>
      </w:pPr>
      <w:r w:rsidRPr="0037733E">
        <w:rPr>
          <w:rFonts w:ascii="Courier New" w:hAnsi="Courier New" w:cs="Courier New"/>
          <w:noProof/>
          <w:color w:val="000000"/>
          <w:sz w:val="18"/>
          <w:szCs w:val="18"/>
        </w:rPr>
        <w:lastRenderedPageBreak/>
        <w:t xml:space="preserve"> </w:t>
      </w:r>
      <w:r w:rsidRPr="0037733E">
        <w:rPr>
          <w:rFonts w:ascii="Courier New" w:hAnsi="Courier New" w:cs="Courier New"/>
          <w:noProof/>
          <w:color w:val="31A354"/>
          <w:sz w:val="18"/>
          <w:szCs w:val="18"/>
        </w:rPr>
        <w:t>1.</w:t>
      </w:r>
      <w:r w:rsidRPr="0037733E">
        <w:rPr>
          <w:rFonts w:ascii="Courier New" w:hAnsi="Courier New" w:cs="Courier New"/>
          <w:noProof/>
          <w:color w:val="000000"/>
          <w:sz w:val="18"/>
          <w:szCs w:val="18"/>
        </w:rPr>
        <w:t xml:space="preserve"> stages:</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6.</w:t>
      </w:r>
      <w:r w:rsidRPr="0037733E">
        <w:rPr>
          <w:rFonts w:ascii="Courier New" w:hAnsi="Courier New" w:cs="Courier New"/>
          <w:noProof/>
          <w:color w:val="000000"/>
          <w:sz w:val="18"/>
          <w:szCs w:val="18"/>
        </w:rPr>
        <w:t xml:space="preserve"> package:</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7.</w:t>
      </w:r>
      <w:r w:rsidRPr="0037733E">
        <w:rPr>
          <w:rFonts w:ascii="Courier New" w:hAnsi="Courier New" w:cs="Courier New"/>
          <w:noProof/>
          <w:color w:val="000000"/>
          <w:sz w:val="18"/>
          <w:szCs w:val="18"/>
        </w:rPr>
        <w:t xml:space="preserve">   image: </w:t>
      </w:r>
      <w:r w:rsidRPr="0037733E">
        <w:rPr>
          <w:rFonts w:ascii="Courier New" w:hAnsi="Courier New" w:cs="Courier New"/>
          <w:noProof/>
          <w:color w:val="756BB1"/>
          <w:sz w:val="18"/>
          <w:szCs w:val="18"/>
        </w:rPr>
        <w:t>wonderlandengine/editor:1.1.4</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11.</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Set up the WLE_CREDENTIALS variable for WonderlandEditor to log in</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WonderlandEditor</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--windowless</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--package</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--project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wle-pplayground-maps.wlp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16.</w:t>
      </w:r>
      <w:r w:rsidRPr="0037733E">
        <w:rPr>
          <w:rFonts w:ascii="Courier New" w:hAnsi="Courier New" w:cs="Courier New"/>
          <w:noProof/>
          <w:color w:val="000000"/>
          <w:sz w:val="18"/>
          <w:szCs w:val="18"/>
        </w:rPr>
        <w:t xml:space="preserve">   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17.</w:t>
      </w:r>
      <w:r w:rsidRPr="0037733E">
        <w:rPr>
          <w:rFonts w:ascii="Courier New" w:hAnsi="Courier New" w:cs="Courier New"/>
          <w:noProof/>
          <w:color w:val="000000"/>
          <w:sz w:val="18"/>
          <w:szCs w:val="18"/>
        </w:rPr>
        <w:t xml:space="preserve">     key: </w:t>
      </w:r>
      <w:r w:rsidRPr="0037733E">
        <w:rPr>
          <w:rFonts w:ascii="Courier New" w:hAnsi="Courier New" w:cs="Courier New"/>
          <w:noProof/>
          <w:color w:val="756BB1"/>
          <w:sz w:val="18"/>
          <w:szCs w:val="18"/>
        </w:rPr>
        <w:t>${CI_COMMIT_REF_SLUG}</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19.</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22.</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23.</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26.</w:t>
      </w:r>
      <w:r w:rsidRPr="0037733E">
        <w:rPr>
          <w:rFonts w:ascii="Courier New" w:hAnsi="Courier New" w:cs="Courier New"/>
          <w:noProof/>
          <w:color w:val="000000"/>
          <w:sz w:val="18"/>
          <w:szCs w:val="18"/>
        </w:rPr>
        <w:t xml:space="preserve"> pages: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27.</w:t>
      </w:r>
      <w:r w:rsidRPr="0037733E">
        <w:rPr>
          <w:rFonts w:ascii="Courier New" w:hAnsi="Courier New" w:cs="Courier New"/>
          <w:noProof/>
          <w:color w:val="000000"/>
          <w:sz w:val="18"/>
          <w:szCs w:val="18"/>
        </w:rPr>
        <w:t xml:space="preserve">   image: alpine:3.14</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31.</w:t>
      </w:r>
      <w:r w:rsidRPr="0037733E">
        <w:rPr>
          <w:rFonts w:ascii="Courier New" w:hAnsi="Courier New" w:cs="Courier New"/>
          <w:noProof/>
          <w:color w:val="000000"/>
          <w:sz w:val="18"/>
          <w:szCs w:val="18"/>
        </w:rPr>
        <w:t xml:space="preserve">   rules: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Only deploy to pages on main/master 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if: </w:t>
      </w:r>
      <w:r w:rsidRPr="0037733E">
        <w:rPr>
          <w:rFonts w:ascii="Courier New" w:hAnsi="Courier New" w:cs="Courier New"/>
          <w:noProof/>
          <w:color w:val="756BB1"/>
          <w:sz w:val="18"/>
          <w:szCs w:val="18"/>
        </w:rPr>
        <w:t>$CI_COMMIT_BRANCH</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$CI_DEFAULT_BRANCH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36.</w:t>
      </w:r>
      <w:r w:rsidRPr="0037733E">
        <w:rPr>
          <w:rFonts w:ascii="Courier New" w:hAnsi="Courier New" w:cs="Courier New"/>
          <w:noProof/>
          <w:color w:val="000000"/>
          <w:sz w:val="18"/>
          <w:szCs w:val="18"/>
        </w:rPr>
        <w:t xml:space="preserve">   before_script: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37.</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apk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add</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39.</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mv</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44.</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45.</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46.</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p>
    <w:p w14:paraId="421B9A58" w14:textId="65161A57" w:rsidR="0037733E" w:rsidRDefault="0037733E" w:rsidP="0037733E">
      <w:pPr>
        <w:divId w:val="1211458229"/>
      </w:pPr>
    </w:p>
    <w:p w14:paraId="4CE5B2D5" w14:textId="2CE51E86" w:rsidR="002F057F" w:rsidRDefault="002F057F" w:rsidP="002F057F">
      <w:pPr>
        <w:rPr>
          <w:b/>
          <w:bCs/>
        </w:rPr>
      </w:pPr>
    </w:p>
    <w:p w14:paraId="5242355C" w14:textId="77777777" w:rsidR="00934F85" w:rsidRPr="00934F85" w:rsidRDefault="00934F85" w:rsidP="00934F85">
      <w:pPr>
        <w:pStyle w:val="Normlnprvnodsazen"/>
        <w:rPr>
          <w:lang w:eastAsia="en-US"/>
        </w:rPr>
      </w:pPr>
    </w:p>
    <w:p w14:paraId="12117424" w14:textId="77777777" w:rsidR="00E50131" w:rsidRDefault="00E50131" w:rsidP="00C3380E"/>
    <w:p w14:paraId="44B1C0A7" w14:textId="77777777" w:rsidR="00C3380E" w:rsidRPr="00C3380E" w:rsidRDefault="00C3380E" w:rsidP="00C3380E">
      <w:pPr>
        <w:pStyle w:val="Normlnprvnodsazen"/>
        <w:rPr>
          <w:lang w:eastAsia="en-US"/>
        </w:rPr>
        <w:sectPr w:rsidR="00C3380E" w:rsidRPr="00C3380E" w:rsidSect="00C3380E">
          <w:headerReference w:type="default" r:id="rId82"/>
          <w:pgSz w:w="11906" w:h="16838" w:code="9"/>
          <w:pgMar w:top="1440" w:right="1138" w:bottom="1138" w:left="1440" w:header="432" w:footer="0" w:gutter="0"/>
          <w:cols w:space="708"/>
          <w:docGrid w:linePitch="360"/>
        </w:sectPr>
      </w:pPr>
    </w:p>
    <w:tbl>
      <w:tblPr>
        <w:tblW w:w="8899" w:type="dxa"/>
        <w:tblLook w:val="04A0" w:firstRow="1" w:lastRow="0" w:firstColumn="1" w:lastColumn="0" w:noHBand="0" w:noVBand="1"/>
      </w:tblPr>
      <w:tblGrid>
        <w:gridCol w:w="1539"/>
        <w:gridCol w:w="680"/>
        <w:gridCol w:w="6680"/>
      </w:tblGrid>
      <w:tr w:rsidR="00CD363B" w:rsidRPr="00CD363B" w14:paraId="0E79F08B" w14:textId="77777777" w:rsidTr="00CD363B">
        <w:trPr>
          <w:trHeight w:val="300"/>
        </w:trPr>
        <w:tc>
          <w:tcPr>
            <w:tcW w:w="15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0924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lastRenderedPageBreak/>
              <w:t>Typ otázek</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11757BA"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w:t>
            </w:r>
          </w:p>
        </w:tc>
        <w:tc>
          <w:tcPr>
            <w:tcW w:w="6680" w:type="dxa"/>
            <w:tcBorders>
              <w:top w:val="single" w:sz="4" w:space="0" w:color="auto"/>
              <w:left w:val="nil"/>
              <w:bottom w:val="single" w:sz="4" w:space="0" w:color="auto"/>
              <w:right w:val="single" w:sz="4" w:space="0" w:color="auto"/>
            </w:tcBorders>
            <w:shd w:val="clear" w:color="auto" w:fill="auto"/>
            <w:noWrap/>
            <w:vAlign w:val="center"/>
            <w:hideMark/>
          </w:tcPr>
          <w:p w14:paraId="478D30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Otázka</w:t>
            </w:r>
          </w:p>
        </w:tc>
      </w:tr>
      <w:tr w:rsidR="00CD363B" w:rsidRPr="00CD363B" w14:paraId="43D45475"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0DBB57"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Identifikační</w:t>
            </w:r>
          </w:p>
        </w:tc>
        <w:tc>
          <w:tcPr>
            <w:tcW w:w="680" w:type="dxa"/>
            <w:tcBorders>
              <w:top w:val="nil"/>
              <w:left w:val="nil"/>
              <w:bottom w:val="single" w:sz="4" w:space="0" w:color="auto"/>
              <w:right w:val="single" w:sz="4" w:space="0" w:color="auto"/>
            </w:tcBorders>
            <w:shd w:val="clear" w:color="auto" w:fill="auto"/>
            <w:noWrap/>
            <w:vAlign w:val="center"/>
            <w:hideMark/>
          </w:tcPr>
          <w:p w14:paraId="64D8F7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w:t>
            </w:r>
          </w:p>
        </w:tc>
        <w:tc>
          <w:tcPr>
            <w:tcW w:w="6680" w:type="dxa"/>
            <w:tcBorders>
              <w:top w:val="nil"/>
              <w:left w:val="nil"/>
              <w:bottom w:val="single" w:sz="4" w:space="0" w:color="auto"/>
              <w:right w:val="single" w:sz="4" w:space="0" w:color="auto"/>
            </w:tcBorders>
            <w:shd w:val="clear" w:color="A6D854" w:fill="FFFFFF"/>
            <w:noWrap/>
            <w:vAlign w:val="center"/>
            <w:hideMark/>
          </w:tcPr>
          <w:p w14:paraId="7294718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pohlaví?</w:t>
            </w:r>
          </w:p>
        </w:tc>
      </w:tr>
      <w:tr w:rsidR="00CD363B" w:rsidRPr="00CD363B" w14:paraId="381664A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3B8F5A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9B3F543"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w:t>
            </w:r>
          </w:p>
        </w:tc>
        <w:tc>
          <w:tcPr>
            <w:tcW w:w="6680" w:type="dxa"/>
            <w:tcBorders>
              <w:top w:val="nil"/>
              <w:left w:val="nil"/>
              <w:bottom w:val="single" w:sz="4" w:space="0" w:color="auto"/>
              <w:right w:val="single" w:sz="4" w:space="0" w:color="auto"/>
            </w:tcBorders>
            <w:shd w:val="clear" w:color="A6D854" w:fill="FFFFFF"/>
            <w:noWrap/>
            <w:vAlign w:val="center"/>
            <w:hideMark/>
          </w:tcPr>
          <w:p w14:paraId="77D4C1A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 jaké věkové kategorii se nacházíte?</w:t>
            </w:r>
          </w:p>
        </w:tc>
      </w:tr>
      <w:tr w:rsidR="00CD363B" w:rsidRPr="00CD363B" w14:paraId="0BAE070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E2163D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1FF256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w:t>
            </w:r>
          </w:p>
        </w:tc>
        <w:tc>
          <w:tcPr>
            <w:tcW w:w="6680" w:type="dxa"/>
            <w:tcBorders>
              <w:top w:val="nil"/>
              <w:left w:val="nil"/>
              <w:bottom w:val="single" w:sz="4" w:space="0" w:color="auto"/>
              <w:right w:val="single" w:sz="4" w:space="0" w:color="auto"/>
            </w:tcBorders>
            <w:shd w:val="clear" w:color="A6D854" w:fill="FFFFFF"/>
            <w:noWrap/>
            <w:vAlign w:val="center"/>
            <w:hideMark/>
          </w:tcPr>
          <w:p w14:paraId="644A265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nejvyšší dosažené vzdělání?</w:t>
            </w:r>
          </w:p>
        </w:tc>
      </w:tr>
      <w:tr w:rsidR="00CD363B" w:rsidRPr="00CD363B" w14:paraId="3447CA2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E4FE06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4960688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4</w:t>
            </w:r>
          </w:p>
        </w:tc>
        <w:tc>
          <w:tcPr>
            <w:tcW w:w="6680" w:type="dxa"/>
            <w:tcBorders>
              <w:top w:val="nil"/>
              <w:left w:val="nil"/>
              <w:bottom w:val="single" w:sz="4" w:space="0" w:color="auto"/>
              <w:right w:val="single" w:sz="4" w:space="0" w:color="auto"/>
            </w:tcBorders>
            <w:shd w:val="clear" w:color="A6D854" w:fill="FFFFFF"/>
            <w:noWrap/>
            <w:vAlign w:val="center"/>
            <w:hideMark/>
          </w:tcPr>
          <w:p w14:paraId="12968A64"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Brýle pro virtuální realitu využívám?</w:t>
            </w:r>
          </w:p>
        </w:tc>
      </w:tr>
      <w:tr w:rsidR="00CD363B" w:rsidRPr="00CD363B" w14:paraId="010AAA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236A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6C12CC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5</w:t>
            </w:r>
          </w:p>
        </w:tc>
        <w:tc>
          <w:tcPr>
            <w:tcW w:w="6680" w:type="dxa"/>
            <w:tcBorders>
              <w:top w:val="nil"/>
              <w:left w:val="nil"/>
              <w:bottom w:val="single" w:sz="4" w:space="0" w:color="auto"/>
              <w:right w:val="single" w:sz="4" w:space="0" w:color="auto"/>
            </w:tcBorders>
            <w:shd w:val="clear" w:color="A6D854" w:fill="FFFFFF"/>
            <w:noWrap/>
            <w:vAlign w:val="center"/>
            <w:hideMark/>
          </w:tcPr>
          <w:p w14:paraId="3BDF4FF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w:t>
            </w:r>
            <w:proofErr w:type="gramStart"/>
            <w:r w:rsidRPr="00CD363B">
              <w:rPr>
                <w:rFonts w:ascii="Cambra" w:eastAsia="Times New Roman" w:hAnsi="Cambra" w:cs="JetBrains Mono"/>
                <w:sz w:val="20"/>
                <w:szCs w:val="20"/>
              </w:rPr>
              <w:t>3D</w:t>
            </w:r>
            <w:proofErr w:type="gramEnd"/>
            <w:r w:rsidRPr="00CD363B">
              <w:rPr>
                <w:rFonts w:ascii="Cambra" w:eastAsia="Times New Roman" w:hAnsi="Cambra" w:cs="JetBrains Mono"/>
                <w:sz w:val="20"/>
                <w:szCs w:val="20"/>
              </w:rPr>
              <w:t xml:space="preserve"> prostorovou informací se setkávám? </w:t>
            </w:r>
          </w:p>
        </w:tc>
      </w:tr>
      <w:tr w:rsidR="00CD363B" w:rsidRPr="00CD363B" w14:paraId="178F33B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131D04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0F559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6</w:t>
            </w:r>
          </w:p>
        </w:tc>
        <w:tc>
          <w:tcPr>
            <w:tcW w:w="6680" w:type="dxa"/>
            <w:tcBorders>
              <w:top w:val="nil"/>
              <w:left w:val="nil"/>
              <w:bottom w:val="single" w:sz="4" w:space="0" w:color="auto"/>
              <w:right w:val="single" w:sz="4" w:space="0" w:color="auto"/>
            </w:tcBorders>
            <w:shd w:val="clear" w:color="A6D854" w:fill="FFFFFF"/>
            <w:noWrap/>
            <w:vAlign w:val="center"/>
            <w:hideMark/>
          </w:tcPr>
          <w:p w14:paraId="4A541AA6" w14:textId="1A211B33"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prostorovou informací (GIS, CAD aj.) pracuji? </w:t>
            </w:r>
          </w:p>
        </w:tc>
      </w:tr>
      <w:tr w:rsidR="00CD363B" w:rsidRPr="00CD363B" w14:paraId="2394F3E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BBFAC0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384DE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7</w:t>
            </w:r>
          </w:p>
        </w:tc>
        <w:tc>
          <w:tcPr>
            <w:tcW w:w="6680" w:type="dxa"/>
            <w:tcBorders>
              <w:top w:val="nil"/>
              <w:left w:val="nil"/>
              <w:bottom w:val="single" w:sz="4" w:space="0" w:color="auto"/>
              <w:right w:val="single" w:sz="4" w:space="0" w:color="auto"/>
            </w:tcBorders>
            <w:shd w:val="clear" w:color="A6D854" w:fill="FFFFFF"/>
            <w:noWrap/>
            <w:vAlign w:val="center"/>
            <w:hideMark/>
          </w:tcPr>
          <w:p w14:paraId="1210A4F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Zobrazovanou oblast centra Brna znám? </w:t>
            </w:r>
          </w:p>
        </w:tc>
      </w:tr>
      <w:tr w:rsidR="00CD363B" w:rsidRPr="00CD363B" w14:paraId="0DA4EF17"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5E3898"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1</w:t>
            </w:r>
          </w:p>
        </w:tc>
        <w:tc>
          <w:tcPr>
            <w:tcW w:w="680" w:type="dxa"/>
            <w:tcBorders>
              <w:top w:val="nil"/>
              <w:left w:val="nil"/>
              <w:bottom w:val="single" w:sz="4" w:space="0" w:color="auto"/>
              <w:right w:val="single" w:sz="4" w:space="0" w:color="auto"/>
            </w:tcBorders>
            <w:shd w:val="clear" w:color="auto" w:fill="auto"/>
            <w:noWrap/>
            <w:vAlign w:val="center"/>
            <w:hideMark/>
          </w:tcPr>
          <w:p w14:paraId="4DADD7DD"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8</w:t>
            </w:r>
          </w:p>
        </w:tc>
        <w:tc>
          <w:tcPr>
            <w:tcW w:w="6680" w:type="dxa"/>
            <w:tcBorders>
              <w:top w:val="nil"/>
              <w:left w:val="nil"/>
              <w:bottom w:val="single" w:sz="4" w:space="0" w:color="auto"/>
              <w:right w:val="single" w:sz="4" w:space="0" w:color="auto"/>
            </w:tcBorders>
            <w:shd w:val="clear" w:color="A6D854" w:fill="FFFFFF"/>
            <w:noWrap/>
            <w:vAlign w:val="center"/>
            <w:hideMark/>
          </w:tcPr>
          <w:p w14:paraId="213F1F6A"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Používal/a jsem legendu za účelem splnění úkolu? </w:t>
            </w:r>
          </w:p>
        </w:tc>
      </w:tr>
      <w:tr w:rsidR="00CD363B" w:rsidRPr="00CD363B" w14:paraId="780F064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B7507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39CFC7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9</w:t>
            </w:r>
          </w:p>
        </w:tc>
        <w:tc>
          <w:tcPr>
            <w:tcW w:w="6680" w:type="dxa"/>
            <w:tcBorders>
              <w:top w:val="nil"/>
              <w:left w:val="nil"/>
              <w:bottom w:val="single" w:sz="4" w:space="0" w:color="auto"/>
              <w:right w:val="single" w:sz="4" w:space="0" w:color="auto"/>
            </w:tcBorders>
            <w:shd w:val="clear" w:color="A6D854" w:fill="FFFFFF"/>
            <w:noWrap/>
            <w:vAlign w:val="center"/>
            <w:hideMark/>
          </w:tcPr>
          <w:p w14:paraId="588EC45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Využil/a jsem možnosti pohybu v modelu a kolem něj? </w:t>
            </w:r>
          </w:p>
        </w:tc>
      </w:tr>
      <w:tr w:rsidR="00CD363B" w:rsidRPr="00CD363B" w14:paraId="0EBDF30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370FF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10E667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10</w:t>
            </w:r>
          </w:p>
        </w:tc>
        <w:tc>
          <w:tcPr>
            <w:tcW w:w="6680" w:type="dxa"/>
            <w:tcBorders>
              <w:top w:val="nil"/>
              <w:left w:val="nil"/>
              <w:bottom w:val="single" w:sz="4" w:space="0" w:color="auto"/>
              <w:right w:val="single" w:sz="4" w:space="0" w:color="auto"/>
            </w:tcBorders>
            <w:shd w:val="clear" w:color="A6D854" w:fill="FFFFFF"/>
            <w:noWrap/>
            <w:vAlign w:val="center"/>
            <w:hideMark/>
          </w:tcPr>
          <w:p w14:paraId="307EE25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K vypracování úkolu jsem potřeboval/a asistenci koordinátora? </w:t>
            </w:r>
          </w:p>
        </w:tc>
      </w:tr>
      <w:tr w:rsidR="00CD363B" w:rsidRPr="00CD363B" w14:paraId="1854267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21421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EF0369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11</w:t>
            </w:r>
          </w:p>
        </w:tc>
        <w:tc>
          <w:tcPr>
            <w:tcW w:w="6680" w:type="dxa"/>
            <w:tcBorders>
              <w:top w:val="nil"/>
              <w:left w:val="nil"/>
              <w:bottom w:val="single" w:sz="4" w:space="0" w:color="auto"/>
              <w:right w:val="single" w:sz="4" w:space="0" w:color="auto"/>
            </w:tcBorders>
            <w:shd w:val="clear" w:color="A6D854" w:fill="FFFFFF"/>
            <w:noWrap/>
            <w:vAlign w:val="center"/>
            <w:hideMark/>
          </w:tcPr>
          <w:p w14:paraId="006AB2A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50CA815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F54FB8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A431E6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12</w:t>
            </w:r>
          </w:p>
        </w:tc>
        <w:tc>
          <w:tcPr>
            <w:tcW w:w="6680" w:type="dxa"/>
            <w:tcBorders>
              <w:top w:val="nil"/>
              <w:left w:val="nil"/>
              <w:bottom w:val="single" w:sz="4" w:space="0" w:color="auto"/>
              <w:right w:val="single" w:sz="4" w:space="0" w:color="auto"/>
            </w:tcBorders>
            <w:shd w:val="clear" w:color="A6D854" w:fill="FFFFFF"/>
            <w:noWrap/>
            <w:vAlign w:val="center"/>
            <w:hideMark/>
          </w:tcPr>
          <w:p w14:paraId="6BF27DA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Úkol mi přišel náročný? </w:t>
            </w:r>
          </w:p>
        </w:tc>
      </w:tr>
      <w:tr w:rsidR="00CD363B" w:rsidRPr="00CD363B" w14:paraId="59F78D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3D20B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C096BF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13</w:t>
            </w:r>
          </w:p>
        </w:tc>
        <w:tc>
          <w:tcPr>
            <w:tcW w:w="6680" w:type="dxa"/>
            <w:tcBorders>
              <w:top w:val="nil"/>
              <w:left w:val="nil"/>
              <w:bottom w:val="single" w:sz="4" w:space="0" w:color="auto"/>
              <w:right w:val="single" w:sz="4" w:space="0" w:color="auto"/>
            </w:tcBorders>
            <w:shd w:val="clear" w:color="A6D854" w:fill="FFFFFF"/>
            <w:noWrap/>
            <w:vAlign w:val="center"/>
            <w:hideMark/>
          </w:tcPr>
          <w:p w14:paraId="00806D8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mi přišla informativní? </w:t>
            </w:r>
          </w:p>
        </w:tc>
      </w:tr>
      <w:tr w:rsidR="00CD363B" w:rsidRPr="00CD363B" w14:paraId="46EF5A7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8F2674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7004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14</w:t>
            </w:r>
          </w:p>
        </w:tc>
        <w:tc>
          <w:tcPr>
            <w:tcW w:w="6680" w:type="dxa"/>
            <w:tcBorders>
              <w:top w:val="nil"/>
              <w:left w:val="nil"/>
              <w:bottom w:val="single" w:sz="4" w:space="0" w:color="auto"/>
              <w:right w:val="single" w:sz="4" w:space="0" w:color="auto"/>
            </w:tcBorders>
            <w:shd w:val="clear" w:color="A6D854" w:fill="FFFFFF"/>
            <w:noWrap/>
            <w:vAlign w:val="center"/>
            <w:hideMark/>
          </w:tcPr>
          <w:p w14:paraId="2276E9A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se mi líbila? </w:t>
            </w:r>
          </w:p>
        </w:tc>
      </w:tr>
      <w:tr w:rsidR="00CD363B" w:rsidRPr="00CD363B" w14:paraId="379D8AAB"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6DEE5A"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2</w:t>
            </w:r>
          </w:p>
        </w:tc>
        <w:tc>
          <w:tcPr>
            <w:tcW w:w="680" w:type="dxa"/>
            <w:tcBorders>
              <w:top w:val="nil"/>
              <w:left w:val="nil"/>
              <w:bottom w:val="single" w:sz="4" w:space="0" w:color="auto"/>
              <w:right w:val="single" w:sz="4" w:space="0" w:color="auto"/>
            </w:tcBorders>
            <w:shd w:val="clear" w:color="auto" w:fill="auto"/>
            <w:noWrap/>
            <w:vAlign w:val="center"/>
            <w:hideMark/>
          </w:tcPr>
          <w:p w14:paraId="7F5DE73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15</w:t>
            </w:r>
          </w:p>
        </w:tc>
        <w:tc>
          <w:tcPr>
            <w:tcW w:w="6680" w:type="dxa"/>
            <w:tcBorders>
              <w:top w:val="nil"/>
              <w:left w:val="nil"/>
              <w:bottom w:val="single" w:sz="4" w:space="0" w:color="auto"/>
              <w:right w:val="single" w:sz="4" w:space="0" w:color="auto"/>
            </w:tcBorders>
            <w:shd w:val="clear" w:color="A6D854" w:fill="FFFFFF"/>
            <w:noWrap/>
            <w:vAlign w:val="center"/>
            <w:hideMark/>
          </w:tcPr>
          <w:p w14:paraId="507BC76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Používal/a jsem legendu za účelem splnění úkolu?</w:t>
            </w:r>
          </w:p>
        </w:tc>
      </w:tr>
      <w:tr w:rsidR="00CD363B" w:rsidRPr="00CD363B" w14:paraId="7775375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1DD8A3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B0BBCB1"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16</w:t>
            </w:r>
          </w:p>
        </w:tc>
        <w:tc>
          <w:tcPr>
            <w:tcW w:w="6680" w:type="dxa"/>
            <w:tcBorders>
              <w:top w:val="nil"/>
              <w:left w:val="nil"/>
              <w:bottom w:val="single" w:sz="4" w:space="0" w:color="auto"/>
              <w:right w:val="single" w:sz="4" w:space="0" w:color="auto"/>
            </w:tcBorders>
            <w:shd w:val="clear" w:color="A6D854" w:fill="FFFFFF"/>
            <w:noWrap/>
            <w:vAlign w:val="center"/>
            <w:hideMark/>
          </w:tcPr>
          <w:p w14:paraId="2C5296F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14489F9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6D93A1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6960F1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17</w:t>
            </w:r>
          </w:p>
        </w:tc>
        <w:tc>
          <w:tcPr>
            <w:tcW w:w="6680" w:type="dxa"/>
            <w:tcBorders>
              <w:top w:val="nil"/>
              <w:left w:val="nil"/>
              <w:bottom w:val="single" w:sz="4" w:space="0" w:color="auto"/>
              <w:right w:val="single" w:sz="4" w:space="0" w:color="auto"/>
            </w:tcBorders>
            <w:shd w:val="clear" w:color="A6D854" w:fill="FFFFFF"/>
            <w:noWrap/>
            <w:vAlign w:val="center"/>
            <w:hideMark/>
          </w:tcPr>
          <w:p w14:paraId="35CCFE6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K vypracování úkolu jsem potřeboval/a asistenci koordinátora?</w:t>
            </w:r>
          </w:p>
        </w:tc>
      </w:tr>
      <w:tr w:rsidR="00CD363B" w:rsidRPr="00CD363B" w14:paraId="3F6C380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1F4C7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8C4EDD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18</w:t>
            </w:r>
          </w:p>
        </w:tc>
        <w:tc>
          <w:tcPr>
            <w:tcW w:w="6680" w:type="dxa"/>
            <w:tcBorders>
              <w:top w:val="nil"/>
              <w:left w:val="nil"/>
              <w:bottom w:val="single" w:sz="4" w:space="0" w:color="auto"/>
              <w:right w:val="single" w:sz="4" w:space="0" w:color="auto"/>
            </w:tcBorders>
            <w:shd w:val="clear" w:color="A6D854" w:fill="FFFFFF"/>
            <w:noWrap/>
            <w:vAlign w:val="center"/>
            <w:hideMark/>
          </w:tcPr>
          <w:p w14:paraId="65E5E41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Zadání mi přišlo srozumitelné? </w:t>
            </w:r>
          </w:p>
        </w:tc>
      </w:tr>
      <w:tr w:rsidR="00CD363B" w:rsidRPr="00CD363B" w14:paraId="739A3D01"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5AE06B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044475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19</w:t>
            </w:r>
          </w:p>
        </w:tc>
        <w:tc>
          <w:tcPr>
            <w:tcW w:w="6680" w:type="dxa"/>
            <w:tcBorders>
              <w:top w:val="nil"/>
              <w:left w:val="nil"/>
              <w:bottom w:val="single" w:sz="4" w:space="0" w:color="auto"/>
              <w:right w:val="single" w:sz="4" w:space="0" w:color="auto"/>
            </w:tcBorders>
            <w:shd w:val="clear" w:color="A6D854" w:fill="FFFFFF"/>
            <w:noWrap/>
            <w:vAlign w:val="center"/>
            <w:hideMark/>
          </w:tcPr>
          <w:p w14:paraId="06728D0F"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8CE09F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F235748"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9D8522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20</w:t>
            </w:r>
          </w:p>
        </w:tc>
        <w:tc>
          <w:tcPr>
            <w:tcW w:w="6680" w:type="dxa"/>
            <w:tcBorders>
              <w:top w:val="nil"/>
              <w:left w:val="nil"/>
              <w:bottom w:val="single" w:sz="4" w:space="0" w:color="auto"/>
              <w:right w:val="single" w:sz="4" w:space="0" w:color="auto"/>
            </w:tcBorders>
            <w:shd w:val="clear" w:color="A6D854" w:fill="FFFFFF"/>
            <w:noWrap/>
            <w:vAlign w:val="center"/>
            <w:hideMark/>
          </w:tcPr>
          <w:p w14:paraId="4AD56D4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0F08337D"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3614C6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6BC04A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21</w:t>
            </w:r>
          </w:p>
        </w:tc>
        <w:tc>
          <w:tcPr>
            <w:tcW w:w="6680" w:type="dxa"/>
            <w:tcBorders>
              <w:top w:val="nil"/>
              <w:left w:val="nil"/>
              <w:bottom w:val="single" w:sz="4" w:space="0" w:color="auto"/>
              <w:right w:val="single" w:sz="4" w:space="0" w:color="auto"/>
            </w:tcBorders>
            <w:shd w:val="clear" w:color="A6D854" w:fill="FFFFFF"/>
            <w:noWrap/>
            <w:vAlign w:val="center"/>
            <w:hideMark/>
          </w:tcPr>
          <w:p w14:paraId="460A2A5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2CD2BCA1"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AC05F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3</w:t>
            </w:r>
          </w:p>
        </w:tc>
        <w:tc>
          <w:tcPr>
            <w:tcW w:w="680" w:type="dxa"/>
            <w:tcBorders>
              <w:top w:val="nil"/>
              <w:left w:val="nil"/>
              <w:bottom w:val="single" w:sz="4" w:space="0" w:color="auto"/>
              <w:right w:val="single" w:sz="4" w:space="0" w:color="auto"/>
            </w:tcBorders>
            <w:shd w:val="clear" w:color="auto" w:fill="auto"/>
            <w:noWrap/>
            <w:vAlign w:val="center"/>
            <w:hideMark/>
          </w:tcPr>
          <w:p w14:paraId="0A6EDB5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22</w:t>
            </w:r>
          </w:p>
        </w:tc>
        <w:tc>
          <w:tcPr>
            <w:tcW w:w="6680" w:type="dxa"/>
            <w:tcBorders>
              <w:top w:val="nil"/>
              <w:left w:val="nil"/>
              <w:bottom w:val="single" w:sz="4" w:space="0" w:color="auto"/>
              <w:right w:val="single" w:sz="4" w:space="0" w:color="auto"/>
            </w:tcBorders>
            <w:shd w:val="clear" w:color="A6D854" w:fill="FFFFFF"/>
            <w:noWrap/>
            <w:vAlign w:val="center"/>
            <w:hideMark/>
          </w:tcPr>
          <w:p w14:paraId="59E1219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3796A07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B9B425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E4D7D0A"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23</w:t>
            </w:r>
          </w:p>
        </w:tc>
        <w:tc>
          <w:tcPr>
            <w:tcW w:w="6680" w:type="dxa"/>
            <w:tcBorders>
              <w:top w:val="nil"/>
              <w:left w:val="nil"/>
              <w:bottom w:val="single" w:sz="4" w:space="0" w:color="auto"/>
              <w:right w:val="single" w:sz="4" w:space="0" w:color="auto"/>
            </w:tcBorders>
            <w:shd w:val="clear" w:color="A6D854" w:fill="FFFFFF"/>
            <w:noWrap/>
            <w:vAlign w:val="center"/>
            <w:hideMark/>
          </w:tcPr>
          <w:p w14:paraId="7DC2DC9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6F6E6192"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97EEC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7B0C69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24</w:t>
            </w:r>
          </w:p>
        </w:tc>
        <w:tc>
          <w:tcPr>
            <w:tcW w:w="6680" w:type="dxa"/>
            <w:tcBorders>
              <w:top w:val="nil"/>
              <w:left w:val="nil"/>
              <w:bottom w:val="single" w:sz="4" w:space="0" w:color="auto"/>
              <w:right w:val="single" w:sz="4" w:space="0" w:color="auto"/>
            </w:tcBorders>
            <w:shd w:val="clear" w:color="A6D854" w:fill="FFFFFF"/>
            <w:noWrap/>
            <w:vAlign w:val="center"/>
            <w:hideMark/>
          </w:tcPr>
          <w:p w14:paraId="03BFC82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CA0DA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8A223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32797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25</w:t>
            </w:r>
          </w:p>
        </w:tc>
        <w:tc>
          <w:tcPr>
            <w:tcW w:w="6680" w:type="dxa"/>
            <w:tcBorders>
              <w:top w:val="nil"/>
              <w:left w:val="nil"/>
              <w:bottom w:val="single" w:sz="4" w:space="0" w:color="auto"/>
              <w:right w:val="single" w:sz="4" w:space="0" w:color="auto"/>
            </w:tcBorders>
            <w:shd w:val="clear" w:color="A6D854" w:fill="FFFFFF"/>
            <w:noWrap/>
            <w:vAlign w:val="center"/>
            <w:hideMark/>
          </w:tcPr>
          <w:p w14:paraId="4E6B121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6A64677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E8C05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928D3A8"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26</w:t>
            </w:r>
          </w:p>
        </w:tc>
        <w:tc>
          <w:tcPr>
            <w:tcW w:w="6680" w:type="dxa"/>
            <w:tcBorders>
              <w:top w:val="nil"/>
              <w:left w:val="nil"/>
              <w:bottom w:val="single" w:sz="4" w:space="0" w:color="auto"/>
              <w:right w:val="single" w:sz="4" w:space="0" w:color="auto"/>
            </w:tcBorders>
            <w:shd w:val="clear" w:color="A6D854" w:fill="FFFFFF"/>
            <w:noWrap/>
            <w:vAlign w:val="center"/>
            <w:hideMark/>
          </w:tcPr>
          <w:p w14:paraId="4E4C910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14D0117A"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E2740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Ovládání</w:t>
            </w:r>
          </w:p>
        </w:tc>
        <w:tc>
          <w:tcPr>
            <w:tcW w:w="680" w:type="dxa"/>
            <w:tcBorders>
              <w:top w:val="nil"/>
              <w:left w:val="nil"/>
              <w:bottom w:val="single" w:sz="4" w:space="0" w:color="auto"/>
              <w:right w:val="single" w:sz="4" w:space="0" w:color="auto"/>
            </w:tcBorders>
            <w:shd w:val="clear" w:color="auto" w:fill="auto"/>
            <w:noWrap/>
            <w:vAlign w:val="center"/>
            <w:hideMark/>
          </w:tcPr>
          <w:p w14:paraId="128B3AE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27</w:t>
            </w:r>
          </w:p>
        </w:tc>
        <w:tc>
          <w:tcPr>
            <w:tcW w:w="6680" w:type="dxa"/>
            <w:tcBorders>
              <w:top w:val="nil"/>
              <w:left w:val="nil"/>
              <w:bottom w:val="single" w:sz="4" w:space="0" w:color="auto"/>
              <w:right w:val="single" w:sz="4" w:space="0" w:color="auto"/>
            </w:tcBorders>
            <w:shd w:val="clear" w:color="A6D854" w:fill="FFFFFF"/>
            <w:noWrap/>
            <w:vAlign w:val="center"/>
            <w:hideMark/>
          </w:tcPr>
          <w:p w14:paraId="025F15B2"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Ovládání mi přišlo intuitivní? </w:t>
            </w:r>
          </w:p>
        </w:tc>
      </w:tr>
      <w:tr w:rsidR="00CD363B" w:rsidRPr="00CD363B" w14:paraId="48831BF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D3B379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CF49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28</w:t>
            </w:r>
          </w:p>
        </w:tc>
        <w:tc>
          <w:tcPr>
            <w:tcW w:w="6680" w:type="dxa"/>
            <w:tcBorders>
              <w:top w:val="nil"/>
              <w:left w:val="nil"/>
              <w:bottom w:val="single" w:sz="4" w:space="0" w:color="auto"/>
              <w:right w:val="single" w:sz="4" w:space="0" w:color="auto"/>
            </w:tcBorders>
            <w:shd w:val="clear" w:color="A6D854" w:fill="FFFFFF"/>
            <w:noWrap/>
            <w:vAlign w:val="center"/>
            <w:hideMark/>
          </w:tcPr>
          <w:p w14:paraId="323C25C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scénou mi přišel snadný? </w:t>
            </w:r>
          </w:p>
        </w:tc>
      </w:tr>
      <w:tr w:rsidR="00CD363B" w:rsidRPr="00CD363B" w14:paraId="2053FB6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8D49B2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524CB7"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29</w:t>
            </w:r>
          </w:p>
        </w:tc>
        <w:tc>
          <w:tcPr>
            <w:tcW w:w="6680" w:type="dxa"/>
            <w:tcBorders>
              <w:top w:val="nil"/>
              <w:left w:val="nil"/>
              <w:bottom w:val="single" w:sz="4" w:space="0" w:color="auto"/>
              <w:right w:val="single" w:sz="4" w:space="0" w:color="auto"/>
            </w:tcBorders>
            <w:shd w:val="clear" w:color="A6D854" w:fill="FFFFFF"/>
            <w:noWrap/>
            <w:vAlign w:val="center"/>
            <w:hideMark/>
          </w:tcPr>
          <w:p w14:paraId="5355DEDF" w14:textId="6272691E"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pomocí posunu jsem využíval/a? </w:t>
            </w:r>
          </w:p>
        </w:tc>
      </w:tr>
      <w:tr w:rsidR="00CD363B" w:rsidRPr="00CD363B" w14:paraId="396EAD3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50E0C249"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98A4DE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30</w:t>
            </w:r>
          </w:p>
        </w:tc>
        <w:tc>
          <w:tcPr>
            <w:tcW w:w="6680" w:type="dxa"/>
            <w:tcBorders>
              <w:top w:val="nil"/>
              <w:left w:val="nil"/>
              <w:bottom w:val="single" w:sz="4" w:space="0" w:color="auto"/>
              <w:right w:val="single" w:sz="4" w:space="0" w:color="auto"/>
            </w:tcBorders>
            <w:shd w:val="clear" w:color="A6D854" w:fill="FFFFFF"/>
            <w:noWrap/>
            <w:vAlign w:val="center"/>
            <w:hideMark/>
          </w:tcPr>
          <w:p w14:paraId="29DA5EAC" w14:textId="6D1CC628"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pomocí teleportace jsem využíval/a? </w:t>
            </w:r>
          </w:p>
        </w:tc>
      </w:tr>
      <w:tr w:rsidR="00CD363B" w:rsidRPr="00CD363B" w14:paraId="24F5C8EC"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5F83B2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01F9A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31</w:t>
            </w:r>
          </w:p>
        </w:tc>
        <w:tc>
          <w:tcPr>
            <w:tcW w:w="6680" w:type="dxa"/>
            <w:tcBorders>
              <w:top w:val="nil"/>
              <w:left w:val="nil"/>
              <w:bottom w:val="single" w:sz="4" w:space="0" w:color="auto"/>
              <w:right w:val="single" w:sz="4" w:space="0" w:color="auto"/>
            </w:tcBorders>
            <w:shd w:val="clear" w:color="A6D854" w:fill="FFFFFF"/>
            <w:noWrap/>
            <w:vAlign w:val="center"/>
            <w:hideMark/>
          </w:tcPr>
          <w:p w14:paraId="09D3FF4C" w14:textId="11C9F364"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 průběhu zážitku jsem pociťoval/a nevolnost? </w:t>
            </w:r>
          </w:p>
        </w:tc>
      </w:tr>
      <w:tr w:rsidR="00CD363B" w:rsidRPr="00CD363B" w14:paraId="28F6A7B9"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29D610"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Otevřené otázky</w:t>
            </w:r>
          </w:p>
        </w:tc>
        <w:tc>
          <w:tcPr>
            <w:tcW w:w="680" w:type="dxa"/>
            <w:tcBorders>
              <w:top w:val="nil"/>
              <w:left w:val="nil"/>
              <w:bottom w:val="single" w:sz="4" w:space="0" w:color="auto"/>
              <w:right w:val="single" w:sz="4" w:space="0" w:color="auto"/>
            </w:tcBorders>
            <w:shd w:val="clear" w:color="auto" w:fill="auto"/>
            <w:noWrap/>
            <w:vAlign w:val="center"/>
            <w:hideMark/>
          </w:tcPr>
          <w:p w14:paraId="5405CC7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32</w:t>
            </w:r>
          </w:p>
        </w:tc>
        <w:tc>
          <w:tcPr>
            <w:tcW w:w="6680" w:type="dxa"/>
            <w:tcBorders>
              <w:top w:val="nil"/>
              <w:left w:val="nil"/>
              <w:bottom w:val="single" w:sz="4" w:space="0" w:color="auto"/>
              <w:right w:val="single" w:sz="4" w:space="0" w:color="auto"/>
            </w:tcBorders>
            <w:shd w:val="clear" w:color="A6D854" w:fill="FFFFFF"/>
            <w:noWrap/>
            <w:vAlign w:val="center"/>
            <w:hideMark/>
          </w:tcPr>
          <w:p w14:paraId="7D83162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 obecně vidíte potenciál VR v praxi?</w:t>
            </w:r>
          </w:p>
        </w:tc>
      </w:tr>
      <w:tr w:rsidR="00CD363B" w:rsidRPr="00CD363B" w14:paraId="386368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98D22E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8192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33</w:t>
            </w:r>
          </w:p>
        </w:tc>
        <w:tc>
          <w:tcPr>
            <w:tcW w:w="6680" w:type="dxa"/>
            <w:tcBorders>
              <w:top w:val="nil"/>
              <w:left w:val="nil"/>
              <w:bottom w:val="single" w:sz="4" w:space="0" w:color="auto"/>
              <w:right w:val="single" w:sz="4" w:space="0" w:color="auto"/>
            </w:tcBorders>
            <w:shd w:val="clear" w:color="A6D854" w:fill="FFFFFF"/>
            <w:noWrap/>
            <w:vAlign w:val="center"/>
            <w:hideMark/>
          </w:tcPr>
          <w:p w14:paraId="43EB63E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Pokud máte jakékoli další poznámky či komentáře tak uveďte. (nepovinné)</w:t>
            </w:r>
          </w:p>
        </w:tc>
      </w:tr>
    </w:tbl>
    <w:p w14:paraId="36493BBA" w14:textId="0E739921" w:rsidR="00BA42DE" w:rsidRPr="001F6849" w:rsidRDefault="00BA42DE" w:rsidP="00C3380E">
      <w:pPr>
        <w:pStyle w:val="Subnazevbibliografie"/>
      </w:pPr>
    </w:p>
    <w:sectPr w:rsidR="00BA42DE" w:rsidRPr="001F6849" w:rsidSect="009979FC">
      <w:headerReference w:type="default" r:id="rId83"/>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0"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48"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54"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55"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68"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69"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7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7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95"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96"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5" w:author="Jan Horák" w:date="2023-09-03T18:01:00Z" w:initials="JH">
    <w:p w14:paraId="17C95802" w14:textId="77777777" w:rsidR="00DB0571" w:rsidRDefault="00DB0571" w:rsidP="00DB0571">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17C958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17C95802"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A1EC2" w14:textId="77777777" w:rsidR="003B7FBE" w:rsidRDefault="003B7FBE" w:rsidP="0057088F">
      <w:pPr>
        <w:spacing w:after="0" w:line="240" w:lineRule="auto"/>
      </w:pPr>
      <w:r>
        <w:separator/>
      </w:r>
    </w:p>
  </w:endnote>
  <w:endnote w:type="continuationSeparator" w:id="0">
    <w:p w14:paraId="2A84A595" w14:textId="77777777" w:rsidR="003B7FBE" w:rsidRDefault="003B7FBE"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ira">
    <w:altName w:val="Cambria"/>
    <w:charset w:val="00"/>
    <w:family w:val="auto"/>
    <w:pitch w:val="default"/>
  </w:font>
  <w:font w:name="Cambra">
    <w:altName w:val="Cambria"/>
    <w:charset w:val="00"/>
    <w:family w:val="auto"/>
    <w:pitch w:val="default"/>
  </w:font>
  <w:font w:name="JetBrains Mono">
    <w:panose1 w:val="02000009000000000000"/>
    <w:charset w:val="EE"/>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C8E0" w14:textId="379EC1ED" w:rsidR="00DD0339" w:rsidRDefault="00DD0339">
    <w:pPr>
      <w:pStyle w:val="Footer"/>
      <w:jc w:val="center"/>
    </w:pPr>
  </w:p>
  <w:p w14:paraId="22512A38" w14:textId="77777777" w:rsidR="00DD0339" w:rsidRDefault="00DD0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CBF99" w14:textId="77777777" w:rsidR="003B7FBE" w:rsidRDefault="003B7FBE" w:rsidP="0057088F">
      <w:pPr>
        <w:spacing w:after="0" w:line="240" w:lineRule="auto"/>
      </w:pPr>
      <w:r>
        <w:separator/>
      </w:r>
    </w:p>
  </w:footnote>
  <w:footnote w:type="continuationSeparator" w:id="0">
    <w:p w14:paraId="02E624E8" w14:textId="77777777" w:rsidR="003B7FBE" w:rsidRDefault="003B7FBE"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sidRPr="00022377">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w:t>
      </w:r>
      <w:proofErr w:type="spellStart"/>
      <w:r w:rsidR="009520E3" w:rsidRPr="009520E3">
        <w:t>dmarcos</w:t>
      </w:r>
      <w:proofErr w:type="spellEnd"/>
      <w:r w:rsidR="009520E3" w:rsidRPr="009520E3">
        <w:t xml:space="preserve"> 2023)</w:t>
      </w:r>
      <w:r w:rsidR="009520E3">
        <w:fldChar w:fldCharType="end"/>
      </w:r>
    </w:p>
  </w:footnote>
  <w:footnote w:id="2">
    <w:p w14:paraId="1118E6FF" w14:textId="70B15912" w:rsidR="00BA4B88" w:rsidRDefault="00BA4B88">
      <w:pPr>
        <w:pStyle w:val="FootnoteText"/>
      </w:pPr>
      <w:r w:rsidRPr="00022377">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sidRPr="00022377">
        <w:rPr>
          <w:rStyle w:val="FootnoteReference"/>
        </w:rPr>
        <w:footnoteRef/>
      </w:r>
      <w:r>
        <w:t xml:space="preserve"> </w:t>
      </w:r>
      <w:proofErr w:type="spellStart"/>
      <w:r w:rsidRPr="0023051B">
        <w:t>WebGL</w:t>
      </w:r>
      <w:proofErr w:type="spellEnd"/>
      <w:r w:rsidRPr="0023051B">
        <w:t xml:space="preserve"> je založen na specifikaci </w:t>
      </w:r>
      <w:proofErr w:type="spellStart"/>
      <w:r w:rsidRPr="0023051B">
        <w:t>OpenGL</w:t>
      </w:r>
      <w:proofErr w:type="spellEnd"/>
      <w:r w:rsidRPr="0023051B">
        <w:t xml:space="preserve"> ES 2.0 s cílem maximalizovat přenositelnost na mobilní zařízení</w:t>
      </w:r>
      <w:r>
        <w:t xml:space="preserve"> namísto </w:t>
      </w:r>
      <w:proofErr w:type="spellStart"/>
      <w:r>
        <w:t>OpenGL</w:t>
      </w:r>
      <w:proofErr w:type="spellEnd"/>
      <w:r>
        <w:t>, který je pro desktopová řešení.</w:t>
      </w:r>
    </w:p>
  </w:footnote>
  <w:footnote w:id="4">
    <w:p w14:paraId="599CE642" w14:textId="77777777" w:rsidR="00D415EF" w:rsidRDefault="00D415EF" w:rsidP="00D415EF">
      <w:pPr>
        <w:pStyle w:val="FootnoteText"/>
      </w:pPr>
      <w:r w:rsidRPr="00022377">
        <w:rPr>
          <w:rStyle w:val="FootnoteReference"/>
        </w:rPr>
        <w:footnoteRef/>
      </w:r>
      <w:r>
        <w:t xml:space="preserve"> </w:t>
      </w:r>
      <w:proofErr w:type="spellStart"/>
      <w:r>
        <w:t>OpenXR</w:t>
      </w:r>
      <w:proofErr w:type="spellEnd"/>
      <w:r>
        <w:t xml:space="preserve"> je specifikace pro standardizaci rozhraní pro vývoj aplikací pro virtuální a rozšířenou realitu. Jejím cílem je umožnit interoperabilitu mezi různými platformami a technologiemi pro webovou XR.</w:t>
      </w:r>
    </w:p>
  </w:footnote>
  <w:footnote w:id="5">
    <w:p w14:paraId="39483D70" w14:textId="49F4836E" w:rsidR="000F6B1C" w:rsidRDefault="000F6B1C">
      <w:pPr>
        <w:pStyle w:val="FootnoteText"/>
      </w:pPr>
      <w:r w:rsidRPr="00022377">
        <w:rPr>
          <w:rStyle w:val="FootnoteReference"/>
        </w:rPr>
        <w:footnoteRef/>
      </w:r>
      <w:r>
        <w:t xml:space="preserve"> </w:t>
      </w:r>
      <w:r w:rsidRPr="000F6B1C">
        <w:t>CI/CD proces (</w:t>
      </w:r>
      <w:proofErr w:type="spellStart"/>
      <w:r w:rsidRPr="000F6B1C">
        <w:rPr>
          <w:i/>
          <w:iCs/>
        </w:rPr>
        <w:t>Continuous</w:t>
      </w:r>
      <w:proofErr w:type="spellEnd"/>
      <w:r w:rsidRPr="000F6B1C">
        <w:rPr>
          <w:i/>
          <w:iCs/>
        </w:rPr>
        <w:t xml:space="preserve"> </w:t>
      </w:r>
      <w:proofErr w:type="spellStart"/>
      <w:r w:rsidRPr="000F6B1C">
        <w:rPr>
          <w:i/>
          <w:iCs/>
        </w:rPr>
        <w:t>Integration</w:t>
      </w:r>
      <w:proofErr w:type="spellEnd"/>
      <w:r w:rsidRPr="000F6B1C">
        <w:rPr>
          <w:i/>
          <w:iCs/>
        </w:rPr>
        <w:t xml:space="preserve"> / </w:t>
      </w:r>
      <w:proofErr w:type="spellStart"/>
      <w:r w:rsidRPr="000F6B1C">
        <w:rPr>
          <w:i/>
          <w:iCs/>
        </w:rPr>
        <w:t>Continuous</w:t>
      </w:r>
      <w:proofErr w:type="spellEnd"/>
      <w:r w:rsidRPr="000F6B1C">
        <w:rPr>
          <w:i/>
          <w:iCs/>
        </w:rPr>
        <w:t xml:space="preserve"> </w:t>
      </w:r>
      <w:proofErr w:type="spellStart"/>
      <w:r w:rsidRPr="000F6B1C">
        <w:rPr>
          <w:i/>
          <w:iCs/>
        </w:rPr>
        <w:t>Deployment</w:t>
      </w:r>
      <w:proofErr w:type="spellEnd"/>
      <w:r w:rsidRPr="000F6B1C">
        <w:t>) je postup automatizovaného testování a nasazování softwarového produktu v průběhu jeho vývoje. Tímto způsobem je zajištěno pravidelné integrování a nasazování nových změn do aplikace, což usnadňuje rychlý vývoj a zajišťuje konzistentní kvalitu</w:t>
      </w:r>
      <w:r w:rsidR="00C83E46">
        <w:t xml:space="preserve"> </w:t>
      </w:r>
      <w:r w:rsidR="00C83E46">
        <w:fldChar w:fldCharType="begin"/>
      </w:r>
      <w:r w:rsidR="00C83E46">
        <w:instrText xml:space="preserve"> ADDIN ZOTERO_ITEM CSL_CITATION {"citationID":"eHnstCdu","properties":{"formattedCitation":"(RedHat 2022)","plainCitation":"(RedHat 2022)","noteIndex":5},"citationItems":[{"id":2122,"uris":["http://zotero.org/groups/4599106/items/9X6IK8DK"],"itemData":{"id":2122,"type":"webpage","abstract":"CI/CD introduces ongoing automation and continuous monitoring throughout the lifecycle of apps, from integration and testing phases to delivery and deployment.","language":"en","title":"What is CI/CD?","URL":"https://www.redhat.com/en/topics/devops/what-is-ci-cd","author":[{"family":"RedHat","given":""}],"accessed":{"date-parts":[["2023",12,28]]},"issued":{"date-parts":[["2022"]]},"citation-key":"redhatWhatCICD2022"}}],"schema":"https://github.com/citation-style-language/schema/raw/master/csl-citation.json"} </w:instrText>
      </w:r>
      <w:r w:rsidR="00C83E46">
        <w:fldChar w:fldCharType="separate"/>
      </w:r>
      <w:r w:rsidR="00C83E46" w:rsidRPr="00C83E46">
        <w:t>(</w:t>
      </w:r>
      <w:proofErr w:type="spellStart"/>
      <w:r w:rsidR="00C83E46" w:rsidRPr="00C83E46">
        <w:t>RedHat</w:t>
      </w:r>
      <w:proofErr w:type="spellEnd"/>
      <w:r w:rsidR="00C83E46" w:rsidRPr="00C83E46">
        <w:t xml:space="preserve"> 2022)</w:t>
      </w:r>
      <w:r w:rsidR="00C83E46">
        <w:fldChar w:fldCharType="end"/>
      </w:r>
      <w:r w:rsidRPr="000F6B1C">
        <w:t>.</w:t>
      </w:r>
    </w:p>
  </w:footnote>
  <w:footnote w:id="6">
    <w:p w14:paraId="7FE53C85" w14:textId="77777777" w:rsidR="005B6BC8" w:rsidRPr="0052065A" w:rsidRDefault="005B6BC8" w:rsidP="005B6BC8">
      <w:pPr>
        <w:pStyle w:val="FootnoteText"/>
        <w:rPr>
          <w:lang w:val="en-US"/>
        </w:rPr>
      </w:pPr>
      <w:r w:rsidRPr="00022377">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t xml:space="preserve">exekuci </w:t>
      </w:r>
      <w:r w:rsidRPr="0052065A">
        <w:t>kódu v internetových prohlížečích.</w:t>
      </w:r>
      <w:r>
        <w:t xml:space="preserve"> Tedy kód napsaný v jiném </w:t>
      </w:r>
      <w:proofErr w:type="gramStart"/>
      <w:r>
        <w:t>jazyce</w:t>
      </w:r>
      <w:proofErr w:type="gramEnd"/>
      <w:r>
        <w:t xml:space="preserve"> než </w:t>
      </w:r>
      <w:proofErr w:type="spellStart"/>
      <w:r>
        <w:t>JavaScriptu</w:t>
      </w:r>
      <w:proofErr w:type="spellEnd"/>
      <w:r>
        <w:t xml:space="preserve"> může být spuštěn v prohlížeči.</w:t>
      </w:r>
      <w:r w:rsidRPr="0052065A">
        <w:t xml:space="preserve"> Umožňuje webovým aplikacím dosáhnout výkonnosti téměř na úrovni nativního kódu</w:t>
      </w:r>
      <w:r>
        <w:t>.</w:t>
      </w:r>
    </w:p>
  </w:footnote>
  <w:footnote w:id="7">
    <w:p w14:paraId="2AF74C38" w14:textId="687AD635" w:rsidR="004D3D6E" w:rsidRDefault="004D3D6E">
      <w:pPr>
        <w:pStyle w:val="FootnoteText"/>
      </w:pPr>
      <w:r w:rsidRPr="00022377">
        <w:rPr>
          <w:rStyle w:val="FootnoteReference"/>
        </w:rPr>
        <w:footnoteRef/>
      </w:r>
      <w:r>
        <w:t xml:space="preserve"> Práce na rozšíření </w:t>
      </w:r>
      <w:proofErr w:type="spellStart"/>
      <w:r>
        <w:t>glTF</w:t>
      </w:r>
      <w:proofErr w:type="spellEnd"/>
      <w:r>
        <w:t xml:space="preserve"> standardu o možnost zapisovat </w:t>
      </w:r>
      <w:r w:rsidR="00F54BF2">
        <w:t>geoprostorová</w:t>
      </w:r>
      <w:r>
        <w:t xml:space="preserve"> metada</w:t>
      </w:r>
      <w:r w:rsidR="00F86911">
        <w:t>ta</w:t>
      </w:r>
      <w:r>
        <w:t xml:space="preserve"> je stále v průběhu. </w:t>
      </w:r>
      <w:r w:rsidR="003611BD">
        <w:fldChar w:fldCharType="begin"/>
      </w:r>
      <w:r w:rsidR="00C83E46">
        <w:instrText xml:space="preserve"> ADDIN ZOTERO_ITEM CSL_CITATION {"citationID":"Zexg1Vaq","properties":{"formattedCitation":"(Khronos Group 2022)","plainCitation":"(Khronos Group 2022)","noteIndex":7},"citationItems":[{"id":2089,"uris":["http://zotero.org/groups/4599106/items/C53ST79W"],"itemData":{"id":2089,"type":"webpage","abstract":"The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w:t>
      </w:r>
      <w:proofErr w:type="spellStart"/>
      <w:r w:rsidR="003611BD" w:rsidRPr="003611BD">
        <w:t>Khronos</w:t>
      </w:r>
      <w:proofErr w:type="spellEnd"/>
      <w:r w:rsidR="003611BD" w:rsidRPr="003611BD">
        <w:t xml:space="preserve"> Group 2022)</w:t>
      </w:r>
      <w:r w:rsidR="003611BD">
        <w:fldChar w:fldCharType="end"/>
      </w:r>
    </w:p>
  </w:footnote>
  <w:footnote w:id="8">
    <w:p w14:paraId="7901F71F" w14:textId="2ED32CE9" w:rsidR="009C3277" w:rsidRDefault="009C3277">
      <w:pPr>
        <w:pStyle w:val="FootnoteText"/>
      </w:pPr>
      <w:r w:rsidRPr="00022377">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w:t>
      </w:r>
      <w:r w:rsidR="004A4979">
        <w:t>Kanceláří architekta města Brna</w:t>
      </w:r>
      <w:r>
        <w:t>.</w:t>
      </w:r>
      <w:r w:rsidR="00F33FE8">
        <w:t xml:space="preserve"> </w:t>
      </w:r>
    </w:p>
  </w:footnote>
  <w:footnote w:id="9">
    <w:p w14:paraId="2DD98F81" w14:textId="0B07096B" w:rsidR="00A84E30" w:rsidRDefault="00A84E30">
      <w:pPr>
        <w:pStyle w:val="FootnoteText"/>
      </w:pPr>
      <w:r w:rsidRPr="00022377">
        <w:rPr>
          <w:rStyle w:val="FootnoteReference"/>
        </w:rPr>
        <w:footnoteRef/>
      </w:r>
      <w:r>
        <w:t xml:space="preserve"> Výsledný </w:t>
      </w:r>
      <w:proofErr w:type="spellStart"/>
      <w:r>
        <w:t>blender</w:t>
      </w:r>
      <w:proofErr w:type="spellEnd"/>
      <w:r>
        <w:t xml:space="preserve"> projekt je možné získat skrze: </w:t>
      </w:r>
      <w:hyperlink r:id="rId1" w:history="1">
        <w:r w:rsidR="00986595">
          <w:rPr>
            <w:rStyle w:val="Hyperlink"/>
          </w:rPr>
          <w:t>P</w:t>
        </w:r>
        <w:r w:rsidRPr="00A84E30">
          <w:rPr>
            <w:rStyle w:val="Hyperlink"/>
          </w:rPr>
          <w:t>rojekt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57095CA6" w:rsidR="002C6029" w:rsidRPr="00374063" w:rsidRDefault="00374063" w:rsidP="00374063">
    <w:pPr>
      <w:pStyle w:val="Header"/>
    </w:pP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5D4F" w14:textId="4FA98293" w:rsidR="00C3380E" w:rsidRPr="00C3380E" w:rsidRDefault="00C3380E" w:rsidP="00374063">
    <w:pPr>
      <w:pStyle w:val="Header"/>
      <w:rPr>
        <w:color w:val="000000" w:themeColor="text1"/>
      </w:rPr>
    </w:pPr>
    <w:r w:rsidRPr="00C3380E">
      <w:rPr>
        <w:color w:val="000000" w:themeColor="text1"/>
      </w:rPr>
      <w:ptab w:relativeTo="margin" w:alignment="right" w:leader="none"/>
    </w:r>
    <w:r w:rsidRPr="00C3380E">
      <w:rPr>
        <w:color w:val="000000" w:themeColor="text1"/>
      </w:rPr>
      <w:t>Příloha č. 2 Proces transformace dat.</w:t>
    </w:r>
    <w:r w:rsidRPr="00C3380E">
      <w:rPr>
        <w:color w:val="000000" w:themeColor="text1"/>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32CD" w14:textId="2E5E58B6" w:rsidR="00C3380E" w:rsidRPr="0037733E" w:rsidRDefault="0037733E" w:rsidP="0037733E">
    <w:pPr>
      <w:pStyle w:val="Header"/>
    </w:pPr>
    <w:r>
      <w:rPr>
        <w:color w:val="000000" w:themeColor="text1"/>
      </w:rPr>
      <w:ptab w:relativeTo="margin" w:alignment="right" w:leader="none"/>
    </w:r>
    <w:r>
      <w:rPr>
        <w:color w:val="000000" w:themeColor="text1"/>
      </w:rPr>
      <w:t>Příloha č. 3 Instrukce pro GitHub 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590B603B" w:rsidR="00132830" w:rsidRPr="0039259F" w:rsidRDefault="00CD363B" w:rsidP="0039259F">
    <w:pPr>
      <w:pStyle w:val="Header"/>
    </w:pPr>
    <w:r>
      <w:ptab w:relativeTo="margin" w:alignment="right" w:leader="none"/>
    </w:r>
    <w:r>
      <w:t>Příloha č. 4 Seznam otázek uživatelského testování.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452FC"/>
    <w:multiLevelType w:val="hybridMultilevel"/>
    <w:tmpl w:val="1DE2C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48B072A"/>
    <w:multiLevelType w:val="hybridMultilevel"/>
    <w:tmpl w:val="059E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4" w15:restartNumberingAfterBreak="0">
    <w:nsid w:val="16160EB4"/>
    <w:multiLevelType w:val="hybridMultilevel"/>
    <w:tmpl w:val="8EBAD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7E6778C"/>
    <w:multiLevelType w:val="hybridMultilevel"/>
    <w:tmpl w:val="2F38F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1AC36C65"/>
    <w:multiLevelType w:val="multilevel"/>
    <w:tmpl w:val="C016B0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32C0249"/>
    <w:multiLevelType w:val="hybridMultilevel"/>
    <w:tmpl w:val="9E0E21AC"/>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6" w15:restartNumberingAfterBreak="0">
    <w:nsid w:val="23470406"/>
    <w:multiLevelType w:val="hybridMultilevel"/>
    <w:tmpl w:val="02F8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28A7424F"/>
    <w:multiLevelType w:val="hybridMultilevel"/>
    <w:tmpl w:val="2D6CD77C"/>
    <w:lvl w:ilvl="0" w:tplc="B422E97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354A19A5"/>
    <w:multiLevelType w:val="hybridMultilevel"/>
    <w:tmpl w:val="19BCB52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9"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2"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6"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7" w15:restartNumberingAfterBreak="0">
    <w:nsid w:val="43B53443"/>
    <w:multiLevelType w:val="hybridMultilevel"/>
    <w:tmpl w:val="7ACC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812982"/>
    <w:multiLevelType w:val="multilevel"/>
    <w:tmpl w:val="B1F22A2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475311A9"/>
    <w:multiLevelType w:val="hybridMultilevel"/>
    <w:tmpl w:val="55B6AD5E"/>
    <w:lvl w:ilvl="0" w:tplc="04090001">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1" w15:restartNumberingAfterBreak="0">
    <w:nsid w:val="48662EDB"/>
    <w:multiLevelType w:val="hybridMultilevel"/>
    <w:tmpl w:val="40F8EE84"/>
    <w:lvl w:ilvl="0" w:tplc="04090001">
      <w:start w:val="1"/>
      <w:numFmt w:val="bullet"/>
      <w:lvlText w:val=""/>
      <w:lvlJc w:val="left"/>
      <w:pPr>
        <w:ind w:left="717" w:hanging="360"/>
      </w:pPr>
      <w:rPr>
        <w:rFonts w:ascii="Symbol" w:hAnsi="Symbol"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2"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8"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9"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2"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3"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4"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65"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6" w15:restartNumberingAfterBreak="0">
    <w:nsid w:val="63811931"/>
    <w:multiLevelType w:val="hybridMultilevel"/>
    <w:tmpl w:val="C09A71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9"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1"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2"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2771B7F"/>
    <w:multiLevelType w:val="hybridMultilevel"/>
    <w:tmpl w:val="401AA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72BF66F2"/>
    <w:multiLevelType w:val="multilevel"/>
    <w:tmpl w:val="055CE8D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5"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6" w15:restartNumberingAfterBreak="0">
    <w:nsid w:val="781C0A45"/>
    <w:multiLevelType w:val="hybridMultilevel"/>
    <w:tmpl w:val="36A6C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9"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0" w15:restartNumberingAfterBreak="0">
    <w:nsid w:val="7D49220A"/>
    <w:multiLevelType w:val="hybridMultilevel"/>
    <w:tmpl w:val="34A64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31"/>
  </w:num>
  <w:num w:numId="3" w16cid:durableId="1170680267">
    <w:abstractNumId w:val="21"/>
  </w:num>
  <w:num w:numId="4" w16cid:durableId="1796368114">
    <w:abstractNumId w:val="34"/>
  </w:num>
  <w:num w:numId="5" w16cid:durableId="300885919">
    <w:abstractNumId w:val="46"/>
  </w:num>
  <w:num w:numId="6" w16cid:durableId="521938209">
    <w:abstractNumId w:val="70"/>
  </w:num>
  <w:num w:numId="7" w16cid:durableId="619992562">
    <w:abstractNumId w:val="39"/>
  </w:num>
  <w:num w:numId="8" w16cid:durableId="208229350">
    <w:abstractNumId w:val="15"/>
  </w:num>
  <w:num w:numId="9" w16cid:durableId="2076317703">
    <w:abstractNumId w:val="27"/>
  </w:num>
  <w:num w:numId="10" w16cid:durableId="802234337">
    <w:abstractNumId w:val="44"/>
  </w:num>
  <w:num w:numId="11" w16cid:durableId="385684583">
    <w:abstractNumId w:val="33"/>
  </w:num>
  <w:num w:numId="12" w16cid:durableId="65956355">
    <w:abstractNumId w:val="65"/>
  </w:num>
  <w:num w:numId="13" w16cid:durableId="354035738">
    <w:abstractNumId w:val="79"/>
  </w:num>
  <w:num w:numId="14" w16cid:durableId="395475347">
    <w:abstractNumId w:val="1"/>
  </w:num>
  <w:num w:numId="15" w16cid:durableId="1336884254">
    <w:abstractNumId w:val="42"/>
  </w:num>
  <w:num w:numId="16" w16cid:durableId="757364363">
    <w:abstractNumId w:val="56"/>
  </w:num>
  <w:num w:numId="17" w16cid:durableId="2033720445">
    <w:abstractNumId w:val="81"/>
  </w:num>
  <w:num w:numId="18" w16cid:durableId="837696955">
    <w:abstractNumId w:val="68"/>
  </w:num>
  <w:num w:numId="19" w16cid:durableId="414474922">
    <w:abstractNumId w:val="41"/>
  </w:num>
  <w:num w:numId="20" w16cid:durableId="2059282820">
    <w:abstractNumId w:val="19"/>
  </w:num>
  <w:num w:numId="21" w16cid:durableId="1490631062">
    <w:abstractNumId w:val="40"/>
  </w:num>
  <w:num w:numId="22" w16cid:durableId="1901403376">
    <w:abstractNumId w:val="2"/>
  </w:num>
  <w:num w:numId="23" w16cid:durableId="901527545">
    <w:abstractNumId w:val="63"/>
  </w:num>
  <w:num w:numId="24" w16cid:durableId="13649980">
    <w:abstractNumId w:val="9"/>
  </w:num>
  <w:num w:numId="25" w16cid:durableId="1364744581">
    <w:abstractNumId w:val="20"/>
  </w:num>
  <w:num w:numId="26" w16cid:durableId="1671255231">
    <w:abstractNumId w:val="51"/>
  </w:num>
  <w:num w:numId="27" w16cid:durableId="1198667109">
    <w:abstractNumId w:val="69"/>
  </w:num>
  <w:num w:numId="28" w16cid:durableId="619802950">
    <w:abstractNumId w:val="6"/>
  </w:num>
  <w:num w:numId="29" w16cid:durableId="367877274">
    <w:abstractNumId w:val="49"/>
  </w:num>
  <w:num w:numId="30" w16cid:durableId="802776096">
    <w:abstractNumId w:val="8"/>
  </w:num>
  <w:num w:numId="31" w16cid:durableId="742023868">
    <w:abstractNumId w:val="32"/>
  </w:num>
  <w:num w:numId="32" w16cid:durableId="404689245">
    <w:abstractNumId w:val="61"/>
  </w:num>
  <w:num w:numId="33" w16cid:durableId="1361203164">
    <w:abstractNumId w:val="64"/>
  </w:num>
  <w:num w:numId="34" w16cid:durableId="2136636456">
    <w:abstractNumId w:val="45"/>
  </w:num>
  <w:num w:numId="35" w16cid:durableId="882057253">
    <w:abstractNumId w:val="18"/>
  </w:num>
  <w:num w:numId="36" w16cid:durableId="2002463788">
    <w:abstractNumId w:val="71"/>
  </w:num>
  <w:num w:numId="37" w16cid:durableId="1464738753">
    <w:abstractNumId w:val="28"/>
  </w:num>
  <w:num w:numId="38" w16cid:durableId="1462070677">
    <w:abstractNumId w:val="4"/>
  </w:num>
  <w:num w:numId="39" w16cid:durableId="1886866115">
    <w:abstractNumId w:val="54"/>
  </w:num>
  <w:num w:numId="40" w16cid:durableId="965311621">
    <w:abstractNumId w:val="60"/>
  </w:num>
  <w:num w:numId="41" w16cid:durableId="818768559">
    <w:abstractNumId w:val="67"/>
  </w:num>
  <w:num w:numId="42" w16cid:durableId="1967276253">
    <w:abstractNumId w:val="22"/>
  </w:num>
  <w:num w:numId="43" w16cid:durableId="1442647274">
    <w:abstractNumId w:val="17"/>
  </w:num>
  <w:num w:numId="44" w16cid:durableId="1146313284">
    <w:abstractNumId w:val="37"/>
  </w:num>
  <w:num w:numId="45" w16cid:durableId="1133062556">
    <w:abstractNumId w:val="12"/>
  </w:num>
  <w:num w:numId="46" w16cid:durableId="1318923120">
    <w:abstractNumId w:val="36"/>
  </w:num>
  <w:num w:numId="47" w16cid:durableId="976765939">
    <w:abstractNumId w:val="43"/>
  </w:num>
  <w:num w:numId="48" w16cid:durableId="1987278381">
    <w:abstractNumId w:val="77"/>
  </w:num>
  <w:num w:numId="49" w16cid:durableId="344286222">
    <w:abstractNumId w:val="59"/>
  </w:num>
  <w:num w:numId="50" w16cid:durableId="586889268">
    <w:abstractNumId w:val="73"/>
  </w:num>
  <w:num w:numId="51" w16cid:durableId="1214346142">
    <w:abstractNumId w:val="53"/>
  </w:num>
  <w:num w:numId="52" w16cid:durableId="1666350155">
    <w:abstractNumId w:val="10"/>
  </w:num>
  <w:num w:numId="53" w16cid:durableId="1936208616">
    <w:abstractNumId w:val="55"/>
  </w:num>
  <w:num w:numId="54" w16cid:durableId="1802922892">
    <w:abstractNumId w:val="23"/>
  </w:num>
  <w:num w:numId="55" w16cid:durableId="2044668093">
    <w:abstractNumId w:val="24"/>
  </w:num>
  <w:num w:numId="56" w16cid:durableId="1700474541">
    <w:abstractNumId w:val="62"/>
  </w:num>
  <w:num w:numId="57" w16cid:durableId="2082558311">
    <w:abstractNumId w:val="57"/>
  </w:num>
  <w:num w:numId="58" w16cid:durableId="1871141540">
    <w:abstractNumId w:val="78"/>
  </w:num>
  <w:num w:numId="59" w16cid:durableId="1538816812">
    <w:abstractNumId w:val="13"/>
  </w:num>
  <w:num w:numId="60" w16cid:durableId="747965305">
    <w:abstractNumId w:val="52"/>
  </w:num>
  <w:num w:numId="61" w16cid:durableId="2103643924">
    <w:abstractNumId w:val="7"/>
  </w:num>
  <w:num w:numId="62" w16cid:durableId="457264442">
    <w:abstractNumId w:val="72"/>
  </w:num>
  <w:num w:numId="63" w16cid:durableId="496380383">
    <w:abstractNumId w:val="11"/>
  </w:num>
  <w:num w:numId="64" w16cid:durableId="1291588825">
    <w:abstractNumId w:val="75"/>
  </w:num>
  <w:num w:numId="65" w16cid:durableId="1924559521">
    <w:abstractNumId w:val="58"/>
  </w:num>
  <w:num w:numId="66" w16cid:durableId="1492871536">
    <w:abstractNumId w:val="35"/>
  </w:num>
  <w:num w:numId="67" w16cid:durableId="1847862588">
    <w:abstractNumId w:val="30"/>
  </w:num>
  <w:num w:numId="68" w16cid:durableId="1165321076">
    <w:abstractNumId w:val="38"/>
  </w:num>
  <w:num w:numId="69" w16cid:durableId="1432359916">
    <w:abstractNumId w:val="3"/>
  </w:num>
  <w:num w:numId="70" w16cid:durableId="1256011317">
    <w:abstractNumId w:val="29"/>
  </w:num>
  <w:num w:numId="71" w16cid:durableId="1149593339">
    <w:abstractNumId w:val="76"/>
  </w:num>
  <w:num w:numId="72" w16cid:durableId="1324970709">
    <w:abstractNumId w:val="26"/>
  </w:num>
  <w:num w:numId="73" w16cid:durableId="1500316195">
    <w:abstractNumId w:val="25"/>
  </w:num>
  <w:num w:numId="74" w16cid:durableId="2032218307">
    <w:abstractNumId w:val="66"/>
  </w:num>
  <w:num w:numId="75" w16cid:durableId="1761871177">
    <w:abstractNumId w:val="80"/>
  </w:num>
  <w:num w:numId="76" w16cid:durableId="736054453">
    <w:abstractNumId w:val="5"/>
  </w:num>
  <w:num w:numId="77" w16cid:durableId="1100099704">
    <w:abstractNumId w:val="14"/>
  </w:num>
  <w:num w:numId="78" w16cid:durableId="531500397">
    <w:abstractNumId w:val="48"/>
  </w:num>
  <w:num w:numId="79" w16cid:durableId="615598801">
    <w:abstractNumId w:val="74"/>
  </w:num>
  <w:num w:numId="80" w16cid:durableId="353190352">
    <w:abstractNumId w:val="16"/>
  </w:num>
  <w:num w:numId="81" w16cid:durableId="729503524">
    <w:abstractNumId w:val="50"/>
  </w:num>
  <w:num w:numId="82" w16cid:durableId="608901249">
    <w:abstractNumId w:val="47"/>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3D6"/>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422"/>
    <w:rsid w:val="00020514"/>
    <w:rsid w:val="00020611"/>
    <w:rsid w:val="00020630"/>
    <w:rsid w:val="00022377"/>
    <w:rsid w:val="0002316E"/>
    <w:rsid w:val="00023D37"/>
    <w:rsid w:val="00025008"/>
    <w:rsid w:val="000265B4"/>
    <w:rsid w:val="000267B2"/>
    <w:rsid w:val="00027082"/>
    <w:rsid w:val="0002742B"/>
    <w:rsid w:val="000274C7"/>
    <w:rsid w:val="0003071A"/>
    <w:rsid w:val="00031CEC"/>
    <w:rsid w:val="000324BC"/>
    <w:rsid w:val="00032675"/>
    <w:rsid w:val="000328E3"/>
    <w:rsid w:val="00032D40"/>
    <w:rsid w:val="00032EC9"/>
    <w:rsid w:val="000333F9"/>
    <w:rsid w:val="000346E5"/>
    <w:rsid w:val="00034FB6"/>
    <w:rsid w:val="00035264"/>
    <w:rsid w:val="0003561B"/>
    <w:rsid w:val="00035E2E"/>
    <w:rsid w:val="00036776"/>
    <w:rsid w:val="0003693E"/>
    <w:rsid w:val="00037A70"/>
    <w:rsid w:val="000406DE"/>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6E6"/>
    <w:rsid w:val="000558F0"/>
    <w:rsid w:val="000562FE"/>
    <w:rsid w:val="00057966"/>
    <w:rsid w:val="000603F4"/>
    <w:rsid w:val="00060FA3"/>
    <w:rsid w:val="0006186B"/>
    <w:rsid w:val="00061B23"/>
    <w:rsid w:val="000621C4"/>
    <w:rsid w:val="00062778"/>
    <w:rsid w:val="00063B39"/>
    <w:rsid w:val="000646B5"/>
    <w:rsid w:val="0006619F"/>
    <w:rsid w:val="000667DF"/>
    <w:rsid w:val="00067472"/>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296"/>
    <w:rsid w:val="0008449E"/>
    <w:rsid w:val="000844B0"/>
    <w:rsid w:val="000847A3"/>
    <w:rsid w:val="000855EF"/>
    <w:rsid w:val="00085A97"/>
    <w:rsid w:val="000865B8"/>
    <w:rsid w:val="0008716F"/>
    <w:rsid w:val="0009019A"/>
    <w:rsid w:val="00090743"/>
    <w:rsid w:val="0009238B"/>
    <w:rsid w:val="000949FB"/>
    <w:rsid w:val="0009532D"/>
    <w:rsid w:val="000958A8"/>
    <w:rsid w:val="000961CE"/>
    <w:rsid w:val="000A08D9"/>
    <w:rsid w:val="000A0D9C"/>
    <w:rsid w:val="000A0F73"/>
    <w:rsid w:val="000A1459"/>
    <w:rsid w:val="000A16C8"/>
    <w:rsid w:val="000A1A14"/>
    <w:rsid w:val="000A203D"/>
    <w:rsid w:val="000A20AD"/>
    <w:rsid w:val="000A3AFE"/>
    <w:rsid w:val="000A446F"/>
    <w:rsid w:val="000A4E71"/>
    <w:rsid w:val="000A691E"/>
    <w:rsid w:val="000A76CC"/>
    <w:rsid w:val="000A7877"/>
    <w:rsid w:val="000A78BB"/>
    <w:rsid w:val="000B0241"/>
    <w:rsid w:val="000B1017"/>
    <w:rsid w:val="000B1161"/>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1EDA"/>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D0F"/>
    <w:rsid w:val="000F2F42"/>
    <w:rsid w:val="000F33C5"/>
    <w:rsid w:val="000F3482"/>
    <w:rsid w:val="000F3CA5"/>
    <w:rsid w:val="000F4C22"/>
    <w:rsid w:val="000F4C54"/>
    <w:rsid w:val="000F53BD"/>
    <w:rsid w:val="000F5A47"/>
    <w:rsid w:val="000F5D79"/>
    <w:rsid w:val="000F6B1C"/>
    <w:rsid w:val="000F6DF9"/>
    <w:rsid w:val="000F71EA"/>
    <w:rsid w:val="000F75C9"/>
    <w:rsid w:val="000F7B35"/>
    <w:rsid w:val="001000BA"/>
    <w:rsid w:val="00100270"/>
    <w:rsid w:val="0010089A"/>
    <w:rsid w:val="00100A44"/>
    <w:rsid w:val="00101D88"/>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2B9C"/>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2D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4AC5"/>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E64"/>
    <w:rsid w:val="001A4FC5"/>
    <w:rsid w:val="001A502C"/>
    <w:rsid w:val="001A66BB"/>
    <w:rsid w:val="001A6946"/>
    <w:rsid w:val="001A6A09"/>
    <w:rsid w:val="001A6EF3"/>
    <w:rsid w:val="001A70AC"/>
    <w:rsid w:val="001A784B"/>
    <w:rsid w:val="001A7AF8"/>
    <w:rsid w:val="001B0814"/>
    <w:rsid w:val="001B0B21"/>
    <w:rsid w:val="001B259B"/>
    <w:rsid w:val="001B364C"/>
    <w:rsid w:val="001B3D7B"/>
    <w:rsid w:val="001B3FC7"/>
    <w:rsid w:val="001B42F1"/>
    <w:rsid w:val="001B4B34"/>
    <w:rsid w:val="001B4D94"/>
    <w:rsid w:val="001B4DD5"/>
    <w:rsid w:val="001B4E45"/>
    <w:rsid w:val="001B55F3"/>
    <w:rsid w:val="001B573B"/>
    <w:rsid w:val="001B57E0"/>
    <w:rsid w:val="001B6078"/>
    <w:rsid w:val="001B7830"/>
    <w:rsid w:val="001B7F9D"/>
    <w:rsid w:val="001B7FFC"/>
    <w:rsid w:val="001C0C7A"/>
    <w:rsid w:val="001C13D0"/>
    <w:rsid w:val="001C1704"/>
    <w:rsid w:val="001C1A6F"/>
    <w:rsid w:val="001C1B08"/>
    <w:rsid w:val="001C20B3"/>
    <w:rsid w:val="001C23BB"/>
    <w:rsid w:val="001C2D1C"/>
    <w:rsid w:val="001C368D"/>
    <w:rsid w:val="001C467F"/>
    <w:rsid w:val="001C50AC"/>
    <w:rsid w:val="001C54EC"/>
    <w:rsid w:val="001C649E"/>
    <w:rsid w:val="001C680E"/>
    <w:rsid w:val="001C6CEE"/>
    <w:rsid w:val="001C7349"/>
    <w:rsid w:val="001C771D"/>
    <w:rsid w:val="001C7DD3"/>
    <w:rsid w:val="001D0278"/>
    <w:rsid w:val="001D07D3"/>
    <w:rsid w:val="001D0855"/>
    <w:rsid w:val="001D0D02"/>
    <w:rsid w:val="001D1870"/>
    <w:rsid w:val="001D2232"/>
    <w:rsid w:val="001D23E6"/>
    <w:rsid w:val="001D28B3"/>
    <w:rsid w:val="001D2C65"/>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060"/>
    <w:rsid w:val="001F7726"/>
    <w:rsid w:val="001F7D8F"/>
    <w:rsid w:val="002002E8"/>
    <w:rsid w:val="002004AB"/>
    <w:rsid w:val="0020083C"/>
    <w:rsid w:val="002008B7"/>
    <w:rsid w:val="00200E56"/>
    <w:rsid w:val="00201373"/>
    <w:rsid w:val="0020162A"/>
    <w:rsid w:val="002023D9"/>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777"/>
    <w:rsid w:val="002108F2"/>
    <w:rsid w:val="00211E5E"/>
    <w:rsid w:val="00212457"/>
    <w:rsid w:val="0021284F"/>
    <w:rsid w:val="002128A9"/>
    <w:rsid w:val="00213D9F"/>
    <w:rsid w:val="00213F3C"/>
    <w:rsid w:val="00214106"/>
    <w:rsid w:val="00214D35"/>
    <w:rsid w:val="002153B5"/>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27E35"/>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239"/>
    <w:rsid w:val="00270C68"/>
    <w:rsid w:val="00271086"/>
    <w:rsid w:val="002718CC"/>
    <w:rsid w:val="00274476"/>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5660"/>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120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1FCD"/>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09C"/>
    <w:rsid w:val="002F3930"/>
    <w:rsid w:val="002F3AA1"/>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30C"/>
    <w:rsid w:val="00311A8F"/>
    <w:rsid w:val="00311CD1"/>
    <w:rsid w:val="00311D3F"/>
    <w:rsid w:val="00312229"/>
    <w:rsid w:val="003126C9"/>
    <w:rsid w:val="00312868"/>
    <w:rsid w:val="00312F48"/>
    <w:rsid w:val="003142CC"/>
    <w:rsid w:val="0031447C"/>
    <w:rsid w:val="003146B1"/>
    <w:rsid w:val="00314775"/>
    <w:rsid w:val="00314A13"/>
    <w:rsid w:val="00314EBC"/>
    <w:rsid w:val="003150D4"/>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1FBE"/>
    <w:rsid w:val="00342257"/>
    <w:rsid w:val="00342747"/>
    <w:rsid w:val="00342B07"/>
    <w:rsid w:val="00342BBD"/>
    <w:rsid w:val="00342C65"/>
    <w:rsid w:val="003436EC"/>
    <w:rsid w:val="003437AF"/>
    <w:rsid w:val="00343C20"/>
    <w:rsid w:val="00343E22"/>
    <w:rsid w:val="00344246"/>
    <w:rsid w:val="00344D81"/>
    <w:rsid w:val="00345982"/>
    <w:rsid w:val="003460A8"/>
    <w:rsid w:val="00346193"/>
    <w:rsid w:val="00346376"/>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157A"/>
    <w:rsid w:val="00362BFB"/>
    <w:rsid w:val="00362C8A"/>
    <w:rsid w:val="003635FB"/>
    <w:rsid w:val="003636E1"/>
    <w:rsid w:val="00363D7A"/>
    <w:rsid w:val="00364373"/>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C29"/>
    <w:rsid w:val="00372EA8"/>
    <w:rsid w:val="00374063"/>
    <w:rsid w:val="0037440B"/>
    <w:rsid w:val="00374435"/>
    <w:rsid w:val="00374A59"/>
    <w:rsid w:val="003751B0"/>
    <w:rsid w:val="00375E67"/>
    <w:rsid w:val="00376ACF"/>
    <w:rsid w:val="00376F12"/>
    <w:rsid w:val="0037733E"/>
    <w:rsid w:val="003773C6"/>
    <w:rsid w:val="00377D85"/>
    <w:rsid w:val="00377EFF"/>
    <w:rsid w:val="00377F96"/>
    <w:rsid w:val="00380A64"/>
    <w:rsid w:val="003814A5"/>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B7FBE"/>
    <w:rsid w:val="003C1620"/>
    <w:rsid w:val="003C19AD"/>
    <w:rsid w:val="003C1AEE"/>
    <w:rsid w:val="003C24A0"/>
    <w:rsid w:val="003C3544"/>
    <w:rsid w:val="003C3934"/>
    <w:rsid w:val="003C4383"/>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BB1"/>
    <w:rsid w:val="003D7F70"/>
    <w:rsid w:val="003D7F76"/>
    <w:rsid w:val="003E04FB"/>
    <w:rsid w:val="003E2BB4"/>
    <w:rsid w:val="003E337E"/>
    <w:rsid w:val="003E3CD5"/>
    <w:rsid w:val="003E3DDB"/>
    <w:rsid w:val="003E418C"/>
    <w:rsid w:val="003E45F7"/>
    <w:rsid w:val="003E4D55"/>
    <w:rsid w:val="003E4E87"/>
    <w:rsid w:val="003E6670"/>
    <w:rsid w:val="003E6786"/>
    <w:rsid w:val="003E7056"/>
    <w:rsid w:val="003F0AB8"/>
    <w:rsid w:val="003F0B8C"/>
    <w:rsid w:val="003F1077"/>
    <w:rsid w:val="003F1841"/>
    <w:rsid w:val="003F1BF5"/>
    <w:rsid w:val="003F238A"/>
    <w:rsid w:val="003F28A1"/>
    <w:rsid w:val="003F2922"/>
    <w:rsid w:val="003F29F9"/>
    <w:rsid w:val="003F2F03"/>
    <w:rsid w:val="003F32DC"/>
    <w:rsid w:val="003F47C4"/>
    <w:rsid w:val="003F4AF0"/>
    <w:rsid w:val="003F5B02"/>
    <w:rsid w:val="003F6D40"/>
    <w:rsid w:val="003F7EFF"/>
    <w:rsid w:val="00400092"/>
    <w:rsid w:val="00400A60"/>
    <w:rsid w:val="00400BA7"/>
    <w:rsid w:val="00400C28"/>
    <w:rsid w:val="00400E37"/>
    <w:rsid w:val="00401020"/>
    <w:rsid w:val="004014B3"/>
    <w:rsid w:val="0040294D"/>
    <w:rsid w:val="00404745"/>
    <w:rsid w:val="00404AA2"/>
    <w:rsid w:val="004056E4"/>
    <w:rsid w:val="00405A04"/>
    <w:rsid w:val="00405A83"/>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4AE4"/>
    <w:rsid w:val="00425088"/>
    <w:rsid w:val="0042562D"/>
    <w:rsid w:val="00426871"/>
    <w:rsid w:val="00426882"/>
    <w:rsid w:val="00426C6A"/>
    <w:rsid w:val="00426CD6"/>
    <w:rsid w:val="00426DB9"/>
    <w:rsid w:val="0042720A"/>
    <w:rsid w:val="004278FB"/>
    <w:rsid w:val="00427DE2"/>
    <w:rsid w:val="00427F5B"/>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2A"/>
    <w:rsid w:val="004476CC"/>
    <w:rsid w:val="00447CB5"/>
    <w:rsid w:val="00447EB1"/>
    <w:rsid w:val="00450233"/>
    <w:rsid w:val="00450644"/>
    <w:rsid w:val="004512C3"/>
    <w:rsid w:val="00451344"/>
    <w:rsid w:val="00452453"/>
    <w:rsid w:val="004536D2"/>
    <w:rsid w:val="004543B6"/>
    <w:rsid w:val="00454512"/>
    <w:rsid w:val="00454A80"/>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415"/>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3216"/>
    <w:rsid w:val="00484540"/>
    <w:rsid w:val="00484DF7"/>
    <w:rsid w:val="00484F12"/>
    <w:rsid w:val="00485474"/>
    <w:rsid w:val="004855BB"/>
    <w:rsid w:val="00485D16"/>
    <w:rsid w:val="00487D00"/>
    <w:rsid w:val="004914F6"/>
    <w:rsid w:val="00491FAF"/>
    <w:rsid w:val="00492F4E"/>
    <w:rsid w:val="00493A73"/>
    <w:rsid w:val="00493B41"/>
    <w:rsid w:val="0049509F"/>
    <w:rsid w:val="00496754"/>
    <w:rsid w:val="0049679B"/>
    <w:rsid w:val="004969B7"/>
    <w:rsid w:val="00497CF3"/>
    <w:rsid w:val="00497F7B"/>
    <w:rsid w:val="00497FA3"/>
    <w:rsid w:val="004A0366"/>
    <w:rsid w:val="004A111E"/>
    <w:rsid w:val="004A117B"/>
    <w:rsid w:val="004A11B2"/>
    <w:rsid w:val="004A14BA"/>
    <w:rsid w:val="004A3328"/>
    <w:rsid w:val="004A3931"/>
    <w:rsid w:val="004A3AE8"/>
    <w:rsid w:val="004A4540"/>
    <w:rsid w:val="004A4673"/>
    <w:rsid w:val="004A4979"/>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5BBC"/>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08"/>
    <w:rsid w:val="00522599"/>
    <w:rsid w:val="00522CB1"/>
    <w:rsid w:val="00523661"/>
    <w:rsid w:val="00524366"/>
    <w:rsid w:val="00524494"/>
    <w:rsid w:val="00524C88"/>
    <w:rsid w:val="00524D61"/>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2C7C"/>
    <w:rsid w:val="00532E51"/>
    <w:rsid w:val="00533353"/>
    <w:rsid w:val="005339FB"/>
    <w:rsid w:val="00534BAD"/>
    <w:rsid w:val="00536A11"/>
    <w:rsid w:val="0054095C"/>
    <w:rsid w:val="005409B7"/>
    <w:rsid w:val="005418D1"/>
    <w:rsid w:val="0054198C"/>
    <w:rsid w:val="005423DE"/>
    <w:rsid w:val="005427F0"/>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DE2"/>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77ECD"/>
    <w:rsid w:val="0058027E"/>
    <w:rsid w:val="00580D09"/>
    <w:rsid w:val="00580FF7"/>
    <w:rsid w:val="00581965"/>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54B"/>
    <w:rsid w:val="005A5B24"/>
    <w:rsid w:val="005A6A00"/>
    <w:rsid w:val="005A6A44"/>
    <w:rsid w:val="005A6F34"/>
    <w:rsid w:val="005A7FE9"/>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1E4"/>
    <w:rsid w:val="005D26FA"/>
    <w:rsid w:val="005D315F"/>
    <w:rsid w:val="005D3850"/>
    <w:rsid w:val="005D3CD4"/>
    <w:rsid w:val="005D4B5B"/>
    <w:rsid w:val="005D5388"/>
    <w:rsid w:val="005D5FA1"/>
    <w:rsid w:val="005D6E09"/>
    <w:rsid w:val="005D78A7"/>
    <w:rsid w:val="005D7955"/>
    <w:rsid w:val="005D7B36"/>
    <w:rsid w:val="005D7C60"/>
    <w:rsid w:val="005D7CF3"/>
    <w:rsid w:val="005D7EED"/>
    <w:rsid w:val="005E0157"/>
    <w:rsid w:val="005E043A"/>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0995"/>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6E55"/>
    <w:rsid w:val="005F7100"/>
    <w:rsid w:val="005F785B"/>
    <w:rsid w:val="005F78C8"/>
    <w:rsid w:val="00600243"/>
    <w:rsid w:val="00600A23"/>
    <w:rsid w:val="00601C17"/>
    <w:rsid w:val="00601FD1"/>
    <w:rsid w:val="0060296F"/>
    <w:rsid w:val="00602BC1"/>
    <w:rsid w:val="00602CE4"/>
    <w:rsid w:val="00603275"/>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3D20"/>
    <w:rsid w:val="006242FC"/>
    <w:rsid w:val="006244E9"/>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135"/>
    <w:rsid w:val="00641DB4"/>
    <w:rsid w:val="006425C0"/>
    <w:rsid w:val="00642A9C"/>
    <w:rsid w:val="00642B65"/>
    <w:rsid w:val="00642FED"/>
    <w:rsid w:val="00643366"/>
    <w:rsid w:val="00643CD3"/>
    <w:rsid w:val="00643DB4"/>
    <w:rsid w:val="00643E22"/>
    <w:rsid w:val="00645171"/>
    <w:rsid w:val="00647ED4"/>
    <w:rsid w:val="006517BE"/>
    <w:rsid w:val="00651B40"/>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60A5"/>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97004"/>
    <w:rsid w:val="006A0035"/>
    <w:rsid w:val="006A0611"/>
    <w:rsid w:val="006A06BE"/>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781"/>
    <w:rsid w:val="006A7E8F"/>
    <w:rsid w:val="006B05E9"/>
    <w:rsid w:val="006B0DA4"/>
    <w:rsid w:val="006B136A"/>
    <w:rsid w:val="006B2254"/>
    <w:rsid w:val="006B23F6"/>
    <w:rsid w:val="006B2C82"/>
    <w:rsid w:val="006B323D"/>
    <w:rsid w:val="006B3254"/>
    <w:rsid w:val="006B42FD"/>
    <w:rsid w:val="006B49AC"/>
    <w:rsid w:val="006B5395"/>
    <w:rsid w:val="006B5504"/>
    <w:rsid w:val="006B588D"/>
    <w:rsid w:val="006B5C82"/>
    <w:rsid w:val="006B6B7E"/>
    <w:rsid w:val="006B71AC"/>
    <w:rsid w:val="006B742B"/>
    <w:rsid w:val="006B7918"/>
    <w:rsid w:val="006C0B8E"/>
    <w:rsid w:val="006C0DB1"/>
    <w:rsid w:val="006C0F3D"/>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692"/>
    <w:rsid w:val="006F1B49"/>
    <w:rsid w:val="006F1D7A"/>
    <w:rsid w:val="006F2CB3"/>
    <w:rsid w:val="006F2D60"/>
    <w:rsid w:val="006F393D"/>
    <w:rsid w:val="006F4407"/>
    <w:rsid w:val="006F4792"/>
    <w:rsid w:val="006F4931"/>
    <w:rsid w:val="006F4E43"/>
    <w:rsid w:val="006F5673"/>
    <w:rsid w:val="006F5792"/>
    <w:rsid w:val="006F6B1C"/>
    <w:rsid w:val="00700A4D"/>
    <w:rsid w:val="0070103C"/>
    <w:rsid w:val="00702648"/>
    <w:rsid w:val="0070296D"/>
    <w:rsid w:val="007039CE"/>
    <w:rsid w:val="00704504"/>
    <w:rsid w:val="00704897"/>
    <w:rsid w:val="00704956"/>
    <w:rsid w:val="007060BB"/>
    <w:rsid w:val="0070691E"/>
    <w:rsid w:val="00706C16"/>
    <w:rsid w:val="00707469"/>
    <w:rsid w:val="00707B7C"/>
    <w:rsid w:val="00707E6F"/>
    <w:rsid w:val="00710976"/>
    <w:rsid w:val="0071111F"/>
    <w:rsid w:val="007113CC"/>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193C"/>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D5A"/>
    <w:rsid w:val="00736FDB"/>
    <w:rsid w:val="007373F8"/>
    <w:rsid w:val="007374B9"/>
    <w:rsid w:val="00737CA5"/>
    <w:rsid w:val="00737CE9"/>
    <w:rsid w:val="00740050"/>
    <w:rsid w:val="007406A3"/>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296"/>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7B6"/>
    <w:rsid w:val="0078088F"/>
    <w:rsid w:val="00780D7E"/>
    <w:rsid w:val="0078145F"/>
    <w:rsid w:val="0078152F"/>
    <w:rsid w:val="00781D8D"/>
    <w:rsid w:val="007820D6"/>
    <w:rsid w:val="0078212C"/>
    <w:rsid w:val="00782FB0"/>
    <w:rsid w:val="00783253"/>
    <w:rsid w:val="007832BD"/>
    <w:rsid w:val="0078330F"/>
    <w:rsid w:val="00783421"/>
    <w:rsid w:val="00783575"/>
    <w:rsid w:val="0078375D"/>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29CD"/>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95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552F"/>
    <w:rsid w:val="007F6369"/>
    <w:rsid w:val="007F6F9D"/>
    <w:rsid w:val="007F6FA3"/>
    <w:rsid w:val="007F7BCF"/>
    <w:rsid w:val="007F7CAE"/>
    <w:rsid w:val="0080015C"/>
    <w:rsid w:val="00800192"/>
    <w:rsid w:val="00800747"/>
    <w:rsid w:val="008014D6"/>
    <w:rsid w:val="008028DC"/>
    <w:rsid w:val="00803CFE"/>
    <w:rsid w:val="0080487D"/>
    <w:rsid w:val="00804F52"/>
    <w:rsid w:val="0080594C"/>
    <w:rsid w:val="00805D18"/>
    <w:rsid w:val="0080609E"/>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3C"/>
    <w:rsid w:val="00820AD6"/>
    <w:rsid w:val="00822BAA"/>
    <w:rsid w:val="008255C2"/>
    <w:rsid w:val="008257F1"/>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239"/>
    <w:rsid w:val="00860421"/>
    <w:rsid w:val="00860DD1"/>
    <w:rsid w:val="00861826"/>
    <w:rsid w:val="00861ECC"/>
    <w:rsid w:val="008621DF"/>
    <w:rsid w:val="0086245E"/>
    <w:rsid w:val="00863307"/>
    <w:rsid w:val="00863376"/>
    <w:rsid w:val="008634F1"/>
    <w:rsid w:val="00864B3B"/>
    <w:rsid w:val="008655A9"/>
    <w:rsid w:val="00865745"/>
    <w:rsid w:val="00865890"/>
    <w:rsid w:val="00865BF4"/>
    <w:rsid w:val="00866691"/>
    <w:rsid w:val="00866E8A"/>
    <w:rsid w:val="00867963"/>
    <w:rsid w:val="00870F94"/>
    <w:rsid w:val="00872371"/>
    <w:rsid w:val="00872DCC"/>
    <w:rsid w:val="0087540F"/>
    <w:rsid w:val="00875A1E"/>
    <w:rsid w:val="0087657A"/>
    <w:rsid w:val="00877113"/>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1F3E"/>
    <w:rsid w:val="008D3600"/>
    <w:rsid w:val="008D36F7"/>
    <w:rsid w:val="008D37F0"/>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493"/>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56"/>
    <w:rsid w:val="00904767"/>
    <w:rsid w:val="00905E6A"/>
    <w:rsid w:val="00906328"/>
    <w:rsid w:val="00906BA3"/>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4F85"/>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150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CD9"/>
    <w:rsid w:val="00983D7C"/>
    <w:rsid w:val="009844CD"/>
    <w:rsid w:val="00984A85"/>
    <w:rsid w:val="00985024"/>
    <w:rsid w:val="00985DD2"/>
    <w:rsid w:val="00986595"/>
    <w:rsid w:val="00986DBC"/>
    <w:rsid w:val="00987113"/>
    <w:rsid w:val="0098733C"/>
    <w:rsid w:val="0098739B"/>
    <w:rsid w:val="009875A7"/>
    <w:rsid w:val="00987BDD"/>
    <w:rsid w:val="00990624"/>
    <w:rsid w:val="009906A9"/>
    <w:rsid w:val="009908A6"/>
    <w:rsid w:val="00991883"/>
    <w:rsid w:val="0099191D"/>
    <w:rsid w:val="009919FF"/>
    <w:rsid w:val="00992828"/>
    <w:rsid w:val="00993290"/>
    <w:rsid w:val="0099487A"/>
    <w:rsid w:val="00995284"/>
    <w:rsid w:val="00995D4F"/>
    <w:rsid w:val="00995F92"/>
    <w:rsid w:val="009969A3"/>
    <w:rsid w:val="009974AA"/>
    <w:rsid w:val="009979FC"/>
    <w:rsid w:val="009A068B"/>
    <w:rsid w:val="009A0787"/>
    <w:rsid w:val="009A0956"/>
    <w:rsid w:val="009A1730"/>
    <w:rsid w:val="009A2133"/>
    <w:rsid w:val="009A32CA"/>
    <w:rsid w:val="009A376E"/>
    <w:rsid w:val="009A468F"/>
    <w:rsid w:val="009A4EBF"/>
    <w:rsid w:val="009A5DEA"/>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212D"/>
    <w:rsid w:val="009D2672"/>
    <w:rsid w:val="009D28EA"/>
    <w:rsid w:val="009D3529"/>
    <w:rsid w:val="009D3674"/>
    <w:rsid w:val="009D3BB4"/>
    <w:rsid w:val="009D5068"/>
    <w:rsid w:val="009D5269"/>
    <w:rsid w:val="009D57ED"/>
    <w:rsid w:val="009D5DD2"/>
    <w:rsid w:val="009D72A9"/>
    <w:rsid w:val="009D737C"/>
    <w:rsid w:val="009D75BB"/>
    <w:rsid w:val="009D7673"/>
    <w:rsid w:val="009D775C"/>
    <w:rsid w:val="009D78EE"/>
    <w:rsid w:val="009D797E"/>
    <w:rsid w:val="009E0B07"/>
    <w:rsid w:val="009E1C2E"/>
    <w:rsid w:val="009E2D85"/>
    <w:rsid w:val="009E34D2"/>
    <w:rsid w:val="009E37CE"/>
    <w:rsid w:val="009E3E22"/>
    <w:rsid w:val="009E4B12"/>
    <w:rsid w:val="009E4CD7"/>
    <w:rsid w:val="009E5DDA"/>
    <w:rsid w:val="009E6394"/>
    <w:rsid w:val="009E6A44"/>
    <w:rsid w:val="009E6B35"/>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957"/>
    <w:rsid w:val="00A11AF5"/>
    <w:rsid w:val="00A12CA3"/>
    <w:rsid w:val="00A14EB8"/>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668"/>
    <w:rsid w:val="00A55A6B"/>
    <w:rsid w:val="00A567BF"/>
    <w:rsid w:val="00A56CA4"/>
    <w:rsid w:val="00A56D47"/>
    <w:rsid w:val="00A570B7"/>
    <w:rsid w:val="00A60115"/>
    <w:rsid w:val="00A60C0A"/>
    <w:rsid w:val="00A62645"/>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9CD"/>
    <w:rsid w:val="00A74AC4"/>
    <w:rsid w:val="00A74B13"/>
    <w:rsid w:val="00A75858"/>
    <w:rsid w:val="00A75D29"/>
    <w:rsid w:val="00A75E78"/>
    <w:rsid w:val="00A77604"/>
    <w:rsid w:val="00A8032F"/>
    <w:rsid w:val="00A80CAD"/>
    <w:rsid w:val="00A80D71"/>
    <w:rsid w:val="00A81065"/>
    <w:rsid w:val="00A84112"/>
    <w:rsid w:val="00A84507"/>
    <w:rsid w:val="00A84689"/>
    <w:rsid w:val="00A84921"/>
    <w:rsid w:val="00A84E30"/>
    <w:rsid w:val="00A85DF7"/>
    <w:rsid w:val="00A8678D"/>
    <w:rsid w:val="00A87609"/>
    <w:rsid w:val="00A87E76"/>
    <w:rsid w:val="00A915ED"/>
    <w:rsid w:val="00A923EB"/>
    <w:rsid w:val="00A92BCE"/>
    <w:rsid w:val="00A92F5B"/>
    <w:rsid w:val="00A932B6"/>
    <w:rsid w:val="00A93670"/>
    <w:rsid w:val="00A94302"/>
    <w:rsid w:val="00A94843"/>
    <w:rsid w:val="00A94BE3"/>
    <w:rsid w:val="00A955C0"/>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675C"/>
    <w:rsid w:val="00AA71D6"/>
    <w:rsid w:val="00AA7F3E"/>
    <w:rsid w:val="00AB0F66"/>
    <w:rsid w:val="00AB0F68"/>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309"/>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5C6"/>
    <w:rsid w:val="00AF5B80"/>
    <w:rsid w:val="00AF7AB9"/>
    <w:rsid w:val="00AF7DB5"/>
    <w:rsid w:val="00B0064C"/>
    <w:rsid w:val="00B009CC"/>
    <w:rsid w:val="00B00AAC"/>
    <w:rsid w:val="00B015AD"/>
    <w:rsid w:val="00B017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4E2E"/>
    <w:rsid w:val="00B152A0"/>
    <w:rsid w:val="00B15BD2"/>
    <w:rsid w:val="00B16A8B"/>
    <w:rsid w:val="00B16D48"/>
    <w:rsid w:val="00B16E1F"/>
    <w:rsid w:val="00B17491"/>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4F4D"/>
    <w:rsid w:val="00B251D3"/>
    <w:rsid w:val="00B25CC7"/>
    <w:rsid w:val="00B25D79"/>
    <w:rsid w:val="00B2682C"/>
    <w:rsid w:val="00B26B77"/>
    <w:rsid w:val="00B272D5"/>
    <w:rsid w:val="00B27714"/>
    <w:rsid w:val="00B27C98"/>
    <w:rsid w:val="00B306D3"/>
    <w:rsid w:val="00B310CF"/>
    <w:rsid w:val="00B312E5"/>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40019"/>
    <w:rsid w:val="00B405F2"/>
    <w:rsid w:val="00B4099E"/>
    <w:rsid w:val="00B41874"/>
    <w:rsid w:val="00B4226C"/>
    <w:rsid w:val="00B42B55"/>
    <w:rsid w:val="00B43EB3"/>
    <w:rsid w:val="00B442EC"/>
    <w:rsid w:val="00B44B8E"/>
    <w:rsid w:val="00B44C84"/>
    <w:rsid w:val="00B44EEF"/>
    <w:rsid w:val="00B450ED"/>
    <w:rsid w:val="00B468CF"/>
    <w:rsid w:val="00B46D98"/>
    <w:rsid w:val="00B47578"/>
    <w:rsid w:val="00B47B04"/>
    <w:rsid w:val="00B5025B"/>
    <w:rsid w:val="00B509F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3F02"/>
    <w:rsid w:val="00B6437D"/>
    <w:rsid w:val="00B64A4D"/>
    <w:rsid w:val="00B64F03"/>
    <w:rsid w:val="00B659E1"/>
    <w:rsid w:val="00B65A42"/>
    <w:rsid w:val="00B675F8"/>
    <w:rsid w:val="00B70690"/>
    <w:rsid w:val="00B7111C"/>
    <w:rsid w:val="00B7115D"/>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34BF"/>
    <w:rsid w:val="00B84777"/>
    <w:rsid w:val="00B84A8A"/>
    <w:rsid w:val="00B84E3E"/>
    <w:rsid w:val="00B8512D"/>
    <w:rsid w:val="00B869A5"/>
    <w:rsid w:val="00B86CE5"/>
    <w:rsid w:val="00B8782B"/>
    <w:rsid w:val="00B908FF"/>
    <w:rsid w:val="00B90AD8"/>
    <w:rsid w:val="00B90EC9"/>
    <w:rsid w:val="00B91039"/>
    <w:rsid w:val="00B9144D"/>
    <w:rsid w:val="00B918D1"/>
    <w:rsid w:val="00B919F7"/>
    <w:rsid w:val="00B91B09"/>
    <w:rsid w:val="00B920B6"/>
    <w:rsid w:val="00B925F5"/>
    <w:rsid w:val="00B92997"/>
    <w:rsid w:val="00B93299"/>
    <w:rsid w:val="00B93949"/>
    <w:rsid w:val="00B93AF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526"/>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96A"/>
    <w:rsid w:val="00BE6B60"/>
    <w:rsid w:val="00BE6BD2"/>
    <w:rsid w:val="00BE6F26"/>
    <w:rsid w:val="00BE7070"/>
    <w:rsid w:val="00BE7E16"/>
    <w:rsid w:val="00BF1FED"/>
    <w:rsid w:val="00BF20C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760"/>
    <w:rsid w:val="00C038C0"/>
    <w:rsid w:val="00C03919"/>
    <w:rsid w:val="00C05B08"/>
    <w:rsid w:val="00C05E88"/>
    <w:rsid w:val="00C05FE1"/>
    <w:rsid w:val="00C065AE"/>
    <w:rsid w:val="00C06A25"/>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B1F"/>
    <w:rsid w:val="00C23E20"/>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80E"/>
    <w:rsid w:val="00C33E84"/>
    <w:rsid w:val="00C34134"/>
    <w:rsid w:val="00C34E2D"/>
    <w:rsid w:val="00C34F5D"/>
    <w:rsid w:val="00C35F4C"/>
    <w:rsid w:val="00C37231"/>
    <w:rsid w:val="00C37657"/>
    <w:rsid w:val="00C37F6B"/>
    <w:rsid w:val="00C4100F"/>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5FFB"/>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E46"/>
    <w:rsid w:val="00C83F90"/>
    <w:rsid w:val="00C840A2"/>
    <w:rsid w:val="00C85AF6"/>
    <w:rsid w:val="00C85E48"/>
    <w:rsid w:val="00C8662E"/>
    <w:rsid w:val="00C8679D"/>
    <w:rsid w:val="00C86880"/>
    <w:rsid w:val="00C86A43"/>
    <w:rsid w:val="00C871DE"/>
    <w:rsid w:val="00C87655"/>
    <w:rsid w:val="00C87925"/>
    <w:rsid w:val="00C9038B"/>
    <w:rsid w:val="00C90A3D"/>
    <w:rsid w:val="00C90E92"/>
    <w:rsid w:val="00C91A4B"/>
    <w:rsid w:val="00C91A6A"/>
    <w:rsid w:val="00C91CF0"/>
    <w:rsid w:val="00C9225D"/>
    <w:rsid w:val="00C93229"/>
    <w:rsid w:val="00C949A3"/>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232A"/>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363B"/>
    <w:rsid w:val="00CD4A36"/>
    <w:rsid w:val="00CD4E20"/>
    <w:rsid w:val="00CD60A1"/>
    <w:rsid w:val="00CD66AE"/>
    <w:rsid w:val="00CD71A2"/>
    <w:rsid w:val="00CD7C12"/>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4B9A"/>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57F"/>
    <w:rsid w:val="00D12D3F"/>
    <w:rsid w:val="00D132E5"/>
    <w:rsid w:val="00D139F9"/>
    <w:rsid w:val="00D14143"/>
    <w:rsid w:val="00D15A90"/>
    <w:rsid w:val="00D169E7"/>
    <w:rsid w:val="00D16E7D"/>
    <w:rsid w:val="00D200B6"/>
    <w:rsid w:val="00D208EF"/>
    <w:rsid w:val="00D20F77"/>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27EB2"/>
    <w:rsid w:val="00D311E6"/>
    <w:rsid w:val="00D31487"/>
    <w:rsid w:val="00D33935"/>
    <w:rsid w:val="00D33AA5"/>
    <w:rsid w:val="00D33C5B"/>
    <w:rsid w:val="00D346AB"/>
    <w:rsid w:val="00D346B3"/>
    <w:rsid w:val="00D34AAD"/>
    <w:rsid w:val="00D34E80"/>
    <w:rsid w:val="00D35D07"/>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0D51"/>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0CD"/>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339"/>
    <w:rsid w:val="00DD0B60"/>
    <w:rsid w:val="00DD14B6"/>
    <w:rsid w:val="00DD1B17"/>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3DED"/>
    <w:rsid w:val="00DF5233"/>
    <w:rsid w:val="00DF6245"/>
    <w:rsid w:val="00DF74C1"/>
    <w:rsid w:val="00E000A9"/>
    <w:rsid w:val="00E002FA"/>
    <w:rsid w:val="00E0077F"/>
    <w:rsid w:val="00E009BA"/>
    <w:rsid w:val="00E00B84"/>
    <w:rsid w:val="00E00BCC"/>
    <w:rsid w:val="00E012C2"/>
    <w:rsid w:val="00E01BE8"/>
    <w:rsid w:val="00E021B9"/>
    <w:rsid w:val="00E0231C"/>
    <w:rsid w:val="00E02830"/>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4FA"/>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0CC"/>
    <w:rsid w:val="00E25106"/>
    <w:rsid w:val="00E251A0"/>
    <w:rsid w:val="00E25771"/>
    <w:rsid w:val="00E27035"/>
    <w:rsid w:val="00E2742B"/>
    <w:rsid w:val="00E27FBD"/>
    <w:rsid w:val="00E30E0A"/>
    <w:rsid w:val="00E312DB"/>
    <w:rsid w:val="00E31BD1"/>
    <w:rsid w:val="00E32349"/>
    <w:rsid w:val="00E32E6E"/>
    <w:rsid w:val="00E33F0C"/>
    <w:rsid w:val="00E34532"/>
    <w:rsid w:val="00E35478"/>
    <w:rsid w:val="00E35CC0"/>
    <w:rsid w:val="00E364D4"/>
    <w:rsid w:val="00E3650B"/>
    <w:rsid w:val="00E365A3"/>
    <w:rsid w:val="00E36702"/>
    <w:rsid w:val="00E378AD"/>
    <w:rsid w:val="00E40329"/>
    <w:rsid w:val="00E40374"/>
    <w:rsid w:val="00E40ACA"/>
    <w:rsid w:val="00E40DB3"/>
    <w:rsid w:val="00E40EBA"/>
    <w:rsid w:val="00E4146C"/>
    <w:rsid w:val="00E4286E"/>
    <w:rsid w:val="00E43E07"/>
    <w:rsid w:val="00E44733"/>
    <w:rsid w:val="00E4543D"/>
    <w:rsid w:val="00E45443"/>
    <w:rsid w:val="00E45A80"/>
    <w:rsid w:val="00E45AEC"/>
    <w:rsid w:val="00E45C45"/>
    <w:rsid w:val="00E469B6"/>
    <w:rsid w:val="00E47D3C"/>
    <w:rsid w:val="00E50131"/>
    <w:rsid w:val="00E5056E"/>
    <w:rsid w:val="00E523FC"/>
    <w:rsid w:val="00E52D0E"/>
    <w:rsid w:val="00E52FA6"/>
    <w:rsid w:val="00E5479C"/>
    <w:rsid w:val="00E54F3E"/>
    <w:rsid w:val="00E5525E"/>
    <w:rsid w:val="00E559B3"/>
    <w:rsid w:val="00E55AA3"/>
    <w:rsid w:val="00E56769"/>
    <w:rsid w:val="00E56B94"/>
    <w:rsid w:val="00E56D9D"/>
    <w:rsid w:val="00E609D7"/>
    <w:rsid w:val="00E60F97"/>
    <w:rsid w:val="00E61465"/>
    <w:rsid w:val="00E61ED0"/>
    <w:rsid w:val="00E620AD"/>
    <w:rsid w:val="00E62835"/>
    <w:rsid w:val="00E62BDE"/>
    <w:rsid w:val="00E62FCB"/>
    <w:rsid w:val="00E62FF5"/>
    <w:rsid w:val="00E63A6D"/>
    <w:rsid w:val="00E63BC6"/>
    <w:rsid w:val="00E64528"/>
    <w:rsid w:val="00E648C1"/>
    <w:rsid w:val="00E65A09"/>
    <w:rsid w:val="00E65D6A"/>
    <w:rsid w:val="00E66303"/>
    <w:rsid w:val="00E66CC5"/>
    <w:rsid w:val="00E66E0C"/>
    <w:rsid w:val="00E66FB5"/>
    <w:rsid w:val="00E66FD5"/>
    <w:rsid w:val="00E670D0"/>
    <w:rsid w:val="00E67238"/>
    <w:rsid w:val="00E672E7"/>
    <w:rsid w:val="00E67565"/>
    <w:rsid w:val="00E67AE0"/>
    <w:rsid w:val="00E67E70"/>
    <w:rsid w:val="00E705D5"/>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592"/>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0BB"/>
    <w:rsid w:val="00EB122E"/>
    <w:rsid w:val="00EB1A5A"/>
    <w:rsid w:val="00EB1F3E"/>
    <w:rsid w:val="00EB20F6"/>
    <w:rsid w:val="00EB24FE"/>
    <w:rsid w:val="00EB2A0C"/>
    <w:rsid w:val="00EB34FB"/>
    <w:rsid w:val="00EB4302"/>
    <w:rsid w:val="00EB506D"/>
    <w:rsid w:val="00EB52DE"/>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372"/>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5E23"/>
    <w:rsid w:val="00F16747"/>
    <w:rsid w:val="00F16F0E"/>
    <w:rsid w:val="00F1715D"/>
    <w:rsid w:val="00F172BA"/>
    <w:rsid w:val="00F1779F"/>
    <w:rsid w:val="00F20A8C"/>
    <w:rsid w:val="00F226CF"/>
    <w:rsid w:val="00F23190"/>
    <w:rsid w:val="00F23891"/>
    <w:rsid w:val="00F23D39"/>
    <w:rsid w:val="00F24DA3"/>
    <w:rsid w:val="00F26044"/>
    <w:rsid w:val="00F26A38"/>
    <w:rsid w:val="00F26E80"/>
    <w:rsid w:val="00F27808"/>
    <w:rsid w:val="00F302A4"/>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436"/>
    <w:rsid w:val="00F428D3"/>
    <w:rsid w:val="00F42EB0"/>
    <w:rsid w:val="00F4383F"/>
    <w:rsid w:val="00F43DD3"/>
    <w:rsid w:val="00F44BDB"/>
    <w:rsid w:val="00F45AC4"/>
    <w:rsid w:val="00F4650B"/>
    <w:rsid w:val="00F46794"/>
    <w:rsid w:val="00F46799"/>
    <w:rsid w:val="00F469D6"/>
    <w:rsid w:val="00F47291"/>
    <w:rsid w:val="00F51CB3"/>
    <w:rsid w:val="00F51F56"/>
    <w:rsid w:val="00F52484"/>
    <w:rsid w:val="00F54BF2"/>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5AC"/>
    <w:rsid w:val="00F66A21"/>
    <w:rsid w:val="00F67929"/>
    <w:rsid w:val="00F702AB"/>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2C5"/>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3EB"/>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331"/>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3FE5"/>
    <w:rsid w:val="00FE41E0"/>
    <w:rsid w:val="00FE514E"/>
    <w:rsid w:val="00FE5D4C"/>
    <w:rsid w:val="00FE5E44"/>
    <w:rsid w:val="00FE5FDD"/>
    <w:rsid w:val="00FE628F"/>
    <w:rsid w:val="00FE65E9"/>
    <w:rsid w:val="00FE69A7"/>
    <w:rsid w:val="00FE7117"/>
    <w:rsid w:val="00FE74D6"/>
    <w:rsid w:val="00FE773A"/>
    <w:rsid w:val="00FF22A6"/>
    <w:rsid w:val="00FF2B02"/>
    <w:rsid w:val="00FF357F"/>
    <w:rsid w:val="00FF35FB"/>
    <w:rsid w:val="00FF3F04"/>
    <w:rsid w:val="00FF50DD"/>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CD7C12"/>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78"/>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78"/>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78"/>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7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7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7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7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7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unhideWhenUsed/>
    <w:qFormat/>
    <w:rsid w:val="00200E56"/>
    <w:pPr>
      <w:suppressAutoHyphens/>
      <w:spacing w:line="240" w:lineRule="auto"/>
      <w:contextualSpacing/>
      <w:jc w:val="center"/>
    </w:pPr>
    <w:rPr>
      <w:b/>
      <w:iCs/>
      <w:color w:val="000000" w:themeColor="text1"/>
      <w:sz w:val="18"/>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CD7C12"/>
    <w:rPr>
      <w:rFonts w:ascii="Cambria" w:eastAsia="Times New Roman" w:hAnsi="Cambria" w:cstheme="majorBidi"/>
      <w:b/>
      <w:caps/>
      <w:color w:val="000000" w:themeColor="text1"/>
      <w:sz w:val="28"/>
      <w:szCs w:val="26"/>
      <w:lang w:val="en-US"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 w:type="paragraph" w:styleId="HTMLPreformatted">
    <w:name w:val="HTML Preformatted"/>
    <w:basedOn w:val="Normal"/>
    <w:link w:val="HTMLPreformattedChar"/>
    <w:uiPriority w:val="99"/>
    <w:semiHidden/>
    <w:unhideWhenUsed/>
    <w:rsid w:val="00700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00A4D"/>
    <w:rPr>
      <w:rFonts w:ascii="Courier New" w:eastAsia="Times New Roman" w:hAnsi="Courier New" w:cs="Courier New"/>
      <w:sz w:val="20"/>
      <w:szCs w:val="20"/>
      <w:lang w:val="en-US"/>
    </w:rPr>
  </w:style>
  <w:style w:type="character" w:customStyle="1" w:styleId="hljs-attr">
    <w:name w:val="hljs-attr"/>
    <w:basedOn w:val="DefaultParagraphFont"/>
    <w:rsid w:val="00700A4D"/>
  </w:style>
  <w:style w:type="character" w:customStyle="1" w:styleId="hljs-bullet">
    <w:name w:val="hljs-bullet"/>
    <w:basedOn w:val="DefaultParagraphFont"/>
    <w:rsid w:val="00700A4D"/>
  </w:style>
  <w:style w:type="character" w:customStyle="1" w:styleId="hljs-string">
    <w:name w:val="hljs-string"/>
    <w:basedOn w:val="DefaultParagraphFont"/>
    <w:rsid w:val="00700A4D"/>
  </w:style>
  <w:style w:type="character" w:customStyle="1" w:styleId="hljs-comment">
    <w:name w:val="hljs-comment"/>
    <w:basedOn w:val="DefaultParagraphFont"/>
    <w:rsid w:val="00700A4D"/>
  </w:style>
  <w:style w:type="paragraph" w:styleId="NormalWeb">
    <w:name w:val="Normal (Web)"/>
    <w:basedOn w:val="Normal"/>
    <w:uiPriority w:val="99"/>
    <w:semiHidden/>
    <w:unhideWhenUsed/>
    <w:rsid w:val="00700A4D"/>
    <w:pPr>
      <w:spacing w:before="100" w:beforeAutospacing="1" w:after="100" w:afterAutospacing="1" w:line="240" w:lineRule="auto"/>
      <w:jc w:val="left"/>
    </w:pPr>
    <w:rPr>
      <w:rFonts w:ascii="Times New Roman" w:eastAsiaTheme="minorEastAsia" w:hAnsi="Times New Roman" w:cs="Times New Roman"/>
      <w:sz w:val="24"/>
      <w:szCs w:val="24"/>
      <w:lang w:val="en-US"/>
    </w:rPr>
  </w:style>
  <w:style w:type="character" w:customStyle="1" w:styleId="cf01">
    <w:name w:val="cf01"/>
    <w:basedOn w:val="DefaultParagraphFont"/>
    <w:rsid w:val="002153B5"/>
    <w:rPr>
      <w:rFonts w:ascii="Segoe UI" w:hAnsi="Segoe UI" w:cs="Segoe UI" w:hint="default"/>
      <w:sz w:val="18"/>
      <w:szCs w:val="18"/>
    </w:rPr>
  </w:style>
  <w:style w:type="paragraph" w:customStyle="1" w:styleId="PICTURES">
    <w:name w:val="PICTURES"/>
    <w:basedOn w:val="Normlnprvnodsazen"/>
    <w:qFormat/>
    <w:rsid w:val="006A7781"/>
    <w:pPr>
      <w:keepNext/>
      <w:ind w:firstLine="0"/>
      <w:jc w:val="center"/>
    </w:pPr>
    <w:rPr>
      <w:noProof/>
      <w:sz w:val="16"/>
      <w:szCs w:val="16"/>
      <w:lang w:eastAsia="en-US"/>
    </w:rPr>
  </w:style>
  <w:style w:type="character" w:styleId="EndnoteReference">
    <w:name w:val="endnote reference"/>
    <w:basedOn w:val="DefaultParagraphFont"/>
    <w:uiPriority w:val="99"/>
    <w:semiHidden/>
    <w:unhideWhenUsed/>
    <w:rsid w:val="00022377"/>
    <w:rPr>
      <w:vertAlign w:val="superscript"/>
    </w:rPr>
  </w:style>
  <w:style w:type="paragraph" w:customStyle="1" w:styleId="CaptionTabs">
    <w:name w:val="Caption_Tabs"/>
    <w:basedOn w:val="Caption"/>
    <w:link w:val="CaptionTabsChar"/>
    <w:qFormat/>
    <w:rsid w:val="00A77604"/>
    <w:pPr>
      <w:ind w:left="432" w:hanging="432"/>
      <w:jc w:val="left"/>
    </w:pPr>
  </w:style>
  <w:style w:type="character" w:customStyle="1" w:styleId="CaptionChar">
    <w:name w:val="Caption Char"/>
    <w:basedOn w:val="DefaultParagraphFont"/>
    <w:link w:val="Caption"/>
    <w:uiPriority w:val="35"/>
    <w:rsid w:val="00200E56"/>
    <w:rPr>
      <w:rFonts w:ascii="Cambria" w:hAnsi="Cambria"/>
      <w:b/>
      <w:iCs/>
      <w:color w:val="000000" w:themeColor="text1"/>
      <w:sz w:val="18"/>
      <w:szCs w:val="18"/>
      <w:lang w:val="cs-CZ"/>
    </w:rPr>
  </w:style>
  <w:style w:type="character" w:customStyle="1" w:styleId="CaptionTabsChar">
    <w:name w:val="Caption_Tabs Char"/>
    <w:basedOn w:val="CaptionChar"/>
    <w:link w:val="CaptionTabs"/>
    <w:rsid w:val="00A77604"/>
    <w:rPr>
      <w:rFonts w:ascii="Cambria" w:hAnsi="Cambria"/>
      <w:b/>
      <w:iCs/>
      <w:color w:val="000000" w:themeColor="text1"/>
      <w:sz w:val="18"/>
      <w:szCs w:val="18"/>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3266">
      <w:bodyDiv w:val="1"/>
      <w:marLeft w:val="0"/>
      <w:marRight w:val="0"/>
      <w:marTop w:val="0"/>
      <w:marBottom w:val="0"/>
      <w:divBdr>
        <w:top w:val="none" w:sz="0" w:space="0" w:color="auto"/>
        <w:left w:val="none" w:sz="0" w:space="0" w:color="auto"/>
        <w:bottom w:val="none" w:sz="0" w:space="0" w:color="auto"/>
        <w:right w:val="none" w:sz="0" w:space="0" w:color="auto"/>
      </w:divBdr>
    </w:div>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29251821">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4713898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76239845">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5239000">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43477820">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3186382">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79856953">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4345065">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3469145">
      <w:bodyDiv w:val="1"/>
      <w:marLeft w:val="0"/>
      <w:marRight w:val="0"/>
      <w:marTop w:val="0"/>
      <w:marBottom w:val="0"/>
      <w:divBdr>
        <w:top w:val="none" w:sz="0" w:space="0" w:color="auto"/>
        <w:left w:val="none" w:sz="0" w:space="0" w:color="auto"/>
        <w:bottom w:val="none" w:sz="0" w:space="0" w:color="auto"/>
        <w:right w:val="none" w:sz="0" w:space="0" w:color="auto"/>
      </w:divBdr>
      <w:divsChild>
        <w:div w:id="1717705390">
          <w:marLeft w:val="0"/>
          <w:marRight w:val="0"/>
          <w:marTop w:val="0"/>
          <w:marBottom w:val="0"/>
          <w:divBdr>
            <w:top w:val="none" w:sz="0" w:space="0" w:color="auto"/>
            <w:left w:val="none" w:sz="0" w:space="0" w:color="auto"/>
            <w:bottom w:val="none" w:sz="0" w:space="0" w:color="auto"/>
            <w:right w:val="none" w:sz="0" w:space="0" w:color="auto"/>
          </w:divBdr>
        </w:div>
      </w:divsChild>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5827088">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3384958">
      <w:bodyDiv w:val="1"/>
      <w:marLeft w:val="0"/>
      <w:marRight w:val="0"/>
      <w:marTop w:val="0"/>
      <w:marBottom w:val="0"/>
      <w:divBdr>
        <w:top w:val="none" w:sz="0" w:space="0" w:color="auto"/>
        <w:left w:val="none" w:sz="0" w:space="0" w:color="auto"/>
        <w:bottom w:val="none" w:sz="0" w:space="0" w:color="auto"/>
        <w:right w:val="none" w:sz="0" w:space="0" w:color="auto"/>
      </w:divBdr>
      <w:divsChild>
        <w:div w:id="1610435347">
          <w:marLeft w:val="0"/>
          <w:marRight w:val="0"/>
          <w:marTop w:val="0"/>
          <w:marBottom w:val="0"/>
          <w:divBdr>
            <w:top w:val="none" w:sz="0" w:space="0" w:color="auto"/>
            <w:left w:val="none" w:sz="0" w:space="0" w:color="auto"/>
            <w:bottom w:val="none" w:sz="0" w:space="0" w:color="auto"/>
            <w:right w:val="none" w:sz="0" w:space="0" w:color="auto"/>
          </w:divBdr>
        </w:div>
      </w:divsChild>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29579244">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80806652">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25365328">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68688955">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76254506">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3390269">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8188644">
      <w:bodyDiv w:val="1"/>
      <w:marLeft w:val="0"/>
      <w:marRight w:val="0"/>
      <w:marTop w:val="0"/>
      <w:marBottom w:val="0"/>
      <w:divBdr>
        <w:top w:val="none" w:sz="0" w:space="0" w:color="auto"/>
        <w:left w:val="none" w:sz="0" w:space="0" w:color="auto"/>
        <w:bottom w:val="none" w:sz="0" w:space="0" w:color="auto"/>
        <w:right w:val="none" w:sz="0" w:space="0" w:color="auto"/>
      </w:divBdr>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21650438">
      <w:bodyDiv w:val="1"/>
      <w:marLeft w:val="0"/>
      <w:marRight w:val="0"/>
      <w:marTop w:val="0"/>
      <w:marBottom w:val="0"/>
      <w:divBdr>
        <w:top w:val="none" w:sz="0" w:space="0" w:color="auto"/>
        <w:left w:val="none" w:sz="0" w:space="0" w:color="auto"/>
        <w:bottom w:val="none" w:sz="0" w:space="0" w:color="auto"/>
        <w:right w:val="none" w:sz="0" w:space="0" w:color="auto"/>
      </w:divBdr>
    </w:div>
    <w:div w:id="1121680428">
      <w:bodyDiv w:val="1"/>
      <w:marLeft w:val="0"/>
      <w:marRight w:val="0"/>
      <w:marTop w:val="0"/>
      <w:marBottom w:val="0"/>
      <w:divBdr>
        <w:top w:val="none" w:sz="0" w:space="0" w:color="auto"/>
        <w:left w:val="none" w:sz="0" w:space="0" w:color="auto"/>
        <w:bottom w:val="none" w:sz="0" w:space="0" w:color="auto"/>
        <w:right w:val="none" w:sz="0" w:space="0" w:color="auto"/>
      </w:divBdr>
      <w:divsChild>
        <w:div w:id="964041191">
          <w:marLeft w:val="0"/>
          <w:marRight w:val="0"/>
          <w:marTop w:val="0"/>
          <w:marBottom w:val="0"/>
          <w:divBdr>
            <w:top w:val="none" w:sz="0" w:space="0" w:color="auto"/>
            <w:left w:val="none" w:sz="0" w:space="0" w:color="auto"/>
            <w:bottom w:val="none" w:sz="0" w:space="0" w:color="auto"/>
            <w:right w:val="none" w:sz="0" w:space="0" w:color="auto"/>
          </w:divBdr>
        </w:div>
      </w:divsChild>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140819">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559627">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431417">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158377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3911655">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34474928">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2408757">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444527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049277">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088421">
      <w:bodyDiv w:val="1"/>
      <w:marLeft w:val="0"/>
      <w:marRight w:val="0"/>
      <w:marTop w:val="0"/>
      <w:marBottom w:val="0"/>
      <w:divBdr>
        <w:top w:val="none" w:sz="0" w:space="0" w:color="auto"/>
        <w:left w:val="none" w:sz="0" w:space="0" w:color="auto"/>
        <w:bottom w:val="none" w:sz="0" w:space="0" w:color="auto"/>
        <w:right w:val="none" w:sz="0" w:space="0" w:color="auto"/>
      </w:divBdr>
      <w:divsChild>
        <w:div w:id="554393616">
          <w:marLeft w:val="0"/>
          <w:marRight w:val="0"/>
          <w:marTop w:val="0"/>
          <w:marBottom w:val="0"/>
          <w:divBdr>
            <w:top w:val="none" w:sz="0" w:space="0" w:color="auto"/>
            <w:left w:val="none" w:sz="0" w:space="0" w:color="auto"/>
            <w:bottom w:val="none" w:sz="0" w:space="0" w:color="auto"/>
            <w:right w:val="none" w:sz="0" w:space="0" w:color="auto"/>
          </w:divBdr>
        </w:div>
      </w:divsChild>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68950408">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5674849">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029518">
      <w:bodyDiv w:val="1"/>
      <w:marLeft w:val="0"/>
      <w:marRight w:val="0"/>
      <w:marTop w:val="0"/>
      <w:marBottom w:val="0"/>
      <w:divBdr>
        <w:top w:val="none" w:sz="0" w:space="0" w:color="auto"/>
        <w:left w:val="none" w:sz="0" w:space="0" w:color="auto"/>
        <w:bottom w:val="none" w:sz="0" w:space="0" w:color="auto"/>
        <w:right w:val="none" w:sz="0" w:space="0" w:color="auto"/>
      </w:divBdr>
      <w:divsChild>
        <w:div w:id="1211458229">
          <w:marLeft w:val="0"/>
          <w:marRight w:val="0"/>
          <w:marTop w:val="0"/>
          <w:marBottom w:val="0"/>
          <w:divBdr>
            <w:top w:val="none" w:sz="0" w:space="0" w:color="auto"/>
            <w:left w:val="none" w:sz="0" w:space="0" w:color="auto"/>
            <w:bottom w:val="none" w:sz="0" w:space="0" w:color="auto"/>
            <w:right w:val="none" w:sz="0" w:space="0" w:color="auto"/>
          </w:divBdr>
        </w:div>
      </w:divsChild>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0695402">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2870105">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841000605">
      <w:bodyDiv w:val="1"/>
      <w:marLeft w:val="0"/>
      <w:marRight w:val="0"/>
      <w:marTop w:val="0"/>
      <w:marBottom w:val="0"/>
      <w:divBdr>
        <w:top w:val="none" w:sz="0" w:space="0" w:color="auto"/>
        <w:left w:val="none" w:sz="0" w:space="0" w:color="auto"/>
        <w:bottom w:val="none" w:sz="0" w:space="0" w:color="auto"/>
        <w:right w:val="none" w:sz="0" w:space="0" w:color="auto"/>
      </w:divBdr>
    </w:div>
    <w:div w:id="1847599420">
      <w:bodyDiv w:val="1"/>
      <w:marLeft w:val="0"/>
      <w:marRight w:val="0"/>
      <w:marTop w:val="0"/>
      <w:marBottom w:val="0"/>
      <w:divBdr>
        <w:top w:val="none" w:sz="0" w:space="0" w:color="auto"/>
        <w:left w:val="none" w:sz="0" w:space="0" w:color="auto"/>
        <w:bottom w:val="none" w:sz="0" w:space="0" w:color="auto"/>
        <w:right w:val="none" w:sz="0" w:space="0" w:color="auto"/>
      </w:divBdr>
      <w:divsChild>
        <w:div w:id="180514409">
          <w:marLeft w:val="0"/>
          <w:marRight w:val="0"/>
          <w:marTop w:val="0"/>
          <w:marBottom w:val="0"/>
          <w:divBdr>
            <w:top w:val="none" w:sz="0" w:space="0" w:color="auto"/>
            <w:left w:val="none" w:sz="0" w:space="0" w:color="auto"/>
            <w:bottom w:val="none" w:sz="0" w:space="0" w:color="auto"/>
            <w:right w:val="none" w:sz="0" w:space="0" w:color="auto"/>
          </w:divBdr>
        </w:div>
      </w:divsChild>
    </w:div>
    <w:div w:id="1876578194">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31155757">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421766">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0261334">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4694">
      <w:bodyDiv w:val="1"/>
      <w:marLeft w:val="0"/>
      <w:marRight w:val="0"/>
      <w:marTop w:val="0"/>
      <w:marBottom w:val="0"/>
      <w:divBdr>
        <w:top w:val="none" w:sz="0" w:space="0" w:color="auto"/>
        <w:left w:val="none" w:sz="0" w:space="0" w:color="auto"/>
        <w:bottom w:val="none" w:sz="0" w:space="0" w:color="auto"/>
        <w:right w:val="none" w:sz="0" w:space="0" w:color="auto"/>
      </w:divBdr>
      <w:divsChild>
        <w:div w:id="1412659018">
          <w:marLeft w:val="0"/>
          <w:marRight w:val="0"/>
          <w:marTop w:val="0"/>
          <w:marBottom w:val="0"/>
          <w:divBdr>
            <w:top w:val="none" w:sz="0" w:space="0" w:color="auto"/>
            <w:left w:val="none" w:sz="0" w:space="0" w:color="auto"/>
            <w:bottom w:val="none" w:sz="0" w:space="0" w:color="auto"/>
            <w:right w:val="none" w:sz="0" w:space="0" w:color="auto"/>
          </w:divBdr>
        </w:div>
      </w:divsChild>
    </w:div>
    <w:div w:id="2045324170">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foam-jumpy-dianella.glitch.me" TargetMode="External"/><Relationship Id="rId47" Type="http://schemas.openxmlformats.org/officeDocument/2006/relationships/hyperlink" Target="https://hubs.mozilla.com/jkemrr4"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fontTable" Target="fontTable.xml"/><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footer" Target="footer3.xml"/><Relationship Id="rId5" Type="http://schemas.openxmlformats.org/officeDocument/2006/relationships/numbering" Target="numbering.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interesting-parallel-bit.glitch.me" TargetMode="External"/><Relationship Id="rId48" Type="http://schemas.openxmlformats.org/officeDocument/2006/relationships/hyperlink" Target="https://hubs.mozilla.com/link/v3xSqDE" TargetMode="External"/><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header" Target="header2.xml"/><Relationship Id="rId85"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svg"/><Relationship Id="rId46" Type="http://schemas.openxmlformats.org/officeDocument/2006/relationships/hyperlink" Target="https://hubs.mozilla.com/bBJ9sxc?hub_invite_id=Lr9efka" TargetMode="External"/><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hyperlink" Target="https://jendahorak.github.io/a3sixty/" TargetMode="Externa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hyperlink" Target="https://hubs.mozilla.com/link/PFhZqGd" TargetMode="External"/><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yperlink" Target="https://glitch.com/edit/"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footer" Target="footer2.xml"/><Relationship Id="rId81" Type="http://schemas.openxmlformats.org/officeDocument/2006/relationships/image" Target="media/image53.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github.com/pka/awesome-3d-tiles" TargetMode="External"/><Relationship Id="rId7" Type="http://schemas.openxmlformats.org/officeDocument/2006/relationships/settings" Target="setting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svg"/><Relationship Id="rId45" Type="http://schemas.openxmlformats.org/officeDocument/2006/relationships/image" Target="media/image26.png"/><Relationship Id="rId66" Type="http://schemas.openxmlformats.org/officeDocument/2006/relationships/image" Target="media/image43.png"/><Relationship Id="rId61" Type="http://schemas.openxmlformats.org/officeDocument/2006/relationships/image" Target="media/image38.png"/><Relationship Id="rId82" Type="http://schemas.openxmlformats.org/officeDocument/2006/relationships/header" Target="header3.xml"/></Relationships>
</file>

<file path=word/_rels/footnotes.xml.rels><?xml version="1.0" encoding="UTF-8" standalone="yes"?>
<Relationships xmlns="http://schemas.openxmlformats.org/package/2006/relationships"><Relationship Id="rId1" Type="http://schemas.openxmlformats.org/officeDocument/2006/relationships/hyperlink" Target="https://drive.google.com/drive/folders/1OtINXnTP66I9HZeUr80cQtOYz8tzvDTo?usp=sharing"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8"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CF9D815-32B0-4BFD-A9C7-6C2B06172A6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6AB9896-E97A-40F1-8FF8-7491C09A9D06}">
  <we:reference id="wa200000011" version="1.0.1.0" store="en-US" storeType="OMEX"/>
  <we:alternateReferences>
    <we:reference id="WA200000011" version="1.0.1.0" store="WA200000011" storeType="OMEX"/>
  </we:alternateReferences>
  <we:properties>
    <we:property name="language" value="&quot;Yaml&quot;"/>
    <we:property name="theme" value="&quot;Color Brewer&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2.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24070</TotalTime>
  <Pages>101</Pages>
  <Words>79665</Words>
  <Characters>454095</Characters>
  <Application>Microsoft Office Word</Application>
  <DocSecurity>0</DocSecurity>
  <Lines>3784</Lines>
  <Paragraphs>1065</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532695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279</cp:revision>
  <cp:lastPrinted>2023-11-02T09:14:00Z</cp:lastPrinted>
  <dcterms:created xsi:type="dcterms:W3CDTF">2023-08-27T13:40:00Z</dcterms:created>
  <dcterms:modified xsi:type="dcterms:W3CDTF">2024-01-01T15:20:00Z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id="kH9ZBgQP"/&gt;&lt;style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