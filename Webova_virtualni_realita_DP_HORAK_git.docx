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407F17B"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067472">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R2W46KK0/5HKl9GB7","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2ACC650"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3A7D63B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067472">
        <w:instrText xml:space="preserve"> ADDIN ZOTERO_ITEM CSL_CITATION {"citationID":"3CtlPLsy","properties":{"formattedCitation":"(Coltekin et al. 2020)","plainCitation":"(Coltekin et al. 2020)","noteIndex":0},"citationItems":[{"id":"R2W46KK0/uBP9g0aZ","uris":["http://zotero.org/groups/4599106/items/F54Y7ICM"],"itemData":{"id":"9DyV48Zt/oRbg8WmZ","type":"article-journal","abstract":"This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4132D356"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125E7AF7"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1C771D">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1F0DE446"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272AF525"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067472">
        <w:instrText xml:space="preserve"> ADDIN ZOTERO_ITEM CSL_CITATION {"citationID":"1qIlQgrk","properties":{"formattedCitation":"(Coltekin et al. 2020)","plainCitation":"(Coltekin et al. 2020)","noteIndex":0},"citationItems":[{"id":"R2W46KK0/uBP9g0aZ","uris":["http://zotero.org/groups/4599106/items/F54Y7ICM"],"itemData":{"id":1274,"type":"article-journal","abstract":"This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1DD2C756"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5</w:t>
      </w:r>
      <w:r w:rsidRPr="001F6849">
        <w:fldChar w:fldCharType="end"/>
      </w:r>
      <w:r w:rsidRPr="001F6849">
        <w:t xml:space="preserve"> Dělení HMD, zdroj: </w:t>
      </w:r>
      <w:r w:rsidRPr="001F6849">
        <w:fldChar w:fldCharType="begin"/>
      </w:r>
      <w:r w:rsidR="00067472">
        <w:instrText xml:space="preserve"> ADDIN ZOTERO_ITEM CSL_CITATION {"citationID":"o3pU5io5","properties":{"formattedCitation":"(Coltekin et al. 2020)","plainCitation":"(Coltekin et al. 2020)","noteIndex":0},"citationItems":[{"id":"R2W46KK0/uBP9g0aZ","uris":["http://zotero.org/groups/4599106/items/F54Y7ICM"],"itemData":{"id":"9DyV48Zt/oRbg8WmZ","type":"article-journal","abstract":"This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257A7577" w:rsidR="00863307" w:rsidRPr="00736AD5" w:rsidRDefault="00863307" w:rsidP="00863307">
      <w:pPr>
        <w:pStyle w:val="Caption"/>
      </w:pPr>
      <w:r>
        <w:t xml:space="preserve">Obr. </w:t>
      </w:r>
      <w:r>
        <w:fldChar w:fldCharType="begin"/>
      </w:r>
      <w:r>
        <w:instrText xml:space="preserve"> SEQ Obr. \* ARABIC </w:instrText>
      </w:r>
      <w:r>
        <w:fldChar w:fldCharType="separate"/>
      </w:r>
      <w:r w:rsidR="001C771D">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TODO - </w:t>
      </w:r>
      <w:r w:rsidR="00736AD5" w:rsidRPr="00736AD5">
        <w:rPr>
          <w:highlight w:val="yellow"/>
        </w:rPr>
        <w:t>čeština</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44A86CD2"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E40329">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51B5F471"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067472">
        <w:instrText xml:space="preserve"> ADDIN ZOTERO_ITEM CSL_CITATION {"citationID":"Vvs5N4QI","properties":{"formattedCitation":"(Coltekin et al. 2020)","plainCitation":"(Coltekin et al. 2020)","noteIndex":0},"citationItems":[{"id":"R2W46KK0/uBP9g0aZ","uris":["http://zotero.org/groups/4599106/items/F54Y7ICM"],"itemData":{"id":1274,"type":"article-journal","abstract":"This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9DAE46D"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E9334DC">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362BBB1"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1C771D">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741E34E" w:rsidR="001100A3" w:rsidRDefault="001100A3" w:rsidP="001100A3">
      <w:pPr>
        <w:pStyle w:val="Caption"/>
      </w:pPr>
      <w:r>
        <w:t xml:space="preserve">Obr. </w:t>
      </w:r>
      <w:r>
        <w:fldChar w:fldCharType="begin"/>
      </w:r>
      <w:r>
        <w:instrText xml:space="preserve"> SEQ Obr. \* ARABIC </w:instrText>
      </w:r>
      <w:r>
        <w:fldChar w:fldCharType="separate"/>
      </w:r>
      <w:r w:rsidR="001C771D">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12FF5BAD"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123B0DF5">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A0EDD6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0D72F417"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2D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 </w:t>
      </w:r>
      <w:r w:rsidR="00D83A28" w:rsidRPr="00D83A28">
        <w:rPr>
          <w:highlight w:val="yellow"/>
        </w:rPr>
        <w:t>.</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r>
        <w:t>dlaždicovaných</w:t>
      </w:r>
      <w:proofErr w:type="spell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 :</w:t>
      </w:r>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89C4BE0" w:rsidR="00B41874" w:rsidRDefault="00B41874" w:rsidP="001D37CB">
      <w:pPr>
        <w:pStyle w:val="Caption"/>
      </w:pPr>
      <w:r>
        <w:t xml:space="preserve">Obr. </w:t>
      </w:r>
      <w:r>
        <w:fldChar w:fldCharType="begin"/>
      </w:r>
      <w:r>
        <w:instrText xml:space="preserve"> SEQ Obr. \* ARABIC </w:instrText>
      </w:r>
      <w:r>
        <w:fldChar w:fldCharType="separate"/>
      </w:r>
      <w:r w:rsidR="001C771D">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73D6CC8C" w:rsidR="00AB45B4" w:rsidRDefault="00AB45B4" w:rsidP="00331DCE">
      <w:pPr>
        <w:pStyle w:val="Normlnprvnodsazen"/>
      </w:pPr>
      <w:r w:rsidRPr="001F6849">
        <w:t xml:space="preserve">Jako důležitou problematiku zmiňuje </w:t>
      </w:r>
      <w:r w:rsidRPr="001F6849">
        <w:fldChar w:fldCharType="begin"/>
      </w:r>
      <w:r w:rsidR="00067472">
        <w:instrText xml:space="preserve"> ADDIN ZOTERO_ITEM CSL_CITATION {"citationID":"pyYXfhhk","properties":{"formattedCitation":"(Coltekin et al. 2020)","plainCitation":"(Coltekin et al. 2020)","noteIndex":0},"citationItems":[{"id":"R2W46KK0/uBP9g0aZ","uris":["http://zotero.org/groups/4599106/items/F54Y7ICM"],"itemData":{"id":1274,"type":"article-journal","abstract":"This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067472">
        <w:instrText xml:space="preserve"> ADDIN ZOTERO_ITEM CSL_CITATION {"citationID":"cz6cyLsT","properties":{"formattedCitation":"(Coltekin et al. 2020)","plainCitation":"(Coltekin et al. 2020)","noteIndex":0},"citationItems":[{"id":"R2W46KK0/uBP9g0aZ","uris":["http://zotero.org/groups/4599106/items/F54Y7ICM"],"itemData":{"id":1274,"type":"article-journal","abstract":"This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4996781D" w:rsidR="00B2682C" w:rsidRPr="001F6849" w:rsidRDefault="00B2682C" w:rsidP="00B2682C">
      <w:pPr>
        <w:pStyle w:val="Caption"/>
      </w:pPr>
      <w:r>
        <w:t xml:space="preserve">Obr. </w:t>
      </w:r>
      <w:r>
        <w:fldChar w:fldCharType="begin"/>
      </w:r>
      <w:r>
        <w:instrText xml:space="preserve"> SEQ Obr. \* ARABIC </w:instrText>
      </w:r>
      <w:r>
        <w:fldChar w:fldCharType="separate"/>
      </w:r>
      <w:r w:rsidR="001C771D">
        <w:rPr>
          <w:noProof/>
        </w:rPr>
        <w:t>14</w:t>
      </w:r>
      <w:r>
        <w:fldChar w:fldCharType="end"/>
      </w:r>
      <w:r>
        <w:t xml:space="preserve"> </w:t>
      </w:r>
      <w:r w:rsidR="00B71937">
        <w:t xml:space="preserve">Klasifikace 3D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7C7DFB12"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067472">
        <w:rPr>
          <w:highlight w:val="yellow"/>
        </w:rPr>
        <w:instrText xml:space="preserve"> ADDIN ZOTERO_ITEM CSL_CITATION {"citationID":"Qk91xJhn","properties":{"formattedCitation":"(Coltekin et al. 2020)","plainCitation":"(Coltekin et al. 2020)","noteIndex":0},"citationItems":[{"id":"R2W46KK0/uBP9g0aZ","uris":["http://zotero.org/groups/4599106/items/F54Y7ICM"],"itemData":{"id":1274,"type":"article-journal","abstract":"This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3D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Mezi nejpopulárnější formáty pro výměnu 3D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w:t>
      </w:r>
      <w:proofErr w:type="spellStart"/>
      <w:r>
        <w:rPr>
          <w:lang w:eastAsia="en-US"/>
        </w:rPr>
        <w:t>basis</w:t>
      </w:r>
      <w:proofErr w:type="spell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10C4F004" w14:textId="544A76CC"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E40329">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77B8D99F"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E40329">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62C344E" w:rsidR="00B1180A" w:rsidRPr="00B1180A" w:rsidRDefault="00EE12F5" w:rsidP="003A5BDB">
      <w:pPr>
        <w:pStyle w:val="Caption"/>
      </w:pPr>
      <w:r>
        <w:t xml:space="preserve">Obr. </w:t>
      </w:r>
      <w:r>
        <w:fldChar w:fldCharType="begin"/>
      </w:r>
      <w:r>
        <w:instrText xml:space="preserve"> SEQ Obr. \* ARABIC </w:instrText>
      </w:r>
      <w:r>
        <w:fldChar w:fldCharType="separate"/>
      </w:r>
      <w:r w:rsidR="001C771D">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222A83FE"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1C771D">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0CE7CA3"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1C771D">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C023038"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1C771D">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7D8FD714">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28D12AA0" w:rsidR="008A7EFA" w:rsidRDefault="008A7EFA" w:rsidP="008A7EFA">
      <w:pPr>
        <w:pStyle w:val="Caption"/>
      </w:pPr>
      <w:r>
        <w:t xml:space="preserve">Obr. </w:t>
      </w:r>
      <w:r>
        <w:fldChar w:fldCharType="begin"/>
      </w:r>
      <w:r>
        <w:instrText xml:space="preserve"> SEQ Obr. \* ARABIC </w:instrText>
      </w:r>
      <w:r>
        <w:fldChar w:fldCharType="separate"/>
      </w:r>
      <w:r w:rsidR="001C771D">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textury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pohled !!!!!!!!!!!!!!!!!!!!</w:t>
      </w:r>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3D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68158D71"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1C771D">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79AF4170"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5EBEAC3C" w:rsidR="00637A27" w:rsidRPr="00637A27" w:rsidRDefault="00637A27" w:rsidP="00637A27">
      <w:pPr>
        <w:pStyle w:val="Caption"/>
      </w:pPr>
      <w:r>
        <w:t xml:space="preserve">Obr. </w:t>
      </w:r>
      <w:r>
        <w:fldChar w:fldCharType="begin"/>
      </w:r>
      <w:r>
        <w:instrText xml:space="preserve"> SEQ Obr. \* ARABIC </w:instrText>
      </w:r>
      <w:r>
        <w:fldChar w:fldCharType="separate"/>
      </w:r>
      <w:r w:rsidR="001C771D">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5DA8FDE0"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C771D">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7C1A3189"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E40329">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62745EA3"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35387C">
        <w:t xml:space="preserve">Poslední v rámci vývoje, která zároveň řeší i poskytnutí aplikace na internetu je skrze nastavení CD / CI procesu.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106CFEEE" w:rsidR="0021568E" w:rsidRPr="0021568E" w:rsidRDefault="00D926B2" w:rsidP="00D926B2">
      <w:pPr>
        <w:pStyle w:val="Caption"/>
      </w:pPr>
      <w:r>
        <w:t xml:space="preserve">Obr. </w:t>
      </w:r>
      <w:r>
        <w:fldChar w:fldCharType="begin"/>
      </w:r>
      <w:r>
        <w:instrText xml:space="preserve"> SEQ Obr. \* ARABIC </w:instrText>
      </w:r>
      <w:r>
        <w:fldChar w:fldCharType="separate"/>
      </w:r>
      <w:r w:rsidR="001C771D">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3E6A1866" w14:textId="19A0CD54" w:rsidR="00054E2A" w:rsidRDefault="00142D08" w:rsidP="00054E2A">
      <w:pPr>
        <w:pStyle w:val="Heading2"/>
        <w:rPr>
          <w:lang w:val="cs-CZ"/>
        </w:rPr>
      </w:pPr>
      <w:r w:rsidRPr="001F6849">
        <w:rPr>
          <w:lang w:val="cs-CZ"/>
        </w:rPr>
        <w:lastRenderedPageBreak/>
        <w:t>Specifikace požadavků pro technologie</w:t>
      </w:r>
    </w:p>
    <w:p w14:paraId="7DEC3AC7" w14:textId="5F370017" w:rsidR="00620B63" w:rsidRPr="00620B63" w:rsidRDefault="00620B63" w:rsidP="00620B63">
      <w:pPr>
        <w:rPr>
          <w:lang w:val="en-US" w:eastAsia="cs-CZ"/>
        </w:rPr>
      </w:pPr>
      <w:r w:rsidRPr="00620B63">
        <w:rPr>
          <w:highlight w:val="yellow"/>
          <w:lang w:eastAsia="cs-CZ"/>
        </w:rPr>
        <w:t>#TODO – dopsat zpětně až je budu vědět :/</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1D5B5BE0"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w:t>
      </w:r>
      <w:r w:rsidRPr="00464C35">
        <w:rPr>
          <w:highlight w:val="yellow"/>
        </w:rPr>
        <w:lastRenderedPageBreak/>
        <w:t xml:space="preserve">záležitostí. </w:t>
      </w:r>
      <w:r w:rsidRPr="00464C35">
        <w:rPr>
          <w:highlight w:val="yellow"/>
        </w:rPr>
        <w:fldChar w:fldCharType="begin"/>
      </w:r>
      <w:r w:rsidR="00067472">
        <w:rPr>
          <w:highlight w:val="yellow"/>
        </w:rPr>
        <w:instrText xml:space="preserve"> ADDIN ZOTERO_ITEM CSL_CITATION {"citationID":"AbNLMC8K","properties":{"formattedCitation":"(\\uc0\\u268{}\\uc0\\u218{}ZK 2023a)","plainCitation":"(ČÚZK 2023a)","noteIndex":0},"citationItems":[{"id":1879,"uris":["http://zotero.org/groups/4599106/items/NNVDNBUV"],"itemData":{"id":1879,"type":"webpage","title":"ČÚZK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00067472" w:rsidRPr="00067472">
        <w:rPr>
          <w:rFonts w:cs="Times New Roman"/>
          <w:szCs w:val="24"/>
        </w:rPr>
        <w:t>(ČÚZK 2023a)</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lastRenderedPageBreak/>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3D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 xml:space="preserve">3D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3D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3D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3D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lastRenderedPageBreak/>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47025E46"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1C771D">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1126E05B"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E40329">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0B724F7B"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1C771D">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3D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5"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3D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w:t>
      </w:r>
      <w:r w:rsidR="00530083">
        <w:rPr>
          <w:lang w:eastAsia="en-US"/>
        </w:rPr>
        <w:lastRenderedPageBreak/>
        <w:t xml:space="preserve">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3D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6"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7"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vytváří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w:t>
      </w:r>
      <w:r w:rsidRPr="001F6849">
        <w:lastRenderedPageBreak/>
        <w:t>a manipulaci s prvky VR na webové stránce.</w:t>
      </w:r>
      <w:r>
        <w:t xml:space="preserve"> Jednoduše A-</w:t>
      </w:r>
      <w:proofErr w:type="spellStart"/>
      <w:r>
        <w:t>Frame</w:t>
      </w:r>
      <w:proofErr w:type="spellEnd"/>
      <w:r>
        <w:t xml:space="preserve"> vytváří framework,  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vývojáři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8"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lastRenderedPageBreak/>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5"/>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5ECD8C38" w:rsidR="00EF7E0B" w:rsidRDefault="00EF7E0B" w:rsidP="00EF7E0B">
      <w:pPr>
        <w:pStyle w:val="Caption"/>
        <w:keepNext/>
      </w:pPr>
      <w:r>
        <w:t xml:space="preserve">Tab. </w:t>
      </w:r>
      <w:r>
        <w:fldChar w:fldCharType="begin"/>
      </w:r>
      <w:r>
        <w:instrText xml:space="preserve"> SEQ Tab. \* ARABIC </w:instrText>
      </w:r>
      <w:r>
        <w:fldChar w:fldCharType="separate"/>
      </w:r>
      <w:r w:rsidR="00E40329">
        <w:rPr>
          <w:noProof/>
        </w:rPr>
        <w:t>6</w:t>
      </w:r>
      <w:r>
        <w:fldChar w:fldCharType="end"/>
      </w:r>
      <w:r>
        <w:t xml:space="preserve"> </w:t>
      </w:r>
      <w:r w:rsidRPr="00EF7E0B">
        <w:rPr>
          <w:highlight w:val="yellow"/>
        </w:rPr>
        <w:t xml:space="preserve">#todo - jak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10E7414" w14:textId="421BC0A7" w:rsidR="00E250CC" w:rsidRPr="00A11957" w:rsidRDefault="00AC4DE3" w:rsidP="001D23E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t>
      </w:r>
      <w:proofErr w:type="spellStart"/>
      <w:r w:rsidR="00E250CC" w:rsidRPr="00E250CC">
        <w:t>Wonderland</w:t>
      </w:r>
      <w:proofErr w:type="spellEnd"/>
      <w:r w:rsidR="00E250CC" w:rsidRPr="00E250CC">
        <w:t xml:space="preserve"> </w:t>
      </w:r>
      <w:proofErr w:type="spellStart"/>
      <w:r w:rsidR="00E250CC" w:rsidRPr="00E250CC">
        <w:t>engine</w:t>
      </w:r>
      <w:proofErr w:type="spellEnd"/>
      <w:r w:rsidR="00E250CC" w:rsidRPr="00E250CC">
        <w:t xml:space="preserve"> 2023)</w:t>
      </w:r>
      <w:r w:rsidR="00E250CC">
        <w:fldChar w:fldCharType="end"/>
      </w:r>
      <w:r>
        <w:t>.</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t>
      </w:r>
      <w:proofErr w:type="spellStart"/>
      <w:r w:rsidR="00E250CC">
        <w:t>Wonderland</w:t>
      </w:r>
      <w:proofErr w:type="spellEnd"/>
      <w:r w:rsidR="00E250CC">
        <w:t xml:space="preserve"> </w:t>
      </w:r>
      <w:proofErr w:type="spellStart"/>
      <w:r w:rsidR="00E250CC">
        <w:t>engine</w:t>
      </w:r>
      <w:proofErr w:type="spellEnd"/>
      <w:r w:rsidR="00E250CC">
        <w:t xml:space="preserve"> je technologií, </w:t>
      </w:r>
      <w:r w:rsidR="00E250CC">
        <w:lastRenderedPageBreak/>
        <w:t>která je stále v úvodní vývojové fázi</w:t>
      </w:r>
      <w:r w:rsidR="001D23E6">
        <w:t xml:space="preserve">. </w:t>
      </w:r>
      <w:proofErr w:type="spellStart"/>
      <w:r w:rsidR="001D23E6">
        <w:t>Wonderland</w:t>
      </w:r>
      <w:proofErr w:type="spellEnd"/>
      <w:r w:rsidR="001D23E6">
        <w:t xml:space="preserve">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t>
      </w:r>
      <w:proofErr w:type="spellStart"/>
      <w:r w:rsidR="00E250CC">
        <w:t>Wonderland</w:t>
      </w:r>
      <w:proofErr w:type="spellEnd"/>
      <w:r w:rsidR="00E250CC">
        <w:t xml:space="preserve">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t>
      </w:r>
      <w:proofErr w:type="spellStart"/>
      <w:r w:rsidR="001D23E6">
        <w:t>Wonderland</w:t>
      </w:r>
      <w:proofErr w:type="spellEnd"/>
      <w:r w:rsidR="001D23E6">
        <w:t xml:space="preserve"> </w:t>
      </w:r>
      <w:proofErr w:type="spellStart"/>
      <w:r w:rsidR="001D23E6">
        <w:t>enginu</w:t>
      </w:r>
      <w:proofErr w:type="spellEnd"/>
      <w:r w:rsidR="001D23E6">
        <w:t xml:space="preserve"> nepřináší roční zisk vyšší než 120 000 USD. V tom případě </w:t>
      </w:r>
      <w:proofErr w:type="spellStart"/>
      <w:r w:rsidR="001D23E6">
        <w:t>Wonderland</w:t>
      </w:r>
      <w:proofErr w:type="spellEnd"/>
      <w:r w:rsidR="001D23E6">
        <w:t xml:space="preserve"> požaduje licenční poplatek ve výši 10 % z ročního přijmu. V akademickém či hobby využití je tedy </w:t>
      </w:r>
      <w:proofErr w:type="spellStart"/>
      <w:r w:rsidR="001D23E6">
        <w:t>Wonderland</w:t>
      </w:r>
      <w:proofErr w:type="spellEnd"/>
      <w:r w:rsidR="001D23E6">
        <w:t xml:space="preserve"> volně dostupným řešením.</w:t>
      </w:r>
      <w:r w:rsidR="00A11957">
        <w:t xml:space="preserve"> </w:t>
      </w:r>
      <w:proofErr w:type="spellStart"/>
      <w:r w:rsidR="00A11957">
        <w:t>Wonderland</w:t>
      </w:r>
      <w:proofErr w:type="spellEnd"/>
      <w:r w:rsidR="00A11957">
        <w:t xml:space="preserve">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t>
      </w:r>
      <w:proofErr w:type="spellStart"/>
      <w:r w:rsidR="005B6F17">
        <w:t>Wonderland</w:t>
      </w:r>
      <w:proofErr w:type="spellEnd"/>
      <w:r w:rsidR="005B6F17">
        <w:t xml:space="preserve"> tedy poskytuje možnosti optimalizace přímo v rámci editoru, primárně se jedná o automatické procesy zjednodušování geometrie a komprimování textur do formátu. </w:t>
      </w:r>
      <w:r w:rsidR="005B6F17" w:rsidRPr="005B6F17">
        <w:rPr>
          <w:i/>
          <w:iCs/>
        </w:rPr>
        <w:t>.</w:t>
      </w:r>
      <w:proofErr w:type="spellStart"/>
      <w:r w:rsidR="005B6F17" w:rsidRPr="005B6F17">
        <w:rPr>
          <w:i/>
          <w:iCs/>
        </w:rPr>
        <w:t>basis</w:t>
      </w:r>
      <w:proofErr w:type="spell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 xml:space="preserve">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proofErr w:type="spellStart"/>
      <w:r w:rsidR="001D23E6">
        <w:t>Wonderland</w:t>
      </w:r>
      <w:proofErr w:type="spellEnd"/>
      <w:r w:rsidR="001D23E6">
        <w:t xml:space="preserve"> dále poskytuje detailní dokumentaci. Zároveň mimo dokumentaci </w:t>
      </w:r>
      <w:r w:rsidR="00E250CC">
        <w:t xml:space="preserve">má </w:t>
      </w:r>
      <w:proofErr w:type="spellStart"/>
      <w:r w:rsidR="00E250CC">
        <w:t>Wonderland</w:t>
      </w:r>
      <w:proofErr w:type="spellEnd"/>
      <w:r w:rsidR="00E250CC">
        <w:t xml:space="preserve">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t>
      </w:r>
      <w:proofErr w:type="spellStart"/>
      <w:r w:rsidR="00987BDD">
        <w:t>Wonderland</w:t>
      </w:r>
      <w:proofErr w:type="spellEnd"/>
      <w:r w:rsidR="00987BDD">
        <w:t xml:space="preserve">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proofErr w:type="spellStart"/>
      <w:r>
        <w:t>Wonderland</w:t>
      </w:r>
      <w:proofErr w:type="spellEnd"/>
      <w:r>
        <w:t xml:space="preserve">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proofErr w:type="spellStart"/>
      <w:r w:rsidR="00A11957">
        <w:t>Wonderland</w:t>
      </w:r>
      <w:proofErr w:type="spellEnd"/>
      <w:r w:rsidR="00A11957">
        <w:t xml:space="preserve">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t>
      </w:r>
      <w:proofErr w:type="spellStart"/>
      <w:r w:rsidR="00A11957">
        <w:t>Wonderland</w:t>
      </w:r>
      <w:proofErr w:type="spellEnd"/>
      <w:r w:rsidR="00A11957">
        <w:t xml:space="preserve">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Geoprostorová řešení</w:t>
      </w:r>
      <w:r w:rsidR="00C5192C">
        <w:t xml:space="preserve">  -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lastRenderedPageBreak/>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w:t>
      </w:r>
      <w:r w:rsidR="006108EA">
        <w:lastRenderedPageBreak/>
        <w:t xml:space="preserve">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 xml:space="preserve">#TODO- </w:t>
      </w:r>
      <w:proofErr w:type="spellStart"/>
      <w:r w:rsidR="00CB5279" w:rsidRPr="00CB5279">
        <w:rPr>
          <w:highlight w:val="yellow"/>
        </w:rPr>
        <w:t>iTowns</w:t>
      </w:r>
      <w:proofErr w:type="spell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60"/>
                    <a:stretch>
                      <a:fillRect/>
                    </a:stretch>
                  </pic:blipFill>
                  <pic:spPr>
                    <a:xfrm>
                      <a:off x="0" y="0"/>
                      <a:ext cx="5579745" cy="2852420"/>
                    </a:xfrm>
                    <a:prstGeom prst="rect">
                      <a:avLst/>
                    </a:prstGeom>
                  </pic:spPr>
                </pic:pic>
              </a:graphicData>
            </a:graphic>
          </wp:inline>
        </w:drawing>
      </w:r>
    </w:p>
    <w:p w14:paraId="6E019035" w14:textId="13F67E74" w:rsidR="00B40019" w:rsidRDefault="00B40019" w:rsidP="00B40019">
      <w:pPr>
        <w:pStyle w:val="Caption"/>
      </w:pPr>
      <w:r>
        <w:t xml:space="preserve">Obr. </w:t>
      </w:r>
      <w:r>
        <w:fldChar w:fldCharType="begin"/>
      </w:r>
      <w:r>
        <w:instrText xml:space="preserve"> SEQ Obr. \* ARABIC </w:instrText>
      </w:r>
      <w:r>
        <w:fldChar w:fldCharType="separate"/>
      </w:r>
      <w:r w:rsidR="001C771D">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1"/>
                    <a:stretch>
                      <a:fillRect/>
                    </a:stretch>
                  </pic:blipFill>
                  <pic:spPr>
                    <a:xfrm>
                      <a:off x="0" y="0"/>
                      <a:ext cx="5579745" cy="2602865"/>
                    </a:xfrm>
                    <a:prstGeom prst="rect">
                      <a:avLst/>
                    </a:prstGeom>
                  </pic:spPr>
                </pic:pic>
              </a:graphicData>
            </a:graphic>
          </wp:inline>
        </w:drawing>
      </w:r>
    </w:p>
    <w:p w14:paraId="4AFAB6CE" w14:textId="3C124B1B" w:rsidR="003635FB" w:rsidRDefault="003635FB" w:rsidP="003635FB">
      <w:pPr>
        <w:pStyle w:val="Caption"/>
      </w:pPr>
      <w:r>
        <w:t xml:space="preserve">Obr. </w:t>
      </w:r>
      <w:r>
        <w:fldChar w:fldCharType="begin"/>
      </w:r>
      <w:r>
        <w:instrText xml:space="preserve"> SEQ Obr. \* ARABIC </w:instrText>
      </w:r>
      <w:r>
        <w:fldChar w:fldCharType="separate"/>
      </w:r>
      <w:r w:rsidR="001C771D">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1AAC56D2" w14:textId="77777777" w:rsidR="004E6E7C" w:rsidRPr="004E6E7C" w:rsidRDefault="004E6E7C" w:rsidP="004E6E7C">
      <w:pPr>
        <w:pStyle w:val="Caption"/>
      </w:pPr>
    </w:p>
    <w:p w14:paraId="0A9D595B" w14:textId="261CCFB3" w:rsidR="00400092" w:rsidRDefault="00400092" w:rsidP="004E6E7C">
      <w:pPr>
        <w:pStyle w:val="Caption"/>
      </w:pPr>
      <w:r>
        <w:t xml:space="preserve">Tab. </w:t>
      </w:r>
      <w:r>
        <w:fldChar w:fldCharType="begin"/>
      </w:r>
      <w:r>
        <w:instrText xml:space="preserve"> SEQ Tab. \* ARABIC </w:instrText>
      </w:r>
      <w:r>
        <w:fldChar w:fldCharType="separate"/>
      </w:r>
      <w:r w:rsidR="00E40329">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lastRenderedPageBreak/>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r>
        <w:rPr>
          <w:b/>
          <w:bCs/>
        </w:rPr>
        <w:t xml:space="preserve"> +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lastRenderedPageBreak/>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3D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Modifikaci 3D modelů pak tvoří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a .</w:t>
      </w:r>
      <w:proofErr w:type="spellStart"/>
      <w:r w:rsidRPr="006170CC">
        <w:t>glb</w:t>
      </w:r>
      <w:proofErr w:type="spell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w:t>
      </w:r>
      <w:r>
        <w:lastRenderedPageBreak/>
        <w:t>editoru</w:t>
      </w:r>
      <w:r w:rsidR="00426882">
        <w:t xml:space="preserve">. Na druhou stranu řešení </w:t>
      </w:r>
      <w:proofErr w:type="spellStart"/>
      <w:r w:rsidR="00426882">
        <w:t>Wonderland</w:t>
      </w:r>
      <w:proofErr w:type="spellEnd"/>
      <w:r w:rsidR="00426882">
        <w:t xml:space="preserve">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t>
      </w:r>
      <w:proofErr w:type="spellStart"/>
      <w:r w:rsidR="00C34F5D">
        <w:t>Wonderland</w:t>
      </w:r>
      <w:proofErr w:type="spellEnd"/>
      <w:r w:rsidR="00C34F5D">
        <w:t xml:space="preserve">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7"/>
                    <a:stretch>
                      <a:fillRect/>
                    </a:stretch>
                  </pic:blipFill>
                  <pic:spPr>
                    <a:xfrm>
                      <a:off x="0" y="0"/>
                      <a:ext cx="5579745" cy="2446655"/>
                    </a:xfrm>
                    <a:prstGeom prst="rect">
                      <a:avLst/>
                    </a:prstGeom>
                  </pic:spPr>
                </pic:pic>
              </a:graphicData>
            </a:graphic>
          </wp:inline>
        </w:drawing>
      </w:r>
    </w:p>
    <w:p w14:paraId="4BEC9AC0" w14:textId="5A7DD38C" w:rsidR="00067472" w:rsidRPr="00067472" w:rsidRDefault="00067472" w:rsidP="00067472">
      <w:pPr>
        <w:pStyle w:val="Caption"/>
      </w:pPr>
      <w:r>
        <w:t xml:space="preserve">Obr. </w:t>
      </w:r>
      <w:r>
        <w:fldChar w:fldCharType="begin"/>
      </w:r>
      <w:r>
        <w:instrText xml:space="preserve"> SEQ Obr. \* ARABIC </w:instrText>
      </w:r>
      <w:r>
        <w:fldChar w:fldCharType="separate"/>
      </w:r>
      <w:r>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0FBC92DD"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3D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proofErr w:type="spellStart"/>
      <w:r w:rsidR="009A775B">
        <w:rPr>
          <w:b/>
          <w:bCs/>
        </w:rPr>
        <w:t>Wonderland</w:t>
      </w:r>
      <w:proofErr w:type="spellEnd"/>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r w:rsidR="00B335E8" w:rsidRPr="00B335E8">
        <w:rPr>
          <w:b/>
          <w:bCs/>
        </w:rPr>
        <w:t>PlayCanvas</w:t>
      </w:r>
      <w:proofErr w:type="spell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w:t>
      </w:r>
      <w:r w:rsidR="00B335E8">
        <w:lastRenderedPageBreak/>
        <w:t xml:space="preserve">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proofErr w:type="spellStart"/>
      <w:r w:rsidR="00364373">
        <w:t>obodbně</w:t>
      </w:r>
      <w:proofErr w:type="spellEnd"/>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Zároveň jelikož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t>
      </w:r>
      <w:proofErr w:type="spellStart"/>
      <w:r w:rsidR="00F24DA3">
        <w:t>Wonderland</w:t>
      </w:r>
      <w:proofErr w:type="spellEnd"/>
      <w:r w:rsidR="00F24DA3">
        <w:t xml:space="preserve">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proofErr w:type="spellStart"/>
      <w:r w:rsidR="00F24DA3">
        <w:t>řešní</w:t>
      </w:r>
      <w:proofErr w:type="spellEnd"/>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řeší automaticky při generování výsledné webové aplikace, kdežto </w:t>
      </w:r>
      <w:proofErr w:type="spellStart"/>
      <w:r w:rsidR="00F24DA3">
        <w:t>Wonderland</w:t>
      </w:r>
      <w:proofErr w:type="spellEnd"/>
      <w:r w:rsidR="00F24DA3">
        <w:t xml:space="preserve">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proofErr w:type="spellStart"/>
      <w:r w:rsidR="005907E1">
        <w:t>Wonderland</w:t>
      </w:r>
      <w:proofErr w:type="spellEnd"/>
      <w:r w:rsidR="005907E1">
        <w:t xml:space="preserve"> </w:t>
      </w:r>
      <w:proofErr w:type="spellStart"/>
      <w:r w:rsidR="005907E1">
        <w:t>engine</w:t>
      </w:r>
      <w:proofErr w:type="spellEnd"/>
      <w:r w:rsidR="005907E1">
        <w:t xml:space="preserve"> je dále více zaměřen na optimalizaci </w:t>
      </w:r>
      <w:r w:rsidR="005907E1" w:rsidRPr="005907E1">
        <w:rPr>
          <w:highlight w:val="yellow"/>
        </w:rPr>
        <w:t xml:space="preserve">(viz. kap </w:t>
      </w:r>
      <w:proofErr w:type="spellStart"/>
      <w:r w:rsidR="005907E1" w:rsidRPr="005907E1">
        <w:rPr>
          <w:highlight w:val="yellow"/>
        </w:rPr>
        <w:t>Wonderland</w:t>
      </w:r>
      <w:proofErr w:type="spellEnd"/>
      <w:r w:rsidR="005907E1" w:rsidRPr="005907E1">
        <w:rPr>
          <w:highlight w:val="yellow"/>
        </w:rPr>
        <w:t xml:space="preserve">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t>
      </w:r>
      <w:proofErr w:type="spellStart"/>
      <w:r w:rsidR="005907E1">
        <w:t>Wonderland</w:t>
      </w:r>
      <w:proofErr w:type="spellEnd"/>
      <w:r w:rsidR="005907E1">
        <w:t xml:space="preserve">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3D </w:t>
      </w:r>
      <w:proofErr w:type="spellStart"/>
      <w:r w:rsidR="005907E1">
        <w:t>enginy</w:t>
      </w:r>
      <w:proofErr w:type="spellEnd"/>
      <w:r w:rsidR="005907E1">
        <w:t xml:space="preserve"> a editory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t>
      </w:r>
      <w:proofErr w:type="spellStart"/>
      <w:r w:rsidR="005907E1">
        <w:t>Wonderland</w:t>
      </w:r>
      <w:proofErr w:type="spellEnd"/>
      <w:r w:rsidR="005907E1">
        <w:t xml:space="preserve"> </w:t>
      </w:r>
      <w:proofErr w:type="spellStart"/>
      <w:r w:rsidR="005907E1">
        <w:t>engine</w:t>
      </w:r>
      <w:proofErr w:type="spellEnd"/>
      <w:r w:rsidR="005907E1">
        <w:t xml:space="preserve"> je exkluzivně zaměřen na rozšířenou realitu. </w:t>
      </w:r>
      <w:r w:rsidR="00583E2D">
        <w:t xml:space="preserve">Z těchto důvodů byl vybrán </w:t>
      </w:r>
      <w:proofErr w:type="spellStart"/>
      <w:r w:rsidR="00583E2D">
        <w:t>Wonderland</w:t>
      </w:r>
      <w:proofErr w:type="spellEnd"/>
      <w:r w:rsidR="00583E2D">
        <w:t xml:space="preserve">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8"/>
                    <a:stretch>
                      <a:fillRect/>
                    </a:stretch>
                  </pic:blipFill>
                  <pic:spPr>
                    <a:xfrm>
                      <a:off x="0" y="0"/>
                      <a:ext cx="5579745" cy="806450"/>
                    </a:xfrm>
                    <a:prstGeom prst="rect">
                      <a:avLst/>
                    </a:prstGeom>
                  </pic:spPr>
                </pic:pic>
              </a:graphicData>
            </a:graphic>
          </wp:inline>
        </w:drawing>
      </w:r>
    </w:p>
    <w:p w14:paraId="0D7A940B" w14:textId="5933EB8F" w:rsidR="00227E35" w:rsidRPr="00C34F5D" w:rsidRDefault="00227E35" w:rsidP="00C34F5D">
      <w:pPr>
        <w:pStyle w:val="Caption"/>
      </w:pPr>
      <w:r>
        <w:t xml:space="preserve">Obr. </w:t>
      </w:r>
      <w:r>
        <w:fldChar w:fldCharType="begin"/>
      </w:r>
      <w:r>
        <w:instrText xml:space="preserve"> SEQ Obr. \* ARABIC </w:instrText>
      </w:r>
      <w:r>
        <w:fldChar w:fldCharType="separate"/>
      </w:r>
      <w:r w:rsidR="001C771D">
        <w:rPr>
          <w:noProof/>
        </w:rPr>
        <w:t>30</w:t>
      </w:r>
      <w: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5AE57B9" w14:textId="1FC681AF" w:rsidR="00986595" w:rsidRDefault="00986595" w:rsidP="00986595">
      <w:pPr>
        <w:rPr>
          <w:lang w:eastAsia="cs-CZ"/>
        </w:rPr>
      </w:pPr>
      <w:r>
        <w:rPr>
          <w:lang w:eastAsia="cs-CZ"/>
        </w:rPr>
        <w:t>Příprava dat</w:t>
      </w:r>
    </w:p>
    <w:p w14:paraId="7E3FA8FA" w14:textId="6850E440" w:rsidR="00986595" w:rsidRDefault="00986595" w:rsidP="00986595">
      <w:pPr>
        <w:pStyle w:val="Normlnprvnodsazen"/>
        <w:ind w:firstLine="0"/>
      </w:pPr>
      <w:r>
        <w:t>Vývoj aplikace</w:t>
      </w:r>
    </w:p>
    <w:p w14:paraId="07100446" w14:textId="0117F1AF" w:rsidR="00986595" w:rsidRDefault="00986595" w:rsidP="00986595">
      <w:pPr>
        <w:pStyle w:val="Normlnprvnodsazen"/>
        <w:ind w:firstLine="0"/>
      </w:pPr>
      <w:r>
        <w:t>Testování aplikace</w:t>
      </w:r>
    </w:p>
    <w:p w14:paraId="13E9BB21" w14:textId="47E3A429" w:rsidR="00986595" w:rsidRDefault="00986595" w:rsidP="00986595">
      <w:pPr>
        <w:pStyle w:val="Normlnprvnodsazen"/>
        <w:numPr>
          <w:ilvl w:val="0"/>
          <w:numId w:val="69"/>
        </w:numPr>
      </w:pPr>
      <w:r>
        <w:t>Lidské</w:t>
      </w:r>
    </w:p>
    <w:p w14:paraId="4FD08D95" w14:textId="4A203512" w:rsidR="00986595" w:rsidRDefault="00986595" w:rsidP="00986595">
      <w:pPr>
        <w:pStyle w:val="Normlnprvnodsazen"/>
        <w:numPr>
          <w:ilvl w:val="0"/>
          <w:numId w:val="69"/>
        </w:numPr>
      </w:pPr>
      <w:r>
        <w:t>Technické</w:t>
      </w:r>
    </w:p>
    <w:p w14:paraId="26A2575C" w14:textId="77777777" w:rsidR="00986595" w:rsidRPr="001F6849" w:rsidRDefault="00986595" w:rsidP="00986595">
      <w:pPr>
        <w:pStyle w:val="Malnadpis"/>
      </w:pPr>
      <w:r w:rsidRPr="001F6849">
        <w:t>Výběr HMD</w:t>
      </w:r>
    </w:p>
    <w:p w14:paraId="3CFE35A5" w14:textId="77777777" w:rsidR="00986595" w:rsidRPr="001F6849" w:rsidRDefault="00986595" w:rsidP="00986595">
      <w:pPr>
        <w:rPr>
          <w:lang w:eastAsia="cs-CZ"/>
        </w:rPr>
      </w:pPr>
      <w:r w:rsidRPr="001F6849">
        <w:rPr>
          <w:lang w:eastAsia="cs-CZ"/>
        </w:rPr>
        <w:t xml:space="preserve">HMD na pro které bude vizualizace primárně implementována a následně testována. </w:t>
      </w:r>
    </w:p>
    <w:p w14:paraId="7F5CD0E1" w14:textId="77777777" w:rsidR="00986595" w:rsidRDefault="00986595" w:rsidP="00986595">
      <w:pPr>
        <w:pStyle w:val="ListParagraph"/>
        <w:numPr>
          <w:ilvl w:val="0"/>
          <w:numId w:val="21"/>
        </w:numPr>
        <w:rPr>
          <w:lang w:eastAsia="cs-CZ"/>
        </w:rPr>
      </w:pPr>
      <w:r>
        <w:rPr>
          <w:lang w:eastAsia="cs-CZ"/>
        </w:rPr>
        <w:t>3DOF – bez ovladačů</w:t>
      </w:r>
    </w:p>
    <w:p w14:paraId="26C6550E" w14:textId="77777777" w:rsidR="00986595" w:rsidRDefault="00986595" w:rsidP="00986595">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Android 10 – Mi A2 Lite - </w:t>
      </w:r>
      <w:proofErr w:type="spellStart"/>
      <w:r w:rsidRPr="001F6849">
        <w:t>Retrak</w:t>
      </w:r>
      <w:proofErr w:type="spellEnd"/>
      <w:r w:rsidRPr="001F6849">
        <w:t xml:space="preserve"> Utopia 360° VR Headset </w:t>
      </w:r>
      <w:r>
        <w:t>–</w:t>
      </w:r>
      <w:r w:rsidRPr="001F6849">
        <w:t xml:space="preserve"> doma</w:t>
      </w:r>
      <w:r>
        <w:t xml:space="preserve"> </w:t>
      </w:r>
    </w:p>
    <w:p w14:paraId="21B9C3BE" w14:textId="77777777" w:rsidR="00986595" w:rsidRPr="001F6849" w:rsidRDefault="00986595" w:rsidP="00986595">
      <w:pPr>
        <w:pStyle w:val="ListParagraph"/>
        <w:numPr>
          <w:ilvl w:val="1"/>
          <w:numId w:val="21"/>
        </w:numPr>
        <w:rPr>
          <w:lang w:eastAsia="cs-CZ"/>
        </w:rPr>
      </w:pPr>
      <w:r>
        <w:t>Střední – Google Pixel 6a</w:t>
      </w:r>
    </w:p>
    <w:p w14:paraId="6E9718B4" w14:textId="77777777" w:rsidR="00986595" w:rsidRDefault="00986595" w:rsidP="00986595">
      <w:pPr>
        <w:pStyle w:val="ListParagraph"/>
        <w:numPr>
          <w:ilvl w:val="0"/>
          <w:numId w:val="21"/>
        </w:numPr>
        <w:rPr>
          <w:lang w:eastAsia="cs-CZ"/>
        </w:rPr>
      </w:pPr>
      <w:r>
        <w:rPr>
          <w:lang w:eastAsia="cs-CZ"/>
        </w:rPr>
        <w:t>6 DOF – Ovladače</w:t>
      </w:r>
    </w:p>
    <w:p w14:paraId="359B9293" w14:textId="77777777" w:rsidR="00986595" w:rsidRPr="001F6849" w:rsidRDefault="00986595" w:rsidP="00986595">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 – škola/doma</w:t>
      </w:r>
    </w:p>
    <w:p w14:paraId="2C52DB82" w14:textId="77777777" w:rsidR="00986595" w:rsidRPr="00020422" w:rsidRDefault="00986595" w:rsidP="00986595">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Pr="001F6849">
        <w:rPr>
          <w:lang w:eastAsia="cs-CZ"/>
        </w:rPr>
        <w:t xml:space="preserve"> </w:t>
      </w:r>
      <w:r>
        <w:rPr>
          <w:lang w:eastAsia="cs-CZ"/>
        </w:rPr>
        <w:t>–</w:t>
      </w:r>
      <w:r w:rsidRPr="001F6849">
        <w:rPr>
          <w:lang w:eastAsia="cs-CZ"/>
        </w:rPr>
        <w:t xml:space="preserve"> škola</w:t>
      </w:r>
      <w:r>
        <w:rPr>
          <w:lang w:val="en-US" w:eastAsia="cs-CZ"/>
        </w:rPr>
        <w:t>?</w:t>
      </w:r>
    </w:p>
    <w:p w14:paraId="01BBD65C" w14:textId="77777777" w:rsidR="00986595" w:rsidRPr="00020422" w:rsidRDefault="00986595" w:rsidP="00986595">
      <w:pPr>
        <w:pStyle w:val="ListParagraph"/>
        <w:numPr>
          <w:ilvl w:val="1"/>
          <w:numId w:val="21"/>
        </w:numPr>
        <w:rPr>
          <w:lang w:eastAsia="cs-CZ"/>
        </w:rPr>
      </w:pPr>
    </w:p>
    <w:p w14:paraId="1E1B2984" w14:textId="77777777" w:rsidR="00986595" w:rsidRPr="001F6849" w:rsidRDefault="00986595" w:rsidP="00986595">
      <w:pPr>
        <w:pStyle w:val="Malnadpis"/>
        <w:rPr>
          <w:lang w:eastAsia="cs-CZ"/>
        </w:rPr>
      </w:pPr>
      <w:r w:rsidRPr="001F6849">
        <w:rPr>
          <w:lang w:eastAsia="cs-CZ"/>
        </w:rPr>
        <w:t xml:space="preserve">Prohlížeče </w:t>
      </w:r>
    </w:p>
    <w:p w14:paraId="1314793C" w14:textId="77777777" w:rsidR="00986595" w:rsidRPr="001F6849" w:rsidRDefault="00986595" w:rsidP="00986595">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137BB9D5" w14:textId="77777777" w:rsidR="00986595" w:rsidRPr="001F6849" w:rsidRDefault="00986595" w:rsidP="00986595">
      <w:pPr>
        <w:pStyle w:val="ListParagraph"/>
        <w:numPr>
          <w:ilvl w:val="0"/>
          <w:numId w:val="22"/>
        </w:numPr>
        <w:rPr>
          <w:lang w:eastAsia="cs-CZ"/>
        </w:rPr>
      </w:pPr>
      <w:r w:rsidRPr="001F6849">
        <w:rPr>
          <w:lang w:eastAsia="cs-CZ"/>
        </w:rPr>
        <w:t>Chrome</w:t>
      </w:r>
    </w:p>
    <w:p w14:paraId="0C94DB5A" w14:textId="77777777" w:rsidR="00986595" w:rsidRPr="001F6849" w:rsidRDefault="00986595" w:rsidP="00986595">
      <w:pPr>
        <w:pStyle w:val="ListParagraph"/>
        <w:numPr>
          <w:ilvl w:val="0"/>
          <w:numId w:val="22"/>
        </w:numPr>
        <w:rPr>
          <w:lang w:eastAsia="cs-CZ"/>
        </w:rPr>
      </w:pPr>
      <w:r w:rsidRPr="001F6849">
        <w:rPr>
          <w:lang w:eastAsia="cs-CZ"/>
        </w:rPr>
        <w:t>Firefox</w:t>
      </w:r>
    </w:p>
    <w:p w14:paraId="45AFBD4C" w14:textId="77777777" w:rsidR="00986595" w:rsidRPr="001F6849" w:rsidRDefault="00986595" w:rsidP="00986595">
      <w:pPr>
        <w:pStyle w:val="ListParagraph"/>
        <w:numPr>
          <w:ilvl w:val="0"/>
          <w:numId w:val="22"/>
        </w:numPr>
        <w:rPr>
          <w:lang w:eastAsia="cs-CZ"/>
        </w:rPr>
      </w:pPr>
      <w:r w:rsidRPr="001F6849">
        <w:rPr>
          <w:lang w:eastAsia="cs-CZ"/>
        </w:rPr>
        <w:t>Samsung internet</w:t>
      </w:r>
    </w:p>
    <w:p w14:paraId="01FDEFE5" w14:textId="77777777" w:rsidR="00986595" w:rsidRPr="001F6849" w:rsidRDefault="00986595" w:rsidP="009865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007FE21D" w14:textId="40713E38" w:rsidR="00020422" w:rsidRPr="00F617A7" w:rsidRDefault="00986595" w:rsidP="009865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513FEB33" w14:textId="77777777" w:rsidR="00986595" w:rsidRPr="00986595" w:rsidRDefault="00986595" w:rsidP="00986595">
      <w:pPr>
        <w:pStyle w:val="Heading3"/>
      </w:pPr>
      <w:r w:rsidRPr="00986595">
        <w:t xml:space="preserve">Definice uživatelských požadavků </w:t>
      </w:r>
    </w:p>
    <w:p w14:paraId="58AC0793" w14:textId="77777777" w:rsidR="00986595" w:rsidRPr="00067472" w:rsidRDefault="00986595" w:rsidP="00986595">
      <w:pPr>
        <w:rPr>
          <w:highlight w:val="yellow"/>
          <w:lang w:eastAsia="cs-CZ"/>
        </w:rPr>
      </w:pPr>
      <w:r w:rsidRPr="00067472">
        <w:rPr>
          <w:highlight w:val="yellow"/>
          <w:lang w:eastAsia="cs-CZ"/>
        </w:rPr>
        <w:t xml:space="preserve">Za účelem úspěšné implementace je nutné definovat směr jakým by se aplikace měla ubírat. Je tedy důležité pečlivě vybrat některé aspekty tvorby takovéto aplikace a zaměřit se na ně. </w:t>
      </w:r>
      <w:r w:rsidRPr="00067472">
        <w:rPr>
          <w:highlight w:val="yellow"/>
          <w:lang w:eastAsia="cs-CZ"/>
        </w:rPr>
        <w:t xml:space="preserve"> </w:t>
      </w:r>
    </w:p>
    <w:p w14:paraId="4E67D6E2" w14:textId="7A91A254" w:rsidR="00986595" w:rsidRPr="00067472" w:rsidRDefault="00986595" w:rsidP="00986595">
      <w:pPr>
        <w:pStyle w:val="Normlnprvnodsazen"/>
        <w:rPr>
          <w:highlight w:val="yellow"/>
        </w:rPr>
      </w:pPr>
      <w:r w:rsidRPr="00067472">
        <w:rPr>
          <w:highlight w:val="yellow"/>
        </w:rPr>
        <w:t xml:space="preserve">Aplikace by měla primárně vizualizovat geografická data. Ačkoliv jak z definice VR vyplívá určitá míra interakce by měla být možná. Minimální požadavky na interakci by měli být pohyb uživatele, rozšířeným požadavkem pak interakce se samotnými </w:t>
      </w:r>
      <w:r w:rsidRPr="00067472">
        <w:rPr>
          <w:highlight w:val="yellow"/>
        </w:rPr>
        <w:t>daty, popř. legendou</w:t>
      </w:r>
      <w:r w:rsidRPr="00067472">
        <w:rPr>
          <w:highlight w:val="yellow"/>
        </w:rPr>
        <w:t xml:space="preserve">. Aplikace by měla jasně sdělovat geografickou polohu dat v geoprostorovém kontextu. </w:t>
      </w:r>
    </w:p>
    <w:p w14:paraId="00AB69A8" w14:textId="77777777" w:rsidR="00986595" w:rsidRPr="00067472" w:rsidRDefault="00986595" w:rsidP="00986595">
      <w:pPr>
        <w:pStyle w:val="Normlnprvnodsazen"/>
        <w:rPr>
          <w:highlight w:val="yellow"/>
        </w:rPr>
      </w:pPr>
      <w:r w:rsidRPr="00067472">
        <w:rPr>
          <w:highlight w:val="yellow"/>
        </w:rPr>
        <w:t xml:space="preserve">Mezi definovanými požadavky je nutné vytvořit hierarchii dle priority požadavků. Jednou z metodik využívaných v softwarovém inženýrství je metoda </w:t>
      </w:r>
      <w:r w:rsidRPr="00067472">
        <w:rPr>
          <w:highlight w:val="yellow"/>
        </w:rPr>
        <w:tab/>
      </w:r>
      <w:proofErr w:type="spellStart"/>
      <w:r w:rsidRPr="00067472">
        <w:rPr>
          <w:highlight w:val="yellow"/>
        </w:rPr>
        <w:t>MoSCoW</w:t>
      </w:r>
      <w:proofErr w:type="spellEnd"/>
      <w:r w:rsidRPr="00067472">
        <w:rPr>
          <w:highlight w:val="yellow"/>
        </w:rPr>
        <w:t xml:space="preserve">. Jedná se o skupinu zkratek pro: </w:t>
      </w:r>
    </w:p>
    <w:p w14:paraId="4B01056F" w14:textId="77777777" w:rsidR="00986595" w:rsidRPr="00067472" w:rsidRDefault="00986595" w:rsidP="00986595">
      <w:pPr>
        <w:pStyle w:val="Normlnprvnodsazen"/>
        <w:numPr>
          <w:ilvl w:val="0"/>
          <w:numId w:val="28"/>
        </w:numPr>
        <w:rPr>
          <w:highlight w:val="yellow"/>
        </w:rPr>
      </w:pPr>
      <w:proofErr w:type="spellStart"/>
      <w:r w:rsidRPr="00067472">
        <w:rPr>
          <w:i/>
          <w:iCs/>
          <w:highlight w:val="yellow"/>
        </w:rPr>
        <w:t>Must</w:t>
      </w:r>
      <w:proofErr w:type="spellEnd"/>
      <w:r w:rsidRPr="00067472">
        <w:rPr>
          <w:i/>
          <w:iCs/>
          <w:highlight w:val="yellow"/>
        </w:rPr>
        <w:t xml:space="preserve"> </w:t>
      </w:r>
      <w:proofErr w:type="spellStart"/>
      <w:r w:rsidRPr="00067472">
        <w:rPr>
          <w:i/>
          <w:iCs/>
          <w:highlight w:val="yellow"/>
        </w:rPr>
        <w:t>have</w:t>
      </w:r>
      <w:proofErr w:type="spellEnd"/>
      <w:r w:rsidRPr="00067472">
        <w:rPr>
          <w:highlight w:val="yellow"/>
        </w:rPr>
        <w:t xml:space="preserve"> – požadavky bez kterých se aplikace neobejde, minimální možný set požadavků</w:t>
      </w:r>
    </w:p>
    <w:p w14:paraId="013A3E08" w14:textId="77777777" w:rsidR="00986595" w:rsidRPr="00067472" w:rsidRDefault="00986595" w:rsidP="00986595">
      <w:pPr>
        <w:pStyle w:val="Normlnprvnodsazen"/>
        <w:numPr>
          <w:ilvl w:val="0"/>
          <w:numId w:val="28"/>
        </w:numPr>
        <w:rPr>
          <w:highlight w:val="yellow"/>
        </w:rPr>
      </w:pPr>
      <w:proofErr w:type="spellStart"/>
      <w:r w:rsidRPr="00067472">
        <w:rPr>
          <w:i/>
          <w:iCs/>
          <w:highlight w:val="yellow"/>
        </w:rPr>
        <w:t>Should</w:t>
      </w:r>
      <w:proofErr w:type="spellEnd"/>
      <w:r w:rsidRPr="00067472">
        <w:rPr>
          <w:i/>
          <w:iCs/>
          <w:highlight w:val="yellow"/>
        </w:rPr>
        <w:t xml:space="preserve"> </w:t>
      </w:r>
      <w:proofErr w:type="spellStart"/>
      <w:r w:rsidRPr="00067472">
        <w:rPr>
          <w:i/>
          <w:iCs/>
          <w:highlight w:val="yellow"/>
        </w:rPr>
        <w:t>have</w:t>
      </w:r>
      <w:proofErr w:type="spellEnd"/>
      <w:r w:rsidRPr="00067472">
        <w:rPr>
          <w:highlight w:val="yellow"/>
        </w:rPr>
        <w:t xml:space="preserve"> – důležité požadavky, aplikace je funkční bez nich</w:t>
      </w:r>
    </w:p>
    <w:p w14:paraId="326A7B85" w14:textId="77777777" w:rsidR="00986595" w:rsidRPr="00067472" w:rsidRDefault="00986595" w:rsidP="00986595">
      <w:pPr>
        <w:pStyle w:val="Normlnprvnodsazen"/>
        <w:numPr>
          <w:ilvl w:val="0"/>
          <w:numId w:val="28"/>
        </w:numPr>
        <w:rPr>
          <w:highlight w:val="yellow"/>
        </w:rPr>
      </w:pPr>
      <w:proofErr w:type="spellStart"/>
      <w:r w:rsidRPr="00067472">
        <w:rPr>
          <w:i/>
          <w:iCs/>
          <w:highlight w:val="yellow"/>
        </w:rPr>
        <w:t>Could</w:t>
      </w:r>
      <w:proofErr w:type="spellEnd"/>
      <w:r w:rsidRPr="00067472">
        <w:rPr>
          <w:i/>
          <w:iCs/>
          <w:highlight w:val="yellow"/>
        </w:rPr>
        <w:t xml:space="preserve"> </w:t>
      </w:r>
      <w:proofErr w:type="spellStart"/>
      <w:r w:rsidRPr="00067472">
        <w:rPr>
          <w:i/>
          <w:iCs/>
          <w:highlight w:val="yellow"/>
        </w:rPr>
        <w:t>have</w:t>
      </w:r>
      <w:proofErr w:type="spellEnd"/>
      <w:r w:rsidRPr="00067472">
        <w:rPr>
          <w:highlight w:val="yellow"/>
        </w:rPr>
        <w:t xml:space="preserve"> – požadavky při jejichž vypuštění nedojde k žádné změně aplikace</w:t>
      </w:r>
    </w:p>
    <w:p w14:paraId="3A116327" w14:textId="77777777" w:rsidR="00986595" w:rsidRPr="00067472" w:rsidRDefault="00986595" w:rsidP="00986595">
      <w:pPr>
        <w:pStyle w:val="Normlnprvnodsazen"/>
        <w:numPr>
          <w:ilvl w:val="0"/>
          <w:numId w:val="28"/>
        </w:numPr>
        <w:rPr>
          <w:highlight w:val="yellow"/>
        </w:rPr>
      </w:pPr>
      <w:proofErr w:type="spellStart"/>
      <w:r w:rsidRPr="00067472">
        <w:rPr>
          <w:i/>
          <w:iCs/>
          <w:highlight w:val="yellow"/>
        </w:rPr>
        <w:t>Won´t</w:t>
      </w:r>
      <w:proofErr w:type="spellEnd"/>
      <w:r w:rsidRPr="00067472">
        <w:rPr>
          <w:i/>
          <w:iCs/>
          <w:highlight w:val="yellow"/>
        </w:rPr>
        <w:t xml:space="preserve"> </w:t>
      </w:r>
      <w:proofErr w:type="spellStart"/>
      <w:r w:rsidRPr="00067472">
        <w:rPr>
          <w:i/>
          <w:iCs/>
          <w:highlight w:val="yellow"/>
        </w:rPr>
        <w:t>have</w:t>
      </w:r>
      <w:proofErr w:type="spellEnd"/>
      <w:r w:rsidRPr="00067472">
        <w:rPr>
          <w:highlight w:val="yellow"/>
        </w:rPr>
        <w:t xml:space="preserve"> – požadavky které nebudou součástí implementace</w:t>
      </w:r>
    </w:p>
    <w:p w14:paraId="4815993C" w14:textId="77777777" w:rsidR="00986595" w:rsidRPr="00067472" w:rsidRDefault="00986595" w:rsidP="00986595">
      <w:pPr>
        <w:rPr>
          <w:highlight w:val="yellow"/>
        </w:rPr>
      </w:pPr>
      <w:r w:rsidRPr="00067472">
        <w:rPr>
          <w:highlight w:val="yellow"/>
        </w:rPr>
        <w:lastRenderedPageBreak/>
        <w:t>Pomocí této metody je možné konkretizovat obecně zvolené požadavky při výběru technologie na konkrétní aplikaci.</w:t>
      </w:r>
    </w:p>
    <w:p w14:paraId="7FA46EA8" w14:textId="77777777" w:rsidR="00986595" w:rsidRPr="00067472" w:rsidRDefault="00986595" w:rsidP="00986595">
      <w:pPr>
        <w:rPr>
          <w:highlight w:val="yellow"/>
          <w:lang w:eastAsia="cs-CZ"/>
        </w:rPr>
      </w:pPr>
      <w:r w:rsidRPr="00067472">
        <w:rPr>
          <w:highlight w:val="yellow"/>
          <w:lang w:eastAsia="cs-CZ"/>
        </w:rPr>
        <w:t>Funkční požadavky:</w:t>
      </w:r>
    </w:p>
    <w:p w14:paraId="62361765" w14:textId="77777777" w:rsidR="00986595" w:rsidRPr="00067472" w:rsidRDefault="00986595" w:rsidP="00986595">
      <w:pPr>
        <w:pStyle w:val="Normlnprvnodsazen"/>
        <w:ind w:firstLine="0"/>
        <w:rPr>
          <w:highlight w:val="yellow"/>
        </w:rPr>
      </w:pPr>
      <w:r w:rsidRPr="00067472">
        <w:rPr>
          <w:highlight w:val="yellow"/>
        </w:rPr>
        <w:t>Orientace</w:t>
      </w:r>
    </w:p>
    <w:p w14:paraId="502C5AFA" w14:textId="77777777" w:rsidR="00986595" w:rsidRPr="00067472" w:rsidRDefault="00986595" w:rsidP="00986595">
      <w:pPr>
        <w:pStyle w:val="Normlnprvnodsazen"/>
        <w:numPr>
          <w:ilvl w:val="0"/>
          <w:numId w:val="7"/>
        </w:numPr>
        <w:rPr>
          <w:highlight w:val="yellow"/>
        </w:rPr>
      </w:pPr>
      <w:r w:rsidRPr="00067472">
        <w:rPr>
          <w:highlight w:val="yellow"/>
        </w:rPr>
        <w:t>Aplikace by měla podporovat orientaci polohy v rámci scény – orientace virtuální kamery, poloha v rámci celé scény (přehledová mapa)</w:t>
      </w:r>
    </w:p>
    <w:p w14:paraId="50AB0821" w14:textId="77777777" w:rsidR="00986595" w:rsidRPr="00067472" w:rsidRDefault="00986595" w:rsidP="00986595">
      <w:pPr>
        <w:rPr>
          <w:highlight w:val="yellow"/>
          <w:lang w:eastAsia="cs-CZ"/>
        </w:rPr>
      </w:pPr>
      <w:r w:rsidRPr="00067472">
        <w:rPr>
          <w:highlight w:val="yellow"/>
          <w:lang w:eastAsia="cs-CZ"/>
        </w:rPr>
        <w:t>Zobrazení geografických dat 3D i 2D</w:t>
      </w:r>
    </w:p>
    <w:p w14:paraId="4C63B5A0" w14:textId="77777777" w:rsidR="00986595" w:rsidRPr="00067472" w:rsidRDefault="00986595" w:rsidP="00986595">
      <w:pPr>
        <w:pStyle w:val="ListParagraph"/>
        <w:numPr>
          <w:ilvl w:val="1"/>
          <w:numId w:val="27"/>
        </w:numPr>
        <w:rPr>
          <w:highlight w:val="yellow"/>
          <w:lang w:eastAsia="cs-CZ"/>
        </w:rPr>
      </w:pPr>
      <w:r w:rsidRPr="00067472">
        <w:rPr>
          <w:highlight w:val="yellow"/>
          <w:lang w:eastAsia="cs-CZ"/>
        </w:rPr>
        <w:t xml:space="preserve">Terén, Plošné (budovy, objemy – tematická </w:t>
      </w:r>
      <w:proofErr w:type="spellStart"/>
      <w:r w:rsidRPr="00067472">
        <w:rPr>
          <w:highlight w:val="yellow"/>
          <w:lang w:eastAsia="cs-CZ"/>
        </w:rPr>
        <w:t>kart</w:t>
      </w:r>
      <w:proofErr w:type="spellEnd"/>
      <w:r w:rsidRPr="00067472">
        <w:rPr>
          <w:highlight w:val="yellow"/>
          <w:lang w:eastAsia="cs-CZ"/>
        </w:rPr>
        <w:t>.), liniové (stuhová mapa), bodové (stromy)</w:t>
      </w:r>
    </w:p>
    <w:p w14:paraId="283B9A96" w14:textId="77777777" w:rsidR="00986595" w:rsidRPr="00067472" w:rsidRDefault="00986595" w:rsidP="00986595">
      <w:pPr>
        <w:pStyle w:val="ListParagraph"/>
        <w:numPr>
          <w:ilvl w:val="1"/>
          <w:numId w:val="27"/>
        </w:numPr>
        <w:rPr>
          <w:highlight w:val="yellow"/>
          <w:lang w:eastAsia="cs-CZ"/>
        </w:rPr>
      </w:pPr>
      <w:r w:rsidRPr="00067472">
        <w:rPr>
          <w:highlight w:val="yellow"/>
          <w:lang w:eastAsia="cs-CZ"/>
        </w:rPr>
        <w:t>Podklad (textury terénu – ortofoto, 2D mapy), Textury objektů</w:t>
      </w:r>
    </w:p>
    <w:p w14:paraId="11A62FB5" w14:textId="77777777" w:rsidR="00986595" w:rsidRPr="00067472" w:rsidRDefault="00986595" w:rsidP="00986595">
      <w:pPr>
        <w:pStyle w:val="ListParagraph"/>
        <w:numPr>
          <w:ilvl w:val="0"/>
          <w:numId w:val="27"/>
        </w:numPr>
        <w:rPr>
          <w:highlight w:val="yellow"/>
          <w:lang w:eastAsia="cs-CZ"/>
        </w:rPr>
      </w:pPr>
      <w:r w:rsidRPr="00067472">
        <w:rPr>
          <w:highlight w:val="yellow"/>
          <w:lang w:eastAsia="cs-CZ"/>
        </w:rPr>
        <w:t xml:space="preserve">Možnost interakce </w:t>
      </w:r>
    </w:p>
    <w:p w14:paraId="2F80E39C" w14:textId="035DCC10" w:rsidR="00986595" w:rsidRPr="00067472" w:rsidRDefault="00986595" w:rsidP="00986595">
      <w:pPr>
        <w:pStyle w:val="ListParagraph"/>
        <w:numPr>
          <w:ilvl w:val="1"/>
          <w:numId w:val="27"/>
        </w:numPr>
        <w:rPr>
          <w:highlight w:val="yellow"/>
          <w:lang w:eastAsia="cs-CZ"/>
        </w:rPr>
      </w:pPr>
      <w:r w:rsidRPr="00067472">
        <w:rPr>
          <w:highlight w:val="yellow"/>
          <w:lang w:eastAsia="cs-CZ"/>
        </w:rPr>
        <w:t xml:space="preserve">6 </w:t>
      </w:r>
      <w:r w:rsidRPr="00067472">
        <w:rPr>
          <w:highlight w:val="yellow"/>
          <w:lang w:eastAsia="cs-CZ"/>
        </w:rPr>
        <w:t>DO</w:t>
      </w:r>
      <w:r w:rsidRPr="00067472">
        <w:rPr>
          <w:highlight w:val="yellow"/>
          <w:lang w:eastAsia="cs-CZ"/>
        </w:rPr>
        <w:t>F</w:t>
      </w:r>
    </w:p>
    <w:p w14:paraId="004B55AD" w14:textId="4BBCA768" w:rsidR="00986595" w:rsidRPr="00067472" w:rsidRDefault="00986595" w:rsidP="00986595">
      <w:pPr>
        <w:pStyle w:val="ListParagraph"/>
        <w:numPr>
          <w:ilvl w:val="1"/>
          <w:numId w:val="27"/>
        </w:numPr>
        <w:rPr>
          <w:highlight w:val="yellow"/>
          <w:lang w:eastAsia="cs-CZ"/>
        </w:rPr>
      </w:pPr>
      <w:proofErr w:type="spellStart"/>
      <w:r w:rsidRPr="00067472">
        <w:rPr>
          <w:highlight w:val="yellow"/>
          <w:lang w:eastAsia="cs-CZ"/>
        </w:rPr>
        <w:t>Interkace</w:t>
      </w:r>
      <w:proofErr w:type="spellEnd"/>
      <w:r w:rsidRPr="00067472">
        <w:rPr>
          <w:highlight w:val="yellow"/>
          <w:lang w:eastAsia="cs-CZ"/>
        </w:rPr>
        <w:t xml:space="preserve"> s</w:t>
      </w:r>
      <w:r w:rsidRPr="00067472">
        <w:rPr>
          <w:highlight w:val="yellow"/>
          <w:lang w:eastAsia="cs-CZ"/>
        </w:rPr>
        <w:t> </w:t>
      </w:r>
      <w:proofErr w:type="spellStart"/>
      <w:r w:rsidRPr="00067472">
        <w:rPr>
          <w:highlight w:val="yellow"/>
          <w:lang w:eastAsia="cs-CZ"/>
        </w:rPr>
        <w:t>objetky</w:t>
      </w:r>
      <w:proofErr w:type="spellEnd"/>
      <w:r w:rsidRPr="00067472">
        <w:rPr>
          <w:highlight w:val="yellow"/>
          <w:lang w:eastAsia="cs-CZ"/>
        </w:rPr>
        <w:t xml:space="preserve"> </w:t>
      </w:r>
    </w:p>
    <w:p w14:paraId="25676607" w14:textId="3D4C03A3" w:rsidR="00986595" w:rsidRPr="00067472" w:rsidRDefault="00986595" w:rsidP="00986595">
      <w:pPr>
        <w:rPr>
          <w:highlight w:val="yellow"/>
          <w:lang w:eastAsia="cs-CZ"/>
        </w:rPr>
      </w:pPr>
      <w:r w:rsidRPr="00067472">
        <w:rPr>
          <w:highlight w:val="yellow"/>
          <w:lang w:eastAsia="cs-CZ"/>
        </w:rPr>
        <w:t xml:space="preserve">Mimo-funkční </w:t>
      </w:r>
      <w:r w:rsidRPr="00067472">
        <w:rPr>
          <w:highlight w:val="yellow"/>
          <w:lang w:eastAsia="cs-CZ"/>
        </w:rPr>
        <w:t>požadavky</w:t>
      </w:r>
    </w:p>
    <w:p w14:paraId="0AC1DBCF" w14:textId="77777777" w:rsidR="00986595" w:rsidRPr="00067472" w:rsidRDefault="00986595" w:rsidP="00986595">
      <w:pPr>
        <w:pStyle w:val="Normlnprvnodsazen"/>
        <w:numPr>
          <w:ilvl w:val="0"/>
          <w:numId w:val="29"/>
        </w:numPr>
        <w:rPr>
          <w:highlight w:val="yellow"/>
        </w:rPr>
      </w:pPr>
      <w:r w:rsidRPr="00067472">
        <w:rPr>
          <w:highlight w:val="yellow"/>
        </w:rPr>
        <w:t>Použitelnost – Aplikace by měla být pro uživatele intuitivní, v případě virtuální reality se jedná především o navigaci ve 3D prostředí, zároveň se jedná o intuitivnost doplňkového uživatelského rozhraní</w:t>
      </w:r>
    </w:p>
    <w:p w14:paraId="4A1A4FB1" w14:textId="77777777" w:rsidR="00986595" w:rsidRPr="00067472" w:rsidRDefault="00986595" w:rsidP="00986595">
      <w:pPr>
        <w:pStyle w:val="Normlnprvnodsazen"/>
        <w:numPr>
          <w:ilvl w:val="0"/>
          <w:numId w:val="29"/>
        </w:numPr>
        <w:rPr>
          <w:highlight w:val="yellow"/>
        </w:rPr>
      </w:pPr>
      <w:r w:rsidRPr="00067472">
        <w:rPr>
          <w:highlight w:val="yellow"/>
        </w:rPr>
        <w:t xml:space="preserve">Dostupnost – Aplikace by měla být dostupná 99% času. </w:t>
      </w:r>
    </w:p>
    <w:p w14:paraId="612C4FAC" w14:textId="32CB0861" w:rsidR="00986595" w:rsidRPr="00067472" w:rsidRDefault="00986595" w:rsidP="00986595">
      <w:pPr>
        <w:pStyle w:val="Normlnprvnodsazen"/>
        <w:numPr>
          <w:ilvl w:val="0"/>
          <w:numId w:val="29"/>
        </w:numPr>
        <w:rPr>
          <w:highlight w:val="yellow"/>
        </w:rPr>
      </w:pPr>
      <w:r w:rsidRPr="00067472">
        <w:rPr>
          <w:highlight w:val="yellow"/>
        </w:rPr>
        <w:t xml:space="preserve">Výkonost – Aplikace by měla být dostatečně výkonná tak aby zamezila nízkým hodnotám vykreslování, které mohou vést k značnému snížení imerze. </w:t>
      </w:r>
    </w:p>
    <w:p w14:paraId="467DEDB6" w14:textId="7466C22A" w:rsidR="009969A3" w:rsidRDefault="00054069" w:rsidP="009969A3">
      <w:pPr>
        <w:pStyle w:val="Heading3"/>
      </w:pPr>
      <w:r w:rsidRPr="001F6849">
        <w:t>Návrh</w:t>
      </w:r>
    </w:p>
    <w:p w14:paraId="0F9A8F07" w14:textId="77777777" w:rsidR="00524D61" w:rsidRDefault="009969A3" w:rsidP="00524D61">
      <w:r>
        <w:t xml:space="preserve">Vhodný přístup k návrhu tvorbu VP poskytuje </w:t>
      </w:r>
      <w:r w:rsidR="00054069" w:rsidRPr="001F6849">
        <w:fldChar w:fldCharType="begin"/>
      </w:r>
      <w:r>
        <w:instrText xml:space="preserve"> ADDIN ZOTERO_ITEM CSL_CITATION {"citationID":"poENDQvc","properties":{"formattedCitation":"(Coltekin et al. 2020)","plainCitation":"(Coltekin et al. 2020)","noteIndex":0},"citationItems":[{"id":"R2W46KK0/uBP9g0aZ","uris":["http://zotero.org/groups/4599106/items/F54Y7ICM"],"itemData":{"id":"R2W46KK0/uBP9g0aZ","type":"article-journal","abstract":"This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Pr="009969A3">
        <w:t>(</w:t>
      </w:r>
      <w:proofErr w:type="spellStart"/>
      <w:r w:rsidRPr="009969A3">
        <w:t>Coltekin</w:t>
      </w:r>
      <w:proofErr w:type="spellEnd"/>
      <w:r w:rsidRPr="009969A3">
        <w:t xml:space="preserve"> et al. 2020)</w:t>
      </w:r>
      <w:r w:rsidR="00054069" w:rsidRPr="001F6849">
        <w:fldChar w:fldCharType="end"/>
      </w:r>
      <w:r>
        <w:t xml:space="preserve">, který dělí návrh XR aplikace </w:t>
      </w:r>
      <w:r w:rsidR="00054069" w:rsidRPr="001F6849">
        <w:t xml:space="preserve">na </w:t>
      </w:r>
      <w:r>
        <w:t>návrh vizualizace (</w:t>
      </w:r>
      <w:proofErr w:type="spellStart"/>
      <w:r w:rsidR="00054069" w:rsidRPr="001F6849">
        <w:rPr>
          <w:i/>
          <w:iCs/>
        </w:rPr>
        <w:t>visualisation</w:t>
      </w:r>
      <w:proofErr w:type="spellEnd"/>
      <w:r w:rsidR="00054069" w:rsidRPr="001F6849">
        <w:rPr>
          <w:i/>
          <w:iCs/>
        </w:rPr>
        <w:t xml:space="preserve"> design</w:t>
      </w:r>
      <w:r>
        <w:t xml:space="preserve">) </w:t>
      </w:r>
      <w:r w:rsidR="00054069" w:rsidRPr="001F6849">
        <w:t xml:space="preserve">a </w:t>
      </w:r>
      <w:r>
        <w:t>návrh interakce (</w:t>
      </w:r>
      <w:proofErr w:type="spellStart"/>
      <w:r w:rsidR="00054069" w:rsidRPr="001F6849">
        <w:rPr>
          <w:i/>
          <w:iCs/>
        </w:rPr>
        <w:t>interaction</w:t>
      </w:r>
      <w:proofErr w:type="spellEnd"/>
      <w:r w:rsidR="00054069" w:rsidRPr="001F6849">
        <w:rPr>
          <w:i/>
          <w:iCs/>
        </w:rPr>
        <w:t xml:space="preserve"> design</w:t>
      </w:r>
      <w:r>
        <w:rPr>
          <w:i/>
          <w:iCs/>
        </w:rPr>
        <w:t>)</w:t>
      </w:r>
      <w:r w:rsidR="00054069" w:rsidRPr="001F6849">
        <w:rPr>
          <w:i/>
          <w:iCs/>
        </w:rPr>
        <w:t>.</w:t>
      </w:r>
      <w:r>
        <w:rPr>
          <w:i/>
          <w:iCs/>
        </w:rPr>
        <w:t xml:space="preserve"> </w:t>
      </w:r>
      <w:r>
        <w:t>Stejný přístup byl využit v rámci návrhu pilotního VP v případě této práce.</w:t>
      </w:r>
      <w:r w:rsidR="00AF7AB9">
        <w:t xml:space="preserve"> </w:t>
      </w:r>
    </w:p>
    <w:p w14:paraId="21A1E9DE" w14:textId="649D5E66" w:rsidR="00524D61" w:rsidRDefault="00AF7AB9" w:rsidP="00524D61">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3D považováno za vhodné, jelikož </w:t>
      </w:r>
      <w:r w:rsidR="00524D61" w:rsidRPr="00524D61">
        <w:t>poskytuje lidsky rozpoznatelnou kvalitu</w:t>
      </w:r>
      <w:r w:rsidR="00524D61">
        <w:t xml:space="preserve">. </w:t>
      </w:r>
      <w:r w:rsidR="00524D61">
        <w:fldChar w:fldCharType="begin"/>
      </w:r>
      <w:r w:rsidR="00524D61">
        <w:instrText xml:space="preserve"> ADDIN ZOTERO_ITEM CSL_CITATION {"citationID":"XY0xEnaz","properties":{"formattedCitation":"(Coltekin et al. 2020)","plainCitation":"(Coltekin et al. 2020)","noteIndex":0},"citationItems":[{"id":"R2W46KK0/uBP9g0aZ","uris":["http://zotero.org/groups/4599106/items/F54Y7ICM"],"itemData":{"id":"R2W46KK0/uBP9g0aZ","type":"article-journal","abstract":"This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w:t>
      </w:r>
      <w:proofErr w:type="spellStart"/>
      <w:r w:rsidR="00524D61" w:rsidRPr="00524D61">
        <w:t>Coltekin</w:t>
      </w:r>
      <w:proofErr w:type="spellEnd"/>
      <w:r w:rsidR="00524D61" w:rsidRPr="00524D61">
        <w:t xml:space="preserve"> et al. 2020)</w:t>
      </w:r>
      <w:r w:rsidR="00524D61">
        <w:fldChar w:fldCharType="end"/>
      </w:r>
      <w:r w:rsidR="001D2C65">
        <w:t>.</w:t>
      </w:r>
    </w:p>
    <w:p w14:paraId="76E5EB9F" w14:textId="77777777" w:rsidR="001D2C65" w:rsidRDefault="001D2C65" w:rsidP="00524D61">
      <w:pPr>
        <w:pStyle w:val="Normlnprvnodsazen"/>
      </w:pPr>
    </w:p>
    <w:p w14:paraId="45242181" w14:textId="77777777" w:rsidR="00524D61" w:rsidRDefault="00524D61" w:rsidP="00524D61">
      <w:pPr>
        <w:pStyle w:val="Normlnprvnodsazen"/>
      </w:pP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r>
        <w:t>Data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r>
        <w:rPr>
          <w:b w:val="0"/>
          <w:bCs/>
        </w:rPr>
        <w:t>Doejzd</w:t>
      </w:r>
      <w:proofErr w:type="spellEnd"/>
      <w:r>
        <w:rPr>
          <w:b w:val="0"/>
          <w:bCs/>
          <w:lang w:val="en-US"/>
        </w:rPr>
        <w:t xml:space="preserve"> ?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Způsob konvertování statických dat do příslušného formátu ve vhodné velikosti vyžaduje použití řady softwarových řešení, což samo o sobě přináší míru komplexity v podobě kompatibility mezi danými řešeními. Následující kapitola se snaží zobecnit tyto postupy a identifikovat a vyřešit případy snížené kompatibility.</w:t>
      </w:r>
    </w:p>
    <w:p w14:paraId="2B98F030" w14:textId="250B53C8" w:rsidR="001E00CB" w:rsidRPr="00D820CD" w:rsidRDefault="009251D2" w:rsidP="001E00CB">
      <w:pPr>
        <w:pStyle w:val="Normlnprvnodsazen"/>
        <w:rPr>
          <w:highlight w:val="yellow"/>
        </w:rPr>
      </w:pPr>
      <w:r w:rsidRPr="00D820CD">
        <w:rPr>
          <w:highlight w:val="yellow"/>
        </w:rP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3D map je běžné zobrazovat geografické jevy které mají absolutní či relativní výškovou složku. V případě tematických map je pak možné </w:t>
      </w:r>
      <w:r w:rsidR="00D820CD" w:rsidRPr="00D820CD">
        <w:rPr>
          <w:highlight w:val="yellow"/>
        </w:rPr>
        <w:t>třetí</w:t>
      </w:r>
      <w:r w:rsidRPr="00D820CD">
        <w:rPr>
          <w:highlight w:val="yellow"/>
        </w:rPr>
        <w:t xml:space="preserve"> rozměr mapovat na zobrazení zvoleného atributu. S touto definicí je tedy možné určit základní kategorie dat, které dává smysl zobrazovat ve virtuálních prostředích.</w:t>
      </w:r>
      <w:r w:rsidR="00C150AE" w:rsidRPr="00D820CD">
        <w:rPr>
          <w:highlight w:val="yellow"/>
        </w:rPr>
        <w:t xml:space="preserve"> Následující rozdělení je sémantické, následně pak dle geometrie. Ve VP prostředích je možné a zároveň i vhodné vizualizovat prvky jak skrze 3D vizualizaci tak pomocí 2D skrze textury. </w:t>
      </w:r>
      <w:r w:rsidR="00444F18" w:rsidRPr="00D820CD">
        <w:rPr>
          <w:highlight w:val="yellow"/>
        </w:rPr>
        <w:t xml:space="preserve">Specifika přípravy těchto dat jsou popsány v separátních kapitolách. </w:t>
      </w:r>
    </w:p>
    <w:p w14:paraId="0D03B961" w14:textId="70492165" w:rsidR="001E00CB" w:rsidRPr="00D820CD" w:rsidRDefault="001E00CB" w:rsidP="001E00CB">
      <w:pPr>
        <w:pStyle w:val="Normlnprvnodsazen"/>
        <w:rPr>
          <w:highlight w:val="yellow"/>
          <w:lang w:val="en-US"/>
        </w:rPr>
      </w:pPr>
      <w:r w:rsidRPr="00D820CD">
        <w:rPr>
          <w:highlight w:val="yellow"/>
          <w:lang w:val="en-US"/>
        </w:rPr>
        <w:t xml:space="preserve"># </w:t>
      </w:r>
      <w:proofErr w:type="spellStart"/>
      <w:r w:rsidRPr="00D820CD">
        <w:rPr>
          <w:highlight w:val="yellow"/>
          <w:lang w:val="en-US"/>
        </w:rPr>
        <w:t>todo</w:t>
      </w:r>
      <w:proofErr w:type="spellEnd"/>
      <w:r w:rsidRPr="00D820CD">
        <w:rPr>
          <w:highlight w:val="yellow"/>
          <w:lang w:val="en-US"/>
        </w:rPr>
        <w:t xml:space="preserve"> </w:t>
      </w:r>
      <w:proofErr w:type="spellStart"/>
      <w:r w:rsidRPr="00D820CD">
        <w:rPr>
          <w:highlight w:val="yellow"/>
          <w:lang w:val="en-US"/>
        </w:rPr>
        <w:t>tabulka</w:t>
      </w:r>
      <w:proofErr w:type="spellEnd"/>
    </w:p>
    <w:p w14:paraId="51ADCD46" w14:textId="55C5F0C9" w:rsidR="00C150AE" w:rsidRPr="00D820CD" w:rsidRDefault="00C150AE" w:rsidP="00C150AE">
      <w:pPr>
        <w:pStyle w:val="Normlnprvnodsazen"/>
        <w:numPr>
          <w:ilvl w:val="0"/>
          <w:numId w:val="7"/>
        </w:numPr>
        <w:rPr>
          <w:b/>
          <w:bCs/>
          <w:highlight w:val="yellow"/>
        </w:rPr>
      </w:pPr>
      <w:r w:rsidRPr="00D820CD">
        <w:rPr>
          <w:b/>
          <w:bCs/>
          <w:highlight w:val="yellow"/>
        </w:rPr>
        <w:t>Terén</w:t>
      </w:r>
      <w:r w:rsidRPr="00D820CD">
        <w:rPr>
          <w:highlight w:val="yellow"/>
        </w:rPr>
        <w:t xml:space="preserve"> </w:t>
      </w:r>
    </w:p>
    <w:p w14:paraId="2864E453" w14:textId="43B95A91" w:rsidR="00C150AE" w:rsidRPr="00D820CD" w:rsidRDefault="00C150AE" w:rsidP="00C150AE">
      <w:pPr>
        <w:pStyle w:val="Normlnprvnodsazen"/>
        <w:numPr>
          <w:ilvl w:val="1"/>
          <w:numId w:val="7"/>
        </w:numPr>
        <w:rPr>
          <w:b/>
          <w:bCs/>
          <w:highlight w:val="yellow"/>
        </w:rPr>
      </w:pPr>
      <w:r w:rsidRPr="00D820CD">
        <w:rPr>
          <w:highlight w:val="yellow"/>
        </w:rPr>
        <w:t>2D – Vrstevnice, Škály, Hypsometrie</w:t>
      </w:r>
      <w:r w:rsidRPr="00D820CD">
        <w:rPr>
          <w:b/>
          <w:bCs/>
          <w:highlight w:val="yellow"/>
        </w:rPr>
        <w:t xml:space="preserve"> </w:t>
      </w:r>
      <w:r w:rsidRPr="00D820CD">
        <w:rPr>
          <w:highlight w:val="yellow"/>
        </w:rPr>
        <w:t>– texturovaná rastrová popř. vektorová data</w:t>
      </w:r>
    </w:p>
    <w:p w14:paraId="4279C970" w14:textId="7DD68F67" w:rsidR="00C150AE" w:rsidRPr="00D820CD" w:rsidRDefault="00C150AE" w:rsidP="00C150AE">
      <w:pPr>
        <w:pStyle w:val="Normlnprvnodsazen"/>
        <w:numPr>
          <w:ilvl w:val="1"/>
          <w:numId w:val="7"/>
        </w:numPr>
        <w:rPr>
          <w:b/>
          <w:bCs/>
          <w:highlight w:val="yellow"/>
        </w:rPr>
      </w:pPr>
      <w:r w:rsidRPr="00D820CD">
        <w:rPr>
          <w:highlight w:val="yellow"/>
        </w:rPr>
        <w:t xml:space="preserve">3D – Povrch jakožto nepravidelná </w:t>
      </w:r>
      <w:r w:rsidR="00444F18" w:rsidRPr="00D820CD">
        <w:rPr>
          <w:highlight w:val="yellow"/>
        </w:rPr>
        <w:t>trojúhelníková</w:t>
      </w:r>
      <w:r w:rsidRPr="00D820CD">
        <w:rPr>
          <w:highlight w:val="yellow"/>
        </w:rPr>
        <w:t xml:space="preserve"> síť (</w:t>
      </w:r>
      <w:proofErr w:type="spellStart"/>
      <w:r w:rsidRPr="00D820CD">
        <w:rPr>
          <w:highlight w:val="yellow"/>
        </w:rPr>
        <w:t>mesh</w:t>
      </w:r>
      <w:proofErr w:type="spellEnd"/>
      <w:r w:rsidRPr="00D820CD">
        <w:rPr>
          <w:highlight w:val="yellow"/>
        </w:rPr>
        <w:t>)</w:t>
      </w:r>
    </w:p>
    <w:p w14:paraId="4E0E5B74" w14:textId="5314E98B" w:rsidR="00C150AE" w:rsidRPr="00D820CD" w:rsidRDefault="00C150AE" w:rsidP="00C150AE">
      <w:pPr>
        <w:pStyle w:val="Normlnprvnodsazen"/>
        <w:numPr>
          <w:ilvl w:val="0"/>
          <w:numId w:val="7"/>
        </w:numPr>
        <w:rPr>
          <w:b/>
          <w:bCs/>
          <w:highlight w:val="yellow"/>
        </w:rPr>
      </w:pPr>
      <w:r w:rsidRPr="00D820CD">
        <w:rPr>
          <w:b/>
          <w:bCs/>
          <w:highlight w:val="yellow"/>
        </w:rPr>
        <w:lastRenderedPageBreak/>
        <w:t>Geografické objekty</w:t>
      </w:r>
    </w:p>
    <w:p w14:paraId="7BFB14FC" w14:textId="687ED7E0" w:rsidR="00444F18" w:rsidRPr="00D820CD" w:rsidRDefault="001D07D3" w:rsidP="00444F18">
      <w:pPr>
        <w:pStyle w:val="Normlnprvnodsazen"/>
        <w:numPr>
          <w:ilvl w:val="1"/>
          <w:numId w:val="7"/>
        </w:numPr>
        <w:rPr>
          <w:b/>
          <w:bCs/>
          <w:highlight w:val="yellow"/>
        </w:rPr>
      </w:pPr>
      <w:r w:rsidRPr="00D820CD">
        <w:rPr>
          <w:highlight w:val="yellow"/>
        </w:rPr>
        <w:t>2</w:t>
      </w:r>
      <w:r w:rsidR="00444F18" w:rsidRPr="00D820CD">
        <w:rPr>
          <w:highlight w:val="yellow"/>
        </w:rPr>
        <w:t>D</w:t>
      </w:r>
      <w:r w:rsidR="00444F18" w:rsidRPr="00D820CD">
        <w:rPr>
          <w:b/>
          <w:bCs/>
          <w:highlight w:val="yellow"/>
        </w:rPr>
        <w:t xml:space="preserve"> – </w:t>
      </w:r>
      <w:r w:rsidR="00444F18" w:rsidRPr="00D820CD">
        <w:rPr>
          <w:highlight w:val="yellow"/>
        </w:rPr>
        <w:t>Místa zájmu, Doprava, Plochy</w:t>
      </w:r>
      <w:r w:rsidR="00444F18" w:rsidRPr="00D820CD">
        <w:rPr>
          <w:b/>
          <w:bCs/>
          <w:highlight w:val="yellow"/>
        </w:rPr>
        <w:t xml:space="preserve"> - </w:t>
      </w:r>
      <w:r w:rsidR="00444F18" w:rsidRPr="00D820CD">
        <w:rPr>
          <w:highlight w:val="yellow"/>
        </w:rPr>
        <w:t>Body, Linie, Polygony skrze rastrovou texturu popř. vektorová data</w:t>
      </w:r>
    </w:p>
    <w:p w14:paraId="792E4A79" w14:textId="2D0A0AB2" w:rsidR="00444F18" w:rsidRPr="00D820CD" w:rsidRDefault="001D07D3" w:rsidP="00444F18">
      <w:pPr>
        <w:pStyle w:val="Normlnprvnodsazen"/>
        <w:numPr>
          <w:ilvl w:val="1"/>
          <w:numId w:val="7"/>
        </w:numPr>
        <w:rPr>
          <w:highlight w:val="yellow"/>
        </w:rPr>
      </w:pPr>
      <w:r w:rsidRPr="00D820CD">
        <w:rPr>
          <w:highlight w:val="yellow"/>
        </w:rPr>
        <w:t xml:space="preserve">3D  - Budovy, 3D symboly - </w:t>
      </w:r>
      <w:proofErr w:type="spellStart"/>
      <w:r w:rsidRPr="00D820CD">
        <w:rPr>
          <w:highlight w:val="yellow"/>
        </w:rPr>
        <w:t>mesh</w:t>
      </w:r>
      <w:proofErr w:type="spellEnd"/>
      <w:r w:rsidRPr="00D820CD">
        <w:rPr>
          <w:highlight w:val="yellow"/>
        </w:rPr>
        <w:t xml:space="preserve"> </w:t>
      </w:r>
    </w:p>
    <w:p w14:paraId="12A0CEAB" w14:textId="47FD8B96" w:rsidR="001D07D3" w:rsidRPr="00D820CD" w:rsidRDefault="00C150AE" w:rsidP="00744951">
      <w:pPr>
        <w:pStyle w:val="Normlnprvnodsazen"/>
        <w:numPr>
          <w:ilvl w:val="0"/>
          <w:numId w:val="7"/>
        </w:numPr>
        <w:rPr>
          <w:b/>
          <w:bCs/>
          <w:highlight w:val="yellow"/>
        </w:rPr>
      </w:pPr>
      <w:r w:rsidRPr="00D820CD">
        <w:rPr>
          <w:b/>
          <w:bCs/>
          <w:highlight w:val="yellow"/>
        </w:rPr>
        <w:t xml:space="preserve">Tematická data. </w:t>
      </w:r>
    </w:p>
    <w:p w14:paraId="1D9FD201" w14:textId="56310743" w:rsidR="00744951" w:rsidRPr="00D820CD" w:rsidRDefault="00744951" w:rsidP="00744951">
      <w:pPr>
        <w:pStyle w:val="Normlnprvnodsazen"/>
        <w:numPr>
          <w:ilvl w:val="1"/>
          <w:numId w:val="7"/>
        </w:numPr>
        <w:rPr>
          <w:highlight w:val="yellow"/>
        </w:rPr>
      </w:pPr>
      <w:r w:rsidRPr="00D820CD">
        <w:rPr>
          <w:highlight w:val="yellow"/>
        </w:rPr>
        <w:t>2D – Tradiční kartografické metody vizualizace – Body, Linie, Polygony – do VP skrze bitmap texturu popř. 2D vektorová data</w:t>
      </w:r>
    </w:p>
    <w:p w14:paraId="0061A654" w14:textId="1377208D" w:rsidR="00C150AE" w:rsidRPr="00D820CD" w:rsidRDefault="00744951" w:rsidP="00744951">
      <w:pPr>
        <w:pStyle w:val="Normlnprvnodsazen"/>
        <w:numPr>
          <w:ilvl w:val="1"/>
          <w:numId w:val="7"/>
        </w:numPr>
        <w:rPr>
          <w:highlight w:val="yellow"/>
        </w:rPr>
      </w:pPr>
      <w:r w:rsidRPr="00D820CD">
        <w:rPr>
          <w:highlight w:val="yellow"/>
        </w:rPr>
        <w:t xml:space="preserve">3D – 3D ekvivalenty kartografických metod (extrudovaný </w:t>
      </w:r>
      <w:proofErr w:type="spellStart"/>
      <w:r w:rsidRPr="00D820CD">
        <w:rPr>
          <w:highlight w:val="yellow"/>
        </w:rPr>
        <w:t>grid</w:t>
      </w:r>
      <w:proofErr w:type="spellEnd"/>
      <w:r w:rsidRPr="00D820CD">
        <w:rPr>
          <w:highlight w:val="yellow"/>
        </w:rPr>
        <w:t xml:space="preserve">, bodová </w:t>
      </w:r>
      <w:proofErr w:type="spellStart"/>
      <w:r w:rsidRPr="00D820CD">
        <w:rPr>
          <w:highlight w:val="yellow"/>
        </w:rPr>
        <w:t>heat</w:t>
      </w:r>
      <w:proofErr w:type="spellEnd"/>
      <w:r w:rsidRPr="00D820CD">
        <w:rPr>
          <w:highlight w:val="yellow"/>
        </w:rPr>
        <w:t xml:space="preserve"> mapa aj.) – </w:t>
      </w:r>
      <w:proofErr w:type="spellStart"/>
      <w:r w:rsidRPr="00D820CD">
        <w:rPr>
          <w:highlight w:val="yellow"/>
        </w:rP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3D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(25cm)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snaží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 xml:space="preserve">Pro každou lokalitu jsou poskytována data ve 3 formátech a různých mírách podrobnosti (GIS - FGDB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končí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4282430F" w:rsidR="00B17491" w:rsidRPr="00B17491" w:rsidRDefault="00C03453" w:rsidP="00463415">
      <w:pPr>
        <w:pStyle w:val="Caption"/>
      </w:pPr>
      <w:r>
        <w:t xml:space="preserve">Obr. </w:t>
      </w:r>
      <w:r>
        <w:fldChar w:fldCharType="begin"/>
      </w:r>
      <w:r>
        <w:instrText xml:space="preserve"> SEQ Obr. \* ARABIC </w:instrText>
      </w:r>
      <w:r>
        <w:fldChar w:fldCharType="separate"/>
      </w:r>
      <w:r w:rsidR="001C771D">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402A28C0" w:rsidR="00C03453" w:rsidRDefault="00C03453" w:rsidP="00C03453">
      <w:pPr>
        <w:pStyle w:val="Caption"/>
      </w:pPr>
      <w:r>
        <w:t xml:space="preserve">Obr. </w:t>
      </w:r>
      <w:r>
        <w:fldChar w:fldCharType="begin"/>
      </w:r>
      <w:r>
        <w:instrText xml:space="preserve"> SEQ Obr. \* ARABIC </w:instrText>
      </w:r>
      <w:r>
        <w:fldChar w:fldCharType="separate"/>
      </w:r>
      <w:r w:rsidR="001C771D">
        <w:rPr>
          <w:noProof/>
        </w:rPr>
        <w:t>32</w:t>
      </w:r>
      <w: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w:t>
      </w:r>
      <w:r>
        <w:lastRenderedPageBreak/>
        <w:t>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6"/>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patří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r w:rsidR="00F54BF2">
        <w:t>samostatný</w:t>
      </w:r>
      <w:r w:rsidR="00077121">
        <w:t xml:space="preserve"> .</w:t>
      </w:r>
      <w:proofErr w:type="spellStart"/>
      <w:r w:rsidR="00077121">
        <w:t>dae</w:t>
      </w:r>
      <w:proofErr w:type="spell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každopádně umožňuje značnou podporu kompatibility mezi GIS a 3D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3D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2">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45795064" w:rsidR="0027655C" w:rsidRDefault="0027655C" w:rsidP="0027655C">
      <w:pPr>
        <w:pStyle w:val="Caption"/>
      </w:pPr>
      <w:r>
        <w:t xml:space="preserve">Obr. </w:t>
      </w:r>
      <w:r>
        <w:fldChar w:fldCharType="begin"/>
      </w:r>
      <w:r>
        <w:instrText xml:space="preserve"> SEQ Obr. \* ARABIC </w:instrText>
      </w:r>
      <w:r>
        <w:fldChar w:fldCharType="separate"/>
      </w:r>
      <w:r w:rsidR="001C771D">
        <w:rPr>
          <w:noProof/>
        </w:rPr>
        <w:t>33</w:t>
      </w:r>
      <w:r>
        <w:fldChar w:fldCharType="end"/>
      </w:r>
      <w:r>
        <w:t xml:space="preserve"> Problematické aspekty 3D modelu Brna ve vztahu </w:t>
      </w:r>
      <w:r w:rsidR="00B17491">
        <w:t xml:space="preserve">k </w:t>
      </w:r>
      <w:r>
        <w:t>3D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DMR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t>Podkladové mapy</w:t>
      </w:r>
    </w:p>
    <w:p w14:paraId="616E810E" w14:textId="146C3FF6"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Pr="00067472">
        <w:rPr>
          <w:rFonts w:cs="Times New Roman"/>
          <w:szCs w:val="24"/>
        </w:rPr>
        <w:t>(ČÚZK 2023b)</w:t>
      </w:r>
      <w:r>
        <w:fldChar w:fldCharType="end"/>
      </w:r>
      <w:r>
        <w:t xml:space="preserve">. V případě </w:t>
      </w:r>
      <w:r>
        <w:lastRenderedPageBreak/>
        <w:t xml:space="preserve">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lang w:eastAsia="cs-CZ"/>
        </w:rPr>
        <w:drawing>
          <wp:inline distT="0" distB="0" distL="0" distR="0" wp14:anchorId="2F2ABBBF" wp14:editId="01383525">
            <wp:extent cx="5579745" cy="981710"/>
            <wp:effectExtent l="0" t="0" r="1905" b="889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73"/>
                    <a:stretch>
                      <a:fillRect/>
                    </a:stretch>
                  </pic:blipFill>
                  <pic:spPr>
                    <a:xfrm>
                      <a:off x="0" y="0"/>
                      <a:ext cx="5579745" cy="981710"/>
                    </a:xfrm>
                    <a:prstGeom prst="rect">
                      <a:avLst/>
                    </a:prstGeom>
                  </pic:spPr>
                </pic:pic>
              </a:graphicData>
            </a:graphic>
          </wp:inline>
        </w:drawing>
      </w:r>
    </w:p>
    <w:p w14:paraId="44F5B9C3" w14:textId="75A3FEFD"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1C771D">
        <w:rPr>
          <w:noProof/>
        </w:rPr>
        <w:t>34</w:t>
      </w:r>
      <w: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601DAC2C" w:rsidR="00483216" w:rsidRPr="00483216" w:rsidRDefault="00424AE4" w:rsidP="00483216">
      <w:pPr>
        <w:pStyle w:val="Caption"/>
      </w:pPr>
      <w:r>
        <w:t xml:space="preserve">Obr. </w:t>
      </w:r>
      <w:r>
        <w:fldChar w:fldCharType="begin"/>
      </w:r>
      <w:r>
        <w:instrText xml:space="preserve"> SEQ Obr. \* ARABIC </w:instrText>
      </w:r>
      <w:r>
        <w:fldChar w:fldCharType="separate"/>
      </w:r>
      <w:r w:rsidR="001C771D">
        <w:rPr>
          <w:noProof/>
        </w:rPr>
        <w:t>35</w:t>
      </w:r>
      <w: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424ED9EA" w14:textId="280850A7" w:rsidR="007B5CF8" w:rsidRDefault="007B5CF8" w:rsidP="007B5CF8">
      <w:pPr>
        <w:pStyle w:val="Caption"/>
        <w:keepNext/>
      </w:pPr>
      <w:r>
        <w:t xml:space="preserve">Tab. </w:t>
      </w:r>
      <w:r>
        <w:fldChar w:fldCharType="begin"/>
      </w:r>
      <w:r>
        <w:instrText xml:space="preserve"> SEQ Tab. \* ARABIC </w:instrText>
      </w:r>
      <w:r>
        <w:fldChar w:fldCharType="separate"/>
      </w:r>
      <w:r w:rsidR="00E40329">
        <w:rPr>
          <w:noProof/>
        </w:rPr>
        <w:t>8</w:t>
      </w:r>
      <w:r>
        <w:fldChar w:fldCharType="end"/>
      </w:r>
      <w:r>
        <w:t xml:space="preserve"> </w:t>
      </w:r>
      <w:r w:rsidR="00C03919">
        <w:t>Přehled datových vrstev pro vybrané vizualizace z hlediska formátů a datových modelů</w:t>
      </w:r>
      <w:r>
        <w:t>.</w:t>
      </w:r>
    </w:p>
    <w:tbl>
      <w:tblPr>
        <w:tblW w:w="8760" w:type="dxa"/>
        <w:tblLook w:val="04A0" w:firstRow="1" w:lastRow="0" w:firstColumn="1" w:lastColumn="0" w:noHBand="0" w:noVBand="1"/>
      </w:tblPr>
      <w:tblGrid>
        <w:gridCol w:w="1233"/>
        <w:gridCol w:w="1394"/>
        <w:gridCol w:w="1415"/>
        <w:gridCol w:w="1395"/>
        <w:gridCol w:w="1415"/>
        <w:gridCol w:w="1908"/>
      </w:tblGrid>
      <w:tr w:rsidR="00C03919" w:rsidRPr="00C03919" w14:paraId="7B9A0A05" w14:textId="77777777" w:rsidTr="00C03919">
        <w:trPr>
          <w:trHeight w:val="525"/>
        </w:trPr>
        <w:tc>
          <w:tcPr>
            <w:tcW w:w="1120" w:type="dxa"/>
            <w:tcBorders>
              <w:top w:val="single" w:sz="4" w:space="0" w:color="auto"/>
              <w:left w:val="nil"/>
              <w:bottom w:val="single" w:sz="8" w:space="0" w:color="auto"/>
              <w:right w:val="nil"/>
            </w:tcBorders>
            <w:shd w:val="clear" w:color="000000" w:fill="FFFFFF"/>
            <w:vAlign w:val="center"/>
            <w:hideMark/>
          </w:tcPr>
          <w:p w14:paraId="0FC02A6F" w14:textId="77777777" w:rsidR="00C03919" w:rsidRPr="00C03919" w:rsidRDefault="00C03919" w:rsidP="00C03919">
            <w:pPr>
              <w:spacing w:after="0" w:line="240" w:lineRule="auto"/>
              <w:jc w:val="center"/>
              <w:rPr>
                <w:rFonts w:eastAsia="Times New Roman" w:cs="Calibri"/>
                <w:b/>
                <w:bCs/>
                <w:color w:val="000000"/>
                <w:sz w:val="18"/>
                <w:szCs w:val="18"/>
                <w:lang w:val="en-US"/>
              </w:rPr>
            </w:pPr>
            <w:r w:rsidRPr="00C03919">
              <w:rPr>
                <w:rFonts w:eastAsia="Times New Roman" w:cs="Calibri"/>
                <w:b/>
                <w:bCs/>
                <w:color w:val="000000"/>
                <w:sz w:val="18"/>
                <w:szCs w:val="18"/>
                <w:lang w:val="en-US"/>
              </w:rPr>
              <w:t>Mapy</w:t>
            </w:r>
          </w:p>
        </w:tc>
        <w:tc>
          <w:tcPr>
            <w:tcW w:w="1420" w:type="dxa"/>
            <w:tcBorders>
              <w:top w:val="single" w:sz="4" w:space="0" w:color="auto"/>
              <w:left w:val="nil"/>
              <w:bottom w:val="single" w:sz="8" w:space="0" w:color="auto"/>
              <w:right w:val="nil"/>
            </w:tcBorders>
            <w:shd w:val="clear" w:color="000000" w:fill="FFFFFF"/>
            <w:vAlign w:val="center"/>
            <w:hideMark/>
          </w:tcPr>
          <w:p w14:paraId="5A289134" w14:textId="77777777" w:rsidR="00C03919" w:rsidRPr="00C03919" w:rsidRDefault="00C03919" w:rsidP="00C03919">
            <w:pPr>
              <w:spacing w:after="0" w:line="240" w:lineRule="auto"/>
              <w:jc w:val="center"/>
              <w:rPr>
                <w:rFonts w:eastAsia="Times New Roman" w:cs="Calibri"/>
                <w:b/>
                <w:bCs/>
                <w:color w:val="000000"/>
                <w:sz w:val="18"/>
                <w:szCs w:val="18"/>
                <w:lang w:val="en-US"/>
              </w:rPr>
            </w:pPr>
            <w:proofErr w:type="spellStart"/>
            <w:r w:rsidRPr="00C03919">
              <w:rPr>
                <w:rFonts w:eastAsia="Times New Roman" w:cs="Calibri"/>
                <w:b/>
                <w:bCs/>
                <w:color w:val="000000"/>
                <w:sz w:val="18"/>
                <w:szCs w:val="18"/>
                <w:lang w:val="en-US"/>
              </w:rPr>
              <w:t>Datová</w:t>
            </w:r>
            <w:proofErr w:type="spellEnd"/>
            <w:r w:rsidRPr="00C03919">
              <w:rPr>
                <w:rFonts w:eastAsia="Times New Roman" w:cs="Calibri"/>
                <w:b/>
                <w:bCs/>
                <w:color w:val="000000"/>
                <w:sz w:val="18"/>
                <w:szCs w:val="18"/>
                <w:lang w:val="en-US"/>
              </w:rPr>
              <w:t xml:space="preserve"> </w:t>
            </w:r>
            <w:proofErr w:type="spellStart"/>
            <w:r w:rsidRPr="00C03919">
              <w:rPr>
                <w:rFonts w:eastAsia="Times New Roman" w:cs="Calibri"/>
                <w:b/>
                <w:bCs/>
                <w:color w:val="000000"/>
                <w:sz w:val="18"/>
                <w:szCs w:val="18"/>
                <w:lang w:val="en-US"/>
              </w:rPr>
              <w:t>vrstva</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61577086" w14:textId="77777777" w:rsidR="00C03919" w:rsidRPr="00C03919" w:rsidRDefault="00C03919" w:rsidP="00C03919">
            <w:pPr>
              <w:spacing w:after="0" w:line="240" w:lineRule="auto"/>
              <w:jc w:val="center"/>
              <w:rPr>
                <w:rFonts w:eastAsia="Times New Roman" w:cs="Calibri"/>
                <w:b/>
                <w:bCs/>
                <w:color w:val="000000"/>
                <w:sz w:val="18"/>
                <w:szCs w:val="18"/>
                <w:lang w:val="en-US"/>
              </w:rPr>
            </w:pPr>
            <w:proofErr w:type="spellStart"/>
            <w:r w:rsidRPr="00C03919">
              <w:rPr>
                <w:rFonts w:eastAsia="Times New Roman" w:cs="Calibri"/>
                <w:b/>
                <w:bCs/>
                <w:color w:val="000000"/>
                <w:sz w:val="18"/>
                <w:szCs w:val="18"/>
                <w:lang w:val="en-US"/>
              </w:rPr>
              <w:t>Výchozí</w:t>
            </w:r>
            <w:proofErr w:type="spellEnd"/>
            <w:r w:rsidRPr="00C03919">
              <w:rPr>
                <w:rFonts w:eastAsia="Times New Roman" w:cs="Calibri"/>
                <w:b/>
                <w:bCs/>
                <w:color w:val="000000"/>
                <w:sz w:val="18"/>
                <w:szCs w:val="18"/>
                <w:lang w:val="en-US"/>
              </w:rPr>
              <w:t xml:space="preserve"> </w:t>
            </w:r>
            <w:proofErr w:type="spellStart"/>
            <w:r w:rsidRPr="00C03919">
              <w:rPr>
                <w:rFonts w:eastAsia="Times New Roman" w:cs="Calibri"/>
                <w:b/>
                <w:bCs/>
                <w:color w:val="000000"/>
                <w:sz w:val="18"/>
                <w:szCs w:val="18"/>
                <w:lang w:val="en-US"/>
              </w:rPr>
              <w:t>reprezentace</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7284AF73" w14:textId="77777777" w:rsidR="00C03919" w:rsidRPr="00C03919" w:rsidRDefault="00C03919" w:rsidP="00C03919">
            <w:pPr>
              <w:spacing w:after="0" w:line="240" w:lineRule="auto"/>
              <w:jc w:val="center"/>
              <w:rPr>
                <w:rFonts w:eastAsia="Times New Roman" w:cs="Calibri"/>
                <w:b/>
                <w:bCs/>
                <w:color w:val="000000"/>
                <w:sz w:val="18"/>
                <w:szCs w:val="18"/>
                <w:lang w:val="en-US"/>
              </w:rPr>
            </w:pPr>
            <w:proofErr w:type="spellStart"/>
            <w:r w:rsidRPr="00C03919">
              <w:rPr>
                <w:rFonts w:eastAsia="Times New Roman" w:cs="Calibri"/>
                <w:b/>
                <w:bCs/>
                <w:color w:val="000000"/>
                <w:sz w:val="18"/>
                <w:szCs w:val="18"/>
                <w:lang w:val="en-US"/>
              </w:rPr>
              <w:t>Výchozí</w:t>
            </w:r>
            <w:proofErr w:type="spellEnd"/>
            <w:r w:rsidRPr="00C03919">
              <w:rPr>
                <w:rFonts w:eastAsia="Times New Roman" w:cs="Calibri"/>
                <w:b/>
                <w:bCs/>
                <w:color w:val="000000"/>
                <w:sz w:val="18"/>
                <w:szCs w:val="18"/>
                <w:lang w:val="en-US"/>
              </w:rPr>
              <w:t xml:space="preserve"> </w:t>
            </w:r>
            <w:proofErr w:type="spellStart"/>
            <w:r w:rsidRPr="00C03919">
              <w:rPr>
                <w:rFonts w:eastAsia="Times New Roman" w:cs="Calibri"/>
                <w:b/>
                <w:bCs/>
                <w:color w:val="000000"/>
                <w:sz w:val="18"/>
                <w:szCs w:val="18"/>
                <w:lang w:val="en-US"/>
              </w:rPr>
              <w:t>formát</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674BC8C2" w14:textId="77777777" w:rsidR="00C03919" w:rsidRPr="00C03919" w:rsidRDefault="00C03919" w:rsidP="00C03919">
            <w:pPr>
              <w:spacing w:after="0" w:line="240" w:lineRule="auto"/>
              <w:jc w:val="center"/>
              <w:rPr>
                <w:rFonts w:eastAsia="Times New Roman" w:cs="Calibri"/>
                <w:b/>
                <w:bCs/>
                <w:color w:val="000000"/>
                <w:sz w:val="18"/>
                <w:szCs w:val="18"/>
                <w:lang w:val="en-US"/>
              </w:rPr>
            </w:pPr>
            <w:proofErr w:type="spellStart"/>
            <w:r w:rsidRPr="00C03919">
              <w:rPr>
                <w:rFonts w:eastAsia="Times New Roman" w:cs="Calibri"/>
                <w:b/>
                <w:bCs/>
                <w:color w:val="000000"/>
                <w:sz w:val="18"/>
                <w:szCs w:val="18"/>
                <w:lang w:val="en-US"/>
              </w:rPr>
              <w:t>Cílová</w:t>
            </w:r>
            <w:proofErr w:type="spellEnd"/>
            <w:r w:rsidRPr="00C03919">
              <w:rPr>
                <w:rFonts w:eastAsia="Times New Roman" w:cs="Calibri"/>
                <w:b/>
                <w:bCs/>
                <w:color w:val="000000"/>
                <w:sz w:val="18"/>
                <w:szCs w:val="18"/>
                <w:lang w:val="en-US"/>
              </w:rPr>
              <w:t xml:space="preserve"> </w:t>
            </w:r>
            <w:proofErr w:type="spellStart"/>
            <w:r w:rsidRPr="00C03919">
              <w:rPr>
                <w:rFonts w:eastAsia="Times New Roman" w:cs="Calibri"/>
                <w:b/>
                <w:bCs/>
                <w:color w:val="000000"/>
                <w:sz w:val="18"/>
                <w:szCs w:val="18"/>
                <w:lang w:val="en-US"/>
              </w:rPr>
              <w:t>reprezentace</w:t>
            </w:r>
            <w:proofErr w:type="spellEnd"/>
          </w:p>
        </w:tc>
        <w:tc>
          <w:tcPr>
            <w:tcW w:w="1960" w:type="dxa"/>
            <w:tcBorders>
              <w:top w:val="single" w:sz="4" w:space="0" w:color="auto"/>
              <w:left w:val="nil"/>
              <w:bottom w:val="single" w:sz="8" w:space="0" w:color="auto"/>
              <w:right w:val="nil"/>
            </w:tcBorders>
            <w:shd w:val="clear" w:color="000000" w:fill="FFFFFF"/>
            <w:vAlign w:val="center"/>
            <w:hideMark/>
          </w:tcPr>
          <w:p w14:paraId="6161AF96" w14:textId="77777777" w:rsidR="00C03919" w:rsidRPr="00C03919" w:rsidRDefault="00C03919" w:rsidP="00C03919">
            <w:pPr>
              <w:spacing w:after="0" w:line="240" w:lineRule="auto"/>
              <w:jc w:val="center"/>
              <w:rPr>
                <w:rFonts w:eastAsia="Times New Roman" w:cs="Calibri"/>
                <w:b/>
                <w:bCs/>
                <w:color w:val="000000"/>
                <w:sz w:val="18"/>
                <w:szCs w:val="18"/>
                <w:lang w:val="en-US"/>
              </w:rPr>
            </w:pPr>
            <w:proofErr w:type="spellStart"/>
            <w:r w:rsidRPr="00C03919">
              <w:rPr>
                <w:rFonts w:eastAsia="Times New Roman" w:cs="Calibri"/>
                <w:b/>
                <w:bCs/>
                <w:color w:val="000000"/>
                <w:sz w:val="18"/>
                <w:szCs w:val="18"/>
                <w:lang w:val="en-US"/>
              </w:rPr>
              <w:t>Cílový</w:t>
            </w:r>
            <w:proofErr w:type="spellEnd"/>
            <w:r w:rsidRPr="00C03919">
              <w:rPr>
                <w:rFonts w:eastAsia="Times New Roman" w:cs="Calibri"/>
                <w:b/>
                <w:bCs/>
                <w:color w:val="000000"/>
                <w:sz w:val="18"/>
                <w:szCs w:val="18"/>
                <w:lang w:val="en-US"/>
              </w:rPr>
              <w:t xml:space="preserve"> </w:t>
            </w:r>
            <w:proofErr w:type="spellStart"/>
            <w:r w:rsidRPr="00C03919">
              <w:rPr>
                <w:rFonts w:eastAsia="Times New Roman" w:cs="Calibri"/>
                <w:b/>
                <w:bCs/>
                <w:color w:val="000000"/>
                <w:sz w:val="18"/>
                <w:szCs w:val="18"/>
                <w:lang w:val="en-US"/>
              </w:rPr>
              <w:t>formát</w:t>
            </w:r>
            <w:proofErr w:type="spellEnd"/>
          </w:p>
        </w:tc>
      </w:tr>
      <w:tr w:rsidR="00C03919" w:rsidRPr="00C03919" w14:paraId="4D39246C" w14:textId="77777777" w:rsidTr="00C03919">
        <w:trPr>
          <w:trHeight w:val="240"/>
        </w:trPr>
        <w:tc>
          <w:tcPr>
            <w:tcW w:w="1120" w:type="dxa"/>
            <w:vMerge w:val="restart"/>
            <w:tcBorders>
              <w:top w:val="nil"/>
              <w:left w:val="nil"/>
              <w:bottom w:val="single" w:sz="4" w:space="0" w:color="000000"/>
              <w:right w:val="nil"/>
            </w:tcBorders>
            <w:shd w:val="clear" w:color="000000" w:fill="FFFFFF"/>
            <w:vAlign w:val="center"/>
            <w:hideMark/>
          </w:tcPr>
          <w:p w14:paraId="5F7F5DAC"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lastRenderedPageBreak/>
              <w:t>Tématické</w:t>
            </w:r>
            <w:proofErr w:type="spellEnd"/>
          </w:p>
        </w:tc>
        <w:tc>
          <w:tcPr>
            <w:tcW w:w="1420" w:type="dxa"/>
            <w:tcBorders>
              <w:top w:val="nil"/>
              <w:left w:val="nil"/>
              <w:bottom w:val="nil"/>
              <w:right w:val="nil"/>
            </w:tcBorders>
            <w:shd w:val="clear" w:color="000000" w:fill="FFFFFF"/>
            <w:vAlign w:val="center"/>
            <w:hideMark/>
          </w:tcPr>
          <w:p w14:paraId="34397311"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Budovy</w:t>
            </w:r>
            <w:proofErr w:type="spellEnd"/>
            <w:r w:rsidRPr="00C03919">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1B001604"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6D594BD3"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15BEDC95"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56210E94"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glTF</w:t>
            </w:r>
            <w:proofErr w:type="spellEnd"/>
          </w:p>
        </w:tc>
      </w:tr>
      <w:tr w:rsidR="00C03919" w:rsidRPr="00C03919" w14:paraId="22213854" w14:textId="77777777" w:rsidTr="00C03919">
        <w:trPr>
          <w:trHeight w:val="240"/>
        </w:trPr>
        <w:tc>
          <w:tcPr>
            <w:tcW w:w="1120" w:type="dxa"/>
            <w:vMerge/>
            <w:tcBorders>
              <w:top w:val="nil"/>
              <w:left w:val="nil"/>
              <w:bottom w:val="single" w:sz="4" w:space="0" w:color="000000"/>
              <w:right w:val="nil"/>
            </w:tcBorders>
            <w:vAlign w:val="center"/>
            <w:hideMark/>
          </w:tcPr>
          <w:p w14:paraId="24372937"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7334DE9F"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Terén</w:t>
            </w:r>
            <w:proofErr w:type="spellEnd"/>
          </w:p>
        </w:tc>
        <w:tc>
          <w:tcPr>
            <w:tcW w:w="1420" w:type="dxa"/>
            <w:tcBorders>
              <w:top w:val="nil"/>
              <w:left w:val="nil"/>
              <w:bottom w:val="nil"/>
              <w:right w:val="nil"/>
            </w:tcBorders>
            <w:shd w:val="clear" w:color="000000" w:fill="FFFFFF"/>
            <w:vAlign w:val="center"/>
            <w:hideMark/>
          </w:tcPr>
          <w:p w14:paraId="4E4D6A14"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Bitmapa</w:t>
            </w:r>
            <w:proofErr w:type="spellEnd"/>
          </w:p>
        </w:tc>
        <w:tc>
          <w:tcPr>
            <w:tcW w:w="1420" w:type="dxa"/>
            <w:tcBorders>
              <w:top w:val="nil"/>
              <w:left w:val="nil"/>
              <w:bottom w:val="nil"/>
              <w:right w:val="nil"/>
            </w:tcBorders>
            <w:shd w:val="clear" w:color="000000" w:fill="FFFFFF"/>
            <w:vAlign w:val="center"/>
            <w:hideMark/>
          </w:tcPr>
          <w:p w14:paraId="0AEB65E6"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03B0D9DD"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32A29454"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glTF</w:t>
            </w:r>
            <w:proofErr w:type="spellEnd"/>
          </w:p>
        </w:tc>
      </w:tr>
      <w:tr w:rsidR="00C03919" w:rsidRPr="00C03919" w14:paraId="3DD4E967" w14:textId="77777777" w:rsidTr="00C03919">
        <w:trPr>
          <w:trHeight w:val="240"/>
        </w:trPr>
        <w:tc>
          <w:tcPr>
            <w:tcW w:w="1120" w:type="dxa"/>
            <w:vMerge/>
            <w:tcBorders>
              <w:top w:val="nil"/>
              <w:left w:val="nil"/>
              <w:bottom w:val="single" w:sz="4" w:space="0" w:color="000000"/>
              <w:right w:val="nil"/>
            </w:tcBorders>
            <w:vAlign w:val="center"/>
            <w:hideMark/>
          </w:tcPr>
          <w:p w14:paraId="6F7AB1E0"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5106C387"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 xml:space="preserve">Textura </w:t>
            </w:r>
            <w:proofErr w:type="spellStart"/>
            <w:r w:rsidRPr="00C03919">
              <w:rPr>
                <w:rFonts w:eastAsia="Times New Roman" w:cs="Calibri"/>
                <w:color w:val="000000"/>
                <w:sz w:val="18"/>
                <w:szCs w:val="18"/>
                <w:lang w:val="en-US"/>
              </w:rPr>
              <w:t>terénu</w:t>
            </w:r>
            <w:proofErr w:type="spellEnd"/>
          </w:p>
        </w:tc>
        <w:tc>
          <w:tcPr>
            <w:tcW w:w="1420" w:type="dxa"/>
            <w:tcBorders>
              <w:top w:val="nil"/>
              <w:left w:val="nil"/>
              <w:bottom w:val="single" w:sz="4" w:space="0" w:color="auto"/>
              <w:right w:val="nil"/>
            </w:tcBorders>
            <w:shd w:val="clear" w:color="000000" w:fill="FFFFFF"/>
            <w:vAlign w:val="center"/>
            <w:hideMark/>
          </w:tcPr>
          <w:p w14:paraId="0B87F447"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79B30049"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PNG</w:t>
            </w:r>
          </w:p>
        </w:tc>
        <w:tc>
          <w:tcPr>
            <w:tcW w:w="1420" w:type="dxa"/>
            <w:tcBorders>
              <w:top w:val="nil"/>
              <w:left w:val="nil"/>
              <w:bottom w:val="single" w:sz="4" w:space="0" w:color="auto"/>
              <w:right w:val="nil"/>
            </w:tcBorders>
            <w:shd w:val="clear" w:color="000000" w:fill="FFFFFF"/>
            <w:vAlign w:val="center"/>
            <w:hideMark/>
          </w:tcPr>
          <w:p w14:paraId="631EEF12"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Bitmapa</w:t>
            </w:r>
            <w:proofErr w:type="spellEnd"/>
          </w:p>
        </w:tc>
        <w:tc>
          <w:tcPr>
            <w:tcW w:w="1960" w:type="dxa"/>
            <w:tcBorders>
              <w:top w:val="nil"/>
              <w:left w:val="nil"/>
              <w:bottom w:val="single" w:sz="4" w:space="0" w:color="auto"/>
              <w:right w:val="nil"/>
            </w:tcBorders>
            <w:shd w:val="clear" w:color="000000" w:fill="FFFFFF"/>
            <w:vAlign w:val="center"/>
            <w:hideMark/>
          </w:tcPr>
          <w:p w14:paraId="34C67DCD"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PNG / KTX2</w:t>
            </w:r>
          </w:p>
        </w:tc>
      </w:tr>
      <w:tr w:rsidR="00C03919" w:rsidRPr="00C03919" w14:paraId="0A540A5A" w14:textId="77777777" w:rsidTr="00C03919">
        <w:trPr>
          <w:trHeight w:val="240"/>
        </w:trPr>
        <w:tc>
          <w:tcPr>
            <w:tcW w:w="1120" w:type="dxa"/>
            <w:vMerge w:val="restart"/>
            <w:tcBorders>
              <w:top w:val="nil"/>
              <w:left w:val="nil"/>
              <w:bottom w:val="single" w:sz="4" w:space="0" w:color="000000"/>
              <w:right w:val="nil"/>
            </w:tcBorders>
            <w:shd w:val="clear" w:color="000000" w:fill="FFFFFF"/>
            <w:vAlign w:val="center"/>
            <w:hideMark/>
          </w:tcPr>
          <w:p w14:paraId="2C0AFCA5"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Topografická</w:t>
            </w:r>
            <w:proofErr w:type="spellEnd"/>
          </w:p>
        </w:tc>
        <w:tc>
          <w:tcPr>
            <w:tcW w:w="1420" w:type="dxa"/>
            <w:tcBorders>
              <w:top w:val="nil"/>
              <w:left w:val="nil"/>
              <w:bottom w:val="nil"/>
              <w:right w:val="nil"/>
            </w:tcBorders>
            <w:shd w:val="clear" w:color="000000" w:fill="FFFFFF"/>
            <w:vAlign w:val="center"/>
            <w:hideMark/>
          </w:tcPr>
          <w:p w14:paraId="3C8B12D2"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Budovy</w:t>
            </w:r>
            <w:proofErr w:type="spellEnd"/>
            <w:r w:rsidRPr="00C03919">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3E5DC3B4"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2E2999D2"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0CFEE76E"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2A012E25"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r>
      <w:tr w:rsidR="00C03919" w:rsidRPr="00C03919" w14:paraId="16039A19" w14:textId="77777777" w:rsidTr="00C03919">
        <w:trPr>
          <w:trHeight w:val="480"/>
        </w:trPr>
        <w:tc>
          <w:tcPr>
            <w:tcW w:w="1120" w:type="dxa"/>
            <w:vMerge/>
            <w:tcBorders>
              <w:top w:val="nil"/>
              <w:left w:val="nil"/>
              <w:bottom w:val="single" w:sz="4" w:space="0" w:color="000000"/>
              <w:right w:val="nil"/>
            </w:tcBorders>
            <w:vAlign w:val="center"/>
            <w:hideMark/>
          </w:tcPr>
          <w:p w14:paraId="551DC80E"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auto" w:fill="auto"/>
            <w:vAlign w:val="center"/>
            <w:hideMark/>
          </w:tcPr>
          <w:p w14:paraId="7290A51D"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Stromy</w:t>
            </w:r>
            <w:proofErr w:type="spellEnd"/>
          </w:p>
        </w:tc>
        <w:tc>
          <w:tcPr>
            <w:tcW w:w="1420" w:type="dxa"/>
            <w:tcBorders>
              <w:top w:val="nil"/>
              <w:left w:val="nil"/>
              <w:bottom w:val="nil"/>
              <w:right w:val="nil"/>
            </w:tcBorders>
            <w:shd w:val="clear" w:color="auto" w:fill="auto"/>
            <w:vAlign w:val="center"/>
            <w:hideMark/>
          </w:tcPr>
          <w:p w14:paraId="321B362F"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Vektorová</w:t>
            </w:r>
            <w:proofErr w:type="spellEnd"/>
            <w:r w:rsidRPr="00C03919">
              <w:rPr>
                <w:rFonts w:eastAsia="Times New Roman" w:cs="Calibri"/>
                <w:color w:val="000000"/>
                <w:sz w:val="18"/>
                <w:szCs w:val="18"/>
                <w:lang w:val="en-US"/>
              </w:rPr>
              <w:t xml:space="preserve"> data - Bod</w:t>
            </w:r>
          </w:p>
        </w:tc>
        <w:tc>
          <w:tcPr>
            <w:tcW w:w="1420" w:type="dxa"/>
            <w:tcBorders>
              <w:top w:val="nil"/>
              <w:left w:val="nil"/>
              <w:bottom w:val="nil"/>
              <w:right w:val="nil"/>
            </w:tcBorders>
            <w:shd w:val="clear" w:color="auto" w:fill="auto"/>
            <w:vAlign w:val="center"/>
            <w:hideMark/>
          </w:tcPr>
          <w:p w14:paraId="58FA6B3C"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SHP</w:t>
            </w:r>
          </w:p>
        </w:tc>
        <w:tc>
          <w:tcPr>
            <w:tcW w:w="1420" w:type="dxa"/>
            <w:tcBorders>
              <w:top w:val="nil"/>
              <w:left w:val="nil"/>
              <w:bottom w:val="nil"/>
              <w:right w:val="nil"/>
            </w:tcBorders>
            <w:shd w:val="clear" w:color="auto" w:fill="auto"/>
            <w:vAlign w:val="center"/>
            <w:hideMark/>
          </w:tcPr>
          <w:p w14:paraId="19F0C58D"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auto" w:fill="auto"/>
            <w:vAlign w:val="center"/>
            <w:hideMark/>
          </w:tcPr>
          <w:p w14:paraId="44D76327"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glTF</w:t>
            </w:r>
            <w:proofErr w:type="spellEnd"/>
          </w:p>
        </w:tc>
      </w:tr>
      <w:tr w:rsidR="00C03919" w:rsidRPr="00C03919" w14:paraId="43353CDF" w14:textId="77777777" w:rsidTr="00C03919">
        <w:trPr>
          <w:trHeight w:val="240"/>
        </w:trPr>
        <w:tc>
          <w:tcPr>
            <w:tcW w:w="1120" w:type="dxa"/>
            <w:vMerge/>
            <w:tcBorders>
              <w:top w:val="nil"/>
              <w:left w:val="nil"/>
              <w:bottom w:val="single" w:sz="4" w:space="0" w:color="000000"/>
              <w:right w:val="nil"/>
            </w:tcBorders>
            <w:vAlign w:val="center"/>
            <w:hideMark/>
          </w:tcPr>
          <w:p w14:paraId="233B7D23"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3C3C6934"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Terén</w:t>
            </w:r>
            <w:proofErr w:type="spellEnd"/>
          </w:p>
        </w:tc>
        <w:tc>
          <w:tcPr>
            <w:tcW w:w="1420" w:type="dxa"/>
            <w:tcBorders>
              <w:top w:val="nil"/>
              <w:left w:val="nil"/>
              <w:bottom w:val="nil"/>
              <w:right w:val="nil"/>
            </w:tcBorders>
            <w:shd w:val="clear" w:color="000000" w:fill="FFFFFF"/>
            <w:vAlign w:val="center"/>
            <w:hideMark/>
          </w:tcPr>
          <w:p w14:paraId="749CC049"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Bitmapa</w:t>
            </w:r>
            <w:proofErr w:type="spellEnd"/>
          </w:p>
        </w:tc>
        <w:tc>
          <w:tcPr>
            <w:tcW w:w="1420" w:type="dxa"/>
            <w:tcBorders>
              <w:top w:val="nil"/>
              <w:left w:val="nil"/>
              <w:bottom w:val="nil"/>
              <w:right w:val="nil"/>
            </w:tcBorders>
            <w:shd w:val="clear" w:color="000000" w:fill="FFFFFF"/>
            <w:vAlign w:val="center"/>
            <w:hideMark/>
          </w:tcPr>
          <w:p w14:paraId="3C89ACE7"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08BAE17A"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0468CAB5"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Mesh</w:t>
            </w:r>
          </w:p>
        </w:tc>
      </w:tr>
      <w:tr w:rsidR="00C03919" w:rsidRPr="00C03919" w14:paraId="481A7DC5" w14:textId="77777777" w:rsidTr="00C03919">
        <w:trPr>
          <w:trHeight w:val="240"/>
        </w:trPr>
        <w:tc>
          <w:tcPr>
            <w:tcW w:w="1120" w:type="dxa"/>
            <w:vMerge/>
            <w:tcBorders>
              <w:top w:val="nil"/>
              <w:left w:val="nil"/>
              <w:bottom w:val="single" w:sz="4" w:space="0" w:color="000000"/>
              <w:right w:val="nil"/>
            </w:tcBorders>
            <w:vAlign w:val="center"/>
            <w:hideMark/>
          </w:tcPr>
          <w:p w14:paraId="6C6D1CE9" w14:textId="77777777" w:rsidR="00C03919" w:rsidRPr="00C03919" w:rsidRDefault="00C03919" w:rsidP="00C03919">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30FB180C"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 xml:space="preserve">Textura </w:t>
            </w:r>
            <w:proofErr w:type="spellStart"/>
            <w:r w:rsidRPr="00C03919">
              <w:rPr>
                <w:rFonts w:eastAsia="Times New Roman" w:cs="Calibri"/>
                <w:color w:val="000000"/>
                <w:sz w:val="18"/>
                <w:szCs w:val="18"/>
                <w:lang w:val="en-US"/>
              </w:rPr>
              <w:t>terénu</w:t>
            </w:r>
            <w:proofErr w:type="spellEnd"/>
          </w:p>
        </w:tc>
        <w:tc>
          <w:tcPr>
            <w:tcW w:w="1420" w:type="dxa"/>
            <w:tcBorders>
              <w:top w:val="nil"/>
              <w:left w:val="nil"/>
              <w:bottom w:val="single" w:sz="4" w:space="0" w:color="auto"/>
              <w:right w:val="nil"/>
            </w:tcBorders>
            <w:shd w:val="clear" w:color="000000" w:fill="FFFFFF"/>
            <w:vAlign w:val="center"/>
            <w:hideMark/>
          </w:tcPr>
          <w:p w14:paraId="2BD65283"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5828305F"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Služba</w:t>
            </w:r>
            <w:proofErr w:type="spellEnd"/>
          </w:p>
        </w:tc>
        <w:tc>
          <w:tcPr>
            <w:tcW w:w="1420" w:type="dxa"/>
            <w:tcBorders>
              <w:top w:val="nil"/>
              <w:left w:val="nil"/>
              <w:bottom w:val="single" w:sz="4" w:space="0" w:color="auto"/>
              <w:right w:val="nil"/>
            </w:tcBorders>
            <w:shd w:val="clear" w:color="000000" w:fill="FFFFFF"/>
            <w:vAlign w:val="center"/>
            <w:hideMark/>
          </w:tcPr>
          <w:p w14:paraId="18D4A2FA" w14:textId="77777777" w:rsidR="00C03919" w:rsidRPr="00C03919" w:rsidRDefault="00C03919" w:rsidP="00C03919">
            <w:pPr>
              <w:spacing w:after="0" w:line="240" w:lineRule="auto"/>
              <w:jc w:val="center"/>
              <w:rPr>
                <w:rFonts w:eastAsia="Times New Roman" w:cs="Calibri"/>
                <w:color w:val="000000"/>
                <w:sz w:val="18"/>
                <w:szCs w:val="18"/>
                <w:lang w:val="en-US"/>
              </w:rPr>
            </w:pPr>
            <w:proofErr w:type="spellStart"/>
            <w:r w:rsidRPr="00C03919">
              <w:rPr>
                <w:rFonts w:eastAsia="Times New Roman" w:cs="Calibri"/>
                <w:color w:val="000000"/>
                <w:sz w:val="18"/>
                <w:szCs w:val="18"/>
                <w:lang w:val="en-US"/>
              </w:rPr>
              <w:t>Bitmapa</w:t>
            </w:r>
            <w:proofErr w:type="spellEnd"/>
          </w:p>
        </w:tc>
        <w:tc>
          <w:tcPr>
            <w:tcW w:w="1960" w:type="dxa"/>
            <w:tcBorders>
              <w:top w:val="nil"/>
              <w:left w:val="nil"/>
              <w:bottom w:val="single" w:sz="4" w:space="0" w:color="auto"/>
              <w:right w:val="nil"/>
            </w:tcBorders>
            <w:shd w:val="clear" w:color="000000" w:fill="FFFFFF"/>
            <w:vAlign w:val="center"/>
            <w:hideMark/>
          </w:tcPr>
          <w:p w14:paraId="307D0AF7" w14:textId="77777777" w:rsidR="00C03919" w:rsidRPr="00C03919" w:rsidRDefault="00C03919" w:rsidP="00C03919">
            <w:pPr>
              <w:spacing w:after="0" w:line="240" w:lineRule="auto"/>
              <w:jc w:val="center"/>
              <w:rPr>
                <w:rFonts w:eastAsia="Times New Roman" w:cs="Calibri"/>
                <w:color w:val="000000"/>
                <w:sz w:val="18"/>
                <w:szCs w:val="18"/>
                <w:lang w:val="en-US"/>
              </w:rPr>
            </w:pPr>
            <w:r w:rsidRPr="00C03919">
              <w:rPr>
                <w:rFonts w:eastAsia="Times New Roman" w:cs="Calibri"/>
                <w:color w:val="000000"/>
                <w:sz w:val="18"/>
                <w:szCs w:val="18"/>
                <w:lang w:val="en-US"/>
              </w:rPr>
              <w:t>PNG / KTX2</w:t>
            </w:r>
          </w:p>
        </w:tc>
      </w:tr>
    </w:tbl>
    <w:p w14:paraId="4E7F09C8" w14:textId="77777777" w:rsidR="004B5BBC" w:rsidRDefault="004B5BBC" w:rsidP="00C03919">
      <w:pPr>
        <w:pStyle w:val="Normlnprvnodsazen"/>
        <w:ind w:firstLine="0"/>
      </w:pPr>
    </w:p>
    <w:p w14:paraId="020956EC" w14:textId="3D09CEFF" w:rsidR="00424AE4" w:rsidRPr="00C03919" w:rsidRDefault="00424AE4" w:rsidP="00424AE4">
      <w:pPr>
        <w:pStyle w:val="Normlnprvnodsazen"/>
      </w:pPr>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3D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0EC4AA49" w14:textId="77777777" w:rsidR="004A4979" w:rsidRDefault="00EB6E42" w:rsidP="000A446F">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7"/>
      </w:r>
      <w:r w:rsidR="00423918">
        <w:t xml:space="preserve">. </w:t>
      </w:r>
    </w:p>
    <w:p w14:paraId="22CF6610" w14:textId="0451D3DF" w:rsidR="004A4979" w:rsidRDefault="003C1AEE" w:rsidP="000A446F">
      <w:pPr>
        <w:pStyle w:val="Normlnprvnodsazen"/>
      </w:pPr>
      <w:r>
        <w:t xml:space="preserve">Dále byl napsán skript za účelem mapování hodnot zmíněných kategorizačních atributů na jméno materiálu a </w:t>
      </w:r>
      <w:r w:rsidR="000A446F">
        <w:t xml:space="preserve">HEX </w:t>
      </w:r>
      <w:r>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t xml:space="preserve"> popř. změnu bar</w:t>
      </w:r>
      <w:r w:rsidR="000A446F">
        <w:t>e</w:t>
      </w:r>
      <w:r>
        <w:t>vné stupnice zvolené pro vizualizaci</w:t>
      </w:r>
      <w:r w:rsidR="001B7830">
        <w:t>.</w:t>
      </w:r>
      <w:r>
        <w:t xml:space="preserve"> Skript je možné jednoduše použít i na specifickou složkovou strukturu 3D modelu, je tedy možné takto klasifikovat všechny lokality. </w:t>
      </w:r>
      <w:r w:rsidR="0043222E">
        <w:t xml:space="preserve">Tato funkcionalita </w:t>
      </w:r>
      <w:r>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r w:rsidR="0043222E">
        <w:t>Blender</w:t>
      </w:r>
      <w:proofErr w:type="spell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r w:rsidRPr="000A446F">
        <w:rPr>
          <w:i/>
          <w:iCs/>
        </w:rPr>
        <w:t>_</w:t>
      </w:r>
      <w:r w:rsidRPr="000A446F">
        <w:rPr>
          <w:i/>
          <w:iCs/>
          <w:lang w:val="en-US"/>
        </w:rPr>
        <w:t>{</w:t>
      </w:r>
      <w:proofErr w:type="spellStart"/>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5"/>
                    <a:stretch>
                      <a:fillRect/>
                    </a:stretch>
                  </pic:blipFill>
                  <pic:spPr>
                    <a:xfrm>
                      <a:off x="0" y="0"/>
                      <a:ext cx="5579745" cy="3048000"/>
                    </a:xfrm>
                    <a:prstGeom prst="rect">
                      <a:avLst/>
                    </a:prstGeom>
                  </pic:spPr>
                </pic:pic>
              </a:graphicData>
            </a:graphic>
          </wp:inline>
        </w:drawing>
      </w:r>
    </w:p>
    <w:p w14:paraId="3B03FD40" w14:textId="18647483"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1C771D">
        <w:rPr>
          <w:noProof/>
        </w:rPr>
        <w:t>36</w:t>
      </w:r>
      <w: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6"/>
                    <a:stretch>
                      <a:fillRect/>
                    </a:stretch>
                  </pic:blipFill>
                  <pic:spPr>
                    <a:xfrm>
                      <a:off x="0" y="0"/>
                      <a:ext cx="5579745" cy="2645410"/>
                    </a:xfrm>
                    <a:prstGeom prst="rect">
                      <a:avLst/>
                    </a:prstGeom>
                  </pic:spPr>
                </pic:pic>
              </a:graphicData>
            </a:graphic>
          </wp:inline>
        </w:drawing>
      </w:r>
    </w:p>
    <w:p w14:paraId="6C956AD6" w14:textId="323E5848"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1C771D">
        <w:rPr>
          <w:noProof/>
        </w:rPr>
        <w:t>37</w:t>
      </w:r>
      <w: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3D dat, která je pro následné využití ve VP klíčová. Ačkoliv CE poskytuje možnosti optimalizace, bylo zjištěno, že tyto nástroje neřeší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sníží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ž je nepřípustná hodnota. Při existenci textury tedy byly tedy zmenšeny do rozlišení 2048x2048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t>
      </w:r>
      <w:proofErr w:type="spellStart"/>
      <w:r w:rsidR="00704897">
        <w:t>Wonderland</w:t>
      </w:r>
      <w:proofErr w:type="spellEnd"/>
      <w:r w:rsidR="00704897">
        <w:t xml:space="preserve">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8"/>
      </w:r>
      <w:r>
        <w:t xml:space="preserve"> byly exportovány jakožto .</w:t>
      </w:r>
      <w:proofErr w:type="spellStart"/>
      <w:r>
        <w:t>glb</w:t>
      </w:r>
      <w:proofErr w:type="spellEnd"/>
      <w:r>
        <w:t xml:space="preserve"> a následně importovány do </w:t>
      </w:r>
      <w:proofErr w:type="spellStart"/>
      <w:r>
        <w:t>Wonderland</w:t>
      </w:r>
      <w:proofErr w:type="spellEnd"/>
      <w:r>
        <w:t xml:space="preserve"> </w:t>
      </w:r>
      <w:proofErr w:type="spellStart"/>
      <w:r>
        <w:t>en</w:t>
      </w:r>
      <w:r w:rsidR="00D820CD">
        <w:t>gin</w:t>
      </w:r>
      <w:r>
        <w:t>u</w:t>
      </w:r>
      <w:proofErr w:type="spellEnd"/>
      <w:r>
        <w:t>.</w:t>
      </w:r>
    </w:p>
    <w:p w14:paraId="143917CA" w14:textId="2BA27A4F" w:rsidR="001C771D" w:rsidRDefault="001C771D" w:rsidP="001C771D">
      <w:pPr>
        <w:keepNext/>
      </w:pPr>
      <w:r w:rsidRPr="001C771D">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7"/>
                    <a:stretch>
                      <a:fillRect/>
                    </a:stretch>
                  </pic:blipFill>
                  <pic:spPr>
                    <a:xfrm>
                      <a:off x="0" y="0"/>
                      <a:ext cx="5579745" cy="3392805"/>
                    </a:xfrm>
                    <a:prstGeom prst="rect">
                      <a:avLst/>
                    </a:prstGeom>
                  </pic:spPr>
                </pic:pic>
              </a:graphicData>
            </a:graphic>
          </wp:inline>
        </w:drawing>
      </w:r>
    </w:p>
    <w:p w14:paraId="3CDEDFE6" w14:textId="49E841A4" w:rsidR="00296350" w:rsidRPr="00986595" w:rsidRDefault="001C771D" w:rsidP="00986595">
      <w:pPr>
        <w:pStyle w:val="Caption"/>
        <w:rPr>
          <w:lang w:val="en-US"/>
        </w:rPr>
      </w:pPr>
      <w:r>
        <w:t xml:space="preserve">Obr. </w:t>
      </w:r>
      <w:r>
        <w:fldChar w:fldCharType="begin"/>
      </w:r>
      <w:r>
        <w:instrText xml:space="preserve"> SEQ Obr. \* ARABIC </w:instrText>
      </w:r>
      <w:r>
        <w:fldChar w:fldCharType="separate"/>
      </w:r>
      <w:r>
        <w:rPr>
          <w:noProof/>
        </w:rPr>
        <w:t>38</w:t>
      </w:r>
      <w:r>
        <w:fldChar w:fldCharType="end"/>
      </w:r>
      <w:r>
        <w:t xml:space="preserve"> </w:t>
      </w:r>
      <w:r>
        <w:t>P</w:t>
      </w:r>
      <w:r w:rsidRPr="002E6877">
        <w:t xml:space="preserve">roces převodu dat. část </w:t>
      </w:r>
      <w:r>
        <w:t>3</w:t>
      </w:r>
      <w:r w:rsidRPr="002E6877">
        <w:t xml:space="preserve">. - </w:t>
      </w:r>
      <w:proofErr w:type="spellStart"/>
      <w:r>
        <w:t>Blender</w:t>
      </w:r>
      <w:proofErr w:type="spellEnd"/>
    </w:p>
    <w:p w14:paraId="091653AB" w14:textId="3E58FE14" w:rsidR="00841B47" w:rsidRDefault="00020422" w:rsidP="00020422">
      <w:pPr>
        <w:pStyle w:val="Heading3"/>
      </w:pPr>
      <w:r>
        <w:t>Tvorba VP</w:t>
      </w:r>
    </w:p>
    <w:p w14:paraId="32C9B6B8" w14:textId="6CD541F1" w:rsidR="00F702AB" w:rsidRDefault="009906A9" w:rsidP="00D820CD">
      <w:r>
        <w:t xml:space="preserve">Implementace virtuálního prostředí proběhla ve zvoleném řešení </w:t>
      </w:r>
      <w:proofErr w:type="spellStart"/>
      <w:r>
        <w:t>Wonderland</w:t>
      </w:r>
      <w:proofErr w:type="spellEnd"/>
      <w:r>
        <w:t xml:space="preserve"> </w:t>
      </w:r>
      <w:proofErr w:type="spellStart"/>
      <w:r>
        <w:t>engine</w:t>
      </w:r>
      <w:proofErr w:type="spellEnd"/>
      <w:r>
        <w:t>.</w:t>
      </w:r>
      <w:r w:rsidR="00D820CD">
        <w:t xml:space="preserve"> </w:t>
      </w:r>
    </w:p>
    <w:p w14:paraId="25D11D12" w14:textId="77777777" w:rsidR="00D820CD" w:rsidRPr="00D820CD" w:rsidRDefault="00D820CD" w:rsidP="00D820CD">
      <w:pPr>
        <w:pStyle w:val="Normlnprvnodsazen"/>
        <w:ind w:firstLine="0"/>
        <w:rPr>
          <w:lang w:eastAsia="en-US"/>
        </w:rPr>
      </w:pPr>
    </w:p>
    <w:p w14:paraId="57B1AE5D" w14:textId="2A31529E" w:rsidR="00F702AB" w:rsidRPr="00F702AB" w:rsidRDefault="00F702AB" w:rsidP="00F702AB">
      <w:pPr>
        <w:pStyle w:val="Malnadpis"/>
      </w:pPr>
      <w:r>
        <w:t>Osvětlení</w:t>
      </w:r>
    </w:p>
    <w:p w14:paraId="0F931F94" w14:textId="17DE8288" w:rsidR="007F6F9D" w:rsidRDefault="00DD646B" w:rsidP="00841B47">
      <w:pPr>
        <w:pStyle w:val="Normlnprvnodsazen"/>
        <w:keepNext/>
        <w:ind w:firstLine="0"/>
      </w:pPr>
      <w:r>
        <w:t xml:space="preserve">Za účelem dosažení přívětivé vizualizace je hlavním parametrem dosažení vhodného osvětlení. Ve VR není dosud </w:t>
      </w:r>
      <w:proofErr w:type="spellStart"/>
      <w:r>
        <w:t>dosáhout</w:t>
      </w:r>
      <w:proofErr w:type="spellEnd"/>
      <w:r>
        <w:t xml:space="preserve"> pomocí dynamických metod</w:t>
      </w:r>
      <w:r w:rsidR="009116B7">
        <w:t xml:space="preserve"> </w:t>
      </w:r>
      <w:r w:rsidR="009116B7" w:rsidRPr="009116B7">
        <w:rPr>
          <w:highlight w:val="yellow"/>
          <w:lang w:val="en-US"/>
        </w:rPr>
        <w:t xml:space="preserve">(viz. </w:t>
      </w:r>
      <w:proofErr w:type="spellStart"/>
      <w:r w:rsidR="009116B7" w:rsidRPr="009116B7">
        <w:rPr>
          <w:highlight w:val="yellow"/>
          <w:lang w:val="en-US"/>
        </w:rPr>
        <w:t>kap</w:t>
      </w:r>
      <w:proofErr w:type="spellEnd"/>
      <w:r w:rsidR="009116B7" w:rsidRPr="009116B7">
        <w:rPr>
          <w:highlight w:val="yellow"/>
          <w:lang w:val="en-US"/>
        </w:rPr>
        <w:t xml:space="preserve">. </w:t>
      </w:r>
      <w:proofErr w:type="spellStart"/>
      <w:r w:rsidR="009116B7" w:rsidRPr="009116B7">
        <w:rPr>
          <w:highlight w:val="yellow"/>
          <w:lang w:val="en-US"/>
        </w:rPr>
        <w:t>Vykon</w:t>
      </w:r>
      <w:proofErr w:type="spellEnd"/>
      <w:r w:rsidR="009116B7" w:rsidRPr="009116B7">
        <w:rPr>
          <w:highlight w:val="yellow"/>
          <w:lang w:val="en-US"/>
        </w:rPr>
        <w:t>)</w:t>
      </w:r>
      <w:r>
        <w:t>.</w:t>
      </w:r>
      <w:r w:rsidR="009116B7">
        <w:t xml:space="preserve"> </w:t>
      </w:r>
      <w:r>
        <w:t xml:space="preserve"> </w:t>
      </w:r>
      <w:r w:rsidR="009116B7">
        <w:t>Na základě technik popsaných v teoretické části byla otestována řada metod. Za účelem získání dat se statickým osvětlením byla otestována metoda „spékání“ (</w:t>
      </w:r>
      <w:proofErr w:type="spellStart"/>
      <w:r w:rsidR="009116B7" w:rsidRPr="00653ECB">
        <w:rPr>
          <w:i/>
          <w:iCs/>
        </w:rPr>
        <w:t>bake</w:t>
      </w:r>
      <w:proofErr w:type="spellEnd"/>
      <w:r w:rsidR="009116B7">
        <w:t>)</w:t>
      </w:r>
      <w:r w:rsidR="00653ECB">
        <w:t xml:space="preserve"> jak do </w:t>
      </w:r>
      <w:r w:rsidR="00020422">
        <w:t>textury,</w:t>
      </w:r>
      <w:r w:rsidR="00653ECB">
        <w:t xml:space="preserve"> tak do vertexu. Obě metody však nevyústili v úspěch. Stíny nebylo možné staticky generovat z důvodu nevhodných specifik geometrie 3D budov popsaných v předešlé kapitole. </w:t>
      </w:r>
      <w:r w:rsidR="00FC3768">
        <w:t>V případě tematické mapy byly vytvořeny stíny na texturu terénu. V případě topografické to nebylo třeba jelikož textura vytvořená z </w:t>
      </w:r>
      <w:proofErr w:type="spellStart"/>
      <w:r w:rsidR="00FC3768">
        <w:t>ortofota</w:t>
      </w:r>
      <w:proofErr w:type="spellEnd"/>
      <w:r w:rsidR="00FC3768">
        <w:t xml:space="preserve"> již reálné stíny obsahovala. </w:t>
      </w:r>
    </w:p>
    <w:p w14:paraId="63150C09" w14:textId="77777777" w:rsidR="00F702AB" w:rsidRDefault="00F702AB" w:rsidP="00841B47">
      <w:pPr>
        <w:pStyle w:val="Normlnprvnodsazen"/>
        <w:keepNext/>
        <w:ind w:firstLine="0"/>
      </w:pP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r w:rsidRPr="001E00CB">
        <w:rPr>
          <w:highlight w:val="yellow"/>
        </w:rPr>
        <w:t>topo</w:t>
      </w:r>
      <w:proofErr w:type="spellEnd"/>
      <w:r w:rsidR="001E00CB" w:rsidRPr="001E00CB">
        <w:rPr>
          <w:highlight w:val="yellow"/>
        </w:rPr>
        <w:t xml:space="preserve">  -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62994ABA" w14:textId="5729A4B0" w:rsidR="00414E1F" w:rsidRDefault="0035387C" w:rsidP="00986595">
      <w:pPr>
        <w:pStyle w:val="Malnadpis"/>
      </w:pPr>
      <w:r>
        <w:lastRenderedPageBreak/>
        <w:t>CD / CI</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8"/>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698456F7" w14:textId="77777777" w:rsidR="00986595" w:rsidRPr="00986595" w:rsidRDefault="00986595" w:rsidP="00986595">
      <w:pPr>
        <w:pStyle w:val="Normlnprvnodsazen"/>
        <w:rPr>
          <w:lang w:val="en-US"/>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Default="000E5F9C" w:rsidP="002656D4">
      <w:pPr>
        <w:pStyle w:val="Heading1"/>
        <w:rPr>
          <w:lang w:val="cs-CZ"/>
        </w:rPr>
      </w:pPr>
      <w:r w:rsidRPr="001F6849">
        <w:rPr>
          <w:lang w:val="cs-CZ"/>
        </w:rPr>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2F0A26B2" w14:textId="77777777" w:rsidR="00C3380E" w:rsidRPr="001F6849" w:rsidRDefault="00C3380E" w:rsidP="00C3380E">
      <w:pPr>
        <w:pStyle w:val="Nazvyploh"/>
        <w:ind w:left="2880" w:firstLine="720"/>
      </w:pPr>
      <w:r w:rsidRPr="001F6849">
        <w:lastRenderedPageBreak/>
        <w:t>BIBLIOGRAFIE</w:t>
      </w:r>
    </w:p>
    <w:p w14:paraId="542A4B65" w14:textId="77777777" w:rsidR="00524D61" w:rsidRDefault="00C3380E" w:rsidP="00524D61">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524D61">
        <w:t xml:space="preserve">2019 - </w:t>
      </w:r>
      <w:proofErr w:type="spellStart"/>
      <w:r w:rsidR="00524D61">
        <w:t>Battle</w:t>
      </w:r>
      <w:proofErr w:type="spellEnd"/>
      <w:r w:rsidR="00524D61">
        <w:t xml:space="preserve"> </w:t>
      </w:r>
      <w:proofErr w:type="spellStart"/>
      <w:r w:rsidR="00524D61">
        <w:t>of</w:t>
      </w:r>
      <w:proofErr w:type="spellEnd"/>
      <w:r w:rsidR="00524D61">
        <w:t xml:space="preserve"> 3D </w:t>
      </w:r>
      <w:proofErr w:type="spellStart"/>
      <w:r w:rsidR="00524D61">
        <w:t>Rendering</w:t>
      </w:r>
      <w:proofErr w:type="spellEnd"/>
      <w:r w:rsidR="00524D61">
        <w:t xml:space="preserve"> </w:t>
      </w:r>
      <w:proofErr w:type="spellStart"/>
      <w:r w:rsidR="00524D61">
        <w:t>Stacks</w:t>
      </w:r>
      <w:proofErr w:type="spellEnd"/>
      <w:r w:rsidR="00524D61">
        <w:t xml:space="preserve">: </w:t>
      </w:r>
      <w:proofErr w:type="spellStart"/>
      <w:r w:rsidR="00524D61">
        <w:t>CesiumJS</w:t>
      </w:r>
      <w:proofErr w:type="spellEnd"/>
      <w:r w:rsidR="00524D61">
        <w:t xml:space="preserve">, VTS </w:t>
      </w:r>
      <w:proofErr w:type="spellStart"/>
      <w:r w:rsidR="00524D61">
        <w:t>Geospatial</w:t>
      </w:r>
      <w:proofErr w:type="spellEnd"/>
      <w:r w:rsidR="00524D61">
        <w:t xml:space="preserve"> </w:t>
      </w:r>
      <w:proofErr w:type="spellStart"/>
      <w:r w:rsidR="00524D61">
        <w:t>or</w:t>
      </w:r>
      <w:proofErr w:type="spellEnd"/>
      <w:r w:rsidR="00524D61">
        <w:t xml:space="preserve"> </w:t>
      </w:r>
      <w:proofErr w:type="spellStart"/>
      <w:r w:rsidR="00524D61">
        <w:t>iTowns</w:t>
      </w:r>
      <w:proofErr w:type="spellEnd"/>
      <w:r w:rsidR="00524D61">
        <w:t xml:space="preserve">? (2019): </w:t>
      </w:r>
    </w:p>
    <w:p w14:paraId="759B5334" w14:textId="77777777" w:rsidR="00524D61" w:rsidRDefault="00524D61" w:rsidP="00524D61">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3D GIS. </w:t>
      </w:r>
      <w:proofErr w:type="spellStart"/>
      <w:r>
        <w:t>Springer</w:t>
      </w:r>
      <w:proofErr w:type="spellEnd"/>
      <w:r>
        <w:t xml:space="preserve">, </w:t>
      </w:r>
      <w:proofErr w:type="spellStart"/>
      <w:r>
        <w:t>Berlin</w:t>
      </w:r>
      <w:proofErr w:type="spellEnd"/>
      <w:r>
        <w:t xml:space="preserve"> ; New York. </w:t>
      </w:r>
    </w:p>
    <w:p w14:paraId="62D3F936" w14:textId="77777777" w:rsidR="00524D61" w:rsidRDefault="00524D61" w:rsidP="00524D61">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790C6840" w14:textId="77777777" w:rsidR="00524D61" w:rsidRDefault="00524D61" w:rsidP="00524D61">
      <w:pPr>
        <w:pStyle w:val="Bibliography"/>
      </w:pPr>
      <w:r>
        <w:t xml:space="preserve">BANDROVA, T., BONCHEV, S. (2013): 3D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6C086512" w14:textId="77777777" w:rsidR="00524D61" w:rsidRDefault="00524D61" w:rsidP="00524D61">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191A4D44" w14:textId="77777777" w:rsidR="00524D61" w:rsidRDefault="00524D61" w:rsidP="00524D61">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2112E892" w14:textId="77777777" w:rsidR="00524D61" w:rsidRDefault="00524D61" w:rsidP="00524D61">
      <w:pPr>
        <w:pStyle w:val="Bibliography"/>
      </w:pPr>
      <w:r>
        <w:t xml:space="preserve">BATTY, M. (1997): </w:t>
      </w:r>
      <w:proofErr w:type="spellStart"/>
      <w:r>
        <w:t>Virtual</w:t>
      </w:r>
      <w:proofErr w:type="spellEnd"/>
      <w:r>
        <w:t xml:space="preserve"> geography. Futures, 4, 29, 337–352. </w:t>
      </w:r>
    </w:p>
    <w:p w14:paraId="6D70EBB9" w14:textId="77777777" w:rsidR="00524D61" w:rsidRDefault="00524D61" w:rsidP="00524D61">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20100B60" w14:textId="77777777" w:rsidR="00524D61" w:rsidRDefault="00524D61" w:rsidP="00524D61">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3D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22911C65" w14:textId="77777777" w:rsidR="00524D61" w:rsidRDefault="00524D61" w:rsidP="00524D61">
      <w:pPr>
        <w:pStyle w:val="Bibliography"/>
      </w:pPr>
      <w:r>
        <w:t xml:space="preserve">BLENDER DOCUMENTATION TEAM (2023a):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33FB2336" w14:textId="77777777" w:rsidR="00524D61" w:rsidRDefault="00524D61" w:rsidP="00524D61">
      <w:pPr>
        <w:pStyle w:val="Bibliography"/>
      </w:pPr>
      <w:r>
        <w:t xml:space="preserve">BLENDER DOCUMENTATION TEAM (2023b):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4482A443" w14:textId="77777777" w:rsidR="00524D61" w:rsidRDefault="00524D61" w:rsidP="00524D61">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62E4696B" w14:textId="77777777" w:rsidR="00524D61" w:rsidRDefault="00524D61" w:rsidP="00524D61">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6FAD07DB" w14:textId="77777777" w:rsidR="00524D61" w:rsidRDefault="00524D61" w:rsidP="00524D61">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5C136287" w14:textId="77777777" w:rsidR="00524D61" w:rsidRDefault="00524D61" w:rsidP="00524D61">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6EB7CC8D" w14:textId="77777777" w:rsidR="00524D61" w:rsidRDefault="00524D61" w:rsidP="00524D61">
      <w:pPr>
        <w:pStyle w:val="Bibliography"/>
      </w:pPr>
      <w:r>
        <w:t xml:space="preserve">BOŘIL, J. (2022): Využití VGE pro výuku prostorových úloh - role interakce. Masarykova univerzita, Přírodovědecká fakulta. </w:t>
      </w:r>
    </w:p>
    <w:p w14:paraId="1C2F3290" w14:textId="77777777" w:rsidR="00524D61" w:rsidRDefault="00524D61" w:rsidP="00524D61">
      <w:pPr>
        <w:pStyle w:val="Bibliography"/>
      </w:pPr>
      <w:r>
        <w:t xml:space="preserve">BROWN, R. (2023): </w:t>
      </w:r>
      <w:proofErr w:type="spellStart"/>
      <w:r>
        <w:t>VRcompare</w:t>
      </w:r>
      <w:proofErr w:type="spellEnd"/>
      <w:r>
        <w:t xml:space="preserve"> - </w:t>
      </w:r>
      <w:proofErr w:type="spellStart"/>
      <w:r>
        <w:t>The</w:t>
      </w:r>
      <w:proofErr w:type="spell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59B3832C" w14:textId="77777777" w:rsidR="00524D61" w:rsidRDefault="00524D61" w:rsidP="00524D61">
      <w:pPr>
        <w:pStyle w:val="Bibliography"/>
      </w:pPr>
      <w:r>
        <w:lastRenderedPageBreak/>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56BC060D" w14:textId="77777777" w:rsidR="00524D61" w:rsidRDefault="00524D61" w:rsidP="00524D61">
      <w:pPr>
        <w:pStyle w:val="Bibliography"/>
      </w:pPr>
      <w:r>
        <w:t>BUTCHER, P. W. S., JOHN, N. W., RITSOS, P. D. (2021): VRIA: A Web-</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0640FD1D" w14:textId="77777777" w:rsidR="00524D61" w:rsidRDefault="00524D61" w:rsidP="00524D61">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063AF397" w14:textId="77777777" w:rsidR="00524D61" w:rsidRDefault="00524D61" w:rsidP="00524D61">
      <w:pPr>
        <w:pStyle w:val="Bibliography"/>
      </w:pPr>
      <w:r>
        <w:t>CAN I USE (2023a):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1E9FA839" w14:textId="77777777" w:rsidR="00524D61" w:rsidRDefault="00524D61" w:rsidP="00524D61">
      <w:pPr>
        <w:pStyle w:val="Bibliography"/>
      </w:pPr>
      <w:r>
        <w:t xml:space="preserve">CAN I USE (2023b): </w:t>
      </w:r>
      <w:proofErr w:type="spellStart"/>
      <w:r>
        <w:t>WebGPU</w:t>
      </w:r>
      <w:proofErr w:type="spellEnd"/>
      <w:r>
        <w:t xml:space="preserve"> - </w:t>
      </w:r>
      <w:proofErr w:type="spellStart"/>
      <w:r>
        <w:t>Can</w:t>
      </w:r>
      <w:proofErr w:type="spellEnd"/>
      <w:r>
        <w:t xml:space="preserve"> I use, https://caniuse.com/webgpu (29. 8. 2023). </w:t>
      </w:r>
    </w:p>
    <w:p w14:paraId="6E05474E" w14:textId="77777777" w:rsidR="00524D61" w:rsidRDefault="00524D61" w:rsidP="00524D61">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https://caniuse.com/?search=WebXR (31. 1. 2023). </w:t>
      </w:r>
    </w:p>
    <w:p w14:paraId="5B8D68CE" w14:textId="77777777" w:rsidR="00524D61" w:rsidRDefault="00524D61" w:rsidP="00524D61">
      <w:pPr>
        <w:pStyle w:val="Bibliography"/>
      </w:pPr>
      <w:r>
        <w:t xml:space="preserve">CESIUMGS (2023a):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5AFA8F36" w14:textId="77777777" w:rsidR="00524D61" w:rsidRDefault="00524D61" w:rsidP="00524D61">
      <w:pPr>
        <w:pStyle w:val="Bibliography"/>
      </w:pPr>
      <w:r>
        <w:t xml:space="preserve">CESIUMGS (2023b):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5954E56E" w14:textId="77777777" w:rsidR="00524D61" w:rsidRDefault="00524D61" w:rsidP="00524D61">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28F28C7F" w14:textId="77777777" w:rsidR="00524D61" w:rsidRDefault="00524D61" w:rsidP="00524D61">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7C04AE50" w14:textId="77777777" w:rsidR="00524D61" w:rsidRDefault="00524D61" w:rsidP="00524D61">
      <w:pPr>
        <w:pStyle w:val="Bibliography"/>
      </w:pPr>
      <w:r>
        <w:t xml:space="preserve">CHLOUPKOVÁ, T. (2007): Fyziologické principy procesu vidění - tvorba a vnímání obrazu. Masarykova univerzita, Přírodovědecká fakulta. </w:t>
      </w:r>
    </w:p>
    <w:p w14:paraId="5AA02C85" w14:textId="77777777" w:rsidR="00524D61" w:rsidRDefault="00524D61" w:rsidP="00524D61">
      <w:pPr>
        <w:pStyle w:val="Bibliography"/>
      </w:pPr>
      <w:r>
        <w:t xml:space="preserve">CHOW, S. (2018): </w:t>
      </w:r>
      <w:proofErr w:type="spellStart"/>
      <w:r>
        <w:t>glTF-Tutorials</w:t>
      </w:r>
      <w:proofErr w:type="spellEnd"/>
      <w:r>
        <w:t xml:space="preserve"> - </w:t>
      </w:r>
      <w:proofErr w:type="spellStart"/>
      <w:r>
        <w:t>Materials</w:t>
      </w:r>
      <w:proofErr w:type="spellEnd"/>
      <w:r>
        <w:t xml:space="preserve">, GitHub, https://github.com/KhronosGroup/glTF-Tutorials/blob/master/gltfTutorial/gltfTutorial_010_Materials.md (15. 10. 2023). </w:t>
      </w:r>
    </w:p>
    <w:p w14:paraId="4DD8D517" w14:textId="77777777" w:rsidR="00524D61" w:rsidRDefault="00524D61" w:rsidP="00524D61">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1273A6FB" w14:textId="77777777" w:rsidR="00524D61" w:rsidRDefault="00524D61" w:rsidP="00524D61">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3D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79D99391" w14:textId="77777777" w:rsidR="00524D61" w:rsidRDefault="00524D61" w:rsidP="00524D61">
      <w:pPr>
        <w:pStyle w:val="Bibliography"/>
      </w:pPr>
      <w:r>
        <w:t xml:space="preserve">CIRULIS, A., BRIGMANIS, K. B. (2013): 3D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2AFF1E35" w14:textId="77777777" w:rsidR="00524D61" w:rsidRDefault="00524D61" w:rsidP="00524D61">
      <w:pPr>
        <w:pStyle w:val="Bibliography"/>
      </w:pPr>
      <w:r>
        <w:t xml:space="preserve">ÇÖLTEKIN, A., GRIFFIN, A. L., SLINGSBY, A., ROBINSON, A. C., CHRISTOPHE, S., RAUTENBACH, V., CHEN, M., PETTIT, C., KLIPPEL, A. (2020a):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1836ACE6" w14:textId="77777777" w:rsidR="00524D61" w:rsidRDefault="00524D61" w:rsidP="00524D61">
      <w:pPr>
        <w:pStyle w:val="Bibliography"/>
      </w:pPr>
      <w:r>
        <w:t xml:space="preserve">ÇÖLTEKIN, A., LOCHHEAD, I., MADDEN, M., CHRISTOPHE, S., DEVAUX, A., PETTIT, C., LOCK, O., SHUKLA, S., HERMAN, L., STACHOŇ, Z., KUBÍČEK, P., SNOPKOVÁ, D., BERNARDES, S., HEDLEY, N. (2020b):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0493BEA3" w14:textId="77777777" w:rsidR="00524D61" w:rsidRDefault="00524D61" w:rsidP="00524D61">
      <w:pPr>
        <w:pStyle w:val="Bibliography"/>
      </w:pPr>
      <w:r>
        <w:lastRenderedPageBreak/>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330526D7" w14:textId="77777777" w:rsidR="00524D61" w:rsidRDefault="00524D61" w:rsidP="00524D61">
      <w:pPr>
        <w:pStyle w:val="Bibliography"/>
      </w:pPr>
      <w:r>
        <w:t xml:space="preserve">ÇÖLTEKIN, A., LOKKA, I., ZAHNER, M. (2016): ON THE USABILITY AND USEFULNESS OF 3D (GEO)VISUALIZATIONS. ISPRS -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67AFE5B6" w14:textId="77777777" w:rsidR="00524D61" w:rsidRDefault="00524D61" w:rsidP="00524D61">
      <w:pPr>
        <w:pStyle w:val="Bibliography"/>
      </w:pPr>
      <w:r>
        <w:t xml:space="preserve">ČÚZK (2023a): ČÚZK - Otevřená data - základní informace, https://www.cuzk.cz/Uvod/Produkty-a-sluzby/Otevrena-data/Otevrena-data-zakladni-informace.aspx (28. 8. 2023). </w:t>
      </w:r>
    </w:p>
    <w:p w14:paraId="620C6EA0" w14:textId="77777777" w:rsidR="00524D61" w:rsidRDefault="00524D61" w:rsidP="00524D61">
      <w:pPr>
        <w:pStyle w:val="Bibliography"/>
      </w:pPr>
      <w:r>
        <w:t xml:space="preserve">ČÚZK (2023b): Ortofoto České republiky, https://geoportal.cuzk.cz/(S(j4x0jjdm0kadzsqwgvwfqpov))/Default.aspx?mode=TextMeta&amp;text=ortofoto_info&amp;side=ortofoto&amp;menu=23 (26. 12. 2023). </w:t>
      </w:r>
    </w:p>
    <w:p w14:paraId="11FCE577" w14:textId="77777777" w:rsidR="00524D61" w:rsidRDefault="00524D61" w:rsidP="00524D61">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2DFBCAF1" w14:textId="77777777" w:rsidR="00524D61" w:rsidRDefault="00524D61" w:rsidP="00524D61">
      <w:pPr>
        <w:pStyle w:val="Bibliography"/>
      </w:pPr>
      <w:r>
        <w:t xml:space="preserve">DISCOVER THREE.JS CONTRIBUTORS (2023): </w:t>
      </w:r>
      <w:proofErr w:type="spellStart"/>
      <w:r>
        <w:t>Discover</w:t>
      </w:r>
      <w:proofErr w:type="spellEnd"/>
      <w:r>
        <w:t xml:space="preserve"> three.js. </w:t>
      </w:r>
    </w:p>
    <w:p w14:paraId="2FA548AF" w14:textId="77777777" w:rsidR="00524D61" w:rsidRDefault="00524D61" w:rsidP="00524D61">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72E21FD6" w14:textId="77777777" w:rsidR="00524D61" w:rsidRDefault="00524D61" w:rsidP="00524D61">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67EC52C5" w14:textId="77777777" w:rsidR="00524D61" w:rsidRDefault="00524D61" w:rsidP="00524D61">
      <w:pPr>
        <w:pStyle w:val="Bibliography"/>
      </w:pPr>
      <w:r>
        <w:t xml:space="preserve">DUNN, F., PARBERRY, I. (2011): 3D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70303D7C" w14:textId="77777777" w:rsidR="00524D61" w:rsidRDefault="00524D61" w:rsidP="00524D61">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05B3A9CC" w14:textId="77777777" w:rsidR="00524D61" w:rsidRDefault="00524D61" w:rsidP="00524D61">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5885B260" w14:textId="77777777" w:rsidR="00524D61" w:rsidRDefault="00524D61" w:rsidP="00524D61">
      <w:pPr>
        <w:pStyle w:val="Bibliography"/>
      </w:pPr>
      <w:r>
        <w:t xml:space="preserve">EDUTECH CONTRIBUTORS (2023): 3D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1C1900B7" w14:textId="77777777" w:rsidR="00524D61" w:rsidRDefault="00524D61" w:rsidP="00524D61">
      <w:pPr>
        <w:pStyle w:val="Bibliography"/>
      </w:pPr>
      <w:r>
        <w:t xml:space="preserve">ESPINOSA, A. (2023): </w:t>
      </w:r>
      <w:proofErr w:type="spellStart"/>
      <w:r>
        <w:t>CesiumJS</w:t>
      </w:r>
      <w:proofErr w:type="spellEnd"/>
      <w:r>
        <w:t xml:space="preserve">. </w:t>
      </w:r>
    </w:p>
    <w:p w14:paraId="063D3F48" w14:textId="77777777" w:rsidR="00524D61" w:rsidRDefault="00524D61" w:rsidP="00524D61">
      <w:pPr>
        <w:pStyle w:val="Bibliography"/>
      </w:pPr>
      <w:r>
        <w:t xml:space="preserve">ESRI (2023a):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76B1559D" w14:textId="77777777" w:rsidR="00524D61" w:rsidRDefault="00524D61" w:rsidP="00524D61">
      <w:pPr>
        <w:pStyle w:val="Bibliography"/>
      </w:pPr>
      <w:r>
        <w:t xml:space="preserve">ESRI (2023b):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0C2E6B8A" w14:textId="77777777" w:rsidR="00524D61" w:rsidRDefault="00524D61" w:rsidP="00524D61">
      <w:pPr>
        <w:pStyle w:val="Bibliography"/>
      </w:pPr>
      <w:r>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6BE03837" w14:textId="77777777" w:rsidR="00524D61" w:rsidRDefault="00524D61" w:rsidP="00524D61">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13D980D5" w14:textId="77777777" w:rsidR="00524D61" w:rsidRDefault="00524D61" w:rsidP="00524D61">
      <w:pPr>
        <w:pStyle w:val="Bibliography"/>
      </w:pPr>
      <w:r>
        <w:lastRenderedPageBreak/>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1A301FC2" w14:textId="77777777" w:rsidR="00524D61" w:rsidRDefault="00524D61" w:rsidP="00524D61">
      <w:pPr>
        <w:pStyle w:val="Bibliography"/>
      </w:pPr>
      <w:r>
        <w:t xml:space="preserve">GAUTIER, J., CHRISTOPHE, S., BRÉDIF, M. (2020): VISUALIZING 3D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433F07AE" w14:textId="77777777" w:rsidR="00524D61" w:rsidRDefault="00524D61" w:rsidP="00524D61">
      <w:pPr>
        <w:pStyle w:val="Bibliography"/>
      </w:pPr>
      <w:proofErr w:type="spellStart"/>
      <w:r>
        <w:t>Geospatial</w:t>
      </w:r>
      <w:proofErr w:type="spellEnd"/>
      <w:r>
        <w:t xml:space="preserve"> </w:t>
      </w:r>
      <w:proofErr w:type="spellStart"/>
      <w:r>
        <w:t>Webinar</w:t>
      </w:r>
      <w:proofErr w:type="spellEnd"/>
      <w:r>
        <w:t xml:space="preserve"> (2023): </w:t>
      </w:r>
    </w:p>
    <w:p w14:paraId="64166C82" w14:textId="77777777" w:rsidR="00524D61" w:rsidRDefault="00524D61" w:rsidP="00524D61">
      <w:pPr>
        <w:pStyle w:val="Bibliography"/>
      </w:pPr>
      <w:r>
        <w:t>GHAYOUR, F., CANTOR, D. (2018): Real-</w:t>
      </w:r>
      <w:proofErr w:type="spellStart"/>
      <w:r>
        <w:t>time</w:t>
      </w:r>
      <w:proofErr w:type="spellEnd"/>
      <w:r>
        <w:t xml:space="preserve"> 3D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4B4DB04F" w14:textId="77777777" w:rsidR="00524D61" w:rsidRDefault="00524D61" w:rsidP="00524D61">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7E71B4EA" w14:textId="77777777" w:rsidR="00524D61" w:rsidRDefault="00524D61" w:rsidP="00524D61">
      <w:pPr>
        <w:pStyle w:val="Bibliography"/>
      </w:pPr>
      <w:r>
        <w:t xml:space="preserve">GODBER, A. (2022): </w:t>
      </w:r>
      <w:proofErr w:type="spellStart"/>
      <w:r>
        <w:t>godber</w:t>
      </w:r>
      <w:proofErr w:type="spellEnd"/>
      <w:r>
        <w:t>/</w:t>
      </w:r>
      <w:proofErr w:type="spellStart"/>
      <w:r>
        <w:t>webvr.dev</w:t>
      </w:r>
      <w:proofErr w:type="spellEnd"/>
      <w:r>
        <w:t xml:space="preserve">. </w:t>
      </w:r>
    </w:p>
    <w:p w14:paraId="6B367CA0" w14:textId="77777777" w:rsidR="00524D61" w:rsidRDefault="00524D61" w:rsidP="00524D61">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2457FDA3" w14:textId="77777777" w:rsidR="00524D61" w:rsidRDefault="00524D61" w:rsidP="00524D61">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5EAA2543" w14:textId="77777777" w:rsidR="00524D61" w:rsidRDefault="00524D61" w:rsidP="00524D61">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40646D62" w14:textId="77777777" w:rsidR="00524D61" w:rsidRDefault="00524D61" w:rsidP="00524D61">
      <w:pPr>
        <w:pStyle w:val="Bibliography"/>
      </w:pPr>
      <w:r>
        <w:t xml:space="preserve">HALE, J. (2022): Vertex </w:t>
      </w:r>
      <w:proofErr w:type="spellStart"/>
      <w:r>
        <w:t>Color</w:t>
      </w:r>
      <w:proofErr w:type="spellEnd"/>
      <w:r>
        <w:t xml:space="preserve"> </w:t>
      </w:r>
      <w:proofErr w:type="spellStart"/>
      <w:r>
        <w:t>Baked</w:t>
      </w:r>
      <w:proofErr w:type="spellEnd"/>
      <w:r>
        <w:t xml:space="preserve"> </w:t>
      </w:r>
      <w:proofErr w:type="spellStart"/>
      <w:r>
        <w:t>Lighting</w:t>
      </w:r>
      <w:proofErr w:type="spellEnd"/>
      <w:r>
        <w:t xml:space="preserve"> </w:t>
      </w:r>
      <w:proofErr w:type="spellStart"/>
      <w:r>
        <w:t>with</w:t>
      </w:r>
      <w:proofErr w:type="spellEnd"/>
      <w:r>
        <w:t xml:space="preserve"> </w:t>
      </w:r>
      <w:proofErr w:type="spellStart"/>
      <w:r>
        <w:t>Wonderland</w:t>
      </w:r>
      <w:proofErr w:type="spellEnd"/>
      <w:r>
        <w:t xml:space="preserve"> </w:t>
      </w:r>
      <w:proofErr w:type="spellStart"/>
      <w:r>
        <w:t>Engine</w:t>
      </w:r>
      <w:proofErr w:type="spellEnd"/>
      <w:r>
        <w:t xml:space="preserve">. </w:t>
      </w:r>
      <w:proofErr w:type="spellStart"/>
      <w:r>
        <w:t>Wonderland</w:t>
      </w:r>
      <w:proofErr w:type="spellEnd"/>
      <w:r>
        <w:t xml:space="preserve"> </w:t>
      </w:r>
      <w:proofErr w:type="spellStart"/>
      <w:r>
        <w:t>Engine</w:t>
      </w:r>
      <w:proofErr w:type="spellEnd"/>
      <w:r>
        <w:t xml:space="preserve">. </w:t>
      </w:r>
    </w:p>
    <w:p w14:paraId="67C50D9C" w14:textId="77777777" w:rsidR="00524D61" w:rsidRDefault="00524D61" w:rsidP="00524D61">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3D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0DA7FEAE" w14:textId="77777777" w:rsidR="00524D61" w:rsidRDefault="00524D61" w:rsidP="00524D61">
      <w:pPr>
        <w:pStyle w:val="Bibliography"/>
      </w:pPr>
      <w:r>
        <w:t xml:space="preserve">HERMAN, L. (2011): Moderní kartografické metody modelování měst. Masarykova univerzita, Přírodovědecká fakulta. </w:t>
      </w:r>
    </w:p>
    <w:p w14:paraId="00E206FF" w14:textId="77777777" w:rsidR="00524D61" w:rsidRDefault="00524D61" w:rsidP="00524D61">
      <w:pPr>
        <w:pStyle w:val="Bibliography"/>
      </w:pPr>
      <w:r>
        <w:t xml:space="preserve">HERMAN, L. (2014): Vizualizace 3D modelů měst na webu. Masarykova univerzita, Přírodovědecká fakulta. </w:t>
      </w:r>
    </w:p>
    <w:p w14:paraId="7A33176F" w14:textId="77777777" w:rsidR="00524D61" w:rsidRDefault="00524D61" w:rsidP="00524D61">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3D </w:t>
      </w:r>
      <w:proofErr w:type="spellStart"/>
      <w:r>
        <w:t>Geovisualizations</w:t>
      </w:r>
      <w:proofErr w:type="spellEnd"/>
      <w:r>
        <w:t xml:space="preserve">. Masarykova univerzita, Přírodovědecká fakulta. </w:t>
      </w:r>
    </w:p>
    <w:p w14:paraId="15170360" w14:textId="77777777" w:rsidR="00524D61" w:rsidRDefault="00524D61" w:rsidP="00524D61">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2EE9373E" w14:textId="77777777" w:rsidR="00524D61" w:rsidRDefault="00524D61" w:rsidP="00524D61">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43F9164C" w14:textId="77777777" w:rsidR="00524D61" w:rsidRDefault="00524D61" w:rsidP="00524D61">
      <w:pPr>
        <w:pStyle w:val="Bibliography"/>
      </w:pPr>
      <w:r>
        <w:t xml:space="preserve">HORÁK (2023a): </w:t>
      </w:r>
      <w:proofErr w:type="spellStart"/>
      <w:r>
        <w:t>jendahorak</w:t>
      </w:r>
      <w:proofErr w:type="spellEnd"/>
      <w:r>
        <w:t>/</w:t>
      </w:r>
      <w:proofErr w:type="spellStart"/>
      <w:r>
        <w:t>dp-blender-py-utils</w:t>
      </w:r>
      <w:proofErr w:type="spellEnd"/>
      <w:r>
        <w:t xml:space="preserve">. </w:t>
      </w:r>
    </w:p>
    <w:p w14:paraId="45D9341B" w14:textId="77777777" w:rsidR="00524D61" w:rsidRDefault="00524D61" w:rsidP="00524D61">
      <w:pPr>
        <w:pStyle w:val="Bibliography"/>
      </w:pPr>
      <w:r>
        <w:t xml:space="preserve">HORÁK (2023b): </w:t>
      </w:r>
      <w:proofErr w:type="spellStart"/>
      <w:r>
        <w:t>jendahorak</w:t>
      </w:r>
      <w:proofErr w:type="spellEnd"/>
      <w:r>
        <w:t>/</w:t>
      </w:r>
      <w:proofErr w:type="spellStart"/>
      <w:r>
        <w:t>gistovr</w:t>
      </w:r>
      <w:proofErr w:type="spellEnd"/>
      <w:r>
        <w:t xml:space="preserve">. </w:t>
      </w:r>
    </w:p>
    <w:p w14:paraId="38B0C920" w14:textId="77777777" w:rsidR="00524D61" w:rsidRDefault="00524D61" w:rsidP="00524D61">
      <w:pPr>
        <w:pStyle w:val="Bibliography"/>
      </w:pPr>
      <w:r>
        <w:t xml:space="preserve">HORÁK, J. (2023c): std_etapy_transformer.py. Brno. </w:t>
      </w:r>
    </w:p>
    <w:p w14:paraId="712097E1" w14:textId="77777777" w:rsidR="00524D61" w:rsidRDefault="00524D61" w:rsidP="00524D61">
      <w:pPr>
        <w:pStyle w:val="Bibliography"/>
      </w:pPr>
      <w:r>
        <w:lastRenderedPageBreak/>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0A6F88FB" w14:textId="77777777" w:rsidR="00524D61" w:rsidRDefault="00524D61" w:rsidP="00524D61">
      <w:pPr>
        <w:pStyle w:val="Bibliography"/>
      </w:pPr>
      <w:r>
        <w:t xml:space="preserve">HUTTER, M. (2021): </w:t>
      </w:r>
      <w:proofErr w:type="spellStart"/>
      <w:r>
        <w:t>glTF-Tutorials</w:t>
      </w:r>
      <w:proofErr w:type="spellEnd"/>
      <w:r>
        <w:t xml:space="preserve"> - </w:t>
      </w:r>
      <w:proofErr w:type="spellStart"/>
      <w:r>
        <w:t>Textures</w:t>
      </w:r>
      <w:proofErr w:type="spellEnd"/>
      <w:r>
        <w:t xml:space="preserve">, GitHub, https://github.com/KhronosGroup/glTF-Tutorials/blob/master/gltfTutorial/gltfTutorial_012_TexturesImagesSamplers.md (15. 10. 2023). </w:t>
      </w:r>
    </w:p>
    <w:p w14:paraId="73E6AA92" w14:textId="77777777" w:rsidR="00524D61" w:rsidRDefault="00524D61" w:rsidP="00524D61">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732A9560" w14:textId="77777777" w:rsidR="00524D61" w:rsidRDefault="00524D61" w:rsidP="00524D61">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43B18B45" w14:textId="77777777" w:rsidR="00524D61" w:rsidRDefault="00524D61" w:rsidP="00524D61">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0D38B89A" w14:textId="77777777" w:rsidR="00524D61" w:rsidRDefault="00524D61" w:rsidP="00524D61">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540E99F3" w14:textId="77777777" w:rsidR="00524D61" w:rsidRDefault="00524D61" w:rsidP="00524D61">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4F34ED59" w14:textId="77777777" w:rsidR="00524D61" w:rsidRDefault="00524D61" w:rsidP="00524D61">
      <w:pPr>
        <w:pStyle w:val="Bibliography"/>
      </w:pPr>
      <w:r>
        <w:t xml:space="preserve">ITOWNS CONTRIBUTORS (2023): </w:t>
      </w:r>
      <w:proofErr w:type="spellStart"/>
      <w:r>
        <w:t>iTowns</w:t>
      </w:r>
      <w:proofErr w:type="spellEnd"/>
      <w:r>
        <w:t xml:space="preserve">, https://github.com/iTowns/itowns/tree/master (9. 9. 2023). </w:t>
      </w:r>
    </w:p>
    <w:p w14:paraId="3C8242A7" w14:textId="77777777" w:rsidR="00524D61" w:rsidRDefault="00524D61" w:rsidP="00524D61">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3D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6C43D9E8" w14:textId="77777777" w:rsidR="00524D61" w:rsidRDefault="00524D61" w:rsidP="00524D61">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020B7FF0" w14:textId="77777777" w:rsidR="00524D61" w:rsidRDefault="00524D61" w:rsidP="00524D61">
      <w:pPr>
        <w:pStyle w:val="Bibliography"/>
      </w:pPr>
      <w:r>
        <w:t xml:space="preserve">KAM BRNO (2023): Brno - 3D model, https://webmaps.kambrno.cz/webmaps.kambrno.cz/3d-model/ (31. 8. 2023). </w:t>
      </w:r>
    </w:p>
    <w:p w14:paraId="0E37C7F9" w14:textId="77777777" w:rsidR="00524D61" w:rsidRDefault="00524D61" w:rsidP="00524D61">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3D Open Web. </w:t>
      </w:r>
      <w:proofErr w:type="spellStart"/>
      <w:r>
        <w:t>Creator</w:t>
      </w:r>
      <w:proofErr w:type="spellEnd"/>
      <w:r>
        <w:t xml:space="preserve"> </w:t>
      </w:r>
      <w:proofErr w:type="spellStart"/>
      <w:r>
        <w:t>Labs</w:t>
      </w:r>
      <w:proofErr w:type="spellEnd"/>
      <w:r>
        <w:t xml:space="preserve">. </w:t>
      </w:r>
    </w:p>
    <w:p w14:paraId="0CFF4E44" w14:textId="77777777" w:rsidR="00524D61" w:rsidRDefault="00524D61" w:rsidP="00524D61">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KN - </w:t>
      </w:r>
      <w:proofErr w:type="spellStart"/>
      <w:r>
        <w:t>Journal</w:t>
      </w:r>
      <w:proofErr w:type="spell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396A30AA" w14:textId="77777777" w:rsidR="00524D61" w:rsidRDefault="00524D61" w:rsidP="00524D61">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39D9B8CF" w14:textId="77777777" w:rsidR="00524D61" w:rsidRDefault="00524D61" w:rsidP="00524D61">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7093A8E0" w14:textId="77777777" w:rsidR="00524D61" w:rsidRDefault="00524D61" w:rsidP="00524D61">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6BC284BF" w14:textId="77777777" w:rsidR="00524D61" w:rsidRDefault="00524D61" w:rsidP="00524D61">
      <w:pPr>
        <w:pStyle w:val="Bibliography"/>
      </w:pPr>
      <w:r>
        <w:t xml:space="preserve">KHRONOS GROUP (2022): </w:t>
      </w:r>
      <w:proofErr w:type="spellStart"/>
      <w:r>
        <w:t>EXT_structural_metadata</w:t>
      </w:r>
      <w:proofErr w:type="spellEnd"/>
      <w:r>
        <w:t xml:space="preserve">: </w:t>
      </w:r>
      <w:proofErr w:type="spellStart"/>
      <w:r>
        <w:t>Properties</w:t>
      </w:r>
      <w:proofErr w:type="spellEnd"/>
      <w:r>
        <w:t xml:space="preserve"> </w:t>
      </w:r>
      <w:proofErr w:type="spellStart"/>
      <w:r>
        <w:t>for</w:t>
      </w:r>
      <w:proofErr w:type="spellEnd"/>
      <w:r>
        <w:t xml:space="preserve"> </w:t>
      </w:r>
      <w:proofErr w:type="spellStart"/>
      <w:r>
        <w:t>structured</w:t>
      </w:r>
      <w:proofErr w:type="spellEnd"/>
      <w:r>
        <w:t xml:space="preserve"> data by </w:t>
      </w:r>
      <w:proofErr w:type="spellStart"/>
      <w:r>
        <w:t>javagl</w:t>
      </w:r>
      <w:proofErr w:type="spellEnd"/>
      <w:r>
        <w:t xml:space="preserve"> · </w:t>
      </w:r>
      <w:proofErr w:type="spellStart"/>
      <w:r>
        <w:t>Pull</w:t>
      </w:r>
      <w:proofErr w:type="spellEnd"/>
      <w:r>
        <w:t xml:space="preserve"> </w:t>
      </w:r>
      <w:proofErr w:type="spellStart"/>
      <w:r>
        <w:t>Request</w:t>
      </w:r>
      <w:proofErr w:type="spellEnd"/>
      <w:r>
        <w:t xml:space="preserve"> #2151 · </w:t>
      </w:r>
      <w:proofErr w:type="spellStart"/>
      <w:r>
        <w:t>KhronosGroup</w:t>
      </w:r>
      <w:proofErr w:type="spellEnd"/>
      <w:r>
        <w:t>/</w:t>
      </w:r>
      <w:proofErr w:type="spellStart"/>
      <w:r>
        <w:t>glTF</w:t>
      </w:r>
      <w:proofErr w:type="spellEnd"/>
      <w:r>
        <w:t xml:space="preserve">, GitHub, https://github.com/KhronosGroup/glTF/pull/2151 (26. 11. 2023). </w:t>
      </w:r>
    </w:p>
    <w:p w14:paraId="206B7878" w14:textId="77777777" w:rsidR="00524D61" w:rsidRDefault="00524D61" w:rsidP="00524D61">
      <w:pPr>
        <w:pStyle w:val="Bibliography"/>
      </w:pPr>
      <w:r>
        <w:t xml:space="preserve">KHRONOS GROUP (2023a):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55F9486B" w14:textId="77777777" w:rsidR="00524D61" w:rsidRDefault="00524D61" w:rsidP="00524D61">
      <w:pPr>
        <w:pStyle w:val="Bibliography"/>
      </w:pPr>
      <w:r>
        <w:lastRenderedPageBreak/>
        <w:t xml:space="preserve">KHRONOS GROUP (2023b):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575C0CE2" w14:textId="77777777" w:rsidR="00524D61" w:rsidRDefault="00524D61" w:rsidP="00524D61">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0167160B" w14:textId="77777777" w:rsidR="00524D61" w:rsidRDefault="00524D61" w:rsidP="00524D61">
      <w:pPr>
        <w:pStyle w:val="Bibliography"/>
      </w:pPr>
      <w:r>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6AC55299" w14:textId="77777777" w:rsidR="00524D61" w:rsidRDefault="00524D61" w:rsidP="00524D61">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2EFEB70A" w14:textId="77777777" w:rsidR="00524D61" w:rsidRDefault="00524D61" w:rsidP="00524D61">
      <w:pPr>
        <w:pStyle w:val="Bibliography"/>
      </w:pPr>
      <w:r>
        <w:t xml:space="preserve">KRAAK, M. J., ORMELING, F. (2020): </w:t>
      </w:r>
      <w:proofErr w:type="spellStart"/>
      <w:r>
        <w:t>Cartography</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geospatial</w:t>
      </w:r>
      <w:proofErr w:type="spellEnd"/>
      <w:r>
        <w:t xml:space="preserve"> data.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 London. </w:t>
      </w:r>
    </w:p>
    <w:p w14:paraId="7CC0B898" w14:textId="77777777" w:rsidR="00524D61" w:rsidRDefault="00524D61" w:rsidP="00524D61">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r>
        <w:t>Berlin</w:t>
      </w:r>
      <w:proofErr w:type="spellEnd"/>
      <w:r>
        <w:t xml:space="preserve"> ; New York. </w:t>
      </w:r>
    </w:p>
    <w:p w14:paraId="0876A7BE" w14:textId="77777777" w:rsidR="00524D61" w:rsidRDefault="00524D61" w:rsidP="00524D61">
      <w:pPr>
        <w:pStyle w:val="Bibliography"/>
      </w:pPr>
      <w:r>
        <w:t xml:space="preserve">KUBÍČEK, P., STACHOŇ, Z. (2009): NOVÉ MAPOVÉ TECHNOLOGIE V KARTOGRAFICKÉ KOMUNIKACI. </w:t>
      </w:r>
      <w:proofErr w:type="spellStart"/>
      <w:r>
        <w:t>Karografické</w:t>
      </w:r>
      <w:proofErr w:type="spellEnd"/>
      <w:r>
        <w:t xml:space="preserve"> listy, 17, 8. </w:t>
      </w:r>
    </w:p>
    <w:p w14:paraId="4B0DD5B3" w14:textId="77777777" w:rsidR="00524D61" w:rsidRDefault="00524D61" w:rsidP="00524D61">
      <w:pPr>
        <w:pStyle w:val="Bibliography"/>
      </w:pPr>
      <w:r>
        <w:t xml:space="preserve">KVARDA, O. (2020): Virtuální realita jako prostředek kartografické komunikace. Masarykova univerzita, Přírodovědecká fakulta. </w:t>
      </w:r>
    </w:p>
    <w:p w14:paraId="6CCC1E46" w14:textId="77777777" w:rsidR="00524D61" w:rsidRDefault="00524D61" w:rsidP="00524D61">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3D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6DB252FF" w14:textId="77777777" w:rsidR="00524D61" w:rsidRDefault="00524D61" w:rsidP="00524D61">
      <w:pPr>
        <w:pStyle w:val="Bibliography"/>
      </w:pPr>
      <w:r>
        <w:t xml:space="preserve">LAVALLE, S. (2020): </w:t>
      </w:r>
      <w:proofErr w:type="spellStart"/>
      <w:r>
        <w:t>Virtual</w:t>
      </w:r>
      <w:proofErr w:type="spellEnd"/>
      <w:r>
        <w:t xml:space="preserve"> Reality - </w:t>
      </w:r>
      <w:proofErr w:type="spellStart"/>
      <w:r>
        <w:t>LaValle</w:t>
      </w:r>
      <w:proofErr w:type="spellEnd"/>
      <w:r>
        <w:t xml:space="preserve">. </w:t>
      </w:r>
    </w:p>
    <w:p w14:paraId="6D26EC4E" w14:textId="77777777" w:rsidR="00524D61" w:rsidRDefault="00524D61" w:rsidP="00524D61">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09446D4B" w14:textId="77777777" w:rsidR="00524D61" w:rsidRDefault="00524D61" w:rsidP="00524D61">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21217A97" w14:textId="77777777" w:rsidR="00524D61" w:rsidRDefault="00524D61" w:rsidP="00524D61">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1C68AA01" w14:textId="77777777" w:rsidR="00524D61" w:rsidRDefault="00524D61" w:rsidP="00524D61">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764EB636" w14:textId="77777777" w:rsidR="00524D61" w:rsidRDefault="00524D61" w:rsidP="00524D61">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44B12B41" w14:textId="77777777" w:rsidR="00524D61" w:rsidRDefault="00524D61" w:rsidP="00524D61">
      <w:pPr>
        <w:pStyle w:val="Bibliography"/>
      </w:pPr>
      <w:r>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5BD53D58" w14:textId="77777777" w:rsidR="00524D61" w:rsidRDefault="00524D61" w:rsidP="00524D61">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1E9F45EB" w14:textId="77777777" w:rsidR="00524D61" w:rsidRDefault="00524D61" w:rsidP="00524D61">
      <w:pPr>
        <w:pStyle w:val="Bibliography"/>
      </w:pPr>
      <w:r>
        <w:lastRenderedPageBreak/>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5F49FFE4" w14:textId="77777777" w:rsidR="00524D61" w:rsidRDefault="00524D61" w:rsidP="00524D61">
      <w:pPr>
        <w:pStyle w:val="Bibliography"/>
      </w:pPr>
      <w:r>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Symposium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34EABE85" w14:textId="77777777" w:rsidR="00524D61" w:rsidRDefault="00524D61" w:rsidP="00524D61">
      <w:pPr>
        <w:pStyle w:val="Bibliography"/>
      </w:pPr>
      <w:r>
        <w:t xml:space="preserve">MAPTILER (2023): QGIS </w:t>
      </w:r>
      <w:proofErr w:type="spellStart"/>
      <w:r>
        <w:t>maps</w:t>
      </w:r>
      <w:proofErr w:type="spellEnd"/>
      <w:r>
        <w:t xml:space="preserve"> via plugin </w:t>
      </w:r>
      <w:proofErr w:type="spellStart"/>
      <w:r>
        <w:t>with</w:t>
      </w:r>
      <w:proofErr w:type="spellEnd"/>
      <w:r>
        <w:t xml:space="preserve"> </w:t>
      </w:r>
      <w:proofErr w:type="spellStart"/>
      <w:r>
        <w:t>OpenStreetMap</w:t>
      </w:r>
      <w:proofErr w:type="spellEnd"/>
      <w:r>
        <w:t xml:space="preserve">, </w:t>
      </w:r>
      <w:proofErr w:type="spellStart"/>
      <w:r>
        <w:t>satellite</w:t>
      </w:r>
      <w:proofErr w:type="spellEnd"/>
      <w:r>
        <w:t xml:space="preserve">, and </w:t>
      </w:r>
      <w:proofErr w:type="spellStart"/>
      <w:r>
        <w:t>terrain</w:t>
      </w:r>
      <w:proofErr w:type="spellEnd"/>
      <w:r>
        <w:t xml:space="preserve"> </w:t>
      </w:r>
      <w:proofErr w:type="spellStart"/>
      <w:r>
        <w:t>basemaps</w:t>
      </w:r>
      <w:proofErr w:type="spellEnd"/>
      <w:r>
        <w:t xml:space="preserve">, https://www.maptiler.com/qgis-plugin/ (26. 12. 2023). </w:t>
      </w:r>
    </w:p>
    <w:p w14:paraId="2C9BD55A" w14:textId="77777777" w:rsidR="00524D61" w:rsidRDefault="00524D61" w:rsidP="00524D61">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715499C9" w14:textId="77777777" w:rsidR="00524D61" w:rsidRDefault="00524D61" w:rsidP="00524D61">
      <w:pPr>
        <w:pStyle w:val="Bibliography"/>
      </w:pPr>
      <w:r>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3D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559CA7C8" w14:textId="77777777" w:rsidR="00524D61" w:rsidRDefault="00524D61" w:rsidP="00524D61">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3D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75DD95EB" w14:textId="77777777" w:rsidR="00524D61" w:rsidRDefault="00524D61" w:rsidP="00524D61">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50CD58A6" w14:textId="77777777" w:rsidR="00524D61" w:rsidRDefault="00524D61" w:rsidP="00524D61">
      <w:pPr>
        <w:pStyle w:val="Bibliography"/>
      </w:pPr>
      <w:r>
        <w:t xml:space="preserve">MAZURYK, T., GERVAUTZ, M. (1999): </w:t>
      </w:r>
      <w:proofErr w:type="spellStart"/>
      <w:r>
        <w:t>Virtual</w:t>
      </w:r>
      <w:proofErr w:type="spellEnd"/>
      <w:r>
        <w:t xml:space="preserve"> Reality - </w:t>
      </w:r>
      <w:proofErr w:type="spellStart"/>
      <w:r>
        <w:t>History</w:t>
      </w:r>
      <w:proofErr w:type="spellEnd"/>
      <w:r>
        <w:t xml:space="preserve">, </w:t>
      </w:r>
      <w:proofErr w:type="spellStart"/>
      <w:r>
        <w:t>Applications</w:t>
      </w:r>
      <w:proofErr w:type="spellEnd"/>
      <w:r>
        <w:t xml:space="preserve">, Technology and </w:t>
      </w:r>
      <w:proofErr w:type="spellStart"/>
      <w:r>
        <w:t>Future</w:t>
      </w:r>
      <w:proofErr w:type="spellEnd"/>
      <w:r>
        <w:t xml:space="preserve">. </w:t>
      </w:r>
    </w:p>
    <w:p w14:paraId="70CEB0F1" w14:textId="77777777" w:rsidR="00524D61" w:rsidRDefault="00524D61" w:rsidP="00524D61">
      <w:pPr>
        <w:pStyle w:val="Bibliography"/>
      </w:pPr>
      <w:r>
        <w:t xml:space="preserve">MAZZEI, M., QUARONI, D. (2022): Development </w:t>
      </w:r>
      <w:proofErr w:type="spellStart"/>
      <w:r>
        <w:t>of</w:t>
      </w:r>
      <w:proofErr w:type="spellEnd"/>
      <w:r>
        <w:t xml:space="preserve"> a 3D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4467092F" w14:textId="77777777" w:rsidR="00524D61" w:rsidRDefault="00524D61" w:rsidP="00524D61">
      <w:pPr>
        <w:pStyle w:val="Bibliography"/>
      </w:pPr>
      <w:r>
        <w:t xml:space="preserve">MDN CONTRIBUTORS (2022a):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3FD81ED3" w14:textId="77777777" w:rsidR="00524D61" w:rsidRDefault="00524D61" w:rsidP="00524D61">
      <w:pPr>
        <w:pStyle w:val="Bibliography"/>
      </w:pPr>
      <w:r>
        <w:t xml:space="preserve">MDN CONTRIBUTORS (2022b):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61235AD1" w14:textId="77777777" w:rsidR="00524D61" w:rsidRDefault="00524D61" w:rsidP="00524D61">
      <w:pPr>
        <w:pStyle w:val="Bibliography"/>
      </w:pPr>
      <w:r>
        <w:t xml:space="preserve">MDN CONTRIBUTORS (2023a):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245FFFC9" w14:textId="77777777" w:rsidR="00524D61" w:rsidRDefault="00524D61" w:rsidP="00524D61">
      <w:pPr>
        <w:pStyle w:val="Bibliography"/>
      </w:pPr>
      <w:r>
        <w:t xml:space="preserve">MDN CONTRIBUTORS (2023b): </w:t>
      </w:r>
      <w:proofErr w:type="spellStart"/>
      <w:r>
        <w:t>XRSystem</w:t>
      </w:r>
      <w:proofErr w:type="spellEnd"/>
      <w:r>
        <w:t xml:space="preserve">: </w:t>
      </w:r>
      <w:proofErr w:type="spellStart"/>
      <w:r>
        <w:t>requestSession</w:t>
      </w:r>
      <w:proofErr w:type="spell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11E47F2A" w14:textId="77777777" w:rsidR="00524D61" w:rsidRDefault="00524D61" w:rsidP="00524D61">
      <w:pPr>
        <w:pStyle w:val="Bibliography"/>
      </w:pPr>
      <w:r>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05EF2A21" w14:textId="77777777" w:rsidR="00524D61" w:rsidRDefault="00524D61" w:rsidP="00524D61">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432FEC7C" w14:textId="77777777" w:rsidR="00524D61" w:rsidRDefault="00524D61" w:rsidP="00524D61">
      <w:pPr>
        <w:pStyle w:val="Bibliography"/>
      </w:pPr>
      <w:r>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2090293D" w14:textId="77777777" w:rsidR="00524D61" w:rsidRDefault="00524D61" w:rsidP="00524D61">
      <w:pPr>
        <w:pStyle w:val="Bibliography"/>
      </w:pPr>
      <w:r>
        <w:lastRenderedPageBreak/>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558ADAFB" w14:textId="77777777" w:rsidR="00524D61" w:rsidRDefault="00524D61" w:rsidP="00524D61">
      <w:pPr>
        <w:pStyle w:val="Bibliography"/>
      </w:pPr>
      <w:r>
        <w:t xml:space="preserve">META QUEST (2023a):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4AFFB682" w14:textId="77777777" w:rsidR="00524D61" w:rsidRDefault="00524D61" w:rsidP="00524D61">
      <w:pPr>
        <w:pStyle w:val="Bibliography"/>
      </w:pPr>
      <w:r>
        <w:t xml:space="preserve">META QUEST (2023b):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4F098593" w14:textId="77777777" w:rsidR="00524D61" w:rsidRDefault="00524D61" w:rsidP="00524D61">
      <w:pPr>
        <w:pStyle w:val="Bibliography"/>
      </w:pPr>
      <w:r>
        <w:t xml:space="preserve">MEZZO, D. B. (2019): FOSS4G 2021 - 3D Urban data in QGIS. </w:t>
      </w:r>
    </w:p>
    <w:p w14:paraId="3B5624E8" w14:textId="77777777" w:rsidR="00524D61" w:rsidRDefault="00524D61" w:rsidP="00524D61">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72D29D36" w14:textId="77777777" w:rsidR="00524D61" w:rsidRDefault="00524D61" w:rsidP="00524D61">
      <w:pPr>
        <w:pStyle w:val="Bibliography"/>
      </w:pPr>
      <w:r>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14E62505" w14:textId="77777777" w:rsidR="00524D61" w:rsidRDefault="00524D61" w:rsidP="00524D61">
      <w:pPr>
        <w:pStyle w:val="Bibliography"/>
      </w:pPr>
      <w:r>
        <w:t xml:space="preserve">MOZZILA CORPORATION (2023a): </w:t>
      </w:r>
      <w:proofErr w:type="spellStart"/>
      <w:r>
        <w:t>Hubs</w:t>
      </w:r>
      <w:proofErr w:type="spellEnd"/>
      <w:r>
        <w:t xml:space="preserve"> Demo | </w:t>
      </w:r>
      <w:proofErr w:type="spellStart"/>
      <w:r>
        <w:t>Hubs</w:t>
      </w:r>
      <w:proofErr w:type="spellEnd"/>
      <w:r>
        <w:t xml:space="preserve"> by Mozilla, https://hubs.mozilla.com/Pvg5MMt/hubs-demo (11. 10. 2023). </w:t>
      </w:r>
    </w:p>
    <w:p w14:paraId="5C26E2CB" w14:textId="77777777" w:rsidR="00524D61" w:rsidRDefault="00524D61" w:rsidP="00524D61">
      <w:pPr>
        <w:pStyle w:val="Bibliography"/>
      </w:pPr>
      <w:r>
        <w:t xml:space="preserve">MOZZILA CORPORATION (2023b): </w:t>
      </w:r>
      <w:proofErr w:type="spellStart"/>
      <w:r>
        <w:t>Optimizing</w:t>
      </w:r>
      <w:proofErr w:type="spellEnd"/>
      <w:r>
        <w:t xml:space="preserve"> </w:t>
      </w:r>
      <w:proofErr w:type="spellStart"/>
      <w:r>
        <w:t>Scenes</w:t>
      </w:r>
      <w:proofErr w:type="spellEnd"/>
      <w:r>
        <w:t xml:space="preserve">, https://hubs.mozilla.com/docs/index.html (28. 10. 2023). </w:t>
      </w:r>
    </w:p>
    <w:p w14:paraId="5AD76581" w14:textId="77777777" w:rsidR="00524D61" w:rsidRDefault="00524D61" w:rsidP="00524D61">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145DE4F3" w14:textId="77777777" w:rsidR="00524D61" w:rsidRDefault="00524D61" w:rsidP="00524D61">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71250502" w14:textId="77777777" w:rsidR="00524D61" w:rsidRDefault="00524D61" w:rsidP="00524D61">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343E098D" w14:textId="77777777" w:rsidR="00524D61" w:rsidRDefault="00524D61" w:rsidP="00524D61">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t>
      </w:r>
      <w:proofErr w:type="spellStart"/>
      <w:r>
        <w:t>Wonderland</w:t>
      </w:r>
      <w:proofErr w:type="spellEnd"/>
      <w:r>
        <w:t xml:space="preserve"> </w:t>
      </w:r>
      <w:proofErr w:type="spellStart"/>
      <w:r>
        <w:t>Engine</w:t>
      </w:r>
      <w:proofErr w:type="spellEnd"/>
      <w:r>
        <w:t xml:space="preserve">. </w:t>
      </w:r>
    </w:p>
    <w:p w14:paraId="4B012862" w14:textId="77777777" w:rsidR="00524D61" w:rsidRDefault="00524D61" w:rsidP="00524D61">
      <w:pPr>
        <w:pStyle w:val="Bibliography"/>
      </w:pPr>
      <w:r>
        <w:t xml:space="preserve">OGC (2023): </w:t>
      </w:r>
      <w:proofErr w:type="spellStart"/>
      <w:r>
        <w:t>Indexed</w:t>
      </w:r>
      <w:proofErr w:type="spellEnd"/>
      <w:r>
        <w:t xml:space="preserve"> 3D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0677205B" w14:textId="77777777" w:rsidR="00524D61" w:rsidRDefault="00524D61" w:rsidP="00524D61">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3D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2320F3FD" w14:textId="77777777" w:rsidR="00524D61" w:rsidRDefault="00524D61" w:rsidP="00524D61">
      <w:pPr>
        <w:pStyle w:val="Bibliography"/>
      </w:pPr>
      <w:r>
        <w:t xml:space="preserve">PARACUELLOS, A., MACINTYRE, B. (2018): </w:t>
      </w:r>
      <w:proofErr w:type="spellStart"/>
      <w:r>
        <w:t>Progressive</w:t>
      </w:r>
      <w:proofErr w:type="spellEnd"/>
      <w:r>
        <w:t xml:space="preserve"> </w:t>
      </w:r>
      <w:proofErr w:type="spellStart"/>
      <w:r>
        <w:t>WebXR</w:t>
      </w:r>
      <w:proofErr w:type="spellEnd"/>
      <w:r>
        <w:t xml:space="preserve">, Mozilla </w:t>
      </w:r>
      <w:proofErr w:type="spellStart"/>
      <w:r>
        <w:t>Mixed</w:t>
      </w:r>
      <w:proofErr w:type="spellEnd"/>
      <w:r>
        <w:t xml:space="preserve"> Reality Blog, https://blog.mozvr.com/progressive-webxr-ar-store/ (8. 11. 2023). </w:t>
      </w:r>
    </w:p>
    <w:p w14:paraId="423CFBD7" w14:textId="77777777" w:rsidR="00524D61" w:rsidRDefault="00524D61" w:rsidP="00524D61">
      <w:pPr>
        <w:pStyle w:val="Bibliography"/>
      </w:pPr>
      <w:r>
        <w:t xml:space="preserve">PARADOWSKI CREATIVE (2022): </w:t>
      </w:r>
      <w:proofErr w:type="spellStart"/>
      <w:r>
        <w:t>paradowskicreative</w:t>
      </w:r>
      <w:proofErr w:type="spellEnd"/>
      <w:r>
        <w:t>/</w:t>
      </w:r>
      <w:proofErr w:type="spellStart"/>
      <w:r>
        <w:t>ZenCompress</w:t>
      </w:r>
      <w:proofErr w:type="spellEnd"/>
      <w:r>
        <w:t xml:space="preserve">: Fine-grain </w:t>
      </w:r>
      <w:proofErr w:type="spellStart"/>
      <w:r>
        <w:t>texture</w:t>
      </w:r>
      <w:proofErr w:type="spellEnd"/>
      <w:r>
        <w:t xml:space="preserve"> </w:t>
      </w:r>
      <w:proofErr w:type="spellStart"/>
      <w:r>
        <w:t>compression</w:t>
      </w:r>
      <w:proofErr w:type="spellEnd"/>
      <w:r>
        <w:t xml:space="preserve"> </w:t>
      </w:r>
      <w:proofErr w:type="spellStart"/>
      <w:r>
        <w:t>for</w:t>
      </w:r>
      <w:proofErr w:type="spellEnd"/>
      <w:r>
        <w:t xml:space="preserve"> </w:t>
      </w:r>
      <w:proofErr w:type="spellStart"/>
      <w:r>
        <w:t>glTF</w:t>
      </w:r>
      <w:proofErr w:type="spellEnd"/>
      <w:r>
        <w:t xml:space="preserve"> 3D </w:t>
      </w:r>
      <w:proofErr w:type="spellStart"/>
      <w:r>
        <w:t>assets</w:t>
      </w:r>
      <w:proofErr w:type="spellEnd"/>
      <w:r>
        <w:t xml:space="preserve">. </w:t>
      </w:r>
    </w:p>
    <w:p w14:paraId="38963329" w14:textId="77777777" w:rsidR="00524D61" w:rsidRDefault="00524D61" w:rsidP="00524D61">
      <w:pPr>
        <w:pStyle w:val="Bibliography"/>
      </w:pPr>
      <w:r>
        <w:t xml:space="preserve">PEGG, D. (2008): Design </w:t>
      </w:r>
      <w:proofErr w:type="spellStart"/>
      <w:r>
        <w:t>Issues</w:t>
      </w:r>
      <w:proofErr w:type="spellEnd"/>
      <w:r>
        <w:t xml:space="preserve"> </w:t>
      </w:r>
      <w:proofErr w:type="spellStart"/>
      <w:r>
        <w:t>with</w:t>
      </w:r>
      <w:proofErr w:type="spellEnd"/>
      <w:r>
        <w:t xml:space="preserve"> 3D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75356D61" w14:textId="77777777" w:rsidR="00524D61" w:rsidRDefault="00524D61" w:rsidP="00524D61">
      <w:pPr>
        <w:pStyle w:val="Bibliography"/>
      </w:pPr>
      <w:r>
        <w:t xml:space="preserve">PEŇÁK, M. (2017): Výzkum a vývoj webové aplikace pro vizualizaci viditelnosti. Masarykova univerzita, Přírodovědecká fakulta. </w:t>
      </w:r>
    </w:p>
    <w:p w14:paraId="1DB21901" w14:textId="77777777" w:rsidR="00524D61" w:rsidRDefault="00524D61" w:rsidP="00524D61">
      <w:pPr>
        <w:pStyle w:val="Bibliography"/>
      </w:pPr>
      <w:r>
        <w:t xml:space="preserve">PETERS, R., DUKAI, B., VITALIS, S., LIEMPT, J., STOTER, J. (2021): </w:t>
      </w:r>
      <w:proofErr w:type="spellStart"/>
      <w:r>
        <w:t>Automated</w:t>
      </w:r>
      <w:proofErr w:type="spellEnd"/>
      <w:r>
        <w:t xml:space="preserve"> 3D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5475EB17" w14:textId="77777777" w:rsidR="00524D61" w:rsidRDefault="00524D61" w:rsidP="00524D61">
      <w:pPr>
        <w:pStyle w:val="Bibliography"/>
      </w:pPr>
      <w:r>
        <w:lastRenderedPageBreak/>
        <w:t xml:space="preserve">PLAČKOVÁ, B. (2022): Využití 3D vizualizací v územním plánování. Masarykova univerzita, Přírodovědecká fakulta. </w:t>
      </w:r>
    </w:p>
    <w:p w14:paraId="4AC8C63E" w14:textId="77777777" w:rsidR="00524D61" w:rsidRDefault="00524D61" w:rsidP="00524D61">
      <w:pPr>
        <w:pStyle w:val="Bibliography"/>
      </w:pPr>
      <w:r>
        <w:t xml:space="preserve">RAFIEE, A., VAN DER MALE, P., DIAS, E., SCHOLTEN, H. (2018): </w:t>
      </w:r>
      <w:proofErr w:type="spellStart"/>
      <w:r>
        <w:t>Interactive</w:t>
      </w:r>
      <w:proofErr w:type="spellEnd"/>
      <w:r>
        <w:t xml:space="preserve"> 3D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136A2027" w14:textId="77777777" w:rsidR="00524D61" w:rsidRDefault="00524D61" w:rsidP="00524D61">
      <w:pPr>
        <w:pStyle w:val="Bibliography"/>
      </w:pPr>
      <w:r>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696033A9" w14:textId="77777777" w:rsidR="00524D61" w:rsidRDefault="00524D61" w:rsidP="00524D61">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2AAABCC7" w14:textId="77777777" w:rsidR="00524D61" w:rsidRDefault="00524D61" w:rsidP="00524D61">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7318E4B9" w14:textId="77777777" w:rsidR="00524D61" w:rsidRDefault="00524D61" w:rsidP="00524D61">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1D0B8385" w14:textId="77777777" w:rsidR="00524D61" w:rsidRDefault="00524D61" w:rsidP="00524D61">
      <w:pPr>
        <w:pStyle w:val="Bibliography"/>
      </w:pPr>
      <w:r>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5DC157F6" w14:textId="77777777" w:rsidR="00524D61" w:rsidRDefault="00524D61" w:rsidP="00524D61">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5D585F9E" w14:textId="77777777" w:rsidR="00524D61" w:rsidRDefault="00524D61" w:rsidP="00524D61">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225915C7" w14:textId="77777777" w:rsidR="00524D61" w:rsidRDefault="00524D61" w:rsidP="00524D61">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4EA543EA" w14:textId="77777777" w:rsidR="00524D61" w:rsidRDefault="00524D61" w:rsidP="00524D61">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352B52EE" w14:textId="77777777" w:rsidR="00524D61" w:rsidRDefault="00524D61" w:rsidP="00524D61">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3D </w:t>
      </w:r>
      <w:proofErr w:type="spellStart"/>
      <w:r>
        <w:t>Geovirtual</w:t>
      </w:r>
      <w:proofErr w:type="spellEnd"/>
      <w:r>
        <w:t xml:space="preserve"> </w:t>
      </w:r>
      <w:proofErr w:type="spellStart"/>
      <w:r>
        <w:t>Environments</w:t>
      </w:r>
      <w:proofErr w:type="spellEnd"/>
      <w:r>
        <w:t xml:space="preserve">. </w:t>
      </w:r>
    </w:p>
    <w:p w14:paraId="5A195604" w14:textId="77777777" w:rsidR="00524D61" w:rsidRDefault="00524D61" w:rsidP="00524D61">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1905C454" w14:textId="77777777" w:rsidR="00524D61" w:rsidRDefault="00524D61" w:rsidP="00524D61">
      <w:pPr>
        <w:pStyle w:val="Bibliography"/>
      </w:pPr>
      <w:r>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0D497B13" w14:textId="77777777" w:rsidR="00524D61" w:rsidRDefault="00524D61" w:rsidP="00524D61">
      <w:pPr>
        <w:pStyle w:val="Bibliography"/>
      </w:pPr>
      <w:r>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57032FFD" w14:textId="77777777" w:rsidR="00524D61" w:rsidRDefault="00524D61" w:rsidP="00524D61">
      <w:pPr>
        <w:pStyle w:val="Bibliography"/>
      </w:pPr>
      <w:r>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3054DD92" w14:textId="77777777" w:rsidR="00524D61" w:rsidRDefault="00524D61" w:rsidP="00524D61">
      <w:pPr>
        <w:pStyle w:val="Bibliography"/>
      </w:pPr>
      <w:r>
        <w:t xml:space="preserve">SOMMERVILLE, I. (2016): Software </w:t>
      </w:r>
      <w:proofErr w:type="spellStart"/>
      <w:r>
        <w:t>engineering</w:t>
      </w:r>
      <w:proofErr w:type="spellEnd"/>
      <w:r>
        <w:t xml:space="preserve">. </w:t>
      </w:r>
      <w:proofErr w:type="spellStart"/>
      <w:r>
        <w:t>Pearson</w:t>
      </w:r>
      <w:proofErr w:type="spellEnd"/>
      <w:r>
        <w:t xml:space="preserve">, Boston </w:t>
      </w:r>
      <w:proofErr w:type="spellStart"/>
      <w:r>
        <w:t>Munich</w:t>
      </w:r>
      <w:proofErr w:type="spellEnd"/>
      <w:r>
        <w:t xml:space="preserve">. </w:t>
      </w:r>
    </w:p>
    <w:p w14:paraId="42C4E9A7" w14:textId="77777777" w:rsidR="00524D61" w:rsidRDefault="00524D61" w:rsidP="00524D61">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17448DAD" w14:textId="77777777" w:rsidR="00524D61" w:rsidRDefault="00524D61" w:rsidP="00524D61">
      <w:pPr>
        <w:pStyle w:val="Bibliography"/>
      </w:pPr>
      <w:r>
        <w:lastRenderedPageBreak/>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AI - </w:t>
      </w:r>
      <w:proofErr w:type="spellStart"/>
      <w:r>
        <w:t>Knowledge</w:t>
      </w:r>
      <w:proofErr w:type="spell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3BFBEFCD" w14:textId="77777777" w:rsidR="00524D61" w:rsidRDefault="00524D61" w:rsidP="00524D61">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4B2B7007" w14:textId="77777777" w:rsidR="00524D61" w:rsidRDefault="00524D61" w:rsidP="00524D61">
      <w:pPr>
        <w:pStyle w:val="Bibliography"/>
      </w:pPr>
      <w:r>
        <w:t xml:space="preserve">TAKLE (2022): VR by </w:t>
      </w:r>
      <w:proofErr w:type="spellStart"/>
      <w:r>
        <w:t>the</w:t>
      </w:r>
      <w:proofErr w:type="spellEnd"/>
      <w:r>
        <w:t xml:space="preserve"> </w:t>
      </w:r>
      <w:proofErr w:type="spellStart"/>
      <w:r>
        <w:t>numbers</w:t>
      </w:r>
      <w:proofErr w:type="spellEnd"/>
      <w:r>
        <w:t xml:space="preserve"> - HMD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5C758D3D" w14:textId="77777777" w:rsidR="00524D61" w:rsidRDefault="00524D61" w:rsidP="00524D61">
      <w:pPr>
        <w:pStyle w:val="Bibliography"/>
      </w:pPr>
      <w:r>
        <w:t xml:space="preserve">THREE.JS CONTRIBUTORS (2023a): </w:t>
      </w:r>
      <w:proofErr w:type="spellStart"/>
      <w:r>
        <w:t>Camera</w:t>
      </w:r>
      <w:proofErr w:type="spellEnd"/>
      <w:r>
        <w:t xml:space="preserve"> – three.js </w:t>
      </w:r>
      <w:proofErr w:type="spellStart"/>
      <w:r>
        <w:t>docs</w:t>
      </w:r>
      <w:proofErr w:type="spellEnd"/>
      <w:r>
        <w:t xml:space="preserve">, https://threejs.org/docs/#api/en/cameras/Camera (21. 9. 2023). </w:t>
      </w:r>
    </w:p>
    <w:p w14:paraId="24B84F0E" w14:textId="77777777" w:rsidR="00524D61" w:rsidRDefault="00524D61" w:rsidP="00524D61">
      <w:pPr>
        <w:pStyle w:val="Bibliography"/>
      </w:pPr>
      <w:r>
        <w:t xml:space="preserve">THREE.JS CONTRIBUTORS (2023b): </w:t>
      </w:r>
      <w:proofErr w:type="spellStart"/>
      <w:r>
        <w:t>Lights</w:t>
      </w:r>
      <w:proofErr w:type="spellEnd"/>
      <w:r>
        <w:t xml:space="preserve"> - three.js </w:t>
      </w:r>
      <w:proofErr w:type="spellStart"/>
      <w:r>
        <w:t>manual</w:t>
      </w:r>
      <w:proofErr w:type="spellEnd"/>
      <w:r>
        <w:t xml:space="preserve">, https://threejs.org/manual/#en/lights (17. 10. 2023). </w:t>
      </w:r>
    </w:p>
    <w:p w14:paraId="4DBD8328" w14:textId="77777777" w:rsidR="00524D61" w:rsidRDefault="00524D61" w:rsidP="00524D61">
      <w:pPr>
        <w:pStyle w:val="Bibliography"/>
      </w:pPr>
      <w:r>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7A5D82C6" w14:textId="77777777" w:rsidR="00524D61" w:rsidRDefault="00524D61" w:rsidP="00524D61">
      <w:pPr>
        <w:pStyle w:val="Bibliography"/>
      </w:pPr>
      <w:r>
        <w:t xml:space="preserve">THREE.JS CONTRIBUTORS (2023d): </w:t>
      </w:r>
      <w:proofErr w:type="spellStart"/>
      <w:r>
        <w:t>Shadows</w:t>
      </w:r>
      <w:proofErr w:type="spellEnd"/>
      <w:r>
        <w:t xml:space="preserve"> - three.js </w:t>
      </w:r>
      <w:proofErr w:type="spellStart"/>
      <w:r>
        <w:t>manual</w:t>
      </w:r>
      <w:proofErr w:type="spellEnd"/>
      <w:r>
        <w:t xml:space="preserve">, https://threejs.org/manual/#en/shadows (18. 10. 2023). </w:t>
      </w:r>
    </w:p>
    <w:p w14:paraId="706EDFAF" w14:textId="77777777" w:rsidR="00524D61" w:rsidRDefault="00524D61" w:rsidP="00524D61">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68884338" w14:textId="77777777" w:rsidR="00524D61" w:rsidRDefault="00524D61" w:rsidP="00524D61">
      <w:pPr>
        <w:pStyle w:val="Bibliography"/>
      </w:pPr>
      <w:r>
        <w:t xml:space="preserve">THREE.JS CONTRIBUTORS (2023f): VR - three.js </w:t>
      </w:r>
      <w:proofErr w:type="spellStart"/>
      <w:r>
        <w:t>manual</w:t>
      </w:r>
      <w:proofErr w:type="spellEnd"/>
      <w:r>
        <w:t xml:space="preserve">, https://threejs.org/manual/#en/webxr-basics (5. 11. 2023). </w:t>
      </w:r>
    </w:p>
    <w:p w14:paraId="4E87A4EB" w14:textId="77777777" w:rsidR="00524D61" w:rsidRDefault="00524D61" w:rsidP="00524D61">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museum.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44CEA296" w14:textId="77777777" w:rsidR="00524D61" w:rsidRDefault="00524D61" w:rsidP="00524D61">
      <w:pPr>
        <w:pStyle w:val="Bibliography"/>
      </w:pPr>
      <w:r>
        <w:t xml:space="preserve">UNITY (2022): Unity - </w:t>
      </w:r>
      <w:proofErr w:type="spellStart"/>
      <w:r>
        <w:t>Manual</w:t>
      </w:r>
      <w:proofErr w:type="spell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46403ED1" w14:textId="77777777" w:rsidR="00524D61" w:rsidRDefault="00524D61" w:rsidP="00524D61">
      <w:pPr>
        <w:pStyle w:val="Bibliography"/>
      </w:pPr>
      <w:r>
        <w:t xml:space="preserve">VICENTE, I. P., DASCOLA, J. R., HOLDER, W. M., PALANGIE, A. H., BURNS, A. M., CONESA, P. P. I., III, W. A. S., LEMAY, S. O., MCKENZIE, C. D., CHIU, S.-S., BOESEL, B. H., RAVASZ, J. (2022): </w:t>
      </w:r>
      <w:proofErr w:type="spellStart"/>
      <w:r>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29B6A81A" w14:textId="77777777" w:rsidR="00524D61" w:rsidRDefault="00524D61" w:rsidP="00524D61">
      <w:pPr>
        <w:pStyle w:val="Bibliography"/>
      </w:pPr>
      <w:r>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5F5BAE8E" w14:textId="77777777" w:rsidR="00524D61" w:rsidRDefault="00524D61" w:rsidP="00524D61">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5B4477DE" w14:textId="77777777" w:rsidR="00524D61" w:rsidRDefault="00524D61" w:rsidP="00524D61">
      <w:pPr>
        <w:pStyle w:val="Bibliography"/>
      </w:pPr>
      <w:r>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6CB76A45" w14:textId="77777777" w:rsidR="00524D61" w:rsidRDefault="00524D61" w:rsidP="00524D61">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5374C51D" w14:textId="77777777" w:rsidR="00524D61" w:rsidRDefault="00524D61" w:rsidP="00524D61">
      <w:pPr>
        <w:pStyle w:val="Bibliography"/>
      </w:pPr>
      <w:r>
        <w:t xml:space="preserve">WONDERLAND ENGINE (2023): </w:t>
      </w:r>
      <w:proofErr w:type="spellStart"/>
      <w:r>
        <w:t>Wonderland</w:t>
      </w:r>
      <w:proofErr w:type="spellEnd"/>
      <w:r>
        <w:t xml:space="preserve"> </w:t>
      </w:r>
      <w:proofErr w:type="spellStart"/>
      <w:r>
        <w:t>Engine</w:t>
      </w:r>
      <w:proofErr w:type="spellEnd"/>
      <w:r>
        <w:t xml:space="preserve">, </w:t>
      </w:r>
      <w:proofErr w:type="spellStart"/>
      <w:r>
        <w:t>Wonderland</w:t>
      </w:r>
      <w:proofErr w:type="spellEnd"/>
      <w:r>
        <w:t xml:space="preserve"> </w:t>
      </w:r>
      <w:proofErr w:type="spellStart"/>
      <w:r>
        <w:t>Engine</w:t>
      </w:r>
      <w:proofErr w:type="spellEnd"/>
      <w:r>
        <w:t xml:space="preserve">, https://wonderlandengine.com/ (26. 12. 2023). </w:t>
      </w:r>
    </w:p>
    <w:p w14:paraId="41BAC0AD" w14:textId="77777777" w:rsidR="00524D61" w:rsidRDefault="00524D61" w:rsidP="00524D61">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347E9034" w14:textId="77777777" w:rsidR="00524D61" w:rsidRDefault="00524D61" w:rsidP="00524D61">
      <w:pPr>
        <w:pStyle w:val="Bibliography"/>
      </w:pPr>
      <w:r>
        <w:lastRenderedPageBreak/>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reality - </w:t>
      </w:r>
      <w:proofErr w:type="spellStart"/>
      <w:r>
        <w:t>visualization</w:t>
      </w:r>
      <w:proofErr w:type="spell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21E7B073" w14:textId="1BCB26CB"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79"/>
          <w:footerReference w:type="default" r:id="rId80"/>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81"/>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2"/>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4CE5B2D5" w14:textId="2CE51E86" w:rsidR="002F057F" w:rsidRPr="001F6849" w:rsidRDefault="002F057F" w:rsidP="002F057F">
      <w:pPr>
        <w:rPr>
          <w:b/>
          <w:bC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4"/>
          <w:pgSz w:w="11906" w:h="16838" w:code="9"/>
          <w:pgMar w:top="1440" w:right="1138" w:bottom="1138" w:left="1440" w:header="432" w:footer="0" w:gutter="0"/>
          <w:cols w:space="708"/>
          <w:docGrid w:linePitch="360"/>
        </w:sectPr>
      </w:pPr>
    </w:p>
    <w:p w14:paraId="36493BBA" w14:textId="0E739921" w:rsidR="00BA42DE" w:rsidRPr="001F6849" w:rsidRDefault="00BA42DE" w:rsidP="00C3380E">
      <w:pPr>
        <w:pStyle w:val="Subnazevbibliografie"/>
      </w:pPr>
    </w:p>
    <w:sectPr w:rsidR="00BA42DE" w:rsidRPr="001F6849" w:rsidSect="009979FC">
      <w:headerReference w:type="default" r:id="rId85"/>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FD7C9" w14:textId="77777777" w:rsidR="00600243" w:rsidRDefault="00600243" w:rsidP="0057088F">
      <w:pPr>
        <w:spacing w:after="0" w:line="240" w:lineRule="auto"/>
      </w:pPr>
      <w:r>
        <w:separator/>
      </w:r>
    </w:p>
  </w:endnote>
  <w:endnote w:type="continuationSeparator" w:id="0">
    <w:p w14:paraId="155F98BF" w14:textId="77777777" w:rsidR="00600243" w:rsidRDefault="00600243"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90EF8" w14:textId="77777777" w:rsidR="00600243" w:rsidRDefault="00600243" w:rsidP="0057088F">
      <w:pPr>
        <w:spacing w:after="0" w:line="240" w:lineRule="auto"/>
      </w:pPr>
      <w:r>
        <w:separator/>
      </w:r>
    </w:p>
  </w:footnote>
  <w:footnote w:type="continuationSeparator" w:id="0">
    <w:p w14:paraId="50D60A9E" w14:textId="77777777" w:rsidR="00600243" w:rsidRDefault="00600243"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w:t>
      </w:r>
      <w:proofErr w:type="spellStart"/>
      <w:r w:rsidR="009520E3" w:rsidRPr="009520E3">
        <w:t>dmarcos</w:t>
      </w:r>
      <w:proofErr w:type="spellEnd"/>
      <w:r w:rsidR="009520E3" w:rsidRPr="009520E3">
        <w:t xml:space="preserve">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6">
    <w:p w14:paraId="2AF74C38" w14:textId="7674B47B"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r w:rsidR="00F54BF2">
        <w:t>geoprostorová</w:t>
      </w:r>
      <w:r>
        <w:t xml:space="preserve"> metada</w:t>
      </w:r>
      <w:r w:rsidR="00F86911">
        <w:t>ta</w:t>
      </w:r>
      <w:r>
        <w:t xml:space="preserve"> je stále v průběhu. </w:t>
      </w:r>
      <w:r w:rsidR="003611BD">
        <w:fldChar w:fldCharType="begin"/>
      </w:r>
      <w:r w:rsidR="009116B7">
        <w:instrText xml:space="preserve"> ADDIN ZOTERO_ITEM CSL_CITATION {"citationID":"Zexg1Vaq","properties":{"formattedCitation":"(Khronos Group 2022)","plainCitation":"(Khronos Group 2022)","noteIndex":6},"citationItems":[{"id":2089,"uris":["http://zotero.org/groups/4599106/items/C53ST79W"],"itemData":{"id":2089,"type":"webpage","abstract":"The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w:t>
      </w:r>
      <w:proofErr w:type="spellStart"/>
      <w:r w:rsidR="003611BD" w:rsidRPr="003611BD">
        <w:t>Khronos</w:t>
      </w:r>
      <w:proofErr w:type="spellEnd"/>
      <w:r w:rsidR="003611BD" w:rsidRPr="003611BD">
        <w:t xml:space="preserve"> Group 2022)</w:t>
      </w:r>
      <w:r w:rsidR="003611BD">
        <w:fldChar w:fldCharType="end"/>
      </w:r>
    </w:p>
  </w:footnote>
  <w:footnote w:id="7">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8">
    <w:p w14:paraId="2DD98F81" w14:textId="0B07096B" w:rsidR="00A84E30" w:rsidRDefault="00A84E30">
      <w:pPr>
        <w:pStyle w:val="FootnoteText"/>
      </w:pPr>
      <w:r>
        <w:rPr>
          <w:rStyle w:val="FootnoteReference"/>
        </w:rPr>
        <w:footnoteRef/>
      </w:r>
      <w:r>
        <w:t xml:space="preserve"> Výsledný </w:t>
      </w:r>
      <w:proofErr w:type="spellStart"/>
      <w:r>
        <w:t>blender</w:t>
      </w:r>
      <w:proofErr w:type="spellEnd"/>
      <w:r>
        <w:t xml:space="preserve">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3F8E6142" w:rsidR="00C3380E" w:rsidRPr="00C3380E" w:rsidRDefault="00C3380E" w:rsidP="00374063">
    <w:pPr>
      <w:pStyle w:val="Header"/>
      <w:rPr>
        <w:color w:val="000000" w:themeColor="text1"/>
      </w:rPr>
    </w:pPr>
    <w:r w:rsidRPr="00C3380E">
      <w:rPr>
        <w:color w:val="000000" w:themeColor="text1"/>
      </w:rP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0"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3"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0"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6"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7"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8"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5"/>
  </w:num>
  <w:num w:numId="3" w16cid:durableId="1170680267">
    <w:abstractNumId w:val="18"/>
  </w:num>
  <w:num w:numId="4" w16cid:durableId="1796368114">
    <w:abstractNumId w:val="28"/>
  </w:num>
  <w:num w:numId="5" w16cid:durableId="300885919">
    <w:abstractNumId w:val="40"/>
  </w:num>
  <w:num w:numId="6" w16cid:durableId="521938209">
    <w:abstractNumId w:val="60"/>
  </w:num>
  <w:num w:numId="7" w16cid:durableId="619992562">
    <w:abstractNumId w:val="33"/>
  </w:num>
  <w:num w:numId="8" w16cid:durableId="208229350">
    <w:abstractNumId w:val="13"/>
  </w:num>
  <w:num w:numId="9" w16cid:durableId="2076317703">
    <w:abstractNumId w:val="22"/>
  </w:num>
  <w:num w:numId="10" w16cid:durableId="802234337">
    <w:abstractNumId w:val="38"/>
  </w:num>
  <w:num w:numId="11" w16cid:durableId="385684583">
    <w:abstractNumId w:val="27"/>
  </w:num>
  <w:num w:numId="12" w16cid:durableId="65956355">
    <w:abstractNumId w:val="56"/>
  </w:num>
  <w:num w:numId="13" w16cid:durableId="354035738">
    <w:abstractNumId w:val="67"/>
  </w:num>
  <w:num w:numId="14" w16cid:durableId="395475347">
    <w:abstractNumId w:val="1"/>
  </w:num>
  <w:num w:numId="15" w16cid:durableId="1336884254">
    <w:abstractNumId w:val="36"/>
  </w:num>
  <w:num w:numId="16" w16cid:durableId="757364363">
    <w:abstractNumId w:val="47"/>
  </w:num>
  <w:num w:numId="17" w16cid:durableId="2033720445">
    <w:abstractNumId w:val="68"/>
  </w:num>
  <w:num w:numId="18" w16cid:durableId="837696955">
    <w:abstractNumId w:val="58"/>
  </w:num>
  <w:num w:numId="19" w16cid:durableId="414474922">
    <w:abstractNumId w:val="35"/>
  </w:num>
  <w:num w:numId="20" w16cid:durableId="2059282820">
    <w:abstractNumId w:val="16"/>
  </w:num>
  <w:num w:numId="21" w16cid:durableId="1490631062">
    <w:abstractNumId w:val="34"/>
  </w:num>
  <w:num w:numId="22" w16cid:durableId="1901403376">
    <w:abstractNumId w:val="2"/>
  </w:num>
  <w:num w:numId="23" w16cid:durableId="901527545">
    <w:abstractNumId w:val="54"/>
  </w:num>
  <w:num w:numId="24" w16cid:durableId="13649980">
    <w:abstractNumId w:val="8"/>
  </w:num>
  <w:num w:numId="25" w16cid:durableId="1364744581">
    <w:abstractNumId w:val="17"/>
  </w:num>
  <w:num w:numId="26" w16cid:durableId="1671255231">
    <w:abstractNumId w:val="42"/>
  </w:num>
  <w:num w:numId="27" w16cid:durableId="1198667109">
    <w:abstractNumId w:val="59"/>
  </w:num>
  <w:num w:numId="28" w16cid:durableId="619802950">
    <w:abstractNumId w:val="5"/>
  </w:num>
  <w:num w:numId="29" w16cid:durableId="367877274">
    <w:abstractNumId w:val="41"/>
  </w:num>
  <w:num w:numId="30" w16cid:durableId="802776096">
    <w:abstractNumId w:val="7"/>
  </w:num>
  <w:num w:numId="31" w16cid:durableId="742023868">
    <w:abstractNumId w:val="26"/>
  </w:num>
  <w:num w:numId="32" w16cid:durableId="404689245">
    <w:abstractNumId w:val="52"/>
  </w:num>
  <w:num w:numId="33" w16cid:durableId="1361203164">
    <w:abstractNumId w:val="55"/>
  </w:num>
  <w:num w:numId="34" w16cid:durableId="2136636456">
    <w:abstractNumId w:val="39"/>
  </w:num>
  <w:num w:numId="35" w16cid:durableId="882057253">
    <w:abstractNumId w:val="15"/>
  </w:num>
  <w:num w:numId="36" w16cid:durableId="2002463788">
    <w:abstractNumId w:val="61"/>
  </w:num>
  <w:num w:numId="37" w16cid:durableId="1464738753">
    <w:abstractNumId w:val="23"/>
  </w:num>
  <w:num w:numId="38" w16cid:durableId="1462070677">
    <w:abstractNumId w:val="4"/>
  </w:num>
  <w:num w:numId="39" w16cid:durableId="1886866115">
    <w:abstractNumId w:val="45"/>
  </w:num>
  <w:num w:numId="40" w16cid:durableId="965311621">
    <w:abstractNumId w:val="51"/>
  </w:num>
  <w:num w:numId="41" w16cid:durableId="818768559">
    <w:abstractNumId w:val="57"/>
  </w:num>
  <w:num w:numId="42" w16cid:durableId="1967276253">
    <w:abstractNumId w:val="19"/>
  </w:num>
  <w:num w:numId="43" w16cid:durableId="1442647274">
    <w:abstractNumId w:val="14"/>
  </w:num>
  <w:num w:numId="44" w16cid:durableId="1146313284">
    <w:abstractNumId w:val="31"/>
  </w:num>
  <w:num w:numId="45" w16cid:durableId="1133062556">
    <w:abstractNumId w:val="11"/>
  </w:num>
  <w:num w:numId="46" w16cid:durableId="1318923120">
    <w:abstractNumId w:val="30"/>
  </w:num>
  <w:num w:numId="47" w16cid:durableId="976765939">
    <w:abstractNumId w:val="37"/>
  </w:num>
  <w:num w:numId="48" w16cid:durableId="1987278381">
    <w:abstractNumId w:val="65"/>
  </w:num>
  <w:num w:numId="49" w16cid:durableId="344286222">
    <w:abstractNumId w:val="50"/>
  </w:num>
  <w:num w:numId="50" w16cid:durableId="586889268">
    <w:abstractNumId w:val="63"/>
  </w:num>
  <w:num w:numId="51" w16cid:durableId="1214346142">
    <w:abstractNumId w:val="44"/>
  </w:num>
  <w:num w:numId="52" w16cid:durableId="1666350155">
    <w:abstractNumId w:val="9"/>
  </w:num>
  <w:num w:numId="53" w16cid:durableId="1936208616">
    <w:abstractNumId w:val="46"/>
  </w:num>
  <w:num w:numId="54" w16cid:durableId="1802922892">
    <w:abstractNumId w:val="20"/>
  </w:num>
  <w:num w:numId="55" w16cid:durableId="2044668093">
    <w:abstractNumId w:val="21"/>
  </w:num>
  <w:num w:numId="56" w16cid:durableId="1700474541">
    <w:abstractNumId w:val="53"/>
  </w:num>
  <w:num w:numId="57" w16cid:durableId="2082558311">
    <w:abstractNumId w:val="48"/>
  </w:num>
  <w:num w:numId="58" w16cid:durableId="1871141540">
    <w:abstractNumId w:val="66"/>
  </w:num>
  <w:num w:numId="59" w16cid:durableId="1538816812">
    <w:abstractNumId w:val="12"/>
  </w:num>
  <w:num w:numId="60" w16cid:durableId="747965305">
    <w:abstractNumId w:val="43"/>
  </w:num>
  <w:num w:numId="61" w16cid:durableId="2103643924">
    <w:abstractNumId w:val="6"/>
  </w:num>
  <w:num w:numId="62" w16cid:durableId="457264442">
    <w:abstractNumId w:val="62"/>
  </w:num>
  <w:num w:numId="63" w16cid:durableId="496380383">
    <w:abstractNumId w:val="10"/>
  </w:num>
  <w:num w:numId="64" w16cid:durableId="1291588825">
    <w:abstractNumId w:val="64"/>
  </w:num>
  <w:num w:numId="65" w16cid:durableId="1924559521">
    <w:abstractNumId w:val="49"/>
  </w:num>
  <w:num w:numId="66" w16cid:durableId="1492871536">
    <w:abstractNumId w:val="29"/>
  </w:num>
  <w:num w:numId="67" w16cid:durableId="1847862588">
    <w:abstractNumId w:val="24"/>
  </w:num>
  <w:num w:numId="68" w16cid:durableId="1165321076">
    <w:abstractNumId w:val="32"/>
  </w:num>
  <w:num w:numId="69" w16cid:durableId="1432359916">
    <w:abstractNumId w:val="3"/>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3919"/>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2EB0"/>
    <w:rsid w:val="00F4383F"/>
    <w:rsid w:val="00F43DD3"/>
    <w:rsid w:val="00F44BDB"/>
    <w:rsid w:val="00F45AC4"/>
    <w:rsid w:val="00F4650B"/>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84" Type="http://schemas.openxmlformats.org/officeDocument/2006/relationships/header" Target="header3.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74" Type="http://schemas.openxmlformats.org/officeDocument/2006/relationships/image" Target="media/image48.png"/><Relationship Id="rId79"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jendahorak.github.io/a3sixty/" TargetMode="External"/><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6.png"/><Relationship Id="rId80" Type="http://schemas.openxmlformats.org/officeDocument/2006/relationships/footer" Target="footer2.xml"/><Relationship Id="rId85"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foam-jumpy-dianella.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v3xSqDE"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footer" Target="footer3.xm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 Id="rId87" Type="http://schemas.microsoft.com/office/2011/relationships/people" Target="people.xml"/><Relationship Id="rId61" Type="http://schemas.openxmlformats.org/officeDocument/2006/relationships/image" Target="media/image39.png"/><Relationship Id="rId82" Type="http://schemas.openxmlformats.org/officeDocument/2006/relationships/header" Target="header2.xml"/></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20630</TotalTime>
  <Pages>100</Pages>
  <Words>78817</Words>
  <Characters>449260</Characters>
  <Application>Microsoft Office Word</Application>
  <DocSecurity>0</DocSecurity>
  <Lines>3743</Lines>
  <Paragraphs>1054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527023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232</cp:revision>
  <cp:lastPrinted>2023-11-02T09:14:00Z</cp:lastPrinted>
  <dcterms:created xsi:type="dcterms:W3CDTF">2023-08-27T13:40:00Z</dcterms:created>
  <dcterms:modified xsi:type="dcterms:W3CDTF">2023-12-26T16:55:00Z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id="R2W46KK0"/&gt;&lt;style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