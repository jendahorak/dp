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1F6849"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123E1BAF" w:rsidR="00737CA5" w:rsidRPr="001F6849" w:rsidRDefault="00737CA5" w:rsidP="00737CA5">
      <w:pPr>
        <w:spacing w:before="1560" w:after="0"/>
        <w:jc w:val="center"/>
        <w:rPr>
          <w:b/>
          <w:bCs/>
          <w:sz w:val="28"/>
          <w:szCs w:val="28"/>
        </w:rPr>
      </w:pPr>
      <w:r w:rsidRPr="001F6849">
        <w:rPr>
          <w:b/>
          <w:bCs/>
          <w:sz w:val="28"/>
          <w:szCs w:val="28"/>
        </w:rPr>
        <w:t xml:space="preserve">BRNO </w:t>
      </w:r>
      <w:proofErr w:type="gramStart"/>
      <w:r w:rsidRPr="001F6849">
        <w:rPr>
          <w:b/>
          <w:bCs/>
          <w:sz w:val="28"/>
          <w:szCs w:val="28"/>
        </w:rPr>
        <w:t>202</w:t>
      </w:r>
      <w:r w:rsidR="00DC6A60" w:rsidRPr="001F6849">
        <w:rPr>
          <w:b/>
          <w:bCs/>
          <w:sz w:val="28"/>
          <w:szCs w:val="28"/>
        </w:rPr>
        <w:t>?</w:t>
      </w:r>
      <w:r w:rsidR="00341D2E" w:rsidRPr="001F6849">
        <w:rPr>
          <w:b/>
          <w:bCs/>
          <w:sz w:val="28"/>
          <w:szCs w:val="28"/>
        </w:rPr>
        <w:t>(</w:t>
      </w:r>
      <w:proofErr w:type="gramEnd"/>
      <w:r w:rsidR="00341D2E" w:rsidRPr="001F6849">
        <w:rPr>
          <w:b/>
          <w:bCs/>
          <w:sz w:val="28"/>
          <w:szCs w:val="28"/>
        </w:rPr>
        <w:t>3)</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1F6849" w:rsidRDefault="00B04AF2" w:rsidP="00B04AF2">
      <w:pPr>
        <w:pStyle w:val="Normlnprvnodsazen"/>
        <w:ind w:firstLine="0"/>
      </w:pPr>
      <w:r w:rsidRPr="001F6849">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1F6849">
        <w:t>je možné</w:t>
      </w:r>
      <w:r w:rsidRPr="001F6849">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1F6849" w:rsidRDefault="00B04AF2" w:rsidP="00B04AF2">
      <w:pPr>
        <w:pStyle w:val="Normlnprvnodsazen"/>
      </w:pPr>
      <w:r w:rsidRPr="001F6849">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1F6849">
        <w:t xml:space="preserve"> </w:t>
      </w:r>
      <w:proofErr w:type="gramStart"/>
      <w:r w:rsidRPr="001F6849">
        <w:t>slouží</w:t>
      </w:r>
      <w:proofErr w:type="gramEnd"/>
      <w:r w:rsidRPr="001F6849">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1F6849" w:rsidRDefault="00B32117" w:rsidP="00B04AF2">
      <w:pPr>
        <w:pStyle w:val="Normlnprvnodsazen"/>
      </w:pPr>
      <w:r w:rsidRPr="001F6849">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1F6849" w:rsidRDefault="005E4F9C" w:rsidP="00EE7FB6">
      <w:pPr>
        <w:pStyle w:val="Normlnprvnodsazen"/>
      </w:pPr>
      <w:r w:rsidRPr="001F6849">
        <w:t xml:space="preserve">V případě pohledu na virtuální realitu jako způsobu komunikace </w:t>
      </w:r>
      <w:r w:rsidR="00530769" w:rsidRPr="001F6849">
        <w:t>se nabízí</w:t>
      </w:r>
      <w:r w:rsidRPr="001F6849">
        <w:t xml:space="preserve"> myšlenka jejího propojení s internetovým prostředím, kte</w:t>
      </w:r>
      <w:r w:rsidR="00530769" w:rsidRPr="001F6849">
        <w:t xml:space="preserve">ré je možné považovat za stále rostoucí způsob </w:t>
      </w:r>
      <w:r w:rsidRPr="001F6849">
        <w:t>lidské komunikace a interakce. Toto propojení přináší jednak dostupnost tak i možnost sdílení, interakce, popř. vzájemné kolaborace což odborná literatura považuje za stěžejní pilíře virtuální reality.</w:t>
      </w:r>
      <w:r w:rsidR="00EE7FB6" w:rsidRPr="001F6849">
        <w:t xml:space="preserve"> </w:t>
      </w:r>
    </w:p>
    <w:p w14:paraId="665132E9" w14:textId="607F551A" w:rsidR="005E4F9C" w:rsidRPr="001F6849" w:rsidRDefault="005E4F9C" w:rsidP="00EE7FB6">
      <w:pPr>
        <w:pStyle w:val="Normlnprvnodsazen"/>
      </w:pPr>
      <w:r w:rsidRPr="001F6849">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1F6849">
        <w:t>nechtějí</w:t>
      </w:r>
      <w:r w:rsidR="00EE7FB6" w:rsidRPr="001F6849">
        <w:t xml:space="preserve"> naučit</w:t>
      </w:r>
      <w:r w:rsidR="008C5718" w:rsidRPr="001F6849">
        <w:t>,</w:t>
      </w:r>
      <w:r w:rsidRPr="001F6849">
        <w:t xml:space="preserve"> popř. ani nejsou schopni </w:t>
      </w:r>
      <w:r w:rsidR="00EE7FB6" w:rsidRPr="001F6849">
        <w:t>pracovat s často složitými desktopovými</w:t>
      </w:r>
      <w:r w:rsidRPr="001F6849">
        <w:t xml:space="preserve"> programy. Právě v této souvislosti umožňují nástroje ve webovém prostředí alternativu. </w:t>
      </w:r>
      <w:r w:rsidR="00035264" w:rsidRPr="001F6849">
        <w:t xml:space="preserve">Volba webového prostředí jakožto </w:t>
      </w:r>
      <w:r w:rsidR="00240083" w:rsidRPr="001F6849">
        <w:t>platformy pro</w:t>
      </w:r>
      <w:r w:rsidR="00035264" w:rsidRPr="001F6849">
        <w:t xml:space="preserve"> virtuální realitu</w:t>
      </w:r>
      <w:r w:rsidR="00EE7FB6" w:rsidRPr="001F6849">
        <w:t xml:space="preserve"> však</w:t>
      </w:r>
      <w:r w:rsidR="00035264" w:rsidRPr="001F6849">
        <w:t xml:space="preserve"> </w:t>
      </w:r>
      <w:r w:rsidR="00240083" w:rsidRPr="001F6849">
        <w:t xml:space="preserve">nepřináší pouze benefity. Ačkoliv </w:t>
      </w:r>
      <w:r w:rsidR="00035264" w:rsidRPr="001F6849">
        <w:t xml:space="preserve">odstraňuje mnohé překážky pro </w:t>
      </w:r>
      <w:r w:rsidR="00240083" w:rsidRPr="001F6849">
        <w:t>uživatele</w:t>
      </w:r>
      <w:r w:rsidR="00EE7FB6" w:rsidRPr="001F6849">
        <w:t xml:space="preserve">, </w:t>
      </w:r>
      <w:r w:rsidR="00240083" w:rsidRPr="001F6849">
        <w:t>v některých aspektech (detail, výkonost, komplexita) je přenáší na vývojáře / tvůrce</w:t>
      </w:r>
      <w:r w:rsidR="00EE7FB6" w:rsidRPr="001F6849">
        <w:t xml:space="preserve"> virtuální reality</w:t>
      </w:r>
      <w:r w:rsidR="00240083" w:rsidRPr="001F6849">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1F6849" w:rsidRDefault="007F6369" w:rsidP="00240083">
      <w:pPr>
        <w:pStyle w:val="Normlnprvnodsazen"/>
      </w:pPr>
      <w:r w:rsidRPr="001F6849">
        <w:t>Dosavadní způsob, jakým byla geografická informace</w:t>
      </w:r>
      <w:r w:rsidR="00530769" w:rsidRPr="001F6849">
        <w:t xml:space="preserve"> vizualizována a komunikována </w:t>
      </w:r>
      <w:r w:rsidRPr="001F6849">
        <w:t xml:space="preserve">se převážně soustředil na </w:t>
      </w:r>
      <w:proofErr w:type="gramStart"/>
      <w:r w:rsidRPr="001F6849">
        <w:t>2D</w:t>
      </w:r>
      <w:proofErr w:type="gramEnd"/>
      <w:r w:rsidRPr="001F6849">
        <w:t xml:space="preserve"> reprezentaci, tedy na mapy. Avšak v dnešní digitální éře technologický vývoj vede k tomu, že je možné si představit a prozkoumávat prostor ve třetí dimenzi. </w:t>
      </w:r>
      <w:r w:rsidRPr="001F6849">
        <w:rPr>
          <w:highlight w:val="yellow"/>
        </w:rPr>
        <w:t>Zde se naskýtá otázka, jaký vztah existuje mezi tradičními mapami a novou formou virtuální realit</w:t>
      </w:r>
      <w:r w:rsidR="00530769" w:rsidRPr="001F6849">
        <w:rPr>
          <w:highlight w:val="yellow"/>
        </w:rPr>
        <w:t>y?</w:t>
      </w:r>
      <w:r w:rsidRPr="001F6849">
        <w:rPr>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1F6849">
        <w:rPr>
          <w:highlight w:val="yellow"/>
        </w:rPr>
        <w:t>3D</w:t>
      </w:r>
      <w:proofErr w:type="gramEnd"/>
      <w:r w:rsidRPr="001F6849">
        <w:rPr>
          <w:highlight w:val="yellow"/>
        </w:rPr>
        <w:t xml:space="preserve"> mapu? Kde </w:t>
      </w:r>
      <w:proofErr w:type="gramStart"/>
      <w:r w:rsidRPr="001F6849">
        <w:rPr>
          <w:highlight w:val="yellow"/>
        </w:rPr>
        <w:t>leží</w:t>
      </w:r>
      <w:proofErr w:type="gramEnd"/>
      <w:r w:rsidRPr="001F6849">
        <w:rPr>
          <w:highlight w:val="yellow"/>
        </w:rPr>
        <w:t xml:space="preserve"> hranice</w:t>
      </w:r>
      <w:r w:rsidR="00530769" w:rsidRPr="001F6849">
        <w:rPr>
          <w:highlight w:val="yellow"/>
        </w:rPr>
        <w:t xml:space="preserve"> mezi mapou a virtuální realitou</w:t>
      </w:r>
      <w:r w:rsidRPr="001F6849">
        <w:rPr>
          <w:highlight w:val="yellow"/>
        </w:rPr>
        <w:t xml:space="preserve"> do jaké míry jsou oba tyto prostředky abstrakcí reality?</w:t>
      </w:r>
      <w:r w:rsidR="00035264" w:rsidRPr="001F6849">
        <w:rPr>
          <w:highlight w:val="yellow"/>
        </w:rPr>
        <w:t xml:space="preserve"> </w:t>
      </w:r>
      <w:r w:rsidRPr="001F6849">
        <w:rPr>
          <w:highlight w:val="yellow"/>
        </w:rPr>
        <w:t>Tato práce na t</w:t>
      </w:r>
      <w:r w:rsidR="00035264" w:rsidRPr="001F6849">
        <w:rPr>
          <w:highlight w:val="yellow"/>
        </w:rPr>
        <w:t>y</w:t>
      </w:r>
      <w:r w:rsidRPr="001F6849">
        <w:rPr>
          <w:highlight w:val="yellow"/>
        </w:rPr>
        <w:t>to otázk</w:t>
      </w:r>
      <w:r w:rsidR="00035264" w:rsidRPr="001F6849">
        <w:rPr>
          <w:highlight w:val="yellow"/>
        </w:rPr>
        <w:t>y</w:t>
      </w:r>
      <w:r w:rsidRPr="001F6849">
        <w:rPr>
          <w:highlight w:val="yellow"/>
        </w:rPr>
        <w:t xml:space="preserve"> nezodpovídá, ale </w:t>
      </w:r>
      <w:proofErr w:type="gramStart"/>
      <w:r w:rsidRPr="001F6849">
        <w:rPr>
          <w:highlight w:val="yellow"/>
        </w:rPr>
        <w:t>snaží</w:t>
      </w:r>
      <w:proofErr w:type="gramEnd"/>
      <w:r w:rsidRPr="001F6849">
        <w:rPr>
          <w:highlight w:val="yellow"/>
        </w:rPr>
        <w:t xml:space="preserve"> se dát kontext pro </w:t>
      </w:r>
      <w:r w:rsidR="00530769" w:rsidRPr="001F6849">
        <w:rPr>
          <w:highlight w:val="yellow"/>
        </w:rPr>
        <w:t>jejich</w:t>
      </w:r>
      <w:r w:rsidR="00827743" w:rsidRPr="001F6849">
        <w:rPr>
          <w:highlight w:val="yellow"/>
        </w:rPr>
        <w:t xml:space="preserve"> </w:t>
      </w:r>
      <w:r w:rsidRPr="001F6849">
        <w:rPr>
          <w:highlight w:val="yellow"/>
        </w:rPr>
        <w:t xml:space="preserve">zodpovězení ve formě znalosti </w:t>
      </w:r>
      <w:r w:rsidR="00035264" w:rsidRPr="001F6849">
        <w:rPr>
          <w:highlight w:val="yellow"/>
        </w:rPr>
        <w:t xml:space="preserve">možností </w:t>
      </w:r>
      <w:r w:rsidRPr="001F6849">
        <w:rPr>
          <w:highlight w:val="yellow"/>
        </w:rPr>
        <w:t>nástrojů umožňující tvorbu virtuální reality</w:t>
      </w:r>
      <w:r w:rsidR="00035264" w:rsidRPr="001F6849">
        <w:rPr>
          <w:highlight w:val="yellow"/>
        </w:rPr>
        <w:t xml:space="preserve"> na webu</w:t>
      </w:r>
      <w:r w:rsidRPr="001F6849">
        <w:rPr>
          <w:highlight w:val="yellow"/>
        </w:rPr>
        <w:t>.</w:t>
      </w:r>
      <w:r w:rsidR="00240083" w:rsidRPr="001F6849">
        <w:t xml:space="preserve"> </w:t>
      </w: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Pr="001F6849"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w:t>
      </w:r>
      <w:proofErr w:type="gramStart"/>
      <w:r w:rsidR="00413905" w:rsidRPr="001F6849">
        <w:rPr>
          <w:highlight w:val="yellow"/>
        </w:rPr>
        <w:t>nutné  vytvořit</w:t>
      </w:r>
      <w:proofErr w:type="gramEnd"/>
      <w:r w:rsidR="00413905" w:rsidRPr="001F6849">
        <w:rPr>
          <w:highlight w:val="yellow"/>
        </w:rPr>
        <w:t xml:space="preserve">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5E13CAF7" w:rsidR="00A677BE" w:rsidRPr="001F6849" w:rsidRDefault="00A677BE" w:rsidP="00884983">
      <w:pPr>
        <w:rPr>
          <w:lang w:eastAsia="cs-CZ"/>
        </w:rPr>
      </w:pPr>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D90163">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8cwhWjIH/pCRaJthH","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19DCEB9E"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t xml:space="preserve">Vizualizaci velkého množství 3D budov </w:t>
      </w:r>
      <w:r w:rsidR="00E21604">
        <w:t xml:space="preserve">(veškeré budovy v Holandsku) </w:t>
      </w:r>
      <w:r w:rsidR="00370404">
        <w:t xml:space="preserve">pomocí webového prohlížeče </w:t>
      </w:r>
      <w:proofErr w:type="gramStart"/>
      <w:r w:rsidR="00370404">
        <w:t>řeší .</w:t>
      </w:r>
      <w:proofErr w:type="gramEnd"/>
    </w:p>
    <w:p w14:paraId="64DCAF94" w14:textId="08ABAFDD" w:rsidR="00E85CCE" w:rsidRPr="001F6849" w:rsidRDefault="00174B1A" w:rsidP="00CF2502">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3C8B3FBE" w14:textId="5E16A04C" w:rsidR="009F7D92" w:rsidRPr="001F6849" w:rsidRDefault="009F7D92" w:rsidP="00413905">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w:t>
      </w:r>
      <w:proofErr w:type="gramStart"/>
      <w:r w:rsidRPr="001F6849">
        <w:rPr>
          <w:highlight w:val="yellow"/>
        </w:rPr>
        <w:t>tom</w:t>
      </w:r>
      <w:proofErr w:type="gramEnd"/>
      <w:r w:rsidRPr="001F6849">
        <w:rPr>
          <w:highlight w:val="yellow"/>
        </w:rPr>
        <w:t xml:space="preserve">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4C7139A4" w14:textId="0CAEE032" w:rsidR="00413905" w:rsidRPr="001F6849" w:rsidRDefault="00413905" w:rsidP="00413905">
      <w:pPr>
        <w:pStyle w:val="Normlnprvnodsazen"/>
        <w:ind w:firstLine="0"/>
        <w:divId w:val="1117915535"/>
        <w:rPr>
          <w:lang w:eastAsia="en-US"/>
        </w:rPr>
      </w:pPr>
      <w:r w:rsidRPr="001F6849">
        <w:rPr>
          <w:highlight w:val="yellow"/>
        </w:rPr>
        <w:t xml:space="preserve">#TODO – rozdělit </w:t>
      </w:r>
      <w:proofErr w:type="gramStart"/>
      <w:r w:rsidRPr="001F6849">
        <w:rPr>
          <w:highlight w:val="yellow"/>
        </w:rPr>
        <w:t>3D</w:t>
      </w:r>
      <w:proofErr w:type="gramEnd"/>
      <w:r w:rsidRPr="001F6849">
        <w:rPr>
          <w:highlight w:val="yellow"/>
        </w:rPr>
        <w:t xml:space="preserve"> a XR, dočíst víc článků kde: Web, XR</w:t>
      </w:r>
      <w:del w:id="33" w:author="Jan Horák" w:date="2023-06-15T11:55:00Z">
        <w:r w:rsidRPr="001F6849" w:rsidDel="00BC59E7">
          <w:rPr>
            <w:highlight w:val="yellow"/>
          </w:rPr>
          <w:delText xml:space="preserve"> 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6E9D55C6"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5FED9E9" w14:textId="5A6BB174" w:rsidR="009774FA" w:rsidRDefault="0023580C" w:rsidP="009774FA">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669B996B" w14:textId="77777777" w:rsidR="00D311E6" w:rsidRDefault="006E31FC" w:rsidP="00D11841">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33A34235" w14:textId="452680F8" w:rsidR="0079621B" w:rsidRDefault="005B23C8" w:rsidP="00D311E6">
      <w:pPr>
        <w:pStyle w:val="Normlnprvnodsazen"/>
      </w:pPr>
      <w:r w:rsidRPr="00D311E6">
        <w:t xml:space="preserve">Obecný přehled témat v kartografii využívajících 3D prostředí a různých úrovní jejich </w:t>
      </w:r>
      <w:r w:rsidR="00212457" w:rsidRPr="00D311E6">
        <w:t>vizualizace</w:t>
      </w:r>
      <w:r w:rsidRPr="00D311E6">
        <w:t xml:space="preserv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xml:space="preserve">. Jedná se o: topografická data a analýz nad nimi, 3D katastr, dokumentace a uchování kulturního dědictví, </w:t>
      </w:r>
      <w:r w:rsidR="00212457" w:rsidRPr="00D311E6">
        <w:t>virtuální turismus, výuka geografie, orientace a navigace v zastavěných oblastech</w:t>
      </w:r>
      <w:r w:rsidR="00212457">
        <w:t xml:space="preserve">, vizualizace v hydrologii, podpora při krizovém řízení, vojenské simulace, geologie a geofyzika, meteorologie a teplotní, hlukové, ekologické </w:t>
      </w:r>
      <w:r w:rsidR="003B54F9">
        <w:t>a hlukové</w:t>
      </w:r>
      <w:r w:rsidR="00212457">
        <w:t xml:space="preserve"> studie urbánních prostředí, modelování budov a facility management.</w:t>
      </w:r>
    </w:p>
    <w:p w14:paraId="712E7937" w14:textId="77777777" w:rsidR="0079621B" w:rsidRDefault="0079621B" w:rsidP="0079621B">
      <w:pPr>
        <w:pStyle w:val="Normlnprvnodsazen"/>
      </w:pPr>
      <w:r>
        <w:br w:type="page"/>
      </w:r>
    </w:p>
    <w:p w14:paraId="1C5AABBA" w14:textId="77777777" w:rsidR="00B70690" w:rsidRDefault="00B70690" w:rsidP="00B70690">
      <w:pPr>
        <w:pStyle w:val="Normlnprvnodsazen"/>
        <w:ind w:firstLine="0"/>
        <w:rPr>
          <w:b/>
          <w:bCs/>
          <w:lang w:val="en-US"/>
        </w:rPr>
      </w:pPr>
      <w:r w:rsidRPr="00401020">
        <w:rPr>
          <w:b/>
          <w:bCs/>
          <w:lang w:val="en-US"/>
        </w:rPr>
        <w:lastRenderedPageBreak/>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w:t>
      </w:r>
      <w:r w:rsidRPr="00FC59D6">
        <w:rPr>
          <w:b w:val="0"/>
          <w:bCs/>
        </w:rPr>
        <w:lastRenderedPageBreak/>
        <w:t xml:space="preserve">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0D85C82F" w14:textId="53D19CFD" w:rsidR="00B70690" w:rsidRDefault="00FC59D6" w:rsidP="003B54F9">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r>
        <w:t xml:space="preserve"> </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2B22E9F3"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D90163">
        <w:instrText xml:space="preserve"> ADDIN ZOTERO_ITEM CSL_CITATION {"citationID":"3CtlPLsy","properties":{"formattedCitation":"(Coltekin et al. 2020)","plainCitation":"(Coltekin et al. 2020)","noteIndex":0},"citationItems":[{"id":"8cwhWjIH/yYTF41lm","uris":["http://zotero.org/groups/4599106/items/F54Y7ICM"],"itemData":{"id":"9DyV48Zt/oRbg8WmZ","type":"article-journal","abstract":"This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w:t>
      </w:r>
      <w:proofErr w:type="spellStart"/>
      <w:r w:rsidR="00C05E88" w:rsidRPr="001F6849">
        <w:t>Coltekin</w:t>
      </w:r>
      <w:proofErr w:type="spellEnd"/>
      <w:r w:rsidR="00C05E88" w:rsidRPr="001F6849">
        <w:t xml:space="preserve">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3DA356AD"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lastRenderedPageBreak/>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5DD531CD"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7C3EEE">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Orientace je měřena pomocí IMU (</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w:t>
      </w:r>
      <w:r w:rsidR="007B3717">
        <w:lastRenderedPageBreak/>
        <w:t xml:space="preserve">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65CAD3E3"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16B17EF8"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D90163">
        <w:instrText xml:space="preserve"> ADDIN ZOTERO_ITEM CSL_CITATION {"citationID":"1qIlQgrk","properties":{"formattedCitation":"(Coltekin et al. 2020)","plainCitation":"(Coltekin et al. 2020)","noteIndex":0},"citationItems":[{"id":"8cwhWjIH/yYTF41lm","uris":["http://zotero.org/groups/4599106/items/F54Y7ICM"],"itemData":{"id":1274,"type":"article-journal","abstract":"This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lastRenderedPageBreak/>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3EF968B7"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5</w:t>
      </w:r>
      <w:r w:rsidRPr="001F6849">
        <w:fldChar w:fldCharType="end"/>
      </w:r>
      <w:r w:rsidRPr="001F6849">
        <w:t xml:space="preserve"> Dělení HMD, zdroj: </w:t>
      </w:r>
      <w:r w:rsidRPr="001F6849">
        <w:fldChar w:fldCharType="begin"/>
      </w:r>
      <w:r w:rsidR="00D90163">
        <w:instrText xml:space="preserve"> ADDIN ZOTERO_ITEM CSL_CITATION {"citationID":"o3pU5io5","properties":{"formattedCitation":"(Coltekin et al. 2020)","plainCitation":"(Coltekin et al. 2020)","noteIndex":0},"citationItems":[{"id":"8cwhWjIH/yYTF41lm","uris":["http://zotero.org/groups/4599106/items/F54Y7ICM"],"itemData":{"id":"9DyV48Zt/oRbg8WmZ","type":"article-journal","abstract":"This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w:t>
      </w:r>
      <w:proofErr w:type="spellStart"/>
      <w:r w:rsidRPr="001F6849">
        <w:t>Coltekin</w:t>
      </w:r>
      <w:proofErr w:type="spellEnd"/>
      <w:r w:rsidRPr="001F6849">
        <w:t xml:space="preserve">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4CADBB46" w14:textId="7919B12C" w:rsidR="00A744C1" w:rsidRPr="00D26A67" w:rsidRDefault="00A744C1" w:rsidP="00D26A67">
      <w:pPr>
        <w:pStyle w:val="Normlnprvnodsazen"/>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proofErr w:type="gramStart"/>
      <w:r w:rsidR="00D26A67">
        <w:t>kritériem</w:t>
      </w:r>
      <w:proofErr w:type="gramEnd"/>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619BABF8" w14:textId="77777777" w:rsidR="00D221D1" w:rsidRDefault="00D221D1">
      <w:pPr>
        <w:spacing w:after="160"/>
        <w:jc w:val="left"/>
        <w:rPr>
          <w:b/>
          <w:iCs/>
          <w:color w:val="000000" w:themeColor="text1"/>
          <w:sz w:val="20"/>
          <w:szCs w:val="18"/>
        </w:rPr>
      </w:pPr>
      <w:r>
        <w:br w:type="page"/>
      </w:r>
    </w:p>
    <w:p w14:paraId="3AA10B76" w14:textId="26D8E1BB"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87744F">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w:t>
      </w:r>
      <w:proofErr w:type="spellStart"/>
      <w:r w:rsidR="00C37657" w:rsidRPr="00C37657">
        <w:t>Takle</w:t>
      </w:r>
      <w:proofErr w:type="spellEnd"/>
      <w:r w:rsidR="00C37657" w:rsidRPr="00C37657">
        <w:t xml:space="preserve"> 2022; </w:t>
      </w:r>
      <w:proofErr w:type="spellStart"/>
      <w:r w:rsidR="00C37657" w:rsidRPr="00C37657">
        <w:t>Mehrfard</w:t>
      </w:r>
      <w:proofErr w:type="spellEnd"/>
      <w:r w:rsidR="00C37657" w:rsidRPr="00C37657">
        <w:t xml:space="preserve"> et al. 2019; Brown 2023)</w:t>
      </w:r>
      <w:r w:rsidR="005B68D0">
        <w:fldChar w:fldCharType="end"/>
      </w:r>
    </w:p>
    <w:p w14:paraId="7F3C8C0D" w14:textId="7CDD4FFE" w:rsidR="00AF234A" w:rsidRDefault="00C37657" w:rsidP="00AF234A">
      <w:r w:rsidRPr="00C37657">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48B96CF3"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D90163">
        <w:instrText xml:space="preserve"> ADDIN ZOTERO_ITEM CSL_CITATION {"citationID":"Vvs5N4QI","properties":{"formattedCitation":"(Coltekin et al. 2020)","plainCitation":"(Coltekin et al. 2020)","noteIndex":0},"citationItems":[{"id":"8cwhWjIH/yYTF41lm","uris":["http://zotero.org/groups/4599106/items/F54Y7ICM"],"itemData":{"id":1274,"type":"article-journal","abstract":"This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0D0655FB"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6B71AC">
        <w:rPr>
          <w:lang w:eastAsia="en-US"/>
        </w:rPr>
        <w:t>kontrolér</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 </w:t>
      </w:r>
    </w:p>
    <w:p w14:paraId="765E082B" w14:textId="7614368A"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6B71AC">
        <w:rPr>
          <w:lang w:eastAsia="en-US"/>
        </w:rPr>
        <w:t>kontroléry</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463C1FAA"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6</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5864FA9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 xml:space="preserve">) 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Pr>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1F1A945D">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7A5EC6F8"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7C3EEE">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w:t>
      </w:r>
      <w:proofErr w:type="spellStart"/>
      <w:r w:rsidRPr="00B442EC">
        <w:t>Boletsis</w:t>
      </w:r>
      <w:proofErr w:type="spellEnd"/>
      <w:r w:rsidRPr="00B442EC">
        <w:t xml:space="preserve">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1DE10C0B"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proofErr w:type="gramStart"/>
      <w:r w:rsidR="00B442EC" w:rsidRPr="00B442EC">
        <w:t>ovladačů</w:t>
      </w:r>
      <w:proofErr w:type="gramEnd"/>
      <w:r w:rsidR="00B442EC" w:rsidRPr="00B442EC">
        <w:t xml:space="preserve"> a to pomocí joysticků, tlačítek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759D345B" w14:textId="78E9B28A" w:rsidR="009B6571" w:rsidRDefault="009B6571" w:rsidP="00342747">
      <w:pPr>
        <w:pStyle w:val="Normlnprvnodsazen"/>
        <w:ind w:firstLine="0"/>
        <w:rPr>
          <w:b/>
          <w:bCs/>
        </w:rPr>
      </w:pPr>
      <w:r w:rsidRPr="009B6571">
        <w:rPr>
          <w:b/>
          <w:bCs/>
          <w:highlight w:val="yellow"/>
          <w:lang w:val="en-US"/>
        </w:rPr>
        <w:t xml:space="preserve">#todo – </w:t>
      </w:r>
      <w:proofErr w:type="spellStart"/>
      <w:r w:rsidRPr="009B6571">
        <w:rPr>
          <w:b/>
          <w:bCs/>
          <w:highlight w:val="yellow"/>
          <w:lang w:val="en-US"/>
        </w:rPr>
        <w:t>dopsat</w:t>
      </w:r>
      <w:proofErr w:type="spellEnd"/>
      <w:r w:rsidRPr="009B6571">
        <w:rPr>
          <w:b/>
          <w:bCs/>
          <w:highlight w:val="yellow"/>
          <w:lang w:val="en-US"/>
        </w:rPr>
        <w:t xml:space="preserve"> </w:t>
      </w:r>
      <w:proofErr w:type="spellStart"/>
      <w:r w:rsidRPr="009B6571">
        <w:rPr>
          <w:b/>
          <w:bCs/>
          <w:highlight w:val="yellow"/>
          <w:lang w:val="en-US"/>
        </w:rPr>
        <w:t>teorii</w:t>
      </w:r>
      <w:proofErr w:type="spellEnd"/>
      <w:r w:rsidRPr="009B6571">
        <w:rPr>
          <w:b/>
          <w:bCs/>
          <w:highlight w:val="yellow"/>
          <w:lang w:val="en-US"/>
        </w:rPr>
        <w:t xml:space="preserve"> </w:t>
      </w:r>
      <w:proofErr w:type="spellStart"/>
      <w:r w:rsidRPr="009B6571">
        <w:rPr>
          <w:b/>
          <w:bCs/>
          <w:highlight w:val="yellow"/>
          <w:lang w:val="en-US"/>
        </w:rPr>
        <w:t>interakce</w:t>
      </w:r>
      <w:proofErr w:type="spellEnd"/>
      <w:r w:rsidRPr="009B6571">
        <w:rPr>
          <w:b/>
          <w:bCs/>
          <w:highlight w:val="yellow"/>
          <w:lang w:val="en-US"/>
        </w:rPr>
        <w:t xml:space="preserve"> – </w:t>
      </w:r>
      <w:proofErr w:type="spellStart"/>
      <w:r w:rsidRPr="009B6571">
        <w:rPr>
          <w:b/>
          <w:bCs/>
          <w:highlight w:val="yellow"/>
          <w:lang w:val="en-US"/>
        </w:rPr>
        <w:t>typy</w:t>
      </w:r>
      <w:proofErr w:type="spellEnd"/>
      <w:r w:rsidRPr="009B6571">
        <w:rPr>
          <w:b/>
          <w:bCs/>
          <w:highlight w:val="yellow"/>
          <w:lang w:val="en-US"/>
        </w:rPr>
        <w:t xml:space="preserve"> </w:t>
      </w:r>
      <w:proofErr w:type="spellStart"/>
      <w:r w:rsidRPr="009B6571">
        <w:rPr>
          <w:b/>
          <w:bCs/>
          <w:highlight w:val="yellow"/>
          <w:lang w:val="en-US"/>
        </w:rPr>
        <w:t>kontroler</w:t>
      </w:r>
      <w:proofErr w:type="spellEnd"/>
      <w:r w:rsidRPr="009B6571">
        <w:rPr>
          <w:b/>
          <w:bCs/>
          <w:highlight w:val="yellow"/>
        </w:rPr>
        <w:t>ů, způsoby (selekce, manipulace, umístění)</w:t>
      </w:r>
    </w:p>
    <w:p w14:paraId="536BFD5F" w14:textId="3FE36B39" w:rsidR="00BB0775" w:rsidRPr="00BB0775" w:rsidRDefault="00DA2CF1" w:rsidP="00342747">
      <w:pPr>
        <w:pStyle w:val="Normlnprvnodsazen"/>
        <w:ind w:firstLine="0"/>
      </w:pPr>
      <w:r>
        <w:t xml:space="preserve">Interakce s virtuálním prostředím nespočívá však pouze v pohybu uživatele prostředím, ale i interakce s objekty. </w:t>
      </w:r>
      <w:r w:rsidR="00BB0775">
        <w:rPr>
          <w:lang w:val="en-US"/>
        </w:rPr>
        <w:t>D</w:t>
      </w:r>
      <w:proofErr w:type="spellStart"/>
      <w:r w:rsidR="00BB0775">
        <w:t>ělení</w:t>
      </w:r>
      <w:proofErr w:type="spellEnd"/>
      <w:r w:rsidR="00BB0775">
        <w:t xml:space="preserve"> dle míry interakce popisuje </w:t>
      </w:r>
      <w:r w:rsidR="00BB0775">
        <w:fldChar w:fldCharType="begin"/>
      </w:r>
      <w:r w:rsidR="00BB0775">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00BB0775">
        <w:fldChar w:fldCharType="separate"/>
      </w:r>
      <w:r w:rsidR="00BB0775" w:rsidRPr="00BB0775">
        <w:rPr>
          <w:rFonts w:cs="Times New Roman"/>
          <w:szCs w:val="24"/>
        </w:rPr>
        <w:t>(Bořil 2022)</w:t>
      </w:r>
      <w:r w:rsidR="00BB0775">
        <w:fldChar w:fldCharType="end"/>
      </w:r>
      <w:r w:rsidR="00BB0775">
        <w:t xml:space="preserve"> ve své diplomové práci. Interakce může být nulová, kdy uživatel pouze sleduje virtuální </w:t>
      </w:r>
      <w:r w:rsidR="00B01E6E">
        <w:t>prostředí,</w:t>
      </w:r>
      <w:r w:rsidR="00BB0775">
        <w:t xml:space="preserve"> popř. se prostředím pohybuje. </w:t>
      </w:r>
      <w:r>
        <w:t xml:space="preserve">Dále zmiňuje, že způsoby interakce ve VP jsou diktovány </w:t>
      </w:r>
      <w:r w:rsidR="00BA1F9F">
        <w:t>tím, že uživatel není schopen vidět reálné vstupní zařízení. Práce zmiňuje nejpoužívanější metody a to: klasická klávesnice (emulovaný model v rámci VR),</w:t>
      </w:r>
      <w:r w:rsidR="00B442EC">
        <w:t xml:space="preserve"> </w:t>
      </w:r>
      <w:r w:rsidR="00B01E6E" w:rsidRPr="00B01E6E">
        <w:rPr>
          <w:highlight w:val="yellow"/>
        </w:rPr>
        <w:t>ovladače (kontrolér</w:t>
      </w:r>
      <w:r w:rsidR="00B01E6E">
        <w:rPr>
          <w:highlight w:val="yellow"/>
        </w:rPr>
        <w:t>y</w:t>
      </w:r>
      <w:proofErr w:type="gramStart"/>
      <w:r w:rsidR="00B01E6E" w:rsidRPr="00B01E6E">
        <w:rPr>
          <w:highlight w:val="yellow"/>
        </w:rPr>
        <w:t>)</w:t>
      </w:r>
      <w:r w:rsidR="00B01E6E">
        <w:t xml:space="preserve">,  </w:t>
      </w:r>
      <w:r w:rsidR="00B01E6E" w:rsidRPr="00B01E6E">
        <w:rPr>
          <w:highlight w:val="yellow"/>
        </w:rPr>
        <w:t>#</w:t>
      </w:r>
      <w:proofErr w:type="gramEnd"/>
      <w:r w:rsidR="00B01E6E" w:rsidRPr="00B01E6E">
        <w:rPr>
          <w:highlight w:val="yellow"/>
        </w:rPr>
        <w:t>todo – zaměnit slovo kontroléry za ovladače všude</w:t>
      </w:r>
      <w:r w:rsidR="00B01E6E">
        <w:t xml:space="preserve">, </w:t>
      </w:r>
      <w:proofErr w:type="spellStart"/>
      <w:r w:rsidR="00B01E6E">
        <w:t>eye-tracking</w:t>
      </w:r>
      <w:proofErr w:type="spellEnd"/>
      <w:r w:rsidR="00B01E6E">
        <w:t xml:space="preserve">, pohyb hlavy, gesta rukou, řeč. </w:t>
      </w:r>
    </w:p>
    <w:p w14:paraId="2BEB56F6" w14:textId="45FD8362" w:rsidR="009B6571" w:rsidRPr="004A6BEA" w:rsidRDefault="00B442EC" w:rsidP="00342747">
      <w:pPr>
        <w:pStyle w:val="Normlnprvnodsazen"/>
        <w:ind w:firstLine="0"/>
        <w:rPr>
          <w:color w:val="000000" w:themeColor="text1"/>
        </w:rPr>
      </w:pPr>
      <w:r w:rsidRPr="004A6BEA">
        <w:rPr>
          <w:color w:val="000000" w:themeColor="text1"/>
        </w:rPr>
        <w:t xml:space="preserve">Interakce s virtuálními objekty často probíhá skrze procesy </w:t>
      </w:r>
      <w:r w:rsidR="009B6571" w:rsidRPr="004A6BEA">
        <w:rPr>
          <w:color w:val="000000" w:themeColor="text1"/>
        </w:rPr>
        <w:t>selekce, manipulace a umístění objektů</w:t>
      </w:r>
      <w:r w:rsidRPr="004A6BEA">
        <w:rPr>
          <w:color w:val="000000" w:themeColor="text1"/>
        </w:rPr>
        <w:t>, tedy způsoby pohybu (translace, rotace) virtuálních objektů.</w:t>
      </w:r>
      <w:r w:rsidR="009B6571" w:rsidRPr="004A6BEA">
        <w:rPr>
          <w:color w:val="000000" w:themeColor="text1"/>
        </w:rPr>
        <w:t xml:space="preserve"> Vstupní zařízení lze pak dělit na:</w:t>
      </w:r>
    </w:p>
    <w:p w14:paraId="13238919" w14:textId="63947E9B" w:rsidR="009B6571" w:rsidRPr="004A6BEA" w:rsidRDefault="009B6571" w:rsidP="009B6571">
      <w:pPr>
        <w:pStyle w:val="Normlnprvnodsazen"/>
        <w:numPr>
          <w:ilvl w:val="0"/>
          <w:numId w:val="40"/>
        </w:numPr>
        <w:rPr>
          <w:color w:val="000000" w:themeColor="text1"/>
        </w:rPr>
      </w:pPr>
      <w:r w:rsidRPr="004A6BEA">
        <w:rPr>
          <w:color w:val="000000" w:themeColor="text1"/>
        </w:rPr>
        <w:t xml:space="preserve">Metrické – pohyby jsou snímány v prostoru (různé úrovně </w:t>
      </w:r>
      <w:proofErr w:type="spellStart"/>
      <w:r w:rsidRPr="004A6BEA">
        <w:rPr>
          <w:color w:val="000000" w:themeColor="text1"/>
        </w:rPr>
        <w:t>DoF</w:t>
      </w:r>
      <w:proofErr w:type="spellEnd"/>
      <w:r w:rsidRPr="004A6BEA">
        <w:rPr>
          <w:color w:val="000000" w:themeColor="text1"/>
        </w:rPr>
        <w:t xml:space="preserve"> – myš: 2, HMD </w:t>
      </w:r>
      <w:r w:rsidR="00D40404" w:rsidRPr="004A6BEA">
        <w:rPr>
          <w:color w:val="000000" w:themeColor="text1"/>
        </w:rPr>
        <w:t>kontrolér</w:t>
      </w:r>
      <w:r w:rsidRPr="004A6BEA">
        <w:rPr>
          <w:color w:val="000000" w:themeColor="text1"/>
        </w:rPr>
        <w:t>: 6, snímání rukou: 6 atd.)</w:t>
      </w:r>
      <w:r w:rsidR="007E3F0A" w:rsidRPr="004A6BEA">
        <w:rPr>
          <w:color w:val="000000" w:themeColor="text1"/>
        </w:rPr>
        <w:t>, popř. joystick umístěný na kontroléru</w:t>
      </w:r>
      <w:r w:rsidR="00E35CC0" w:rsidRPr="004A6BEA">
        <w:rPr>
          <w:color w:val="000000" w:themeColor="text1"/>
        </w:rPr>
        <w:t>.</w:t>
      </w:r>
    </w:p>
    <w:p w14:paraId="637F9482" w14:textId="422C3BC1" w:rsidR="00B442EC" w:rsidRPr="004A6BEA" w:rsidRDefault="009B6571" w:rsidP="00B442EC">
      <w:pPr>
        <w:pStyle w:val="Normlnprvnodsazen"/>
        <w:numPr>
          <w:ilvl w:val="0"/>
          <w:numId w:val="40"/>
        </w:numPr>
        <w:rPr>
          <w:color w:val="000000" w:themeColor="text1"/>
        </w:rPr>
      </w:pPr>
      <w:r w:rsidRPr="004A6BEA">
        <w:rPr>
          <w:color w:val="000000" w:themeColor="text1"/>
        </w:rPr>
        <w:t xml:space="preserve">Binární – </w:t>
      </w:r>
      <w:r w:rsidR="00B442EC" w:rsidRPr="004A6BEA">
        <w:rPr>
          <w:color w:val="000000" w:themeColor="text1"/>
        </w:rPr>
        <w:t>stlačení tlačítka</w:t>
      </w:r>
    </w:p>
    <w:p w14:paraId="4C3C04AD" w14:textId="7E243B55" w:rsidR="00081BEF" w:rsidRPr="004A6BEA" w:rsidRDefault="00B442EC" w:rsidP="009B6571">
      <w:pPr>
        <w:pStyle w:val="Normlnprvnodsazen"/>
        <w:ind w:firstLine="0"/>
        <w:rPr>
          <w:color w:val="000000" w:themeColor="text1"/>
        </w:rPr>
      </w:pPr>
      <w:r w:rsidRPr="004A6BEA">
        <w:rPr>
          <w:color w:val="000000" w:themeColor="text1"/>
        </w:rPr>
        <w:t xml:space="preserve">Běžným řešením </w:t>
      </w:r>
      <w:r w:rsidR="009B6571" w:rsidRPr="004A6BEA">
        <w:rPr>
          <w:color w:val="000000" w:themeColor="text1"/>
        </w:rPr>
        <w:t xml:space="preserve">selekce v aktuálních virtuálních rozhraních </w:t>
      </w:r>
      <w:r w:rsidRPr="004A6BEA">
        <w:rPr>
          <w:color w:val="000000" w:themeColor="text1"/>
        </w:rPr>
        <w:t xml:space="preserve">je </w:t>
      </w:r>
      <w:r w:rsidR="009B6571" w:rsidRPr="004A6BEA">
        <w:rPr>
          <w:color w:val="000000" w:themeColor="text1"/>
        </w:rPr>
        <w:t xml:space="preserve">pomocí výběrového paprsku. </w:t>
      </w:r>
      <w:r w:rsidRPr="004A6BEA">
        <w:rPr>
          <w:color w:val="000000" w:themeColor="text1"/>
          <w:highlight w:val="yellow"/>
          <w:lang w:val="en-US"/>
        </w:rPr>
        <w:t xml:space="preserve">#todo – </w:t>
      </w:r>
      <w:proofErr w:type="spellStart"/>
      <w:r w:rsidRPr="004A6BEA">
        <w:rPr>
          <w:color w:val="000000" w:themeColor="text1"/>
          <w:highlight w:val="yellow"/>
          <w:lang w:val="en-US"/>
        </w:rPr>
        <w:t>mozila</w:t>
      </w:r>
      <w:proofErr w:type="spellEnd"/>
      <w:r w:rsidRPr="004A6BEA">
        <w:rPr>
          <w:color w:val="000000" w:themeColor="text1"/>
          <w:highlight w:val="yellow"/>
          <w:lang w:val="en-US"/>
        </w:rPr>
        <w:t xml:space="preserve"> hubs </w:t>
      </w:r>
      <w:proofErr w:type="spellStart"/>
      <w:r w:rsidRPr="004A6BEA">
        <w:rPr>
          <w:color w:val="000000" w:themeColor="text1"/>
          <w:highlight w:val="yellow"/>
          <w:lang w:val="en-US"/>
        </w:rPr>
        <w:t>obr</w:t>
      </w:r>
      <w:r w:rsidRPr="004A6BEA">
        <w:rPr>
          <w:color w:val="000000" w:themeColor="text1"/>
          <w:highlight w:val="yellow"/>
        </w:rPr>
        <w:t>ázek</w:t>
      </w:r>
      <w:proofErr w:type="spellEnd"/>
      <w:r w:rsidRPr="004A6BEA">
        <w:rPr>
          <w:color w:val="000000" w:themeColor="text1"/>
          <w:highlight w:val="yellow"/>
        </w:rPr>
        <w:t xml:space="preserve"> příklad</w:t>
      </w:r>
      <w:r w:rsidRPr="004A6BEA">
        <w:rPr>
          <w:color w:val="000000" w:themeColor="text1"/>
        </w:rPr>
        <w:t xml:space="preserve"> </w:t>
      </w:r>
      <w:r w:rsidR="009B6571" w:rsidRPr="004A6BEA">
        <w:rPr>
          <w:color w:val="000000" w:themeColor="text1"/>
        </w:rPr>
        <w:t xml:space="preserve">Umožňuje i </w:t>
      </w:r>
      <w:r w:rsidR="00455C26" w:rsidRPr="004A6BEA">
        <w:rPr>
          <w:color w:val="000000" w:themeColor="text1"/>
        </w:rPr>
        <w:t xml:space="preserve">nahrazení pohybu pomocí </w:t>
      </w:r>
      <w:r w:rsidR="009B6571" w:rsidRPr="004A6BEA">
        <w:rPr>
          <w:color w:val="000000" w:themeColor="text1"/>
        </w:rPr>
        <w:t>selekc</w:t>
      </w:r>
      <w:r w:rsidR="00455C26" w:rsidRPr="004A6BEA">
        <w:rPr>
          <w:color w:val="000000" w:themeColor="text1"/>
        </w:rPr>
        <w:t xml:space="preserve">e </w:t>
      </w:r>
      <w:r w:rsidR="009B6571" w:rsidRPr="004A6BEA">
        <w:rPr>
          <w:color w:val="000000" w:themeColor="text1"/>
        </w:rPr>
        <w:t>místa</w:t>
      </w:r>
      <w:r w:rsidR="00455C26" w:rsidRPr="004A6BEA">
        <w:rPr>
          <w:color w:val="000000" w:themeColor="text1"/>
        </w:rPr>
        <w:t xml:space="preserve"> kam se přemístit. </w:t>
      </w:r>
    </w:p>
    <w:p w14:paraId="76961227" w14:textId="5E25F962" w:rsidR="00BA4D29" w:rsidRPr="001F6849" w:rsidRDefault="00BA4D29" w:rsidP="002656D4">
      <w:pPr>
        <w:pStyle w:val="Heading2"/>
        <w:rPr>
          <w:ins w:id="83" w:author="Jan Horák" w:date="2023-06-15T11:51:00Z"/>
          <w:lang w:val="cs-CZ"/>
        </w:rPr>
      </w:pPr>
      <w:r w:rsidRPr="001F6849">
        <w:rPr>
          <w:lang w:val="cs-CZ"/>
        </w:rPr>
        <w:lastRenderedPageBreak/>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6B0D3E36"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8</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w:t>
      </w:r>
      <w:r w:rsidR="00506131" w:rsidRPr="001F6849">
        <w:lastRenderedPageBreak/>
        <w:t>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7EF8B211"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644735F4"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r w:rsidR="00331DCE" w:rsidRPr="001F6849">
        <w:rPr>
          <w:highlight w:val="yellow"/>
        </w:rPr>
        <w:t xml:space="preserve">(#todo </w:t>
      </w:r>
      <w:proofErr w:type="spellStart"/>
      <w:r w:rsidR="00331DCE" w:rsidRPr="001F6849">
        <w:rPr>
          <w:highlight w:val="yellow"/>
        </w:rPr>
        <w:t>vysvetlit</w:t>
      </w:r>
      <w:proofErr w:type="spellEnd"/>
      <w:r w:rsidR="00331DCE" w:rsidRPr="001F6849">
        <w:rPr>
          <w:highlight w:val="yellow"/>
        </w:rPr>
        <w:t xml:space="preserve"> </w:t>
      </w:r>
      <w:proofErr w:type="spellStart"/>
      <w:r w:rsidR="00331DCE" w:rsidRPr="001F6849">
        <w:rPr>
          <w:highlight w:val="yellow"/>
        </w:rPr>
        <w:t>frustrum</w:t>
      </w:r>
      <w:proofErr w:type="spellEnd"/>
      <w:r w:rsidR="00331DCE" w:rsidRPr="001F6849">
        <w:rPr>
          <w:highlight w:val="yellow"/>
        </w:rPr>
        <w:t xml:space="preserve"> </w:t>
      </w:r>
      <w:proofErr w:type="spellStart"/>
      <w:r w:rsidR="00331DCE" w:rsidRPr="001F6849">
        <w:rPr>
          <w:highlight w:val="yellow"/>
        </w:rPr>
        <w:t>culling</w:t>
      </w:r>
      <w:proofErr w:type="spellEnd"/>
      <w:r w:rsidR="00331DCE" w:rsidRPr="001F6849">
        <w:rPr>
          <w:highlight w:val="yellow"/>
        </w:rPr>
        <w:t>)</w:t>
      </w:r>
    </w:p>
    <w:p w14:paraId="1D979872" w14:textId="06135C6B" w:rsidR="006E3574" w:rsidRPr="001F6849" w:rsidRDefault="00186AD4" w:rsidP="00331DCE">
      <w:pPr>
        <w:pStyle w:val="Normlnprvnodsazen"/>
      </w:pPr>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w:t>
      </w:r>
      <w:r w:rsidR="00331DCE" w:rsidRPr="001F6849">
        <w:t xml:space="preserve">se odborná literatura není schopná shodnout zdali </w:t>
      </w:r>
      <w:r w:rsidR="00331DCE" w:rsidRPr="001F6849">
        <w:lastRenderedPageBreak/>
        <w:t xml:space="preserve">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720E5532">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05E5188D"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9</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7C670BC2"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10</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6EF9EE25" w:rsidR="00AB45B4" w:rsidRDefault="00AB45B4" w:rsidP="00331DCE">
      <w:pPr>
        <w:pStyle w:val="Normlnprvnodsazen"/>
      </w:pPr>
      <w:r w:rsidRPr="001F6849">
        <w:t xml:space="preserve">Jako důležitou problematiku zmiňuje </w:t>
      </w:r>
      <w:r w:rsidRPr="001F6849">
        <w:fldChar w:fldCharType="begin"/>
      </w:r>
      <w:r w:rsidR="00D90163">
        <w:instrText xml:space="preserve"> ADDIN ZOTERO_ITEM CSL_CITATION {"citationID":"pyYXfhhk","properties":{"formattedCitation":"(Coltekin et al. 2020)","plainCitation":"(Coltekin et al. 2020)","noteIndex":0},"citationItems":[{"id":"8cwhWjIH/yYTF41lm","uris":["http://zotero.org/groups/4599106/items/F54Y7ICM"],"itemData":{"id":1274,"type":"article-journal","abstract":"This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D90163">
        <w:instrText xml:space="preserve"> ADDIN ZOTERO_ITEM CSL_CITATION {"citationID":"cz6cyLsT","properties":{"formattedCitation":"(Coltekin et al. 2020)","plainCitation":"(Coltekin et al. 2020)","noteIndex":0},"citationItems":[{"id":"8cwhWjIH/yYTF41lm","uris":["http://zotero.org/groups/4599106/items/F54Y7ICM"],"itemData":{"id":1274,"type":"article-journal","abstract":"This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w:t>
      </w:r>
      <w:proofErr w:type="spellStart"/>
      <w:r w:rsidR="00C05E88" w:rsidRPr="001F6849">
        <w:t>Coltekin</w:t>
      </w:r>
      <w:proofErr w:type="spellEnd"/>
      <w:r w:rsidR="00C05E88" w:rsidRPr="001F6849">
        <w:t xml:space="preserve">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0"/>
                    <a:stretch>
                      <a:fillRect/>
                    </a:stretch>
                  </pic:blipFill>
                  <pic:spPr>
                    <a:xfrm>
                      <a:off x="0" y="0"/>
                      <a:ext cx="5579745" cy="3993515"/>
                    </a:xfrm>
                    <a:prstGeom prst="rect">
                      <a:avLst/>
                    </a:prstGeom>
                  </pic:spPr>
                </pic:pic>
              </a:graphicData>
            </a:graphic>
          </wp:inline>
        </w:drawing>
      </w:r>
    </w:p>
    <w:p w14:paraId="00AB9F73" w14:textId="6E9353E5" w:rsidR="00B2682C" w:rsidRPr="001F6849" w:rsidRDefault="00B2682C" w:rsidP="00B2682C">
      <w:pPr>
        <w:pStyle w:val="Caption"/>
      </w:pPr>
      <w:r>
        <w:t xml:space="preserve">Obr. </w:t>
      </w:r>
      <w:r>
        <w:fldChar w:fldCharType="begin"/>
      </w:r>
      <w:r>
        <w:instrText xml:space="preserve"> SEQ Obr. \* ARABIC </w:instrText>
      </w:r>
      <w:r>
        <w:fldChar w:fldCharType="separate"/>
      </w:r>
      <w:r w:rsidR="007C3EEE">
        <w:rPr>
          <w:noProof/>
        </w:rPr>
        <w:t>11</w:t>
      </w:r>
      <w:r>
        <w:fldChar w:fldCharType="end"/>
      </w:r>
      <w:r>
        <w:t xml:space="preserve"> Vztah LOR a </w:t>
      </w:r>
      <w:proofErr w:type="spellStart"/>
      <w:r>
        <w:t>miry</w:t>
      </w:r>
      <w:proofErr w:type="spellEnd"/>
      <w:r>
        <w:t xml:space="preserve"> imerze. </w:t>
      </w:r>
      <w:proofErr w:type="spellStart"/>
      <w:r>
        <w:t>Coletkin</w:t>
      </w:r>
      <w:proofErr w:type="spellEnd"/>
      <w:r>
        <w:t xml:space="preserve"> 2016 </w:t>
      </w:r>
      <w:r w:rsidRPr="00B2682C">
        <w:rPr>
          <w:highlight w:val="yellow"/>
        </w:rPr>
        <w:t>#</w:t>
      </w:r>
      <w:proofErr w:type="gramStart"/>
      <w:r w:rsidRPr="00B2682C">
        <w:rPr>
          <w:highlight w:val="yellow"/>
        </w:rPr>
        <w:t>todo - citovat</w:t>
      </w:r>
      <w:proofErr w:type="gramEnd"/>
    </w:p>
    <w:p w14:paraId="3E7A8760" w14:textId="56C57CF8" w:rsidR="00054069" w:rsidRPr="001F6849" w:rsidRDefault="000B14FA" w:rsidP="004A11B2">
      <w:pPr>
        <w:pStyle w:val="Normlnprvnodsazen"/>
      </w:pPr>
      <w:r w:rsidRPr="001F6849">
        <w:t xml:space="preserve">Další z problematik je pak tvorba virtuálního obsahu. Vytvoření obsahu s vysokým LOD a LOR zahrnuje řadu komplexních operací </w:t>
      </w:r>
      <w:r w:rsidRPr="001F6849">
        <w:fldChar w:fldCharType="begin"/>
      </w:r>
      <w:r w:rsidR="00D90163">
        <w:instrText xml:space="preserve"> ADDIN ZOTERO_ITEM CSL_CITATION {"citationID":"Qk91xJhn","properties":{"formattedCitation":"(Coltekin et al. 2020)","plainCitation":"(Coltekin et al. 2020)","noteIndex":0},"citationItems":[{"id":"8cwhWjIH/yYTF41lm","uris":["http://zotero.org/groups/4599106/items/F54Y7ICM"],"itemData":{"id":1274,"type":"article-journal","abstract":"This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Za hlavní úskalí se považuje 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26CD04EA" w14:textId="43EA5B66" w:rsidR="00A93670" w:rsidRDefault="004B36EC" w:rsidP="00A93670">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 V případě, kdy se vizualizace pohybuje v prostředí internetu je velikost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možnosti uchovat informaci o </w:t>
      </w:r>
      <w:proofErr w:type="spellStart"/>
      <w:r w:rsidR="000A08D9">
        <w:t>geolokalizaci</w:t>
      </w:r>
      <w:proofErr w:type="spellEnd"/>
      <w:r w:rsidR="000A08D9">
        <w:t xml:space="preserve"> (lat, </w:t>
      </w:r>
      <w:proofErr w:type="spellStart"/>
      <w:r w:rsidR="000A08D9">
        <w:t>lon</w:t>
      </w:r>
      <w:proofErr w:type="spellEnd"/>
      <w:r w:rsidR="000A08D9">
        <w:t>)</w:t>
      </w:r>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p>
    <w:p w14:paraId="10C4F004" w14:textId="04E7BF4A" w:rsidR="0087744F" w:rsidRPr="00153841" w:rsidRDefault="0087744F" w:rsidP="0087744F">
      <w:pPr>
        <w:pStyle w:val="Caption"/>
        <w:keepNext/>
      </w:pPr>
      <w:r>
        <w:t xml:space="preserve">Tab. </w:t>
      </w:r>
      <w:r>
        <w:fldChar w:fldCharType="begin"/>
      </w:r>
      <w:r>
        <w:instrText xml:space="preserve"> SEQ Tab. \* ARABIC </w:instrText>
      </w:r>
      <w:r>
        <w:fldChar w:fldCharType="separate"/>
      </w:r>
      <w:r>
        <w:rPr>
          <w:noProof/>
        </w:rPr>
        <w:t>2</w:t>
      </w:r>
      <w:r>
        <w:fldChar w:fldCharType="end"/>
      </w:r>
      <w:r>
        <w:t xml:space="preserve"> </w:t>
      </w:r>
      <w:r w:rsidR="00153841">
        <w:t>Seznam relevantní</w:t>
      </w:r>
      <w:r>
        <w:t xml:space="preserve"> datových formátů umožňující 3D vizualizace</w:t>
      </w:r>
      <w:r w:rsidRPr="002328BA">
        <w:rPr>
          <w:highlight w:val="yellow"/>
        </w:rPr>
        <w:t xml:space="preserve">. </w:t>
      </w:r>
      <w:r w:rsidR="00153841" w:rsidRPr="002328BA">
        <w:rPr>
          <w:highlight w:val="yellow"/>
          <w:lang w:val="en-US"/>
        </w:rPr>
        <w:t xml:space="preserve">#todo </w:t>
      </w:r>
      <w:r w:rsidR="00AC6F9B" w:rsidRPr="002328BA">
        <w:rPr>
          <w:highlight w:val="yellow"/>
          <w:lang w:val="en-US"/>
        </w:rPr>
        <w:t xml:space="preserve">- </w:t>
      </w:r>
      <w:proofErr w:type="spellStart"/>
      <w:r w:rsidR="00AC6F9B" w:rsidRPr="002328BA">
        <w:rPr>
          <w:highlight w:val="yellow"/>
          <w:lang w:val="en-US"/>
        </w:rPr>
        <w:t>zdroje</w:t>
      </w:r>
      <w:proofErr w:type="spellEnd"/>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Formát</w:t>
            </w:r>
            <w:proofErr w:type="spellEnd"/>
            <w:r w:rsidRPr="0087744F">
              <w:rPr>
                <w:rFonts w:eastAsia="Times New Roman" w:cs="Arial"/>
                <w:b/>
                <w:bCs/>
                <w:sz w:val="20"/>
                <w:szCs w:val="20"/>
                <w:lang w:val="en-US"/>
              </w:rPr>
              <w:t xml:space="preserve"> </w:t>
            </w:r>
            <w:proofErr w:type="spellStart"/>
            <w:r w:rsidRPr="0087744F">
              <w:rPr>
                <w:rFonts w:eastAsia="Times New Roman" w:cs="Arial"/>
                <w:b/>
                <w:bCs/>
                <w:sz w:val="20"/>
                <w:szCs w:val="20"/>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lastRenderedPageBreak/>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slpk</w:t>
            </w:r>
            <w:proofErr w:type="spellEnd"/>
            <w:r w:rsidRPr="0087744F">
              <w:rPr>
                <w:rFonts w:eastAsia="Times New Roman" w:cs="Arial"/>
                <w:sz w:val="20"/>
                <w:szCs w:val="20"/>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WebGIS</w:t>
            </w:r>
            <w:proofErr w:type="spellEnd"/>
            <w:r w:rsidRPr="0087744F">
              <w:rPr>
                <w:rFonts w:eastAsia="Times New Roman" w:cs="Arial"/>
                <w:sz w:val="20"/>
                <w:szCs w:val="20"/>
                <w:lang w:val="en-US"/>
              </w:rPr>
              <w:t xml:space="preserve"> / </w:t>
            </w: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staveb</w:t>
            </w:r>
            <w:proofErr w:type="spellEnd"/>
            <w:r w:rsidRPr="0087744F">
              <w:rPr>
                <w:rFonts w:eastAsia="Times New Roman" w:cs="Arial"/>
                <w:sz w:val="20"/>
                <w:szCs w:val="20"/>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Shapefile - Polygon Z</w:t>
            </w:r>
            <w:r>
              <w:rPr>
                <w:rFonts w:eastAsia="Times New Roman" w:cs="Arial"/>
                <w:sz w:val="20"/>
                <w:szCs w:val="20"/>
                <w:lang w:val="en-US"/>
              </w:rPr>
              <w:t xml:space="preserve"> / </w:t>
            </w:r>
            <w:proofErr w:type="spellStart"/>
            <w:r>
              <w:rPr>
                <w:rFonts w:eastAsia="Times New Roman" w:cs="Arial"/>
                <w:sz w:val="20"/>
                <w:szCs w:val="20"/>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w:t>
            </w:r>
            <w:proofErr w:type="spellStart"/>
            <w:r w:rsidRPr="0087744F">
              <w:rPr>
                <w:rFonts w:eastAsia="Times New Roman" w:cs="Arial"/>
                <w:sz w:val="20"/>
                <w:szCs w:val="20"/>
                <w:lang w:val="en-US"/>
              </w:rPr>
              <w:t>AutoDesk</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glTF</w:t>
            </w:r>
            <w:proofErr w:type="spellEnd"/>
            <w:r w:rsidRPr="0087744F">
              <w:rPr>
                <w:rFonts w:eastAsia="Times New Roman" w:cs="Arial"/>
                <w:sz w:val="20"/>
                <w:szCs w:val="20"/>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JSON, </w:t>
            </w:r>
            <w:proofErr w:type="spellStart"/>
            <w:r w:rsidRPr="0087744F">
              <w:rPr>
                <w:rFonts w:eastAsia="Times New Roman" w:cs="Arial"/>
                <w:sz w:val="20"/>
                <w:szCs w:val="20"/>
                <w:lang w:val="en-US"/>
              </w:rPr>
              <w:t>Binární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glb</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netCDF</w:t>
            </w:r>
            <w:proofErr w:type="spellEnd"/>
            <w:r w:rsidRPr="0087744F">
              <w:rPr>
                <w:rFonts w:eastAsia="Times New Roman" w:cs="Arial"/>
                <w:sz w:val="20"/>
                <w:szCs w:val="20"/>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FBX (</w:t>
            </w:r>
            <w:proofErr w:type="spellStart"/>
            <w:r w:rsidRPr="0087744F">
              <w:rPr>
                <w:rFonts w:eastAsia="Times New Roman" w:cs="Arial"/>
                <w:sz w:val="20"/>
                <w:szCs w:val="20"/>
                <w:lang w:val="en-US"/>
              </w:rPr>
              <w:t>Filmbox</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4E9C5A8D" w14:textId="30440D3E" w:rsidR="00D947C0" w:rsidRDefault="0087744F" w:rsidP="00D947C0">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sidR="00153841">
        <w:rPr>
          <w:lang w:eastAsia="en-US"/>
        </w:rPr>
        <w:t xml:space="preserve">Sloupec </w:t>
      </w:r>
      <w:r w:rsidRPr="0087744F">
        <w:rPr>
          <w:lang w:eastAsia="en-US"/>
        </w:rPr>
        <w:t xml:space="preserve">indikuje, </w:t>
      </w:r>
      <w:r w:rsidR="00153841">
        <w:rPr>
          <w:lang w:eastAsia="en-US"/>
        </w:rPr>
        <w:t xml:space="preserve">zda </w:t>
      </w:r>
      <w:r w:rsidRPr="0087744F">
        <w:rPr>
          <w:lang w:eastAsia="en-US"/>
        </w:rPr>
        <w:t xml:space="preserve">webové využití </w:t>
      </w:r>
      <w:r w:rsidR="00153841">
        <w:rPr>
          <w:lang w:eastAsia="en-US"/>
        </w:rPr>
        <w:t xml:space="preserve">formátu </w:t>
      </w:r>
      <w:r w:rsidRPr="0087744F">
        <w:rPr>
          <w:lang w:eastAsia="en-US"/>
        </w:rPr>
        <w:t xml:space="preserve">je </w:t>
      </w:r>
      <w:r w:rsidR="00153841" w:rsidRPr="0087744F">
        <w:rPr>
          <w:lang w:eastAsia="en-US"/>
        </w:rPr>
        <w:t>omezené</w:t>
      </w:r>
      <w:r w:rsidR="005D7C60">
        <w:rPr>
          <w:lang w:eastAsia="en-US"/>
        </w:rPr>
        <w:t xml:space="preserve"> (např. licencovaným softwarem)</w:t>
      </w:r>
      <w:r w:rsidR="00153841" w:rsidRPr="0087744F">
        <w:rPr>
          <w:lang w:eastAsia="en-US"/>
        </w:rPr>
        <w:t>,</w:t>
      </w:r>
      <w:r w:rsidRPr="0087744F">
        <w:rPr>
          <w:lang w:eastAsia="en-US"/>
        </w:rPr>
        <w:t xml:space="preserve"> </w:t>
      </w:r>
      <w:r w:rsidR="00153841">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w:t>
      </w:r>
      <w:r w:rsidR="00153841">
        <w:rPr>
          <w:lang w:eastAsia="en-US"/>
        </w:rPr>
        <w:t>znalosti</w:t>
      </w:r>
      <w:r>
        <w:rPr>
          <w:lang w:eastAsia="en-US"/>
        </w:rPr>
        <w:t xml:space="preserve"> není tedy výsledkem exaktního výzkumu, tudíž by nemělo být bráno jako stoprocentně směrodatné. </w:t>
      </w:r>
    </w:p>
    <w:p w14:paraId="4C9A84A9" w14:textId="3F758FD3" w:rsidR="00D727F5" w:rsidRDefault="00A93670" w:rsidP="00D947C0">
      <w:pPr>
        <w:pStyle w:val="Normlnprvnodsazen"/>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00D727F5" w:rsidRPr="001F6849">
        <w:rPr>
          <w:lang w:eastAsia="en-US"/>
        </w:rPr>
        <w:t xml:space="preserve">řezdívaný </w:t>
      </w:r>
      <w:r w:rsidR="00D727F5" w:rsidRPr="001F6849">
        <w:rPr>
          <w:i/>
          <w:iCs/>
          <w:lang w:eastAsia="en-US"/>
        </w:rPr>
        <w:t xml:space="preserve">JPG pro </w:t>
      </w:r>
      <w:proofErr w:type="gramStart"/>
      <w:r w:rsidR="00D727F5" w:rsidRPr="001F6849">
        <w:rPr>
          <w:i/>
          <w:iCs/>
          <w:lang w:eastAsia="en-US"/>
        </w:rPr>
        <w:t>3D</w:t>
      </w:r>
      <w:proofErr w:type="gramEnd"/>
      <w:r w:rsidR="00D727F5" w:rsidRPr="001F6849">
        <w:rPr>
          <w:lang w:eastAsia="en-US"/>
        </w:rPr>
        <w:t xml:space="preserve">, jedná se o otevřený formát vytvořený skupinou </w:t>
      </w:r>
      <w:proofErr w:type="spellStart"/>
      <w:r w:rsidR="00D727F5" w:rsidRPr="001F6849">
        <w:rPr>
          <w:lang w:eastAsia="en-US"/>
        </w:rPr>
        <w:t>Khronos</w:t>
      </w:r>
      <w:proofErr w:type="spellEnd"/>
      <w:r w:rsidR="00D727F5" w:rsidRPr="001F6849">
        <w:rPr>
          <w:lang w:eastAsia="en-US"/>
        </w:rPr>
        <w:t xml:space="preserve">. Jedná se o formát určený pro sdílení </w:t>
      </w:r>
      <w:proofErr w:type="gramStart"/>
      <w:r w:rsidR="00D727F5" w:rsidRPr="001F6849">
        <w:rPr>
          <w:lang w:eastAsia="en-US"/>
        </w:rPr>
        <w:t>3D</w:t>
      </w:r>
      <w:proofErr w:type="gramEnd"/>
      <w:r w:rsidR="00D727F5" w:rsidRPr="001F6849">
        <w:rPr>
          <w:lang w:eastAsia="en-US"/>
        </w:rPr>
        <w:t xml:space="preserve"> scén. Může být ve dvou formách – jakožto binární </w:t>
      </w:r>
      <w:proofErr w:type="gramStart"/>
      <w:r w:rsidR="00D727F5" w:rsidRPr="001F6849">
        <w:rPr>
          <w:lang w:eastAsia="en-US"/>
        </w:rPr>
        <w:t xml:space="preserve">balík </w:t>
      </w:r>
      <w:r w:rsidR="00D727F5" w:rsidRPr="001F6849">
        <w:rPr>
          <w:i/>
          <w:iCs/>
          <w:lang w:eastAsia="en-US"/>
        </w:rPr>
        <w:t>.</w:t>
      </w:r>
      <w:proofErr w:type="spellStart"/>
      <w:r w:rsidR="00D727F5" w:rsidRPr="001F6849">
        <w:rPr>
          <w:i/>
          <w:iCs/>
          <w:lang w:eastAsia="en-US"/>
        </w:rPr>
        <w:t>glb</w:t>
      </w:r>
      <w:proofErr w:type="spellEnd"/>
      <w:proofErr w:type="gramEnd"/>
      <w:r w:rsidR="00D727F5" w:rsidRPr="001F6849">
        <w:rPr>
          <w:lang w:eastAsia="en-US"/>
        </w:rPr>
        <w:t xml:space="preserve"> nebo jako JSON soubor</w:t>
      </w:r>
      <w:r w:rsidR="00813700" w:rsidRPr="001F6849">
        <w:rPr>
          <w:lang w:eastAsia="en-US"/>
        </w:rPr>
        <w:t xml:space="preserve"> </w:t>
      </w:r>
      <w:r w:rsidR="00813700" w:rsidRPr="001F6849">
        <w:rPr>
          <w:i/>
          <w:iCs/>
          <w:lang w:eastAsia="en-US"/>
        </w:rPr>
        <w:t>.</w:t>
      </w:r>
      <w:proofErr w:type="spellStart"/>
      <w:r w:rsidR="00813700" w:rsidRPr="001F6849">
        <w:rPr>
          <w:i/>
          <w:iCs/>
          <w:lang w:eastAsia="en-US"/>
        </w:rPr>
        <w:t>gltf</w:t>
      </w:r>
      <w:proofErr w:type="spellEnd"/>
      <w:r w:rsidR="00D727F5" w:rsidRPr="001F6849">
        <w:rPr>
          <w:lang w:eastAsia="en-US"/>
        </w:rPr>
        <w:t xml:space="preserve"> indexující připojené binární soubory (</w:t>
      </w:r>
      <w:del w:id="89" w:author="Lukáš Herman" w:date="2023-02-06T14:25:00Z">
        <w:r w:rsidR="00D727F5" w:rsidRPr="001F6849" w:rsidDel="00227A2E">
          <w:rPr>
            <w:lang w:eastAsia="en-US"/>
          </w:rPr>
          <w:delText>atiributy</w:delText>
        </w:r>
      </w:del>
      <w:ins w:id="90" w:author="Lukáš Herman" w:date="2023-02-06T14:25:00Z">
        <w:r w:rsidR="00227A2E" w:rsidRPr="001F6849">
          <w:rPr>
            <w:lang w:eastAsia="en-US"/>
          </w:rPr>
          <w:t>atributy</w:t>
        </w:r>
      </w:ins>
      <w:r w:rsidR="00D727F5" w:rsidRPr="001F6849">
        <w:rPr>
          <w:lang w:eastAsia="en-US"/>
        </w:rPr>
        <w:t xml:space="preserve"> - </w:t>
      </w:r>
      <w:r w:rsidR="00D727F5" w:rsidRPr="001F6849">
        <w:rPr>
          <w:i/>
          <w:iCs/>
          <w:lang w:eastAsia="en-US"/>
        </w:rPr>
        <w:t xml:space="preserve">.bin, </w:t>
      </w:r>
      <w:r w:rsidR="00D727F5" w:rsidRPr="001F6849">
        <w:rPr>
          <w:lang w:eastAsia="en-US"/>
        </w:rPr>
        <w:t xml:space="preserve">textury - </w:t>
      </w:r>
      <w:r w:rsidR="00D727F5" w:rsidRPr="001F6849">
        <w:rPr>
          <w:i/>
          <w:iCs/>
          <w:lang w:eastAsia="en-US"/>
        </w:rPr>
        <w:t>.</w:t>
      </w:r>
      <w:proofErr w:type="spellStart"/>
      <w:r w:rsidR="00D727F5" w:rsidRPr="001F6849">
        <w:rPr>
          <w:i/>
          <w:iCs/>
          <w:lang w:eastAsia="en-US"/>
        </w:rPr>
        <w:t>jpg</w:t>
      </w:r>
      <w:proofErr w:type="spellEnd"/>
      <w:r w:rsidR="00D727F5" w:rsidRPr="001F6849">
        <w:rPr>
          <w:i/>
          <w:iCs/>
          <w:lang w:eastAsia="en-US"/>
        </w:rPr>
        <w:t>, .</w:t>
      </w:r>
      <w:proofErr w:type="spellStart"/>
      <w:r w:rsidR="00D727F5" w:rsidRPr="001F6849">
        <w:rPr>
          <w:i/>
          <w:iCs/>
          <w:lang w:eastAsia="en-US"/>
        </w:rPr>
        <w:t>png</w:t>
      </w:r>
      <w:proofErr w:type="spellEnd"/>
      <w:r w:rsidR="00D727F5" w:rsidRPr="001F6849">
        <w:rPr>
          <w:i/>
          <w:iCs/>
          <w:lang w:eastAsia="en-US"/>
        </w:rPr>
        <w:t xml:space="preserve">. </w:t>
      </w:r>
      <w:proofErr w:type="gramStart"/>
      <w:r w:rsidR="00D727F5" w:rsidRPr="001F6849">
        <w:rPr>
          <w:i/>
          <w:iCs/>
          <w:lang w:eastAsia="en-US"/>
        </w:rPr>
        <w:t>.</w:t>
      </w:r>
      <w:proofErr w:type="spellStart"/>
      <w:r w:rsidR="00D727F5" w:rsidRPr="001F6849">
        <w:rPr>
          <w:i/>
          <w:iCs/>
          <w:lang w:eastAsia="en-US"/>
        </w:rPr>
        <w:t>webP</w:t>
      </w:r>
      <w:proofErr w:type="spellEnd"/>
      <w:proofErr w:type="gramEnd"/>
      <w:r w:rsidR="00813700" w:rsidRPr="001F6849">
        <w:rPr>
          <w:lang w:eastAsia="en-US"/>
        </w:rPr>
        <w:t xml:space="preserve">). Formát je podporovaný ve většině </w:t>
      </w:r>
      <w:proofErr w:type="spellStart"/>
      <w:r w:rsidR="00813700" w:rsidRPr="001F6849">
        <w:rPr>
          <w:lang w:eastAsia="en-US"/>
        </w:rPr>
        <w:t>WebGL</w:t>
      </w:r>
      <w:proofErr w:type="spellEnd"/>
      <w:r w:rsidR="00813700" w:rsidRPr="001F6849">
        <w:rPr>
          <w:lang w:eastAsia="en-US"/>
        </w:rPr>
        <w:t xml:space="preserve"> knihoven</w:t>
      </w:r>
      <w:r w:rsidR="00083F62">
        <w:rPr>
          <w:lang w:eastAsia="en-US"/>
        </w:rPr>
        <w:t>, grafických softwarů a nástrojů pro konverzi, kompresi atd.</w:t>
      </w:r>
      <w:r w:rsidR="005D5388">
        <w:rPr>
          <w:lang w:eastAsia="en-US"/>
        </w:rPr>
        <w:t xml:space="preserve"> V kontextu geoprostorových dat, </w:t>
      </w:r>
      <w:proofErr w:type="spellStart"/>
      <w:r w:rsidR="005D5388">
        <w:rPr>
          <w:lang w:eastAsia="en-US"/>
        </w:rPr>
        <w:t>gltf</w:t>
      </w:r>
      <w:proofErr w:type="spellEnd"/>
      <w:r w:rsidR="005D5388">
        <w:rPr>
          <w:lang w:eastAsia="en-US"/>
        </w:rPr>
        <w:t xml:space="preserve"> obsahuje tzv. geoprostorový profil. Jedná se o standardizovaný </w:t>
      </w:r>
      <w:r w:rsidR="000D323F">
        <w:rPr>
          <w:lang w:eastAsia="en-US"/>
        </w:rPr>
        <w:t>způsob,</w:t>
      </w:r>
      <w:r w:rsidR="005D5388">
        <w:rPr>
          <w:lang w:eastAsia="en-US"/>
        </w:rPr>
        <w:t xml:space="preserve"> jak umožnit </w:t>
      </w:r>
      <w:proofErr w:type="spellStart"/>
      <w:r w:rsidR="005D5388">
        <w:rPr>
          <w:lang w:eastAsia="en-US"/>
        </w:rPr>
        <w:t>glTF</w:t>
      </w:r>
      <w:proofErr w:type="spellEnd"/>
      <w:r w:rsidR="005D5388">
        <w:rPr>
          <w:lang w:eastAsia="en-US"/>
        </w:rPr>
        <w:t xml:space="preserve"> streamování obsáhlých terénních dat s texturami, bodových mračen a CAD modelů a aby bylo možné propojit metadata (atributy) s geometrií. </w:t>
      </w:r>
      <w:r w:rsidR="000D323F">
        <w:rPr>
          <w:lang w:eastAsia="en-US"/>
        </w:rPr>
        <w:t xml:space="preserve">Formát je podporován v mnoha desktopových i webových řešeních </w:t>
      </w:r>
      <w:r w:rsidR="000D323F">
        <w:rPr>
          <w:lang w:eastAsia="en-US"/>
        </w:rPr>
        <w:fldChar w:fldCharType="begin"/>
      </w:r>
      <w:r w:rsidR="000D323F">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sidR="000D323F">
        <w:rPr>
          <w:lang w:eastAsia="en-US"/>
        </w:rPr>
        <w:fldChar w:fldCharType="separate"/>
      </w:r>
      <w:r w:rsidR="000D323F" w:rsidRPr="000D323F">
        <w:t>(</w:t>
      </w:r>
      <w:proofErr w:type="spellStart"/>
      <w:r w:rsidR="000D323F" w:rsidRPr="000D323F">
        <w:t>Khronos</w:t>
      </w:r>
      <w:proofErr w:type="spellEnd"/>
      <w:r w:rsidR="000D323F" w:rsidRPr="000D323F">
        <w:t xml:space="preserve"> Group 2017)</w:t>
      </w:r>
      <w:r w:rsidR="000D323F">
        <w:rPr>
          <w:lang w:eastAsia="en-US"/>
        </w:rPr>
        <w:fldChar w:fldCharType="end"/>
      </w:r>
      <w:r w:rsidR="000D323F">
        <w:rPr>
          <w:lang w:eastAsia="en-US"/>
        </w:rPr>
        <w:t xml:space="preserve">. </w:t>
      </w:r>
    </w:p>
    <w:p w14:paraId="7854364E" w14:textId="0EAFE2DD" w:rsidR="005C35FA" w:rsidRDefault="005C35FA" w:rsidP="005D7C60">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r w:rsidR="00123346">
        <w:rPr>
          <w:lang w:eastAsia="en-US"/>
        </w:rPr>
        <w:t xml:space="preserve">Jedná se o </w:t>
      </w:r>
      <w:r w:rsidR="000A08D9">
        <w:rPr>
          <w:lang w:eastAsia="en-US"/>
        </w:rPr>
        <w:t xml:space="preserve">otevřený formát a </w:t>
      </w:r>
      <w:r w:rsidR="00123346">
        <w:rPr>
          <w:lang w:eastAsia="en-US"/>
        </w:rPr>
        <w:t>OGC standard</w:t>
      </w:r>
      <w:r>
        <w:rPr>
          <w:lang w:eastAsia="en-US"/>
        </w:rPr>
        <w:t xml:space="preserve">. </w:t>
      </w:r>
      <w:r w:rsidR="000A08D9">
        <w:rPr>
          <w:lang w:eastAsia="en-US"/>
        </w:rPr>
        <w:t xml:space="preserve">Formát je vytvořen na základě </w:t>
      </w:r>
      <w:proofErr w:type="spellStart"/>
      <w:r w:rsidR="000A08D9">
        <w:rPr>
          <w:lang w:eastAsia="en-US"/>
        </w:rPr>
        <w:t>glTF</w:t>
      </w:r>
      <w:proofErr w:type="spellEnd"/>
      <w:r w:rsidR="000A08D9">
        <w:rPr>
          <w:lang w:eastAsia="en-US"/>
        </w:rPr>
        <w:t xml:space="preserve"> </w:t>
      </w:r>
      <w:r w:rsidR="000A08D9">
        <w:rPr>
          <w:lang w:eastAsia="en-US"/>
        </w:rPr>
        <w:lastRenderedPageBreak/>
        <w:t xml:space="preserve">specifikace. Hlavní předností je hierarchický LOD přístup, kdy data jsou definována ve stromové struktuře, kde koncové </w:t>
      </w:r>
      <w:proofErr w:type="spellStart"/>
      <w:r w:rsidR="000A08D9">
        <w:rPr>
          <w:lang w:eastAsia="en-US"/>
        </w:rPr>
        <w:t>nódy</w:t>
      </w:r>
      <w:proofErr w:type="spellEnd"/>
      <w:r w:rsidR="000A08D9">
        <w:rPr>
          <w:lang w:eastAsia="en-US"/>
        </w:rPr>
        <w:t xml:space="preserve"> mají maximální rozlišení a každý rodič je zjednodušenou verzí svých </w:t>
      </w:r>
      <w:r w:rsidR="00615C3B" w:rsidRPr="00615C3B">
        <w:rPr>
          <w:highlight w:val="yellow"/>
          <w:lang w:eastAsia="en-US"/>
        </w:rPr>
        <w:t xml:space="preserve">dětských </w:t>
      </w:r>
      <w:proofErr w:type="spellStart"/>
      <w:r w:rsidR="00615C3B" w:rsidRPr="00615C3B">
        <w:rPr>
          <w:highlight w:val="yellow"/>
          <w:lang w:eastAsia="en-US"/>
        </w:rPr>
        <w:t>nódů</w:t>
      </w:r>
      <w:proofErr w:type="spellEnd"/>
      <w:r w:rsidR="00615C3B">
        <w:rPr>
          <w:lang w:eastAsia="en-US"/>
        </w:rPr>
        <w:t xml:space="preserve">.  Tento přístup tedy umožňuje </w:t>
      </w:r>
      <w:proofErr w:type="spellStart"/>
      <w:r w:rsidR="00615C3B">
        <w:rPr>
          <w:lang w:eastAsia="en-US"/>
        </w:rPr>
        <w:t>streamovat</w:t>
      </w:r>
      <w:proofErr w:type="spellEnd"/>
      <w:r w:rsidR="00615C3B">
        <w:rPr>
          <w:lang w:eastAsia="en-US"/>
        </w:rPr>
        <w:t xml:space="preserve"> pouze data potřebná pro dané zobrazení. 3DTiles formát sám o sobě určuje způsob jakým rozdělit 3D model do objemových dlaždic, kdy každá dlaždice odkazuje na </w:t>
      </w:r>
      <w:proofErr w:type="spellStart"/>
      <w:r w:rsidR="00615C3B">
        <w:rPr>
          <w:lang w:eastAsia="en-US"/>
        </w:rPr>
        <w:t>glTF</w:t>
      </w:r>
      <w:proofErr w:type="spellEnd"/>
      <w:r w:rsidR="00615C3B">
        <w:rPr>
          <w:lang w:eastAsia="en-US"/>
        </w:rPr>
        <w:t xml:space="preserve">. V rámci </w:t>
      </w:r>
      <w:proofErr w:type="spellStart"/>
      <w:r w:rsidR="00615C3B">
        <w:rPr>
          <w:lang w:eastAsia="en-US"/>
        </w:rPr>
        <w:t>glTF</w:t>
      </w:r>
      <w:proofErr w:type="spellEnd"/>
      <w:r w:rsidR="00615C3B">
        <w:rPr>
          <w:lang w:eastAsia="en-US"/>
        </w:rPr>
        <w:t xml:space="preserve"> je pak zakódována samotná geometrie, textury, komprese, identifikace prvku a metadata. </w:t>
      </w:r>
      <w:r w:rsidR="00615C3B" w:rsidRPr="00615C3B">
        <w:rPr>
          <w:lang w:eastAsia="en-US"/>
        </w:rPr>
        <w:fldChar w:fldCharType="begin"/>
      </w:r>
      <w:r w:rsidR="00615C3B"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00615C3B" w:rsidRPr="00615C3B">
        <w:rPr>
          <w:lang w:eastAsia="en-US"/>
        </w:rPr>
        <w:fldChar w:fldCharType="separate"/>
      </w:r>
      <w:r w:rsidR="00615C3B" w:rsidRPr="00615C3B">
        <w:t>(Geospatial Webinar 2023)</w:t>
      </w:r>
      <w:r w:rsidR="00615C3B" w:rsidRPr="00615C3B">
        <w:rPr>
          <w:lang w:eastAsia="en-US"/>
        </w:rPr>
        <w:fldChar w:fldCharType="end"/>
      </w:r>
      <w:r w:rsidR="005D7C60">
        <w:rPr>
          <w:lang w:eastAsia="en-US"/>
        </w:rPr>
        <w:t xml:space="preserve"> </w:t>
      </w: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w:t>
      </w:r>
      <w:r w:rsidR="00FB52CA">
        <w:rPr>
          <w:lang w:eastAsia="en-US"/>
        </w:rPr>
        <w:t>/SLPK</w:t>
      </w:r>
      <w:r>
        <w:rPr>
          <w:lang w:eastAsia="en-US"/>
        </w:rPr>
        <w:t xml:space="preserve">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xml:space="preserve">), formát podporuje sdílení 3D objektů, povrchových síti s texturami, bodová mračna aj. </w:t>
      </w:r>
      <w:r w:rsidR="00FB52CA">
        <w:rPr>
          <w:lang w:eastAsia="en-US"/>
        </w:rPr>
        <w:t>Formát primárně vytvořen a využíván v </w:t>
      </w:r>
      <w:proofErr w:type="spellStart"/>
      <w:r w:rsidR="00FB52CA">
        <w:rPr>
          <w:lang w:eastAsia="en-US"/>
        </w:rPr>
        <w:t>Esri</w:t>
      </w:r>
      <w:proofErr w:type="spellEnd"/>
      <w:r w:rsidR="00FB52CA">
        <w:rPr>
          <w:lang w:eastAsia="en-US"/>
        </w:rPr>
        <w:t xml:space="preserve"> technologiích a zároveň</w:t>
      </w:r>
      <w:r>
        <w:rPr>
          <w:lang w:eastAsia="en-US"/>
        </w:rPr>
        <w:t xml:space="preserve"> OGC standard.</w:t>
      </w:r>
      <w:r w:rsidR="00083F62">
        <w:rPr>
          <w:lang w:eastAsia="en-US"/>
        </w:rPr>
        <w:t xml:space="preserve"> </w:t>
      </w:r>
      <w:r w:rsidR="00083F62">
        <w:rPr>
          <w:lang w:eastAsia="en-US"/>
        </w:rPr>
        <w:fldChar w:fldCharType="begin"/>
      </w:r>
      <w:r w:rsidR="00083F62">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sidR="00083F62">
        <w:rPr>
          <w:lang w:eastAsia="en-US"/>
        </w:rPr>
        <w:fldChar w:fldCharType="separate"/>
      </w:r>
      <w:r w:rsidR="00083F62" w:rsidRPr="00083F62">
        <w:t>(OGC 2023)</w:t>
      </w:r>
      <w:r w:rsidR="00083F62">
        <w:rPr>
          <w:lang w:eastAsia="en-US"/>
        </w:rPr>
        <w:fldChar w:fldCharType="end"/>
      </w:r>
    </w:p>
    <w:p w14:paraId="1EDDD5B3" w14:textId="31B3FD8D" w:rsidR="00D92D85" w:rsidRPr="00D92D85" w:rsidRDefault="00D92D85" w:rsidP="00D92D85">
      <w:pPr>
        <w:pStyle w:val="Normlnprvnodsazen"/>
        <w:rPr>
          <w:lang w:eastAsia="en-US"/>
        </w:rPr>
      </w:pPr>
      <w:r w:rsidRPr="00D92D85">
        <w:rPr>
          <w:highlight w:val="yellow"/>
          <w:lang w:val="en-US" w:eastAsia="en-US"/>
        </w:rPr>
        <w:t xml:space="preserve">#todo – </w:t>
      </w:r>
      <w:proofErr w:type="spellStart"/>
      <w:r w:rsidRPr="00D92D85">
        <w:rPr>
          <w:highlight w:val="yellow"/>
          <w:lang w:val="en-US" w:eastAsia="en-US"/>
        </w:rPr>
        <w:t>napsat</w:t>
      </w:r>
      <w:proofErr w:type="spellEnd"/>
      <w:r w:rsidRPr="00D92D85">
        <w:rPr>
          <w:highlight w:val="yellow"/>
          <w:lang w:val="en-US" w:eastAsia="en-US"/>
        </w:rPr>
        <w:t xml:space="preserve"> p</w:t>
      </w:r>
      <w:proofErr w:type="spellStart"/>
      <w:r w:rsidRPr="00D92D85">
        <w:rPr>
          <w:highlight w:val="yellow"/>
          <w:lang w:eastAsia="en-US"/>
        </w:rPr>
        <w:t>říklady</w:t>
      </w:r>
      <w:proofErr w:type="spellEnd"/>
      <w:r w:rsidRPr="00D92D85">
        <w:rPr>
          <w:highlight w:val="yellow"/>
          <w:lang w:eastAsia="en-US"/>
        </w:rPr>
        <w:t xml:space="preserve"> kdy to kdo kdy použil – viz. </w:t>
      </w:r>
      <w:proofErr w:type="spellStart"/>
      <w:r w:rsidRPr="00D92D85">
        <w:rPr>
          <w:highlight w:val="yellow"/>
          <w:lang w:eastAsia="en-US"/>
        </w:rPr>
        <w:t>metavideo</w:t>
      </w:r>
      <w:proofErr w:type="spellEnd"/>
      <w:r w:rsidRPr="00D92D85">
        <w:rPr>
          <w:highlight w:val="yellow"/>
          <w:lang w:eastAsia="en-US"/>
        </w:rPr>
        <w:t xml:space="preserve"> </w:t>
      </w:r>
      <w:proofErr w:type="spellStart"/>
      <w:r w:rsidRPr="00D92D85">
        <w:rPr>
          <w:highlight w:val="yellow"/>
          <w:lang w:eastAsia="en-US"/>
        </w:rPr>
        <w:t>Metaconect</w:t>
      </w:r>
      <w:proofErr w:type="spellEnd"/>
      <w:r w:rsidRPr="00D92D85">
        <w:rPr>
          <w:highlight w:val="yellow"/>
          <w:lang w:eastAsia="en-US"/>
        </w:rPr>
        <w:t xml:space="preserve"> 2020</w:t>
      </w:r>
    </w:p>
    <w:p w14:paraId="4970D65F" w14:textId="1DC7ED9C" w:rsidR="005D7C60" w:rsidRPr="005D7C60" w:rsidRDefault="005D7C60" w:rsidP="005D7C60">
      <w:pPr>
        <w:pStyle w:val="Normlnprvnodsazen"/>
        <w:rPr>
          <w:b/>
          <w:bCs/>
          <w:lang w:eastAsia="en-US"/>
        </w:rPr>
      </w:pPr>
      <w:proofErr w:type="spellStart"/>
      <w:r w:rsidRPr="005D7C60">
        <w:rPr>
          <w:b/>
          <w:bCs/>
          <w:lang w:eastAsia="en-US"/>
        </w:rPr>
        <w:t>CityJSON</w:t>
      </w:r>
      <w:proofErr w:type="spellEnd"/>
      <w:r w:rsidR="00D560AD">
        <w:rPr>
          <w:b/>
          <w:bCs/>
          <w:lang w:eastAsia="en-US"/>
        </w:rPr>
        <w:t>,</w:t>
      </w:r>
    </w:p>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0047B458"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 xml:space="preserve">napříč implementacemi. 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D0F8E">
        <w:instrText xml:space="preserve"> ADDIN ZOTERO_ITEM CSL_CITATION {"citationID":"OG1X2XVg","properties":{"formattedCitation":"(Ghayour,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fldChar w:fldCharType="separate"/>
      </w:r>
      <w:r w:rsidR="00BD0F8E" w:rsidRPr="00BD0F8E">
        <w:rPr>
          <w:rFonts w:cs="Times New Roman"/>
          <w:szCs w:val="24"/>
        </w:rPr>
        <w:t>(Ghayour, Cantor 2018; Ariën 2017; Sherif 2018)</w:t>
      </w:r>
      <w:r>
        <w:fldChar w:fldCharType="end"/>
      </w:r>
      <w:r>
        <w:t>:</w:t>
      </w:r>
    </w:p>
    <w:p w14:paraId="6B038E2B" w14:textId="0D1094AA" w:rsidR="00301FA1" w:rsidRDefault="00301FA1" w:rsidP="00301FA1">
      <w:pPr>
        <w:pStyle w:val="Normlnprvnodsazen"/>
        <w:numPr>
          <w:ilvl w:val="0"/>
          <w:numId w:val="44"/>
        </w:numPr>
        <w:rPr>
          <w:lang w:eastAsia="en-US"/>
        </w:rPr>
      </w:pPr>
      <w:r>
        <w:rPr>
          <w:b/>
          <w:bCs/>
          <w:lang w:eastAsia="en-US"/>
        </w:rPr>
        <w:t xml:space="preserve">Nastavení scény: </w:t>
      </w:r>
      <w:r>
        <w:rPr>
          <w:lang w:eastAsia="en-US"/>
        </w:rPr>
        <w:t xml:space="preserve">Nastavení geometrie, normálových vektorů, barev, textur aj. parametrů 3D scény </w:t>
      </w:r>
      <w:r w:rsidRPr="00301FA1">
        <w:rPr>
          <w:highlight w:val="yellow"/>
          <w:lang w:eastAsia="en-US"/>
        </w:rPr>
        <w:t xml:space="preserve">(viz. </w:t>
      </w:r>
      <w:proofErr w:type="spellStart"/>
      <w:r w:rsidRPr="00301FA1">
        <w:rPr>
          <w:highlight w:val="yellow"/>
          <w:lang w:eastAsia="en-US"/>
        </w:rPr>
        <w:t>xx</w:t>
      </w:r>
      <w:proofErr w:type="spellEnd"/>
      <w:r w:rsidRPr="00301FA1">
        <w:rPr>
          <w:highlight w:val="yellow"/>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6D890B08" w14:textId="690EB988" w:rsidR="008812DD" w:rsidRDefault="00EE12F5" w:rsidP="00EE12F5">
      <w:pPr>
        <w:pStyle w:val="Caption"/>
      </w:pPr>
      <w:r>
        <w:t xml:space="preserve">Obr. </w:t>
      </w:r>
      <w:r>
        <w:fldChar w:fldCharType="begin"/>
      </w:r>
      <w:r>
        <w:instrText xml:space="preserve"> SEQ Obr. \* ARABIC </w:instrText>
      </w:r>
      <w:r>
        <w:fldChar w:fldCharType="separate"/>
      </w:r>
      <w:r w:rsidR="007C3EEE">
        <w:rPr>
          <w:noProof/>
        </w:rPr>
        <w:t>12</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14824978"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 </w:t>
      </w:r>
    </w:p>
    <w:p w14:paraId="33DF4246" w14:textId="079304A9" w:rsidR="00D81069" w:rsidRPr="00D81069" w:rsidRDefault="00D81069" w:rsidP="00D81069">
      <w:pPr>
        <w:pStyle w:val="Normlnprvnodsazen"/>
        <w:ind w:firstLine="0"/>
      </w:pPr>
      <w:r w:rsidRPr="00D81069">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4"/>
                    <a:stretch>
                      <a:fillRect/>
                    </a:stretch>
                  </pic:blipFill>
                  <pic:spPr>
                    <a:xfrm>
                      <a:off x="0" y="0"/>
                      <a:ext cx="2671063" cy="1939387"/>
                    </a:xfrm>
                    <a:prstGeom prst="rect">
                      <a:avLst/>
                    </a:prstGeom>
                  </pic:spPr>
                </pic:pic>
              </a:graphicData>
            </a:graphic>
          </wp:inline>
        </w:drawing>
      </w:r>
    </w:p>
    <w:p w14:paraId="62B42586" w14:textId="7F521245"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7C3EEE">
        <w:rPr>
          <w:noProof/>
          <w:highlight w:val="yellow"/>
        </w:rPr>
        <w:t>13</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EB7408">
        <w:instrText xml:space="preserve"> ADDIN ZOTERO_ITEM CSL_CITATION {"citationID":"ph0cGAMu","properties":{"formattedCitation":"(three.js Contributors 2023b; Khronos Group 2023a)","plainCitation":"(three.js Contributors 2023b;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EB7408" w:rsidRPr="00EB7408">
        <w:t xml:space="preserve">(three.js Contributors </w:t>
      </w:r>
      <w:proofErr w:type="gramStart"/>
      <w:r w:rsidR="00EB7408" w:rsidRPr="00EB7408">
        <w:t>2023b</w:t>
      </w:r>
      <w:proofErr w:type="gramEnd"/>
      <w:r w:rsidR="00EB7408" w:rsidRPr="00EB7408">
        <w:t>; Khronos Group 2023a)</w:t>
      </w:r>
      <w:r w:rsidR="000D403B">
        <w:fldChar w:fldCharType="end"/>
      </w:r>
    </w:p>
    <w:p w14:paraId="73CB5BDF" w14:textId="27FC7276" w:rsidR="00D81069" w:rsidRPr="007E3F0A" w:rsidRDefault="007E3F0A" w:rsidP="007E3F0A">
      <w:pPr>
        <w:rPr>
          <w:b/>
          <w:bCs/>
          <w:lang w:val="en-US"/>
        </w:rPr>
      </w:pPr>
      <w:proofErr w:type="spellStart"/>
      <w:r w:rsidRPr="007E3F0A">
        <w:rPr>
          <w:b/>
          <w:bCs/>
          <w:highlight w:val="yellow"/>
        </w:rPr>
        <w:t>Mesh</w:t>
      </w:r>
      <w:proofErr w:type="spellEnd"/>
      <w:r w:rsidRPr="007E3F0A">
        <w:rPr>
          <w:b/>
          <w:bCs/>
          <w:highlight w:val="yellow"/>
        </w:rPr>
        <w:t xml:space="preserve"> – Object3D - </w:t>
      </w:r>
      <w:r w:rsidRPr="007E3F0A">
        <w:rPr>
          <w:b/>
          <w:bCs/>
          <w:highlight w:val="yellow"/>
          <w:lang w:val="en-US"/>
        </w:rPr>
        <w:t>#todo</w:t>
      </w:r>
      <w:r>
        <w:rPr>
          <w:b/>
          <w:bCs/>
          <w:lang w:val="en-US"/>
        </w:rPr>
        <w:t xml:space="preserve"> – </w:t>
      </w:r>
      <w:r w:rsidRPr="007E3F0A">
        <w:rPr>
          <w:b/>
          <w:bCs/>
          <w:highlight w:val="yellow"/>
          <w:lang w:val="en-US"/>
        </w:rPr>
        <w:t xml:space="preserve">Draco </w:t>
      </w:r>
      <w:proofErr w:type="spellStart"/>
      <w:r w:rsidRPr="007E3F0A">
        <w:rPr>
          <w:b/>
          <w:bCs/>
          <w:highlight w:val="yellow"/>
          <w:lang w:val="en-US"/>
        </w:rPr>
        <w:t>comprese</w:t>
      </w:r>
      <w:proofErr w:type="spellEnd"/>
    </w:p>
    <w:p w14:paraId="450503B2" w14:textId="3BBE71D0"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 kame</w:t>
      </w:r>
      <w:r w:rsidR="00DA6E08">
        <w:t xml:space="preserve">ra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79621B"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w:t>
      </w:r>
      <w:r w:rsidR="0064106A" w:rsidRPr="0064106A">
        <w:lastRenderedPageBreak/>
        <w:t>architektonické plány a 2D vizualizace, kde je důležitá přesná geometrie.</w:t>
      </w:r>
      <w:r w:rsidR="0064106A">
        <w:t xml:space="preserve"> V rámci </w:t>
      </w:r>
      <w:r w:rsidR="0079621B">
        <w:t>virtuální</w:t>
      </w:r>
      <w:r w:rsidR="0064106A">
        <w:t xml:space="preserve"> kamery jsou pak klíčové parametry jako je</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6D0608D2" w14:textId="777930CD" w:rsidR="007C3EEE" w:rsidRDefault="007C3EEE" w:rsidP="007C3EEE">
      <w:pPr>
        <w:pStyle w:val="Caption"/>
      </w:pPr>
      <w:r>
        <w:t xml:space="preserve">Obr. </w:t>
      </w:r>
      <w:r>
        <w:fldChar w:fldCharType="begin"/>
      </w:r>
      <w:r>
        <w:instrText xml:space="preserve"> SEQ Obr. \* ARABIC </w:instrText>
      </w:r>
      <w:r>
        <w:fldChar w:fldCharType="separate"/>
      </w:r>
      <w:r>
        <w:rPr>
          <w:noProof/>
        </w:rPr>
        <w:t>14</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181226AA" w14:textId="77777777" w:rsidR="007C3EEE" w:rsidRDefault="007C3EEE" w:rsidP="007C3EEE">
      <w:pPr>
        <w:pStyle w:val="Normlnprvnodsazen"/>
        <w:ind w:firstLine="0"/>
      </w:pPr>
    </w:p>
    <w:p w14:paraId="2889FB92" w14:textId="7DCD526E" w:rsidR="00D81069" w:rsidRDefault="00D81069" w:rsidP="00D81069">
      <w:pPr>
        <w:pStyle w:val="Normlnprvnodsazen"/>
        <w:ind w:firstLine="0"/>
      </w:pPr>
      <w:r w:rsidRPr="00D81069">
        <w:rPr>
          <w:b/>
          <w:bCs/>
        </w:rPr>
        <w:t>Materiály:</w:t>
      </w:r>
      <w:r>
        <w:t xml:space="preserve"> Materiály určují vzhled a povrchy objektů ve scéně.</w:t>
      </w:r>
      <w:r w:rsidR="002C3253">
        <w:t xml:space="preserve"> </w:t>
      </w:r>
      <w:r w:rsidR="00603358">
        <w:t xml:space="preserve">Jedná se o soubory </w:t>
      </w:r>
      <w:r w:rsidR="002C3253" w:rsidRPr="002C3253">
        <w:t xml:space="preserve">vlastností a charakteristik, které definují, jak objekt interaguje </w:t>
      </w:r>
      <w:proofErr w:type="gramStart"/>
      <w:r w:rsidR="002C3253" w:rsidRPr="002C3253">
        <w:t>s</w:t>
      </w:r>
      <w:proofErr w:type="gramEnd"/>
      <w:r w:rsidR="002C3253" w:rsidRPr="002C3253">
        <w:t xml:space="preserve"> světlem a jak se jeví pozorovateli.</w:t>
      </w:r>
      <w:r>
        <w:t xml:space="preserve"> Zahrnují textury, barvy, lesk a další optické vlastnosti, které dávají objektům jejich vizuální charakter.</w:t>
      </w:r>
      <w:r w:rsidR="00052F8C">
        <w:t xml:space="preserve"> </w:t>
      </w:r>
    </w:p>
    <w:p w14:paraId="4F592C3D" w14:textId="782AD845" w:rsidR="007E3F0A" w:rsidRDefault="00603358" w:rsidP="007E3F0A">
      <w:pPr>
        <w:pStyle w:val="Normlnprvnodsazen"/>
        <w:numPr>
          <w:ilvl w:val="0"/>
          <w:numId w:val="46"/>
        </w:numPr>
      </w:pPr>
      <w:r w:rsidRPr="00603358">
        <w:rPr>
          <w:b/>
          <w:bCs/>
        </w:rPr>
        <w:t>Textury:</w:t>
      </w:r>
      <w:r w:rsidRPr="00603358">
        <w:t xml:space="preserve"> Textury jsou dvourozměrné obrazy, které se aplikují na povrch trojrozměrných objektů s cílem přidat detaily, barvu a vzory.</w:t>
      </w:r>
      <w:r w:rsidR="007E3F0A">
        <w:t xml:space="preserve"> </w:t>
      </w:r>
      <w:r w:rsidR="007E3F0A" w:rsidRPr="007E3F0A">
        <w:rPr>
          <w:highlight w:val="yellow"/>
        </w:rPr>
        <w:t>KTX</w:t>
      </w:r>
    </w:p>
    <w:p w14:paraId="5084C922" w14:textId="77777777" w:rsidR="00D81069" w:rsidRDefault="00D81069" w:rsidP="00D81069">
      <w:pPr>
        <w:pStyle w:val="Normlnprvnodsazen"/>
        <w:ind w:firstLine="0"/>
      </w:pPr>
      <w:r w:rsidRPr="00D81069">
        <w:rPr>
          <w:b/>
          <w:bCs/>
        </w:rPr>
        <w:t>Osvětlení:</w:t>
      </w:r>
      <w:r>
        <w:t xml:space="preserve"> Osvětlení ovlivňuje, jak se objekty ve scéně zobrazují. To může zahrnovat sluneční světlo, umělé světlo, stínování a další efekty, které přidávají realističnost.</w:t>
      </w:r>
    </w:p>
    <w:p w14:paraId="54878950" w14:textId="77777777" w:rsidR="00D81069" w:rsidRDefault="00D81069" w:rsidP="00D81069">
      <w:pPr>
        <w:pStyle w:val="Normlnprvnodsazen"/>
        <w:ind w:firstLine="0"/>
      </w:pPr>
      <w:r w:rsidRPr="00D81069">
        <w:rPr>
          <w:b/>
          <w:bCs/>
        </w:rPr>
        <w:t>Interakce:</w:t>
      </w:r>
      <w:r>
        <w:t xml:space="preserve"> Tato komponenta umožňuje uživatelům interagovat s virtuálním prostředím. To může zahrnovat pohyb, ovládání gesty, doteky a další metody komunikace.</w:t>
      </w:r>
    </w:p>
    <w:p w14:paraId="4F5AC286" w14:textId="7DDEDD78" w:rsidR="00D81069" w:rsidRDefault="00D81069" w:rsidP="00D81069">
      <w:pPr>
        <w:pStyle w:val="Normlnprvnodsazen"/>
        <w:ind w:firstLine="0"/>
      </w:pPr>
      <w:r w:rsidRPr="00D81069">
        <w:rPr>
          <w:b/>
          <w:bCs/>
        </w:rPr>
        <w:t>Fyzikální simulace:</w:t>
      </w:r>
      <w:r>
        <w:t xml:space="preserve"> Tato komponenta umožňuje simulovat fyzikální chování objektů ve scéně, což přidává realističnost a interaktivitu.</w:t>
      </w:r>
    </w:p>
    <w:p w14:paraId="075FDB82" w14:textId="536BAF50" w:rsidR="00D81069" w:rsidRDefault="00D81069" w:rsidP="00D81069">
      <w:pPr>
        <w:pStyle w:val="Normlnprvnodsazen"/>
        <w:ind w:firstLine="0"/>
      </w:pPr>
      <w:r w:rsidRPr="00D81069">
        <w:rPr>
          <w:b/>
          <w:bCs/>
        </w:rPr>
        <w:t>Databáze a datové zdroje:</w:t>
      </w:r>
      <w:r>
        <w:t xml:space="preserve"> Pro ukládání a načítání dat ve virtuálním světě jsou používány komponenty pro práci s databázemi a datovými zdroji (datovými formáty).</w:t>
      </w:r>
    </w:p>
    <w:p w14:paraId="0FADC0A2" w14:textId="0374AECC" w:rsidR="00D81069" w:rsidRDefault="00D81069" w:rsidP="00D81069">
      <w:pPr>
        <w:pStyle w:val="Normlnprvnodsazen"/>
        <w:ind w:firstLine="0"/>
      </w:pPr>
      <w:r>
        <w:lastRenderedPageBreak/>
        <w:t xml:space="preserve">Tyto komponenty společně tvoří základ pro vytváření komplexních a autentických </w:t>
      </w:r>
      <w:proofErr w:type="gramStart"/>
      <w:r>
        <w:t>3D</w:t>
      </w:r>
      <w:proofErr w:type="gramEnd"/>
      <w:r>
        <w:t xml:space="preserve"> vizualizací a virtuální reality, které mohou být použity v různých odvětvích, včetně herního průmyslu, architektury, vzdělávání a dalších."</w:t>
      </w:r>
    </w:p>
    <w:p w14:paraId="6C764B62" w14:textId="37926C15" w:rsidR="001D0278" w:rsidRDefault="000558F0" w:rsidP="002656D4">
      <w:pPr>
        <w:pStyle w:val="Heading1"/>
        <w:rPr>
          <w:lang w:val="cs-CZ"/>
        </w:rPr>
      </w:pPr>
      <w:r w:rsidRPr="001F6849">
        <w:rPr>
          <w:lang w:val="cs-CZ"/>
        </w:rPr>
        <w:lastRenderedPageBreak/>
        <w:t>Analýza technologií</w:t>
      </w:r>
    </w:p>
    <w:p w14:paraId="526A49B6" w14:textId="1F3AD7DD" w:rsidR="00D90163" w:rsidRPr="00D92D85" w:rsidRDefault="00D92D85" w:rsidP="00D90163">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p>
    <w:p w14:paraId="14703021" w14:textId="77777777" w:rsidR="00D92D85" w:rsidRDefault="00D92D85" w:rsidP="00D92D85">
      <w:pPr>
        <w:pStyle w:val="Normlnprvnodsazen"/>
      </w:pPr>
    </w:p>
    <w:p w14:paraId="41F80075" w14:textId="23479560" w:rsidR="00D92D85" w:rsidRPr="00D92D85" w:rsidRDefault="00D92D85" w:rsidP="00D92D85">
      <w:pPr>
        <w:pStyle w:val="Normlnprvnodsazen"/>
      </w:pPr>
      <w:r w:rsidRPr="00D92D85">
        <w:rPr>
          <w:highlight w:val="yellow"/>
          <w:lang w:val="en-US"/>
        </w:rPr>
        <w:t xml:space="preserve">#todo – </w:t>
      </w:r>
      <w:proofErr w:type="spellStart"/>
      <w:r w:rsidRPr="00D92D85">
        <w:rPr>
          <w:highlight w:val="yellow"/>
          <w:lang w:val="en-US"/>
        </w:rPr>
        <w:t>řídit</w:t>
      </w:r>
      <w:proofErr w:type="spellEnd"/>
      <w:r w:rsidRPr="00D92D85">
        <w:rPr>
          <w:highlight w:val="yellow"/>
          <w:lang w:val="en-US"/>
        </w:rPr>
        <w:t xml:space="preserve"> </w:t>
      </w:r>
      <w:proofErr w:type="spellStart"/>
      <w:r w:rsidRPr="00D92D85">
        <w:rPr>
          <w:highlight w:val="yellow"/>
          <w:lang w:val="en-US"/>
        </w:rPr>
        <w:t>dle</w:t>
      </w:r>
      <w:proofErr w:type="spellEnd"/>
      <w:r w:rsidRPr="00D92D85">
        <w:rPr>
          <w:highlight w:val="yellow"/>
          <w:lang w:val="en-US"/>
        </w:rPr>
        <w:t xml:space="preserve"> </w:t>
      </w:r>
      <w:proofErr w:type="spellStart"/>
      <w:r w:rsidRPr="00D92D85">
        <w:rPr>
          <w:highlight w:val="yellow"/>
          <w:lang w:val="en-US"/>
        </w:rPr>
        <w:t>postupu</w:t>
      </w:r>
      <w:proofErr w:type="spellEnd"/>
      <w:r w:rsidRPr="00D92D85">
        <w:rPr>
          <w:highlight w:val="yellow"/>
          <w:lang w:val="en-US"/>
        </w:rPr>
        <w:t xml:space="preserve"> </w:t>
      </w:r>
      <w:proofErr w:type="spellStart"/>
      <w:r w:rsidRPr="00D92D85">
        <w:rPr>
          <w:highlight w:val="yellow"/>
          <w:lang w:val="en-US"/>
        </w:rPr>
        <w:t>tvorby</w:t>
      </w:r>
      <w:proofErr w:type="spellEnd"/>
      <w:r w:rsidRPr="00D92D85">
        <w:rPr>
          <w:highlight w:val="yellow"/>
          <w:lang w:val="en-US"/>
        </w:rPr>
        <w:t xml:space="preserve"> – SLAM, -- CAD, GIS / 3d </w:t>
      </w:r>
      <w:proofErr w:type="spellStart"/>
      <w:r w:rsidRPr="00D92D85">
        <w:rPr>
          <w:highlight w:val="yellow"/>
          <w:lang w:val="en-US"/>
        </w:rPr>
        <w:t>modelování</w:t>
      </w:r>
      <w:proofErr w:type="spellEnd"/>
      <w:r w:rsidRPr="00D92D85">
        <w:rPr>
          <w:highlight w:val="yellow"/>
          <w:lang w:val="en-US"/>
        </w:rPr>
        <w:t xml:space="preserve"> – 3d </w:t>
      </w:r>
      <w:proofErr w:type="spellStart"/>
      <w:r w:rsidRPr="00D92D85">
        <w:rPr>
          <w:highlight w:val="yellow"/>
          <w:lang w:val="en-US"/>
        </w:rPr>
        <w:t>enginy</w:t>
      </w:r>
      <w:proofErr w:type="spellEnd"/>
      <w:r w:rsidRPr="00D92D85">
        <w:rPr>
          <w:highlight w:val="yellow"/>
          <w:lang w:val="en-US"/>
        </w:rPr>
        <w:t xml:space="preserve"> (game </w:t>
      </w:r>
      <w:proofErr w:type="spellStart"/>
      <w:r w:rsidRPr="00D92D85">
        <w:rPr>
          <w:highlight w:val="yellow"/>
          <w:lang w:val="en-US"/>
        </w:rPr>
        <w:t>enginy</w:t>
      </w:r>
      <w:proofErr w:type="spellEnd"/>
      <w:r w:rsidRPr="00D92D85">
        <w:rPr>
          <w:highlight w:val="yellow"/>
          <w:lang w:val="en-US"/>
        </w:rPr>
        <w:t xml:space="preserve">) / web </w:t>
      </w:r>
      <w:proofErr w:type="spellStart"/>
      <w:r w:rsidRPr="00D92D85">
        <w:rPr>
          <w:highlight w:val="yellow"/>
          <w:lang w:val="en-US"/>
        </w:rPr>
        <w:t>enginy</w:t>
      </w:r>
      <w:proofErr w:type="spellEnd"/>
      <w:r w:rsidRPr="00D92D85">
        <w:rPr>
          <w:highlight w:val="yellow"/>
          <w:lang w:val="en-US"/>
        </w:rPr>
        <w:t xml:space="preserve"> --- XR </w:t>
      </w:r>
      <w:proofErr w:type="spellStart"/>
      <w:r w:rsidRPr="00D92D85">
        <w:rPr>
          <w:highlight w:val="yellow"/>
          <w:lang w:val="en-US"/>
        </w:rPr>
        <w:t>integrace</w:t>
      </w:r>
      <w:proofErr w:type="spellEnd"/>
      <w:r>
        <w:rPr>
          <w:lang w:val="en-US"/>
        </w:rPr>
        <w:t xml:space="preserve"> </w:t>
      </w:r>
    </w:p>
    <w:p w14:paraId="4D168E40" w14:textId="3BF84BBD" w:rsidR="0070296D" w:rsidRDefault="00C6634E" w:rsidP="00D92D85">
      <w:pPr>
        <w:pStyle w:val="Normlnprvnodsazen"/>
      </w:pPr>
      <w:r w:rsidRPr="00D92D85">
        <w:rPr>
          <w:highlight w:val="yellow"/>
        </w:rPr>
        <w:t xml:space="preserve">Způsob výběru technologií vhodných pro prezentaci geografických dat na webu ve virtuálních prostředích je možné rozdělit podle oboru v jakém daná technologie primárně figuruje. Logické je začít průzkumem exitujících GIS řešení, které tuto funkcionalitu splňují. Dalším oborem je následně herní vývojářství (tedy technologie herních </w:t>
      </w:r>
      <w:proofErr w:type="spellStart"/>
      <w:r w:rsidRPr="00D92D85">
        <w:rPr>
          <w:highlight w:val="yellow"/>
        </w:rPr>
        <w:t>enginů</w:t>
      </w:r>
      <w:proofErr w:type="spellEnd"/>
      <w:r w:rsidRPr="00D92D85">
        <w:rPr>
          <w:highlight w:val="yellow"/>
        </w:rPr>
        <w:t xml:space="preserve">), následně pak webová řešení tedy zpravidla </w:t>
      </w:r>
      <w:ins w:id="91" w:author="Lukáš Herman" w:date="2023-02-21T16:21:00Z">
        <w:r w:rsidR="00247F6B" w:rsidRPr="00D92D85">
          <w:rPr>
            <w:highlight w:val="yellow"/>
          </w:rPr>
          <w:t>J</w:t>
        </w:r>
      </w:ins>
      <w:del w:id="92" w:author="Lukáš Herman" w:date="2023-02-21T16:21:00Z">
        <w:r w:rsidRPr="00D92D85" w:rsidDel="00247F6B">
          <w:rPr>
            <w:highlight w:val="yellow"/>
          </w:rPr>
          <w:delText>j</w:delText>
        </w:r>
      </w:del>
      <w:r w:rsidRPr="00D92D85">
        <w:rPr>
          <w:highlight w:val="yellow"/>
        </w:rPr>
        <w:t>ava</w:t>
      </w:r>
      <w:ins w:id="93" w:author="Lukáš Herman" w:date="2023-02-21T16:21:00Z">
        <w:r w:rsidR="00247F6B" w:rsidRPr="00D92D85">
          <w:rPr>
            <w:highlight w:val="yellow"/>
          </w:rPr>
          <w:t>S</w:t>
        </w:r>
      </w:ins>
      <w:del w:id="94" w:author="Lukáš Herman" w:date="2023-02-21T16:21:00Z">
        <w:r w:rsidRPr="00D92D85" w:rsidDel="00247F6B">
          <w:rPr>
            <w:highlight w:val="yellow"/>
          </w:rPr>
          <w:delText>sr</w:delText>
        </w:r>
      </w:del>
      <w:r w:rsidRPr="00D92D85">
        <w:rPr>
          <w:highlight w:val="yellow"/>
        </w:rPr>
        <w:t>c</w:t>
      </w:r>
      <w:ins w:id="95" w:author="Lukáš Herman" w:date="2023-02-21T16:21:00Z">
        <w:r w:rsidR="00247F6B" w:rsidRPr="00D92D85">
          <w:rPr>
            <w:highlight w:val="yellow"/>
          </w:rPr>
          <w:t>r</w:t>
        </w:r>
      </w:ins>
      <w:r w:rsidRPr="00D92D85">
        <w:rPr>
          <w:highlight w:val="yellow"/>
        </w:rPr>
        <w:t>ipt</w:t>
      </w:r>
      <w:del w:id="96" w:author="Lukáš Herman" w:date="2023-02-21T16:21:00Z">
        <w:r w:rsidRPr="00D92D85" w:rsidDel="00247F6B">
          <w:rPr>
            <w:highlight w:val="yellow"/>
          </w:rPr>
          <w:delText>ové</w:delText>
        </w:r>
      </w:del>
      <w:r w:rsidRPr="00D92D85">
        <w:rPr>
          <w:highlight w:val="yellow"/>
        </w:rPr>
        <w:t xml:space="preserve"> knihovny nad </w:t>
      </w:r>
      <w:proofErr w:type="spellStart"/>
      <w:r w:rsidRPr="00D92D85">
        <w:rPr>
          <w:highlight w:val="yellow"/>
        </w:rPr>
        <w:t>WebGL</w:t>
      </w:r>
      <w:proofErr w:type="spellEnd"/>
      <w:r w:rsidRPr="00D92D85">
        <w:rPr>
          <w:highlight w:val="yellow"/>
        </w:rPr>
        <w:t xml:space="preserve">. Nutno zmínit, že výše zmíněné rozřazení není exaktní, ale v mnoha případech se </w:t>
      </w:r>
      <w:r w:rsidR="00260F6F" w:rsidRPr="00D92D85">
        <w:rPr>
          <w:highlight w:val="yellow"/>
        </w:rPr>
        <w:t xml:space="preserve">překrývá, popř. doplňuje, čímž je myšleno, že pro vizualizaci dat na webu ve </w:t>
      </w:r>
      <w:r w:rsidR="00D3616A" w:rsidRPr="00D92D85">
        <w:rPr>
          <w:highlight w:val="yellow"/>
        </w:rPr>
        <w:t>virtuální</w:t>
      </w:r>
      <w:r w:rsidR="00260F6F" w:rsidRPr="00D92D85">
        <w:rPr>
          <w:highlight w:val="yellow"/>
        </w:rPr>
        <w:t xml:space="preserve"> realitě je potřeba souhra více technologií, které umožní pořízení dat, úpravu dat, vizualizaci, interakci a následně publikaci</w:t>
      </w:r>
      <w:r w:rsidR="00A1051A" w:rsidRPr="00D92D85">
        <w:rPr>
          <w:highlight w:val="yellow"/>
        </w:rPr>
        <w:t>.</w:t>
      </w:r>
      <w:r w:rsidR="00695EF6" w:rsidRPr="00D92D85">
        <w:rPr>
          <w:highlight w:val="yellow"/>
        </w:rPr>
        <w:t xml:space="preserve"> </w:t>
      </w:r>
      <w:r w:rsidR="00260F6F" w:rsidRPr="00D92D85">
        <w:rPr>
          <w:highlight w:val="yellow"/>
        </w:rPr>
        <w:t xml:space="preserve">Nejedná se tedy o jednotlivou technologii, ale souhru více tzv. </w:t>
      </w:r>
      <w:r w:rsidR="00260F6F" w:rsidRPr="00D92D85">
        <w:rPr>
          <w:i/>
          <w:iCs/>
          <w:highlight w:val="yellow"/>
        </w:rPr>
        <w:t xml:space="preserve">tech </w:t>
      </w:r>
      <w:proofErr w:type="spellStart"/>
      <w:r w:rsidR="00260F6F" w:rsidRPr="00D92D85">
        <w:rPr>
          <w:i/>
          <w:iCs/>
          <w:highlight w:val="yellow"/>
        </w:rPr>
        <w:t>stack</w:t>
      </w:r>
      <w:proofErr w:type="spellEnd"/>
      <w:r w:rsidR="00260F6F" w:rsidRPr="00D92D85">
        <w:rPr>
          <w:highlight w:val="yellow"/>
        </w:rPr>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D92D85">
        <w:rPr>
          <w:i/>
          <w:iCs/>
          <w:highlight w:val="yellow"/>
        </w:rPr>
        <w:t xml:space="preserve">tech </w:t>
      </w:r>
      <w:proofErr w:type="spellStart"/>
      <w:r w:rsidR="00260F6F" w:rsidRPr="00D92D85">
        <w:rPr>
          <w:i/>
          <w:iCs/>
          <w:highlight w:val="yellow"/>
        </w:rPr>
        <w:t>stacku</w:t>
      </w:r>
      <w:proofErr w:type="spellEnd"/>
      <w:r w:rsidR="00260F6F" w:rsidRPr="00D92D85">
        <w:rPr>
          <w:highlight w:val="yellow"/>
        </w:rPr>
        <w:t xml:space="preserve"> v kontextu </w:t>
      </w:r>
      <w:r w:rsidR="00260F6F" w:rsidRPr="00D92D85">
        <w:rPr>
          <w:color w:val="FF0000"/>
          <w:highlight w:val="yellow"/>
        </w:rPr>
        <w:t>specifického využití.</w:t>
      </w:r>
      <w:r w:rsidR="00260F6F" w:rsidRPr="00D92D85">
        <w:rPr>
          <w:highlight w:val="yellow"/>
        </w:rPr>
        <w:t xml:space="preserve"> V případě této studie se jedná o využití v rámci územního plánování. </w:t>
      </w:r>
      <w:r w:rsidR="00D3616A" w:rsidRPr="00D92D85">
        <w:rPr>
          <w:highlight w:val="yellow"/>
        </w:rPr>
        <w:t>Do výběru technologie by měli vstupovat určité funkční a nefunkční požadavk</w:t>
      </w:r>
      <w:r w:rsidR="00695EF6" w:rsidRPr="00D92D85">
        <w:rPr>
          <w:highlight w:val="yellow"/>
        </w:rPr>
        <w:t>y</w:t>
      </w:r>
      <w:r w:rsidR="00D3616A" w:rsidRPr="00D92D85">
        <w:rPr>
          <w:highlight w:val="yellow"/>
        </w:rPr>
        <w:t>.</w:t>
      </w:r>
      <w:r w:rsidR="006B5C82" w:rsidRPr="00D92D85">
        <w:rPr>
          <w:highlight w:val="yellow"/>
        </w:rPr>
        <w:t xml:space="preserve"> </w:t>
      </w:r>
      <w:r w:rsidR="00E364D4" w:rsidRPr="00D92D85">
        <w:rPr>
          <w:highlight w:val="yellow"/>
        </w:rPr>
        <w:t>Za účelem výběru technologie je nutné popsat charakteristiky existujících technologií, aby bylo možné je kategorizovat a následně vybrat správnou konfiguraci technologií pro daný účel.</w:t>
      </w:r>
      <w:r w:rsidR="00E364D4" w:rsidRPr="001F6849">
        <w:t xml:space="preserve"> </w:t>
      </w:r>
    </w:p>
    <w:p w14:paraId="0195418E" w14:textId="59F3B4C8" w:rsidR="00081BEF" w:rsidRDefault="00081BEF" w:rsidP="00081BEF">
      <w:pPr>
        <w:pStyle w:val="Normlnprvnodsazen"/>
        <w:rPr>
          <w:lang w:eastAsia="en-US"/>
        </w:rPr>
      </w:pPr>
      <w:r>
        <w:rPr>
          <w:lang w:eastAsia="en-US"/>
        </w:rPr>
        <w:t>Obecný postup tvorby virtuálního prostředí je možné zjednodušit dle úkolů na:</w:t>
      </w:r>
    </w:p>
    <w:p w14:paraId="06B34DB3" w14:textId="32E2754E" w:rsidR="00081BEF" w:rsidRDefault="00081BEF" w:rsidP="00081BEF">
      <w:pPr>
        <w:pStyle w:val="Normlnprvnodsazen"/>
        <w:numPr>
          <w:ilvl w:val="0"/>
          <w:numId w:val="47"/>
        </w:numPr>
        <w:rPr>
          <w:lang w:eastAsia="en-US"/>
        </w:rPr>
      </w:pPr>
      <w:r>
        <w:rPr>
          <w:lang w:eastAsia="en-US"/>
        </w:rPr>
        <w:t>Získání dat pro zobrazení – SLAM</w:t>
      </w:r>
    </w:p>
    <w:p w14:paraId="063E33CF" w14:textId="6CDBFDE2" w:rsidR="00081BEF" w:rsidRDefault="00081BEF" w:rsidP="00081BEF">
      <w:pPr>
        <w:pStyle w:val="Normlnprvnodsazen"/>
        <w:numPr>
          <w:ilvl w:val="1"/>
          <w:numId w:val="47"/>
        </w:numPr>
        <w:rPr>
          <w:lang w:eastAsia="en-US"/>
        </w:rPr>
      </w:pPr>
      <w:r>
        <w:rPr>
          <w:lang w:eastAsia="en-US"/>
        </w:rPr>
        <w:t>Lidar, fotogrammetrie, tradiční mapování (textury)</w:t>
      </w:r>
    </w:p>
    <w:p w14:paraId="15ACCC0D" w14:textId="595772EA" w:rsidR="00081BEF" w:rsidRDefault="00081BEF" w:rsidP="00081BEF">
      <w:pPr>
        <w:pStyle w:val="Normlnprvnodsazen"/>
        <w:numPr>
          <w:ilvl w:val="0"/>
          <w:numId w:val="47"/>
        </w:numPr>
        <w:rPr>
          <w:lang w:eastAsia="en-US"/>
        </w:rPr>
      </w:pPr>
      <w:r>
        <w:rPr>
          <w:lang w:eastAsia="en-US"/>
        </w:rPr>
        <w:t>Zpracování dat</w:t>
      </w:r>
    </w:p>
    <w:p w14:paraId="5956730C" w14:textId="1BF315BE" w:rsidR="00081BEF" w:rsidRDefault="00081BEF" w:rsidP="00081BEF">
      <w:pPr>
        <w:pStyle w:val="Normlnprvnodsazen"/>
        <w:numPr>
          <w:ilvl w:val="1"/>
          <w:numId w:val="47"/>
        </w:numPr>
        <w:rPr>
          <w:lang w:eastAsia="en-US"/>
        </w:rPr>
      </w:pPr>
      <w:r>
        <w:rPr>
          <w:lang w:eastAsia="en-US"/>
        </w:rPr>
        <w:t xml:space="preserve">Vytvoření </w:t>
      </w:r>
      <w:proofErr w:type="gramStart"/>
      <w:r>
        <w:rPr>
          <w:lang w:eastAsia="en-US"/>
        </w:rPr>
        <w:t>3D</w:t>
      </w:r>
      <w:proofErr w:type="gramEnd"/>
      <w:r>
        <w:rPr>
          <w:lang w:eastAsia="en-US"/>
        </w:rPr>
        <w:t xml:space="preserve"> objektů (</w:t>
      </w:r>
      <w:proofErr w:type="spellStart"/>
      <w:r>
        <w:rPr>
          <w:lang w:eastAsia="en-US"/>
        </w:rPr>
        <w:t>mesh</w:t>
      </w:r>
      <w:proofErr w:type="spellEnd"/>
      <w:r>
        <w:rPr>
          <w:lang w:eastAsia="en-US"/>
        </w:rPr>
        <w:t>), zpracování textur, vytvoření 3D scény</w:t>
      </w:r>
    </w:p>
    <w:p w14:paraId="5BB59B74" w14:textId="3E5F9F11" w:rsidR="00081BEF" w:rsidRDefault="00081BEF" w:rsidP="00081BEF">
      <w:pPr>
        <w:pStyle w:val="Normlnprvnodsazen"/>
        <w:numPr>
          <w:ilvl w:val="0"/>
          <w:numId w:val="47"/>
        </w:numPr>
        <w:rPr>
          <w:lang w:eastAsia="en-US"/>
        </w:rPr>
      </w:pPr>
      <w:r>
        <w:rPr>
          <w:lang w:eastAsia="en-US"/>
        </w:rPr>
        <w:t>Vizualizace dat</w:t>
      </w:r>
    </w:p>
    <w:p w14:paraId="543AD929" w14:textId="3EF6CF5B" w:rsidR="00081BEF" w:rsidRDefault="00081BEF" w:rsidP="00081BEF">
      <w:pPr>
        <w:pStyle w:val="Normlnprvnodsazen"/>
        <w:numPr>
          <w:ilvl w:val="1"/>
          <w:numId w:val="47"/>
        </w:numPr>
        <w:rPr>
          <w:lang w:eastAsia="en-US"/>
        </w:rPr>
      </w:pPr>
      <w:r>
        <w:rPr>
          <w:lang w:eastAsia="en-US"/>
        </w:rPr>
        <w:t xml:space="preserve">Zobrazení dat pomocí vybraného vykreslovacího </w:t>
      </w:r>
      <w:proofErr w:type="spellStart"/>
      <w:r>
        <w:rPr>
          <w:lang w:eastAsia="en-US"/>
        </w:rPr>
        <w:t>enginu</w:t>
      </w:r>
      <w:proofErr w:type="spellEnd"/>
      <w:r>
        <w:rPr>
          <w:lang w:eastAsia="en-US"/>
        </w:rPr>
        <w:t>, aplikační logika – implementace uživatelské implementace s daty</w:t>
      </w:r>
    </w:p>
    <w:p w14:paraId="1F14CE57" w14:textId="761D400E" w:rsidR="00081BEF" w:rsidRDefault="00081BEF" w:rsidP="00081BEF">
      <w:pPr>
        <w:pStyle w:val="Normlnprvnodsazen"/>
        <w:numPr>
          <w:ilvl w:val="0"/>
          <w:numId w:val="47"/>
        </w:numPr>
        <w:rPr>
          <w:lang w:eastAsia="en-US"/>
        </w:rPr>
      </w:pPr>
      <w:r>
        <w:rPr>
          <w:lang w:eastAsia="en-US"/>
        </w:rPr>
        <w:t>Publikace dat</w:t>
      </w:r>
    </w:p>
    <w:p w14:paraId="3EE3A746" w14:textId="67E17198" w:rsidR="00081BEF" w:rsidRPr="00081BEF" w:rsidRDefault="00081BEF" w:rsidP="00081BEF">
      <w:pPr>
        <w:pStyle w:val="Normlnprvnodsazen"/>
        <w:numPr>
          <w:ilvl w:val="1"/>
          <w:numId w:val="47"/>
        </w:numPr>
        <w:rPr>
          <w:lang w:eastAsia="en-US"/>
        </w:rPr>
      </w:pPr>
      <w:proofErr w:type="spellStart"/>
      <w:r>
        <w:rPr>
          <w:lang w:eastAsia="en-US"/>
        </w:rPr>
        <w:t>Zvěřejnění</w:t>
      </w:r>
      <w:proofErr w:type="spellEnd"/>
      <w:r>
        <w:rPr>
          <w:lang w:eastAsia="en-US"/>
        </w:rPr>
        <w:t xml:space="preserve"> vizualizace v rámci internetu, testování, optimalizace </w:t>
      </w:r>
    </w:p>
    <w:p w14:paraId="69C1BE05" w14:textId="557B35E6" w:rsidR="00A479E6" w:rsidRDefault="00642A9C" w:rsidP="002656D4">
      <w:pPr>
        <w:pStyle w:val="Heading2"/>
        <w:rPr>
          <w:lang w:val="cs-CZ"/>
        </w:rPr>
      </w:pPr>
      <w:r>
        <w:rPr>
          <w:lang w:val="cs-CZ"/>
        </w:rPr>
        <w:t>Taxonomie technologií</w:t>
      </w:r>
    </w:p>
    <w:p w14:paraId="285432F7" w14:textId="77777777" w:rsidR="003A0BA8" w:rsidRDefault="00D90163" w:rsidP="003A0BA8">
      <w:pPr>
        <w:rPr>
          <w:lang w:eastAsia="cs-CZ"/>
        </w:rPr>
      </w:pPr>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w:t>
      </w:r>
      <w:proofErr w:type="spellStart"/>
      <w:r w:rsidRPr="00D90163">
        <w:t>Stachon</w:t>
      </w:r>
      <w:proofErr w:type="spellEnd"/>
      <w:r w:rsidRPr="00D90163">
        <w:t xml:space="preserve">, </w:t>
      </w:r>
      <w:proofErr w:type="spellStart"/>
      <w:r w:rsidRPr="00D90163">
        <w:t>Kubicek</w:t>
      </w:r>
      <w:proofErr w:type="spellEnd"/>
      <w:r w:rsidRPr="00D90163">
        <w:t>,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p>
    <w:p w14:paraId="40EA12A5" w14:textId="01C7291B" w:rsidR="003A0BA8" w:rsidRDefault="003A0BA8" w:rsidP="003A0BA8">
      <w:pPr>
        <w:pStyle w:val="Normlnprvnodsazen"/>
      </w:pPr>
      <w:r w:rsidRPr="001F6849">
        <w:t>Za nativní software – vyvinutý pro daný operační systém a jehož runtime prostředí je specifické pro daný hardware a operační systém – je možné považovat GIS</w:t>
      </w:r>
      <w:r>
        <w:t xml:space="preserve"> a CAD</w:t>
      </w:r>
      <w:r w:rsidRPr="001F6849">
        <w:t xml:space="preserve"> řešení (QGIS, </w:t>
      </w:r>
      <w:proofErr w:type="spellStart"/>
      <w:r w:rsidRPr="001F6849">
        <w:lastRenderedPageBreak/>
        <w:t>ArcGIS</w:t>
      </w:r>
      <w:proofErr w:type="spellEnd"/>
      <w:r w:rsidRPr="001F6849">
        <w:t>, GRASS</w:t>
      </w:r>
      <w:r>
        <w:t xml:space="preserve">, FME, Autodesk, Bentley </w:t>
      </w:r>
      <w:proofErr w:type="spellStart"/>
      <w:r>
        <w:t>Microstation</w:t>
      </w:r>
      <w:proofErr w:type="spellEnd"/>
      <w:r w:rsidRPr="001F6849">
        <w:t xml:space="preserve"> aj.</w:t>
      </w:r>
      <w:del w:id="97" w:author="Lukáš Herman" w:date="2023-02-21T16:22:00Z">
        <w:r w:rsidRPr="001F6849" w:rsidDel="00247F6B">
          <w:delText xml:space="preserve"> </w:delText>
        </w:r>
      </w:del>
      <w:r w:rsidRPr="001F6849">
        <w:t>), aplikace pro tvorbu 3D grafiky (</w:t>
      </w:r>
      <w:proofErr w:type="spellStart"/>
      <w:r w:rsidRPr="001F6849">
        <w:t>Blender</w:t>
      </w:r>
      <w:proofErr w:type="spellEnd"/>
      <w:r w:rsidRPr="001F6849">
        <w:t xml:space="preserve">, </w:t>
      </w:r>
      <w:proofErr w:type="spellStart"/>
      <w:r w:rsidRPr="001F6849">
        <w:t>SketchUP</w:t>
      </w:r>
      <w:proofErr w:type="spellEnd"/>
      <w:r w:rsidRPr="001F6849">
        <w:t xml:space="preserve">, </w:t>
      </w:r>
      <w:proofErr w:type="spellStart"/>
      <w:r w:rsidRPr="001F6849">
        <w:t>Microstation</w:t>
      </w:r>
      <w:proofErr w:type="spellEnd"/>
      <w:r>
        <w:t xml:space="preserve">, </w:t>
      </w:r>
      <w:r w:rsidRPr="003A0BA8">
        <w:t xml:space="preserve">Rhinoceros </w:t>
      </w:r>
      <w:proofErr w:type="gramStart"/>
      <w:r w:rsidRPr="003A0BA8">
        <w:t>3D</w:t>
      </w:r>
      <w:proofErr w:type="gramEnd"/>
      <w:r>
        <w:t xml:space="preserve"> aj.</w:t>
      </w:r>
      <w:r w:rsidRPr="001F6849">
        <w:t xml:space="preserve">) a herní </w:t>
      </w:r>
      <w:proofErr w:type="spellStart"/>
      <w:r w:rsidRPr="001F6849">
        <w:t>enginy</w:t>
      </w:r>
      <w:proofErr w:type="spellEnd"/>
      <w:r w:rsidRPr="001F6849">
        <w:t xml:space="preserve"> (Unity, </w:t>
      </w:r>
      <w:proofErr w:type="spellStart"/>
      <w:r w:rsidRPr="001F6849">
        <w:t>Unreal</w:t>
      </w:r>
      <w:proofErr w:type="spellEnd"/>
      <w:r w:rsidRPr="001F6849">
        <w:t xml:space="preserve"> </w:t>
      </w:r>
      <w:proofErr w:type="spellStart"/>
      <w:r w:rsidRPr="001F6849">
        <w:t>Engine</w:t>
      </w:r>
      <w:proofErr w:type="spellEnd"/>
      <w:r w:rsidRPr="001F6849">
        <w:t xml:space="preserve">, Godot, </w:t>
      </w:r>
      <w:proofErr w:type="spellStart"/>
      <w:r w:rsidRPr="001F6849">
        <w:t>Wonderland</w:t>
      </w:r>
      <w:proofErr w:type="spellEnd"/>
      <w:r w:rsidRPr="001F6849">
        <w:t>). Webový software, tedy software, jehož runtime prostředí je buďto v rámci klienta, tím pádem v prohlížeči uživatele nebo v rámci serveru.</w:t>
      </w:r>
      <w:r>
        <w:t xml:space="preserve"> Webové technologie dříve závislé na externích rozšířeních do vybraných internetových prohlížečů, jsou nyní nahrazeny standardizovanými technologiemi jako je HTML5, </w:t>
      </w:r>
      <w:proofErr w:type="spellStart"/>
      <w:r>
        <w:t>WebGL</w:t>
      </w:r>
      <w:proofErr w:type="spellEnd"/>
      <w:r>
        <w:t xml:space="preserve">, </w:t>
      </w:r>
      <w:proofErr w:type="spellStart"/>
      <w:proofErr w:type="gramStart"/>
      <w:r>
        <w:t>WebXR</w:t>
      </w:r>
      <w:proofErr w:type="spellEnd"/>
      <w:proofErr w:type="gram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w:t>
      </w:r>
      <w:proofErr w:type="spellStart"/>
      <w:r w:rsidR="00007055" w:rsidRPr="00007055">
        <w:t>Stachon</w:t>
      </w:r>
      <w:proofErr w:type="spellEnd"/>
      <w:r w:rsidR="00007055" w:rsidRPr="00007055">
        <w:t xml:space="preserve">, </w:t>
      </w:r>
      <w:proofErr w:type="spellStart"/>
      <w:r w:rsidR="00007055" w:rsidRPr="00007055">
        <w:t>Kubicek</w:t>
      </w:r>
      <w:proofErr w:type="spellEnd"/>
      <w:r w:rsidR="00007055" w:rsidRPr="00007055">
        <w:t>, Herman 2020)</w:t>
      </w:r>
      <w:r w:rsidR="00007055">
        <w:fldChar w:fldCharType="end"/>
      </w:r>
      <w:r w:rsidR="00007055">
        <w:t>.</w:t>
      </w:r>
    </w:p>
    <w:p w14:paraId="2D61D596" w14:textId="0D00F48D" w:rsidR="00007055" w:rsidRPr="00007055" w:rsidRDefault="00007055" w:rsidP="003A0BA8">
      <w:pPr>
        <w:pStyle w:val="Normlnprvnodsazen"/>
      </w:pPr>
      <w:r>
        <w:br/>
      </w:r>
      <w:r w:rsidRPr="00007055">
        <w:rPr>
          <w:highlight w:val="yellow"/>
          <w:lang w:val="en-US"/>
        </w:rPr>
        <w:t xml:space="preserve"># </w:t>
      </w:r>
      <w:proofErr w:type="spellStart"/>
      <w:r w:rsidRPr="00007055">
        <w:rPr>
          <w:highlight w:val="yellow"/>
          <w:lang w:val="en-US"/>
        </w:rPr>
        <w:t>todo</w:t>
      </w:r>
      <w:proofErr w:type="spellEnd"/>
      <w:r w:rsidRPr="00007055">
        <w:rPr>
          <w:highlight w:val="yellow"/>
          <w:lang w:val="en-US"/>
        </w:rPr>
        <w:t xml:space="preserve"> – </w:t>
      </w:r>
      <w:proofErr w:type="spellStart"/>
      <w:r w:rsidRPr="00007055">
        <w:rPr>
          <w:highlight w:val="yellow"/>
          <w:lang w:val="en-US"/>
        </w:rPr>
        <w:t>dat</w:t>
      </w:r>
      <w:proofErr w:type="spellEnd"/>
      <w:r w:rsidRPr="00007055">
        <w:rPr>
          <w:highlight w:val="yellow"/>
          <w:lang w:val="en-US"/>
        </w:rPr>
        <w:t xml:space="preserve"> </w:t>
      </w:r>
      <w:proofErr w:type="spellStart"/>
      <w:r w:rsidRPr="00007055">
        <w:rPr>
          <w:highlight w:val="yellow"/>
          <w:lang w:val="en-US"/>
        </w:rPr>
        <w:t>pryč</w:t>
      </w:r>
      <w:proofErr w:type="spellEnd"/>
      <w:r w:rsidRPr="00007055">
        <w:rPr>
          <w:highlight w:val="yellow"/>
          <w:lang w:val="en-US"/>
        </w:rPr>
        <w:t xml:space="preserve"> – </w:t>
      </w:r>
      <w:proofErr w:type="spellStart"/>
      <w:r w:rsidRPr="00007055">
        <w:rPr>
          <w:highlight w:val="yellow"/>
          <w:lang w:val="en-US"/>
        </w:rPr>
        <w:t>zbytečné</w:t>
      </w:r>
      <w:proofErr w:type="spellEnd"/>
      <w:r w:rsidRPr="00007055">
        <w:rPr>
          <w:highlight w:val="yellow"/>
          <w:lang w:val="en-US"/>
        </w:rPr>
        <w:t xml:space="preserve"> </w:t>
      </w:r>
      <w:proofErr w:type="spellStart"/>
      <w:r w:rsidRPr="00007055">
        <w:rPr>
          <w:highlight w:val="yellow"/>
          <w:lang w:val="en-US"/>
        </w:rPr>
        <w:t>okecávačky</w:t>
      </w:r>
      <w:proofErr w:type="spellEnd"/>
    </w:p>
    <w:p w14:paraId="1515D1B4" w14:textId="6312F2DE" w:rsidR="00007055" w:rsidRDefault="00007055" w:rsidP="003A0BA8">
      <w:pPr>
        <w:pStyle w:val="Normlnprvnodsazen"/>
      </w:pPr>
      <w:r w:rsidRPr="00007055">
        <w:rPr>
          <w:highlight w:val="yellow"/>
        </w:rPr>
        <w:t xml:space="preserve">Dalším z kategorizačních kritérií pro popis technologií je úroveň detailu, do jaké umožňují uživateli tvořit danou vizualizaci. V tomto případě je vhodné rozlišit termíny softwarové </w:t>
      </w:r>
      <w:r w:rsidRPr="00007055">
        <w:rPr>
          <w:i/>
          <w:iCs/>
          <w:highlight w:val="yellow"/>
        </w:rPr>
        <w:t xml:space="preserve">knihovny </w:t>
      </w:r>
      <w:r w:rsidRPr="00007055">
        <w:rPr>
          <w:highlight w:val="yellow"/>
        </w:rPr>
        <w:t xml:space="preserve">a </w:t>
      </w:r>
      <w:r w:rsidRPr="00007055">
        <w:rPr>
          <w:i/>
          <w:iCs/>
          <w:highlight w:val="yellow"/>
        </w:rPr>
        <w:t xml:space="preserve">frameworky. </w:t>
      </w:r>
      <w:r w:rsidRPr="00007055">
        <w:rPr>
          <w:highlight w:val="yellow"/>
        </w:rPr>
        <w:t xml:space="preserve"> V případě knihoven se jedná o hotové implementace pro řešení konkrétních problémů, kdežto frameworky jsou sadou knihoven nástrojů a vývojových vzorů / přepisů pro usnadnění vývoje aplikace.  V případě 3D grafiky lze pak představit termín </w:t>
      </w:r>
      <w:r w:rsidRPr="00007055">
        <w:rPr>
          <w:i/>
          <w:iCs/>
          <w:highlight w:val="yellow"/>
        </w:rPr>
        <w:t xml:space="preserve">game / </w:t>
      </w:r>
      <w:proofErr w:type="spellStart"/>
      <w:r w:rsidRPr="00007055">
        <w:rPr>
          <w:i/>
          <w:iCs/>
          <w:highlight w:val="yellow"/>
        </w:rPr>
        <w:t>virutal</w:t>
      </w:r>
      <w:proofErr w:type="spellEnd"/>
      <w:r w:rsidRPr="00007055">
        <w:rPr>
          <w:i/>
          <w:iCs/>
          <w:highlight w:val="yellow"/>
        </w:rPr>
        <w:t xml:space="preserve"> </w:t>
      </w:r>
      <w:proofErr w:type="spellStart"/>
      <w:r w:rsidRPr="00007055">
        <w:rPr>
          <w:i/>
          <w:iCs/>
          <w:highlight w:val="yellow"/>
        </w:rPr>
        <w:t>engine</w:t>
      </w:r>
      <w:proofErr w:type="spellEnd"/>
      <w:r w:rsidRPr="00007055">
        <w:rPr>
          <w:highlight w:val="yellow"/>
        </w:rPr>
        <w:t>, které ve většině případech umožnují tvorbu virtuálních interaktivních prostředí prostřednictvím GUI (</w:t>
      </w:r>
      <w:proofErr w:type="spellStart"/>
      <w:r w:rsidRPr="00007055">
        <w:rPr>
          <w:i/>
          <w:iCs/>
          <w:highlight w:val="yellow"/>
        </w:rPr>
        <w:t>graphical</w:t>
      </w:r>
      <w:proofErr w:type="spellEnd"/>
      <w:r w:rsidRPr="00007055">
        <w:rPr>
          <w:i/>
          <w:iCs/>
          <w:highlight w:val="yellow"/>
        </w:rPr>
        <w:t xml:space="preserve"> user interface</w:t>
      </w:r>
      <w:r w:rsidRPr="00007055">
        <w:rPr>
          <w:highlight w:val="yellow"/>
        </w:rPr>
        <w:t xml:space="preserve">) a představují komplexní řešení. </w:t>
      </w:r>
      <w:r w:rsidRPr="00007055">
        <w:rPr>
          <w:highlight w:val="yellow"/>
        </w:rPr>
        <w:t xml:space="preserve">V případě webového </w:t>
      </w:r>
      <w:proofErr w:type="spellStart"/>
      <w:r w:rsidRPr="00007055">
        <w:rPr>
          <w:highlight w:val="yellow"/>
        </w:rPr>
        <w:t>prosředí</w:t>
      </w:r>
      <w:proofErr w:type="spellEnd"/>
      <w:r w:rsidRPr="00007055">
        <w:rPr>
          <w:highlight w:val="yellow"/>
        </w:rPr>
        <w:t xml:space="preserve"> je pak možné mluvit primárně o </w:t>
      </w:r>
      <w:proofErr w:type="spellStart"/>
      <w:r w:rsidRPr="00007055">
        <w:rPr>
          <w:i/>
          <w:iCs/>
          <w:highlight w:val="yellow"/>
        </w:rPr>
        <w:t>rendering</w:t>
      </w:r>
      <w:proofErr w:type="spellEnd"/>
      <w:r w:rsidRPr="00007055">
        <w:rPr>
          <w:i/>
          <w:iCs/>
          <w:highlight w:val="yellow"/>
        </w:rPr>
        <w:t xml:space="preserve"> </w:t>
      </w:r>
      <w:proofErr w:type="spellStart"/>
      <w:r w:rsidRPr="00007055">
        <w:rPr>
          <w:highlight w:val="yellow"/>
        </w:rPr>
        <w:t>engine</w:t>
      </w:r>
      <w:proofErr w:type="spellEnd"/>
      <w:r w:rsidRPr="00007055">
        <w:rPr>
          <w:highlight w:val="yellow"/>
        </w:rPr>
        <w:t xml:space="preserve"> řešeních, které umožňují 3D vizualizace na webu prostřednictvím </w:t>
      </w:r>
      <w:proofErr w:type="spellStart"/>
      <w:r w:rsidRPr="00007055">
        <w:rPr>
          <w:highlight w:val="yellow"/>
        </w:rPr>
        <w:t>javascriptu</w:t>
      </w:r>
      <w:proofErr w:type="spellEnd"/>
      <w:r w:rsidRPr="00007055">
        <w:rPr>
          <w:highlight w:val="yellow"/>
        </w:rPr>
        <w:t>.</w:t>
      </w:r>
      <w:r w:rsidRPr="001F6849">
        <w:t xml:space="preserve"> </w:t>
      </w:r>
    </w:p>
    <w:p w14:paraId="3AF052DC" w14:textId="08EEB62D" w:rsidR="004D6387" w:rsidRPr="001F6849" w:rsidRDefault="003A0BA8" w:rsidP="00007055">
      <w:pPr>
        <w:pStyle w:val="Normlnprvnodsazen"/>
      </w:pPr>
      <w:r w:rsidRPr="001F6849">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538907CE"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7C3EEE">
        <w:rPr>
          <w:noProof/>
        </w:rPr>
        <w:t>15</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268C8F33"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16</w:t>
      </w:r>
      <w:r w:rsidRPr="001F6849">
        <w:fldChar w:fldCharType="end"/>
      </w:r>
      <w:r w:rsidRPr="001F6849">
        <w:t xml:space="preserve"> Taxonomie </w:t>
      </w:r>
      <w:del w:id="98" w:author="Lukáš Herman" w:date="2023-02-06T14:26:00Z">
        <w:r w:rsidRPr="001F6849" w:rsidDel="00227A2E">
          <w:delText>weobvých</w:delText>
        </w:r>
      </w:del>
      <w:ins w:id="99" w:author="Lukáš Herman" w:date="2023-02-06T14:26:00Z">
        <w:r w:rsidR="00227A2E" w:rsidRPr="001F6849">
          <w:t>webových</w:t>
        </w:r>
      </w:ins>
      <w:r w:rsidRPr="001F6849">
        <w:t xml:space="preserve"> technologií umožňujících tvorbu </w:t>
      </w:r>
      <w:del w:id="100" w:author="Lukáš Herman" w:date="2023-02-06T14:26:00Z">
        <w:r w:rsidRPr="001F6849" w:rsidDel="00227A2E">
          <w:delText>virutálních</w:delText>
        </w:r>
      </w:del>
      <w:ins w:id="101"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199E07A3" w:rsidR="00637A27" w:rsidRPr="00637A27" w:rsidRDefault="00637A27" w:rsidP="00637A27">
      <w:pPr>
        <w:pStyle w:val="Caption"/>
      </w:pPr>
      <w:r>
        <w:t xml:space="preserve">Obr. </w:t>
      </w:r>
      <w:r>
        <w:fldChar w:fldCharType="begin"/>
      </w:r>
      <w:r>
        <w:instrText xml:space="preserve"> SEQ Obr. \* ARABIC </w:instrText>
      </w:r>
      <w:r>
        <w:fldChar w:fldCharType="separate"/>
      </w:r>
      <w:r w:rsidR="007C3EEE">
        <w:rPr>
          <w:noProof/>
        </w:rPr>
        <w:t>17</w:t>
      </w:r>
      <w:r>
        <w:fldChar w:fldCharType="end"/>
      </w:r>
      <w:r>
        <w:t xml:space="preserve"> </w:t>
      </w:r>
      <w:r w:rsidRPr="001F6849">
        <w:t xml:space="preserve">Taxonomie </w:t>
      </w:r>
      <w:del w:id="102" w:author="Lukáš Herman" w:date="2023-02-06T14:26:00Z">
        <w:r w:rsidRPr="001F6849" w:rsidDel="00227A2E">
          <w:delText>weobvých</w:delText>
        </w:r>
      </w:del>
      <w:ins w:id="103" w:author="Lukáš Herman" w:date="2023-02-06T14:26:00Z">
        <w:r w:rsidRPr="001F6849">
          <w:t>webových</w:t>
        </w:r>
      </w:ins>
      <w:r w:rsidRPr="001F6849">
        <w:t xml:space="preserve"> technologií umožňujících tvorbu </w:t>
      </w:r>
      <w:del w:id="104" w:author="Lukáš Herman" w:date="2023-02-06T14:26:00Z">
        <w:r w:rsidRPr="001F6849" w:rsidDel="00227A2E">
          <w:delText>virutálních</w:delText>
        </w:r>
      </w:del>
      <w:ins w:id="105"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Default="00EC09D9" w:rsidP="001937BB">
      <w:r w:rsidRPr="00642A9C">
        <w:rPr>
          <w:highlight w:val="yellow"/>
        </w:rPr>
        <w:t>Obr. X a Obr. X</w:t>
      </w:r>
      <w:r>
        <w:t xml:space="preserve"> podávají obecný přehled o ekosystému technologií, kterých je třeba pro vykreslování 3D grafiky a tvorby virtuálních prostředí na webu. </w:t>
      </w:r>
    </w:p>
    <w:p w14:paraId="02C7A868" w14:textId="5A036A2B" w:rsidR="001937BB" w:rsidRPr="00AC6F9B" w:rsidRDefault="001937BB" w:rsidP="001937BB">
      <w:pPr>
        <w:pStyle w:val="Heading3"/>
        <w:rPr>
          <w:highlight w:val="yellow"/>
        </w:rPr>
      </w:pPr>
      <w:r w:rsidRPr="00AC6F9B">
        <w:rPr>
          <w:highlight w:val="yellow"/>
        </w:rPr>
        <w:lastRenderedPageBreak/>
        <w:t>Kategorizace pro webový vývoj</w:t>
      </w:r>
    </w:p>
    <w:p w14:paraId="0EEBAD59" w14:textId="77777777" w:rsidR="001937BB" w:rsidRPr="00AC6F9B" w:rsidRDefault="001937BB" w:rsidP="001937BB">
      <w:pPr>
        <w:rPr>
          <w:highlight w:val="yellow"/>
          <w:lang w:eastAsia="cs-CZ"/>
        </w:rPr>
      </w:pPr>
      <w:r w:rsidRPr="00AC6F9B">
        <w:rPr>
          <w:highlight w:val="yellow"/>
          <w:lang w:eastAsia="cs-CZ"/>
        </w:rPr>
        <w:t>Pokud chce člověk vyvíjet VR pro web má možnosti:</w:t>
      </w:r>
    </w:p>
    <w:p w14:paraId="0265D9E5" w14:textId="77777777" w:rsidR="001937BB" w:rsidRPr="00AC6F9B" w:rsidRDefault="001937BB" w:rsidP="001937BB">
      <w:pPr>
        <w:pStyle w:val="Normlnprvnodsazen"/>
        <w:numPr>
          <w:ilvl w:val="0"/>
          <w:numId w:val="35"/>
        </w:numPr>
        <w:rPr>
          <w:highlight w:val="yellow"/>
        </w:rPr>
      </w:pPr>
      <w:r w:rsidRPr="00AC6F9B">
        <w:rPr>
          <w:highlight w:val="yellow"/>
        </w:rPr>
        <w:t xml:space="preserve">Přímý vývoj nad </w:t>
      </w:r>
      <w:proofErr w:type="spellStart"/>
      <w:r w:rsidRPr="00AC6F9B">
        <w:rPr>
          <w:highlight w:val="yellow"/>
        </w:rPr>
        <w:t>WebGL</w:t>
      </w:r>
      <w:proofErr w:type="spellEnd"/>
      <w:r w:rsidRPr="00AC6F9B">
        <w:rPr>
          <w:highlight w:val="yellow"/>
        </w:rPr>
        <w:t xml:space="preserve"> a </w:t>
      </w:r>
      <w:proofErr w:type="spellStart"/>
      <w:r w:rsidRPr="00AC6F9B">
        <w:rPr>
          <w:highlight w:val="yellow"/>
        </w:rPr>
        <w:t>WebXR</w:t>
      </w:r>
      <w:proofErr w:type="spellEnd"/>
    </w:p>
    <w:p w14:paraId="1864E043" w14:textId="77777777" w:rsidR="001937BB" w:rsidRPr="00AC6F9B" w:rsidRDefault="001937BB" w:rsidP="001937BB">
      <w:pPr>
        <w:pStyle w:val="Normlnprvnodsazen"/>
        <w:numPr>
          <w:ilvl w:val="0"/>
          <w:numId w:val="35"/>
        </w:numPr>
        <w:rPr>
          <w:highlight w:val="yellow"/>
        </w:rPr>
      </w:pPr>
      <w:r w:rsidRPr="00AC6F9B">
        <w:rPr>
          <w:highlight w:val="yellow"/>
        </w:rPr>
        <w:t xml:space="preserve">JS framework / knihovnu pro </w:t>
      </w:r>
      <w:proofErr w:type="spellStart"/>
      <w:r w:rsidRPr="00AC6F9B">
        <w:rPr>
          <w:highlight w:val="yellow"/>
        </w:rPr>
        <w:t>WebXR</w:t>
      </w:r>
      <w:proofErr w:type="spellEnd"/>
    </w:p>
    <w:p w14:paraId="70FC3B69" w14:textId="77777777" w:rsidR="001937BB" w:rsidRPr="00AC6F9B" w:rsidRDefault="001937BB" w:rsidP="001937BB">
      <w:pPr>
        <w:pStyle w:val="Normlnprvnodsazen"/>
        <w:numPr>
          <w:ilvl w:val="0"/>
          <w:numId w:val="35"/>
        </w:numPr>
        <w:rPr>
          <w:highlight w:val="yellow"/>
        </w:rPr>
      </w:pPr>
      <w:r w:rsidRPr="00AC6F9B">
        <w:rPr>
          <w:highlight w:val="yellow"/>
        </w:rPr>
        <w:t xml:space="preserve">Export do </w:t>
      </w:r>
      <w:proofErr w:type="spellStart"/>
      <w:proofErr w:type="gramStart"/>
      <w:r w:rsidRPr="00AC6F9B">
        <w:rPr>
          <w:highlight w:val="yellow"/>
        </w:rPr>
        <w:t>WebGL</w:t>
      </w:r>
      <w:proofErr w:type="spellEnd"/>
      <w:r w:rsidRPr="00AC6F9B">
        <w:rPr>
          <w:highlight w:val="yellow"/>
        </w:rPr>
        <w:t xml:space="preserve">  skrze</w:t>
      </w:r>
      <w:proofErr w:type="gramEnd"/>
      <w:r w:rsidRPr="00AC6F9B">
        <w:rPr>
          <w:highlight w:val="yellow"/>
        </w:rPr>
        <w:t xml:space="preserve"> herní </w:t>
      </w:r>
      <w:proofErr w:type="spellStart"/>
      <w:r w:rsidRPr="00AC6F9B">
        <w:rPr>
          <w:highlight w:val="yellow"/>
        </w:rPr>
        <w:t>engine</w:t>
      </w:r>
      <w:proofErr w:type="spellEnd"/>
    </w:p>
    <w:p w14:paraId="17803085" w14:textId="77777777" w:rsidR="001937BB" w:rsidRPr="00AC6F9B" w:rsidRDefault="001937BB" w:rsidP="001937BB">
      <w:pPr>
        <w:pStyle w:val="Normlnprvnodsazen"/>
        <w:numPr>
          <w:ilvl w:val="0"/>
          <w:numId w:val="35"/>
        </w:numPr>
        <w:rPr>
          <w:highlight w:val="yellow"/>
        </w:rPr>
      </w:pPr>
      <w:proofErr w:type="spellStart"/>
      <w:r w:rsidRPr="00AC6F9B">
        <w:rPr>
          <w:highlight w:val="yellow"/>
        </w:rPr>
        <w:t>WebXR</w:t>
      </w:r>
      <w:proofErr w:type="spellEnd"/>
      <w:r w:rsidRPr="00AC6F9B">
        <w:rPr>
          <w:highlight w:val="yellow"/>
        </w:rPr>
        <w:t xml:space="preserve"> </w:t>
      </w:r>
      <w:proofErr w:type="spellStart"/>
      <w:proofErr w:type="gramStart"/>
      <w:r w:rsidRPr="00AC6F9B">
        <w:rPr>
          <w:highlight w:val="yellow"/>
        </w:rPr>
        <w:t>engine</w:t>
      </w:r>
      <w:proofErr w:type="spellEnd"/>
      <w:r w:rsidRPr="00AC6F9B">
        <w:rPr>
          <w:highlight w:val="yellow"/>
        </w:rPr>
        <w:t xml:space="preserve"> - </w:t>
      </w:r>
      <w:proofErr w:type="spellStart"/>
      <w:r w:rsidRPr="00AC6F9B">
        <w:rPr>
          <w:highlight w:val="yellow"/>
        </w:rPr>
        <w:t>wonderland</w:t>
      </w:r>
      <w:proofErr w:type="spellEnd"/>
      <w:proofErr w:type="gramEnd"/>
    </w:p>
    <w:p w14:paraId="18945E20" w14:textId="25BDC6A5" w:rsidR="001937BB" w:rsidRPr="00AC6F9B" w:rsidRDefault="001937BB" w:rsidP="001937BB">
      <w:pPr>
        <w:rPr>
          <w:b/>
          <w:bCs/>
          <w:highlight w:val="yellow"/>
        </w:rPr>
      </w:pPr>
      <w:r w:rsidRPr="00AC6F9B">
        <w:rPr>
          <w:b/>
          <w:bCs/>
          <w:highlight w:val="yellow"/>
        </w:rPr>
        <w:t>JS Frameworky a knihovny</w:t>
      </w:r>
    </w:p>
    <w:p w14:paraId="1A628DD2" w14:textId="2ECD009F" w:rsidR="001937BB" w:rsidRPr="001937BB" w:rsidRDefault="001937BB" w:rsidP="00464C35">
      <w:pPr>
        <w:pStyle w:val="Normlnprvnodsazen"/>
        <w:ind w:firstLine="0"/>
        <w:rPr>
          <w:lang w:eastAsia="en-US"/>
        </w:rPr>
      </w:pPr>
      <w:r w:rsidRPr="00AC6F9B">
        <w:rPr>
          <w:highlight w:val="yellow"/>
          <w:lang w:eastAsia="en-US"/>
        </w:rPr>
        <w:t xml:space="preserve">Three.js, </w:t>
      </w:r>
      <w:proofErr w:type="spellStart"/>
      <w:r w:rsidRPr="00AC6F9B">
        <w:rPr>
          <w:highlight w:val="yellow"/>
          <w:lang w:eastAsia="en-US"/>
        </w:rPr>
        <w:t>react-three-fiber</w:t>
      </w:r>
      <w:proofErr w:type="spellEnd"/>
      <w:r w:rsidRPr="00AC6F9B">
        <w:rPr>
          <w:highlight w:val="yellow"/>
          <w:lang w:eastAsia="en-US"/>
        </w:rPr>
        <w:t>, babylon.js, ar.js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6"/>
      <w:commentRangeStart w:id="107"/>
      <w:r w:rsidRPr="001F6849">
        <w:rPr>
          <w:lang w:eastAsia="en-US"/>
        </w:rPr>
        <w:t>2</w:t>
      </w:r>
      <w:del w:id="108" w:author="Lukáš Herman" w:date="2023-02-10T18:48:00Z">
        <w:r w:rsidRPr="001F6849" w:rsidDel="0045773E">
          <w:rPr>
            <w:lang w:eastAsia="en-US"/>
          </w:rPr>
          <w:delText xml:space="preserve"> </w:delText>
        </w:r>
      </w:del>
      <w:r w:rsidRPr="001F6849">
        <w:rPr>
          <w:lang w:eastAsia="en-US"/>
        </w:rPr>
        <w:t>D</w:t>
      </w:r>
      <w:commentRangeEnd w:id="106"/>
      <w:r w:rsidR="0045773E" w:rsidRPr="001F6849">
        <w:rPr>
          <w:rStyle w:val="CommentReference"/>
          <w:lang w:eastAsia="en-US"/>
        </w:rPr>
        <w:commentReference w:id="106"/>
      </w:r>
      <w:commentRangeEnd w:id="107"/>
      <w:r w:rsidR="009C30BB" w:rsidRPr="001F6849">
        <w:rPr>
          <w:rStyle w:val="CommentReference"/>
          <w:lang w:eastAsia="en-US"/>
        </w:rPr>
        <w:commentReference w:id="107"/>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lastRenderedPageBreak/>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28E9987E"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18</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36B4412E"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1"/>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2E11A55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2"/>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EA43B7">
        <w:instrText xml:space="preserve"> ADDIN ZOTERO_ITEM CSL_CITATION {"citationID":"P5cW5ViI","properties":{"formattedCitation":"(MDN Contributors 2023)","plainCitation":"(MDN Contributors 2023)","noteIndex":0},"citationItems":[{"id":1959,"uris":["http://zotero.org/groups/4599106/items/HK87L7UA"],"itemData":{"id":1959,"type":"webpage","abstract":"The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EA43B7" w:rsidRPr="00EA43B7">
        <w:t>(MDN Contributors 2023)</w:t>
      </w:r>
      <w:r w:rsidR="00EA43B7">
        <w:fldChar w:fldCharType="end"/>
      </w:r>
      <w:r w:rsidR="00185FBF">
        <w:rPr>
          <w:lang w:val="en-US"/>
        </w:rPr>
        <w:t xml:space="preserve">: </w:t>
      </w:r>
    </w:p>
    <w:p w14:paraId="295488A0" w14:textId="37A8B64F"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 imerznímu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lastRenderedPageBreak/>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806D843"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EA43B7">
        <w:rPr>
          <w:bCs/>
        </w:rPr>
        <w:instrText xml:space="preserve"> ADDIN ZOTERO_ITEM CSL_CITATION {"citationID":"BiX6ViRW","properties":{"formattedCitation":"(Immersive Web Working Group 2022; MDN Contributors 2023)","plainCitation":"(Immersive Web Working Group 2022; MDN Contributors 2023)","noteIndex":0},"citationItems":[{"id":1961,"uris":["http://zotero.org/groups/4599106/items/UJTHN34H"],"itemData":{"id":1961,"type":"webpage","abstract":"Repository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EA43B7" w:rsidRPr="00EA43B7">
        <w:t>(Immersive Web Working Group 2022; MDN Contributors 2023)</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7C4B48A1" w:rsidR="002328BA" w:rsidRPr="001975DE" w:rsidRDefault="002328BA" w:rsidP="002328BA">
      <w:pPr>
        <w:pStyle w:val="Normlnprvnodsazen"/>
        <w:rPr>
          <w:ins w:id="109" w:author="Jan Horák" w:date="2023-06-15T11:57:00Z"/>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 s animačním cyklem definovaným v rámci některé z technologií umožňující renderování 3D grafiky na webu (</w:t>
      </w:r>
      <w:proofErr w:type="spellStart"/>
      <w:r>
        <w:rPr>
          <w:bCs/>
        </w:rPr>
        <w:t>WebGL</w:t>
      </w:r>
      <w:proofErr w:type="spellEnd"/>
      <w:r>
        <w:rPr>
          <w:bCs/>
        </w:rPr>
        <w:t xml:space="preserve"> + JS knihovny). </w:t>
      </w:r>
    </w:p>
    <w:p w14:paraId="12BAB988" w14:textId="0ACBD3F3" w:rsidR="00571A2A" w:rsidRPr="001F6849" w:rsidRDefault="00571A2A" w:rsidP="00571A2A">
      <w:pPr>
        <w:pStyle w:val="Malnadpis"/>
        <w:rPr>
          <w:ins w:id="110" w:author="Jan Horák" w:date="2023-06-15T11:58:00Z"/>
        </w:rPr>
      </w:pPr>
      <w:proofErr w:type="spellStart"/>
      <w:ins w:id="111"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12"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w:t>
      </w:r>
      <w:r w:rsidR="006C32DE" w:rsidRPr="001F6849">
        <w:lastRenderedPageBreak/>
        <w:t xml:space="preserve">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322D0875" w:rsidR="00A400E8" w:rsidRPr="001F6849" w:rsidRDefault="00A400E8">
      <w:pPr>
        <w:pStyle w:val="Caption"/>
        <w:pPrChange w:id="113"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87744F">
        <w:rPr>
          <w:noProof/>
        </w:rPr>
        <w:t>3</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54BCD48B" w14:textId="3FC04C10" w:rsidR="007E3F0A" w:rsidRPr="007E3F0A" w:rsidRDefault="007E3F0A" w:rsidP="007E3F0A">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p>
    <w:p w14:paraId="0EDD8066" w14:textId="757D6149" w:rsidR="00142D08" w:rsidRDefault="00142D08" w:rsidP="00142D08">
      <w:pPr>
        <w:pStyle w:val="Heading2"/>
        <w:rPr>
          <w:lang w:val="cs-CZ"/>
        </w:rPr>
      </w:pPr>
      <w:r w:rsidRPr="001F6849">
        <w:rPr>
          <w:lang w:val="cs-CZ"/>
        </w:rPr>
        <w:t>Specifikace požadavků pro technologie</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lastRenderedPageBreak/>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lastRenderedPageBreak/>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3411C646" w14:textId="1B221A0E" w:rsidR="001937BB" w:rsidRDefault="006108EA" w:rsidP="001937BB">
      <w:pPr>
        <w:pStyle w:val="Heading2"/>
      </w:pPr>
      <w:proofErr w:type="spellStart"/>
      <w:r>
        <w:t>Analýza</w:t>
      </w:r>
      <w:proofErr w:type="spellEnd"/>
      <w:r>
        <w:t xml:space="preserve"> </w:t>
      </w:r>
      <w:proofErr w:type="spellStart"/>
      <w:r>
        <w:t>technologií</w:t>
      </w:r>
      <w:proofErr w:type="spellEnd"/>
    </w:p>
    <w:p w14:paraId="4DD0A696" w14:textId="3DC2E4ED" w:rsidR="00D560AD" w:rsidRDefault="00D560AD" w:rsidP="00D560AD">
      <w:pPr>
        <w:rPr>
          <w:lang w:eastAsia="cs-CZ"/>
        </w:rPr>
      </w:pPr>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proofErr w:type="gramStart"/>
      <w:r w:rsidR="00464C35">
        <w:rPr>
          <w:lang w:eastAsia="cs-CZ"/>
        </w:rPr>
        <w:t>kompatibilita</w:t>
      </w:r>
      <w:proofErr w:type="gramEnd"/>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p>
    <w:p w14:paraId="6395AB55" w14:textId="6C23066F" w:rsidR="000D323F" w:rsidRDefault="000D323F" w:rsidP="000D323F">
      <w:pPr>
        <w:pStyle w:val="Heading3"/>
      </w:pPr>
      <w:proofErr w:type="spellStart"/>
      <w:r>
        <w:t>Rendering</w:t>
      </w:r>
      <w:proofErr w:type="spellEnd"/>
      <w:r>
        <w:t xml:space="preserve"> </w:t>
      </w:r>
      <w:proofErr w:type="spellStart"/>
      <w:r>
        <w:t>enginy</w:t>
      </w:r>
      <w:proofErr w:type="spellEnd"/>
    </w:p>
    <w:p w14:paraId="40F4EA4D" w14:textId="52BA34AE" w:rsidR="000D323F" w:rsidRPr="000D323F" w:rsidRDefault="000D323F" w:rsidP="000D323F">
      <w:proofErr w:type="spellStart"/>
      <w:r>
        <w:t>Three</w:t>
      </w:r>
      <w:proofErr w:type="spellEnd"/>
      <w:r>
        <w:t xml:space="preserve">, </w:t>
      </w:r>
      <w:proofErr w:type="spellStart"/>
      <w:r>
        <w:t>PlayCanvas</w:t>
      </w:r>
      <w:proofErr w:type="spellEnd"/>
      <w:r>
        <w:t>, Babylon.js</w:t>
      </w:r>
      <w:r w:rsidR="00125106">
        <w:t xml:space="preserve">, </w:t>
      </w:r>
    </w:p>
    <w:p w14:paraId="674A4E37" w14:textId="2C0B3DF9"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 xml:space="preserve">(ESRI </w:t>
      </w:r>
      <w:proofErr w:type="gramStart"/>
      <w:r w:rsidRPr="004D0EC7">
        <w:rPr>
          <w:rFonts w:cs="Times New Roman"/>
          <w:szCs w:val="24"/>
        </w:rPr>
        <w:t>2023b</w:t>
      </w:r>
      <w:proofErr w:type="gramEnd"/>
      <w:r w:rsidRPr="004D0EC7">
        <w:rPr>
          <w:rFonts w:cs="Times New Roman"/>
          <w:szCs w:val="24"/>
        </w:rPr>
        <w:t>;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lastRenderedPageBreak/>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FEC592C" w14:textId="77777777"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 xml:space="preserve">(CesiumGS </w:t>
      </w:r>
      <w:proofErr w:type="gramStart"/>
      <w:r w:rsidR="005308D9" w:rsidRPr="005308D9">
        <w:t>2023b</w:t>
      </w:r>
      <w:proofErr w:type="gramEnd"/>
      <w:r w:rsidR="005308D9" w:rsidRPr="005308D9">
        <w:t>;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C35F4C">
        <w:t xml:space="preserve"> </w:t>
      </w:r>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p>
    <w:p w14:paraId="2B58EF03" w14:textId="5F652B11" w:rsidR="00464C35" w:rsidRPr="00B037DC" w:rsidRDefault="00464C35" w:rsidP="006108EA">
      <w:pPr>
        <w:pStyle w:val="Normlnprvnodsazen"/>
        <w:rPr>
          <w:lang w:val="en-US"/>
        </w:rPr>
      </w:pPr>
      <w:r w:rsidRPr="00B037DC">
        <w:rPr>
          <w:b/>
          <w:bCs/>
        </w:rPr>
        <w:t xml:space="preserve">Deck.gl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knihovna umožňuje zobrazení na tradičních obrazovkách a interaktivitu v 3D prostředí pomocí </w:t>
      </w:r>
      <w:r w:rsidR="00B037DC">
        <w:lastRenderedPageBreak/>
        <w:t xml:space="preserve">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40"/>
                    <a:stretch>
                      <a:fillRect/>
                    </a:stretch>
                  </pic:blipFill>
                  <pic:spPr>
                    <a:xfrm>
                      <a:off x="0" y="0"/>
                      <a:ext cx="5579745" cy="2852420"/>
                    </a:xfrm>
                    <a:prstGeom prst="rect">
                      <a:avLst/>
                    </a:prstGeom>
                  </pic:spPr>
                </pic:pic>
              </a:graphicData>
            </a:graphic>
          </wp:inline>
        </w:drawing>
      </w:r>
    </w:p>
    <w:p w14:paraId="6E019035" w14:textId="4073894C" w:rsidR="00B40019" w:rsidRDefault="00B40019" w:rsidP="00B40019">
      <w:pPr>
        <w:pStyle w:val="Caption"/>
      </w:pPr>
      <w:r>
        <w:t xml:space="preserve">Obr. </w:t>
      </w:r>
      <w:r>
        <w:fldChar w:fldCharType="begin"/>
      </w:r>
      <w:r>
        <w:instrText xml:space="preserve"> SEQ Obr. \* ARABIC </w:instrText>
      </w:r>
      <w:r>
        <w:fldChar w:fldCharType="separate"/>
      </w:r>
      <w:r w:rsidR="007C3EEE">
        <w:rPr>
          <w:noProof/>
        </w:rPr>
        <w:t>19</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41"/>
                    <a:stretch>
                      <a:fillRect/>
                    </a:stretch>
                  </pic:blipFill>
                  <pic:spPr>
                    <a:xfrm>
                      <a:off x="0" y="0"/>
                      <a:ext cx="5579745" cy="2602865"/>
                    </a:xfrm>
                    <a:prstGeom prst="rect">
                      <a:avLst/>
                    </a:prstGeom>
                  </pic:spPr>
                </pic:pic>
              </a:graphicData>
            </a:graphic>
          </wp:inline>
        </w:drawing>
      </w:r>
    </w:p>
    <w:p w14:paraId="4AFAB6CE" w14:textId="1A5C67FA" w:rsidR="003635FB" w:rsidRPr="003635FB" w:rsidRDefault="003635FB" w:rsidP="003635FB">
      <w:pPr>
        <w:pStyle w:val="Caption"/>
      </w:pPr>
      <w:r>
        <w:t xml:space="preserve">Obr. </w:t>
      </w:r>
      <w:r>
        <w:fldChar w:fldCharType="begin"/>
      </w:r>
      <w:r>
        <w:instrText xml:space="preserve"> SEQ Obr. \* ARABIC </w:instrText>
      </w:r>
      <w:r>
        <w:fldChar w:fldCharType="separate"/>
      </w:r>
      <w:r w:rsidR="007C3EEE">
        <w:rPr>
          <w:noProof/>
        </w:rPr>
        <w:t>20</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0EEBFED1" w14:textId="2D72A543" w:rsidR="00B40019" w:rsidRPr="00FC48DE" w:rsidRDefault="00B40019" w:rsidP="00AC6351">
      <w:pPr>
        <w:pStyle w:val="Normlnprvnodsazen"/>
        <w:ind w:firstLine="0"/>
        <w:rPr>
          <w:lang w:val="en-US"/>
        </w:rPr>
      </w:pPr>
      <w:r>
        <w:t xml:space="preserve">Na základě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w:t>
      </w:r>
      <w:r w:rsidR="0091338E">
        <w:t xml:space="preserve">. V případě technologií zabývajících se zobrazením </w:t>
      </w:r>
      <w:proofErr w:type="gramStart"/>
      <w:r w:rsidR="0091338E">
        <w:t>3D</w:t>
      </w:r>
      <w:proofErr w:type="gramEnd"/>
      <w:r w:rsidR="0091338E">
        <w:t xml:space="preserve"> scén na webu je možné tvrdit, že mají buďto minimální popř. žádnou podporu pro tvorbu virtuálních zážitků. </w:t>
      </w:r>
      <w:r w:rsidR="008945D5">
        <w:t xml:space="preserve">Z této analýzy je možné vyvodit, že většina technologií je přímou implementací nad </w:t>
      </w:r>
      <w:proofErr w:type="spellStart"/>
      <w:proofErr w:type="gramStart"/>
      <w:r w:rsidR="008945D5">
        <w:t>WebGL</w:t>
      </w:r>
      <w:proofErr w:type="spellEnd"/>
      <w:proofErr w:type="gramEnd"/>
      <w:r w:rsidR="008945D5">
        <w:t xml:space="preserve"> popř. využívá populární three.js knihovnu. </w:t>
      </w:r>
    </w:p>
    <w:p w14:paraId="37111426" w14:textId="24A07365" w:rsidR="00376ACF" w:rsidRDefault="00376ACF" w:rsidP="00376ACF">
      <w:pPr>
        <w:pStyle w:val="Caption"/>
        <w:keepNext/>
      </w:pPr>
      <w:r>
        <w:t xml:space="preserve">Tab. </w:t>
      </w:r>
      <w:r>
        <w:fldChar w:fldCharType="begin"/>
      </w:r>
      <w:r>
        <w:instrText xml:space="preserve"> SEQ Tab. \* ARABIC </w:instrText>
      </w:r>
      <w:r>
        <w:fldChar w:fldCharType="separate"/>
      </w:r>
      <w:r w:rsidR="0087744F">
        <w:rPr>
          <w:noProof/>
        </w:rPr>
        <w:t>4</w:t>
      </w:r>
      <w:r>
        <w:fldChar w:fldCharType="end"/>
      </w:r>
      <w:r>
        <w:t xml:space="preserve"> </w:t>
      </w:r>
      <w:proofErr w:type="spellStart"/>
      <w:r>
        <w:t>Prozatimní</w:t>
      </w:r>
      <w:proofErr w:type="spellEnd"/>
      <w:r>
        <w:t xml:space="preserve"> tabulka technologií s </w:t>
      </w:r>
      <w:proofErr w:type="gramStart"/>
      <w:r>
        <w:t>parametry - mohou</w:t>
      </w:r>
      <w:proofErr w:type="gramEnd"/>
      <w:r>
        <w:t xml:space="preserve"> se změnit</w:t>
      </w:r>
    </w:p>
    <w:tbl>
      <w:tblPr>
        <w:tblW w:w="8771" w:type="dxa"/>
        <w:tblCellMar>
          <w:left w:w="0" w:type="dxa"/>
          <w:right w:w="0" w:type="dxa"/>
        </w:tblCellMar>
        <w:tblLook w:val="04A0" w:firstRow="1" w:lastRow="0" w:firstColumn="1" w:lastColumn="0" w:noHBand="0" w:noVBand="1"/>
      </w:tblPr>
      <w:tblGrid>
        <w:gridCol w:w="2173"/>
        <w:gridCol w:w="790"/>
        <w:gridCol w:w="989"/>
        <w:gridCol w:w="936"/>
        <w:gridCol w:w="1402"/>
        <w:gridCol w:w="946"/>
        <w:gridCol w:w="1535"/>
      </w:tblGrid>
      <w:tr w:rsidR="00376ACF" w:rsidRPr="00376ACF" w14:paraId="6759A0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616FE" w14:textId="7189F131" w:rsidR="00376ACF" w:rsidRPr="00376ACF" w:rsidRDefault="00A42B8C" w:rsidP="00376ACF">
            <w:pPr>
              <w:spacing w:after="0" w:line="240" w:lineRule="auto"/>
              <w:jc w:val="left"/>
              <w:rPr>
                <w:rFonts w:ascii="Arial" w:eastAsia="Times New Roman" w:hAnsi="Arial" w:cs="Arial"/>
                <w:b/>
                <w:bCs/>
                <w:sz w:val="20"/>
                <w:szCs w:val="20"/>
                <w:lang w:val="en-US"/>
              </w:rPr>
            </w:pPr>
            <w:r>
              <w:rPr>
                <w:rFonts w:ascii="Arial" w:eastAsia="Times New Roman" w:hAnsi="Arial" w:cs="Arial"/>
                <w:b/>
                <w:bCs/>
                <w:sz w:val="20"/>
                <w:szCs w:val="20"/>
                <w:lang w:val="en-US"/>
              </w:rPr>
              <w: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CF66D"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WebGL</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F67981"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WebXR</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A035C2"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B42E5"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Dokumentace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228DA"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Pracnost</w:t>
            </w:r>
            <w:proofErr w:type="spellEnd"/>
            <w:r w:rsidRPr="00376ACF">
              <w:rPr>
                <w:rFonts w:ascii="Arial" w:eastAsia="Times New Roman" w:hAnsi="Arial" w:cs="Arial"/>
                <w:b/>
                <w:bCs/>
                <w:sz w:val="20"/>
                <w:szCs w:val="20"/>
                <w:lang w:val="en-US"/>
              </w:rPr>
              <w:t xml:space="preserv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60EFB"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Interoperabilita</w:t>
            </w:r>
            <w:proofErr w:type="spellEnd"/>
          </w:p>
        </w:tc>
      </w:tr>
      <w:tr w:rsidR="00376ACF" w:rsidRPr="00376ACF" w14:paraId="1338BE23"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22F1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ArcGIS + ArcGIS JS API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5AA0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971C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EF2DA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6F5E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536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D747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02B4AE25"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093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lastRenderedPageBreak/>
              <w:t>City Engine + VR Export 360°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4C41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47D8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0919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2E16C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2C06A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7863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7AC9E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8983E7"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QGIS + qgis2threejs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6132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AA985"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Možná</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63D0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908DC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C3A1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DC85F"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1F0420F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C8B3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Luciad</w:t>
            </w:r>
            <w:proofErr w:type="spellEnd"/>
            <w:r w:rsidRPr="00376ACF">
              <w:rPr>
                <w:rFonts w:ascii="Arial" w:eastAsia="Times New Roman" w:hAnsi="Arial" w:cs="Arial"/>
                <w:sz w:val="20"/>
                <w:szCs w:val="20"/>
                <w:lang w:val="en-US"/>
              </w:rPr>
              <w:t xml:space="preserve"> 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8511E5"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C6D6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D37B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F761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15D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9934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DECA922"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70E4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CesiumJS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7A40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D762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8A20B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6CE7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ANo</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AD8E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5F3E7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62D089BC"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5CE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vts</w:t>
            </w:r>
            <w:proofErr w:type="spellEnd"/>
            <w:r w:rsidRPr="00376ACF">
              <w:rPr>
                <w:rFonts w:ascii="Arial" w:eastAsia="Times New Roman" w:hAnsi="Arial" w:cs="Arial"/>
                <w:sz w:val="20"/>
                <w:szCs w:val="20"/>
                <w:lang w:val="en-US"/>
              </w:rPr>
              <w:t>-geospatial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53AB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DA7EE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370D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D74F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C5D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F0AAA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bl>
    <w:p w14:paraId="7D314C55" w14:textId="77777777" w:rsidR="008A417D" w:rsidRPr="001F6849" w:rsidRDefault="008A417D" w:rsidP="00A400E8">
      <w:pPr>
        <w:pStyle w:val="Normlnprvnodsazen"/>
        <w:ind w:firstLine="0"/>
        <w:rPr>
          <w:lang w:eastAsia="en-US"/>
        </w:rPr>
      </w:pPr>
    </w:p>
    <w:p w14:paraId="4B5929D4" w14:textId="07EC1BC1" w:rsidR="006C32DE" w:rsidRDefault="00884FFF" w:rsidP="006C32DE">
      <w:pPr>
        <w:pStyle w:val="Heading3"/>
      </w:pPr>
      <w:r>
        <w:t xml:space="preserve">Herní </w:t>
      </w:r>
      <w:proofErr w:type="spellStart"/>
      <w:r>
        <w:t>enginy</w:t>
      </w:r>
      <w:proofErr w:type="spellEnd"/>
    </w:p>
    <w:p w14:paraId="3C5CDAEE" w14:textId="77777777" w:rsidR="00884FFF" w:rsidRPr="00884FFF" w:rsidRDefault="00884FFF" w:rsidP="00884FFF">
      <w:r>
        <w:rPr>
          <w:lang w:val="en-US"/>
        </w:rPr>
        <w:t xml:space="preserve"># </w:t>
      </w:r>
      <w:proofErr w:type="spellStart"/>
      <w:r>
        <w:rPr>
          <w:lang w:val="en-US"/>
        </w:rPr>
        <w:t>todo</w:t>
      </w:r>
      <w:proofErr w:type="spellEnd"/>
      <w:r>
        <w:rPr>
          <w:lang w:val="en-US"/>
        </w:rPr>
        <w:t xml:space="preserve"> – </w:t>
      </w:r>
      <w:proofErr w:type="spellStart"/>
      <w:r>
        <w:rPr>
          <w:lang w:val="en-US"/>
        </w:rPr>
        <w:t>napsat</w:t>
      </w:r>
      <w:proofErr w:type="spellEnd"/>
      <w:r>
        <w:rPr>
          <w:lang w:val="en-US"/>
        </w:rPr>
        <w:t xml:space="preserve"> </w:t>
      </w:r>
      <w:proofErr w:type="spellStart"/>
      <w:r>
        <w:rPr>
          <w:lang w:val="en-US"/>
        </w:rPr>
        <w:t>podporu</w:t>
      </w:r>
      <w:proofErr w:type="spellEnd"/>
      <w:r>
        <w:rPr>
          <w:lang w:val="en-US"/>
        </w:rPr>
        <w:t xml:space="preserve"> pro </w:t>
      </w:r>
      <w:proofErr w:type="spellStart"/>
      <w:r>
        <w:rPr>
          <w:lang w:val="en-US"/>
        </w:rPr>
        <w:t>WebXR</w:t>
      </w:r>
      <w:proofErr w:type="spellEnd"/>
      <w:r>
        <w:rPr>
          <w:lang w:val="en-US"/>
        </w:rPr>
        <w:t xml:space="preserve"> a </w:t>
      </w:r>
      <w:proofErr w:type="spellStart"/>
      <w:r>
        <w:rPr>
          <w:lang w:val="en-US"/>
        </w:rPr>
        <w:t>popsat</w:t>
      </w:r>
      <w:proofErr w:type="spellEnd"/>
      <w:r>
        <w:rPr>
          <w:lang w:val="en-US"/>
        </w:rPr>
        <w:t xml:space="preserve"> </w:t>
      </w:r>
      <w:proofErr w:type="spellStart"/>
      <w:r>
        <w:rPr>
          <w:lang w:val="en-US"/>
        </w:rPr>
        <w:t>rychlej</w:t>
      </w:r>
      <w:proofErr w:type="spellEnd"/>
      <w:r>
        <w:rPr>
          <w:lang w:val="en-US"/>
        </w:rPr>
        <w:t xml:space="preserve"> workflow jak </w:t>
      </w:r>
      <w:proofErr w:type="spellStart"/>
      <w:r>
        <w:rPr>
          <w:lang w:val="en-US"/>
        </w:rPr>
        <w:t>dostat</w:t>
      </w:r>
      <w:proofErr w:type="spellEnd"/>
      <w:r>
        <w:rPr>
          <w:lang w:val="en-US"/>
        </w:rPr>
        <w:t xml:space="preserve"> VR experience </w:t>
      </w:r>
      <w:proofErr w:type="spellStart"/>
      <w:r>
        <w:rPr>
          <w:lang w:val="en-US"/>
        </w:rPr>
        <w:t>na</w:t>
      </w:r>
      <w:proofErr w:type="spellEnd"/>
      <w:r>
        <w:rPr>
          <w:lang w:val="en-US"/>
        </w:rPr>
        <w:t xml:space="preserve"> web, </w:t>
      </w:r>
      <w:proofErr w:type="spellStart"/>
      <w:r>
        <w:rPr>
          <w:lang w:val="en-US"/>
        </w:rPr>
        <w:t>nedělat</w:t>
      </w:r>
      <w:proofErr w:type="spellEnd"/>
      <w:r>
        <w:rPr>
          <w:lang w:val="en-US"/>
        </w:rPr>
        <w:t xml:space="preserve"> </w:t>
      </w:r>
      <w:proofErr w:type="spellStart"/>
      <w:r>
        <w:rPr>
          <w:lang w:val="en-US"/>
        </w:rPr>
        <w:t>moc</w:t>
      </w:r>
      <w:proofErr w:type="spellEnd"/>
      <w:r>
        <w:rPr>
          <w:lang w:val="en-US"/>
        </w:rPr>
        <w:t xml:space="preserve"> </w:t>
      </w:r>
      <w:proofErr w:type="spellStart"/>
      <w:r>
        <w:rPr>
          <w:lang w:val="en-US"/>
        </w:rPr>
        <w:t>dlouhý</w:t>
      </w:r>
      <w:proofErr w:type="spellEnd"/>
    </w:p>
    <w:p w14:paraId="54156990" w14:textId="358F7A4E" w:rsidR="00884FFF" w:rsidRPr="00884FFF" w:rsidRDefault="00884FFF" w:rsidP="00884FFF">
      <w:r>
        <w:t xml:space="preserve">Unity, </w:t>
      </w:r>
      <w:proofErr w:type="spellStart"/>
      <w:r>
        <w:t>Unreal</w:t>
      </w:r>
      <w:proofErr w:type="spellEnd"/>
      <w:r>
        <w:t xml:space="preserve"> </w:t>
      </w:r>
      <w:proofErr w:type="spellStart"/>
      <w:r>
        <w:t>Engine</w:t>
      </w:r>
      <w:proofErr w:type="spellEnd"/>
      <w:r>
        <w:t xml:space="preserve">, Godot, </w:t>
      </w:r>
      <w:proofErr w:type="spellStart"/>
      <w:r>
        <w:t>Wonderland</w:t>
      </w:r>
      <w:proofErr w:type="spellEnd"/>
      <w:r>
        <w:t xml:space="preserve"> </w:t>
      </w:r>
      <w:proofErr w:type="spellStart"/>
      <w:r>
        <w:t>engine</w:t>
      </w:r>
      <w:proofErr w:type="spellEnd"/>
    </w:p>
    <w:p w14:paraId="5009607A" w14:textId="5C11719A" w:rsidR="00D560AD" w:rsidRPr="00D560AD" w:rsidRDefault="00125106" w:rsidP="00D560AD">
      <w:pPr>
        <w:pStyle w:val="Heading3"/>
      </w:pPr>
      <w:r>
        <w:t>Webová řešení</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42" w:history="1">
        <w:r w:rsidRPr="001F6849">
          <w:rPr>
            <w:rStyle w:val="Hyperlink"/>
            <w:lang w:eastAsia="en-US"/>
          </w:rPr>
          <w:t>https://foam-jum</w:t>
        </w:r>
        <w:r w:rsidRPr="001F6849">
          <w:rPr>
            <w:rStyle w:val="Hyperlink"/>
            <w:lang w:eastAsia="en-US"/>
          </w:rPr>
          <w:t>p</w:t>
        </w:r>
        <w:r w:rsidRPr="001F6849">
          <w:rPr>
            <w:rStyle w:val="Hyperlink"/>
            <w:lang w:eastAsia="en-US"/>
          </w:rPr>
          <w:t>y-dianella.glitch.me</w:t>
        </w:r>
      </w:hyperlink>
    </w:p>
    <w:p w14:paraId="4337A529" w14:textId="506E35CD"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entity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p>
    <w:p w14:paraId="5B270F9F" w14:textId="7D3E7E84" w:rsidR="00382976" w:rsidRPr="001F6849" w:rsidRDefault="00382976" w:rsidP="001F2C8F">
      <w:pPr>
        <w:pStyle w:val="Normlnprvnodsazen"/>
        <w:ind w:firstLine="0"/>
      </w:pPr>
      <w:r>
        <w:t xml:space="preserve">Podpora pro </w:t>
      </w:r>
      <w:proofErr w:type="gramStart"/>
      <w:r>
        <w:t>3D</w:t>
      </w:r>
      <w:proofErr w:type="gramEnd"/>
      <w:r>
        <w:t xml:space="preserve"> </w:t>
      </w:r>
      <w:proofErr w:type="spellStart"/>
      <w:r>
        <w:t>Tiles</w:t>
      </w:r>
      <w:proofErr w:type="spellEnd"/>
      <w:r>
        <w:t xml:space="preserve"> není dokonalá, pouze základní podpora pro three.js.</w:t>
      </w:r>
    </w:p>
    <w:p w14:paraId="3646732C" w14:textId="75133DB8" w:rsidR="00CD3330" w:rsidRPr="001F6849" w:rsidRDefault="00CD3330" w:rsidP="00BA2735">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004D37EB" w:rsidRPr="001F6849">
        <w:rPr>
          <w:b/>
          <w:bCs/>
        </w:rPr>
        <w:t xml:space="preserve"> </w:t>
      </w:r>
      <w:r w:rsidR="00125106">
        <w:rPr>
          <w:b/>
          <w:bCs/>
        </w:rPr>
        <w:t xml:space="preserve"> +</w:t>
      </w:r>
      <w:proofErr w:type="gramEnd"/>
      <w:r w:rsidR="00125106">
        <w:rPr>
          <w:b/>
          <w:bCs/>
        </w:rPr>
        <w:t xml:space="preserve">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43"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44"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w:t>
      </w:r>
      <w:proofErr w:type="gramStart"/>
      <w:r w:rsidR="008C6AAE" w:rsidRPr="001F6849">
        <w:t>3D</w:t>
      </w:r>
      <w:proofErr w:type="gramEnd"/>
      <w:r w:rsidR="008C6AAE" w:rsidRPr="001F6849">
        <w:t xml:space="preserve">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4026CF11" w14:textId="5EBCDA5D" w:rsidR="005C57E5" w:rsidRDefault="005C57E5" w:rsidP="007F7BCF">
      <w:pPr>
        <w:pStyle w:val="Normlnprvnodsazen"/>
        <w:ind w:firstLine="0"/>
        <w:rPr>
          <w:b/>
          <w:bCs/>
          <w:lang w:eastAsia="en-US"/>
        </w:rPr>
      </w:pPr>
      <w:proofErr w:type="spellStart"/>
      <w:r w:rsidRPr="001F6849">
        <w:rPr>
          <w:b/>
          <w:bCs/>
          <w:lang w:eastAsia="en-US"/>
        </w:rPr>
        <w:t>WonderlandEngine</w:t>
      </w:r>
      <w:proofErr w:type="spellEnd"/>
      <w:r w:rsidR="00125106">
        <w:rPr>
          <w:b/>
          <w:bCs/>
          <w:lang w:eastAsia="en-US"/>
        </w:rPr>
        <w:t xml:space="preserve"> (</w:t>
      </w:r>
      <w:proofErr w:type="spellStart"/>
      <w:r w:rsidR="00125106">
        <w:rPr>
          <w:b/>
          <w:bCs/>
          <w:lang w:eastAsia="en-US"/>
        </w:rPr>
        <w:t>Aframe</w:t>
      </w:r>
      <w:proofErr w:type="spellEnd"/>
      <w:r w:rsidR="00125106">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14"/>
      <w:r>
        <w:lastRenderedPageBreak/>
        <w:t xml:space="preserve">Viz: </w:t>
      </w:r>
      <w:hyperlink r:id="rId45"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46" w:anchor="!/interesting-parallel-bit" w:history="1">
        <w:r w:rsidRPr="000D3D05">
          <w:rPr>
            <w:rStyle w:val="Hyperlink"/>
          </w:rPr>
          <w:t>https://glitch.com/edit/#!/interesting-parallel-bit</w:t>
        </w:r>
      </w:hyperlink>
      <w:commentRangeEnd w:id="114"/>
      <w:r>
        <w:rPr>
          <w:rStyle w:val="CommentReference"/>
        </w:rPr>
        <w:commentReference w:id="114"/>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w:t>
      </w:r>
      <w:proofErr w:type="spellStart"/>
      <w:r w:rsidRPr="001F6849">
        <w:t>needle-tools</w:t>
      </w:r>
      <w:proofErr w:type="spellEnd"/>
      <w:r w:rsidRPr="001F6849">
        <w:t xml:space="preserve">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w:t>
      </w:r>
      <w:proofErr w:type="spellStart"/>
      <w:r w:rsidRPr="001F6849">
        <w:rPr>
          <w:highlight w:val="yellow"/>
        </w:rPr>
        <w:t>needle-tools</w:t>
      </w:r>
      <w:proofErr w:type="spellEnd"/>
      <w:r w:rsidRPr="001F6849">
        <w:rPr>
          <w:highlight w:val="yellow"/>
        </w:rPr>
        <w:t xml:space="preserve">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w:t>
      </w:r>
      <w:proofErr w:type="spellStart"/>
      <w:r w:rsidRPr="001F6849">
        <w:t>needle-tools</w:t>
      </w:r>
      <w:proofErr w:type="spellEnd"/>
      <w:r w:rsidRPr="001F6849">
        <w:t xml:space="preserve">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5B65262" w14:textId="77777777" w:rsidR="00125106" w:rsidRPr="001F6849" w:rsidRDefault="00125106" w:rsidP="00125106">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157A498B" w14:textId="77777777" w:rsidR="00125106" w:rsidRDefault="00125106" w:rsidP="007F7BCF">
      <w:pPr>
        <w:pStyle w:val="Normlnprvnodsazen"/>
        <w:ind w:firstLine="0"/>
        <w:rPr>
          <w:b/>
          <w:bCs/>
          <w:lang w:eastAsia="en-US"/>
        </w:rPr>
      </w:pPr>
    </w:p>
    <w:p w14:paraId="673349A7" w14:textId="77777777" w:rsidR="00125106" w:rsidRPr="001F6849" w:rsidRDefault="00125106" w:rsidP="007F7BCF">
      <w:pPr>
        <w:pStyle w:val="Normlnprvnodsazen"/>
        <w:ind w:firstLine="0"/>
        <w:rPr>
          <w:b/>
          <w:bCs/>
          <w:lang w:eastAsia="en-US"/>
        </w:rPr>
      </w:pP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65ABA60" w14:textId="06580D60" w:rsidR="00BC3D00" w:rsidRDefault="00BC3D00" w:rsidP="00BC3D00">
      <w:pPr>
        <w:pStyle w:val="Heading2"/>
        <w:rPr>
          <w:lang w:val="cs-CZ"/>
        </w:rPr>
      </w:pPr>
      <w:r w:rsidRPr="001F6849">
        <w:rPr>
          <w:lang w:val="cs-CZ"/>
        </w:rPr>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proofErr w:type="gramStart"/>
      <w:r>
        <w:rPr>
          <w:lang w:eastAsia="cs-CZ"/>
        </w:rPr>
        <w:lastRenderedPageBreak/>
        <w:t>Výběr  technologie</w:t>
      </w:r>
      <w:proofErr w:type="gramEnd"/>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CF50C63" w14:textId="42596153" w:rsidR="001D1870"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 xml:space="preserve">HLOD? </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2D2347F7" w:rsidR="00695B27" w:rsidRDefault="00695B27" w:rsidP="00695B27">
      <w:pPr>
        <w:pStyle w:val="Normlnprvnodsazen"/>
        <w:numPr>
          <w:ilvl w:val="6"/>
          <w:numId w:val="7"/>
        </w:numPr>
      </w:pPr>
      <w:r>
        <w:t xml:space="preserve">Google </w:t>
      </w:r>
      <w:proofErr w:type="spellStart"/>
      <w:r>
        <w:t>Maps</w:t>
      </w:r>
      <w:proofErr w:type="spellEnd"/>
      <w:r>
        <w:t xml:space="preserve"> 3DTiles API</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lastRenderedPageBreak/>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jpg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lastRenderedPageBreak/>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Pr="006242FC" w:rsidRDefault="0063295F" w:rsidP="0063295F">
      <w:pPr>
        <w:pStyle w:val="Normlnprvnodsazen"/>
        <w:numPr>
          <w:ilvl w:val="1"/>
          <w:numId w:val="7"/>
        </w:numPr>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lastRenderedPageBreak/>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6EABF8C5" w14:textId="32678256" w:rsidR="001E0F8C" w:rsidRPr="00455C26"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proofErr w:type="gramStart"/>
      <w:r w:rsidRPr="001F6849">
        <w:rPr>
          <w:lang w:eastAsia="cs-CZ"/>
        </w:rPr>
        <w:t>Vive</w:t>
      </w:r>
      <w:proofErr w:type="spellEnd"/>
      <w:r w:rsidR="004C6D06" w:rsidRPr="001F6849">
        <w:rPr>
          <w:lang w:eastAsia="cs-CZ"/>
        </w:rPr>
        <w:t xml:space="preserve"> - škola</w:t>
      </w:r>
      <w:proofErr w:type="gramEnd"/>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lastRenderedPageBreak/>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1E94B2FB" w:rsidR="00054069" w:rsidRPr="001F6849" w:rsidRDefault="00054069" w:rsidP="00054069">
      <w:pPr>
        <w:pStyle w:val="Normlnprvnodsazen"/>
        <w:ind w:firstLine="0"/>
      </w:pPr>
      <w:r w:rsidRPr="001F6849">
        <w:fldChar w:fldCharType="begin"/>
      </w:r>
      <w:r w:rsidR="00D90163">
        <w:instrText xml:space="preserve"> ADDIN ZOTERO_ITEM CSL_CITATION {"citationID":"cYRPxs8U","properties":{"formattedCitation":"(Coltekin et al. 2020)","plainCitation":"(Coltekin et al. 2020)","noteIndex":0},"citationItems":[{"id":"8cwhWjIH/yYTF41lm","uris":["http://zotero.org/groups/4599106/items/F54Y7ICM"],"itemData":{"id":1274,"type":"article-journal","abstract":"This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Pr="001F6849" w:rsidRDefault="009F3D5B" w:rsidP="009F3D5B">
      <w:pPr>
        <w:pStyle w:val="ListParagraph"/>
        <w:numPr>
          <w:ilvl w:val="0"/>
          <w:numId w:val="17"/>
        </w:numPr>
        <w:rPr>
          <w:lang w:eastAsia="cs-CZ"/>
        </w:rPr>
      </w:pPr>
      <w:r w:rsidRPr="001F6849">
        <w:rPr>
          <w:lang w:eastAsia="cs-CZ"/>
        </w:rPr>
        <w:t>Hostování webové stránky na webu</w:t>
      </w: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Pr="001F6849" w:rsidRDefault="00D905D2" w:rsidP="002656D4">
      <w:pPr>
        <w:pStyle w:val="Heading1"/>
        <w:rPr>
          <w:lang w:val="cs-CZ"/>
        </w:rPr>
      </w:pPr>
      <w:proofErr w:type="gramStart"/>
      <w:r w:rsidRPr="001F6849">
        <w:rPr>
          <w:lang w:val="cs-CZ"/>
        </w:rPr>
        <w:lastRenderedPageBreak/>
        <w:t>DISKUZE</w:t>
      </w:r>
      <w:proofErr w:type="gramEnd"/>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47"/>
          <w:footerReference w:type="default" r:id="rId48"/>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49"/>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6"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7"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14"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49A282" w14:textId="77777777" w:rsidR="00C46455" w:rsidRDefault="00C46455" w:rsidP="0057088F">
      <w:pPr>
        <w:spacing w:after="0" w:line="240" w:lineRule="auto"/>
      </w:pPr>
      <w:r>
        <w:separator/>
      </w:r>
    </w:p>
  </w:endnote>
  <w:endnote w:type="continuationSeparator" w:id="0">
    <w:p w14:paraId="4CB37005" w14:textId="77777777" w:rsidR="00C46455" w:rsidRDefault="00C46455"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C56365" w14:textId="77777777" w:rsidR="00C46455" w:rsidRDefault="00C46455" w:rsidP="0057088F">
      <w:pPr>
        <w:spacing w:after="0" w:line="240" w:lineRule="auto"/>
      </w:pPr>
      <w:r>
        <w:separator/>
      </w:r>
    </w:p>
  </w:footnote>
  <w:footnote w:type="continuationSeparator" w:id="0">
    <w:p w14:paraId="542D20EE" w14:textId="77777777" w:rsidR="00C46455" w:rsidRDefault="00C46455" w:rsidP="0057088F">
      <w:pPr>
        <w:spacing w:after="0" w:line="240" w:lineRule="auto"/>
      </w:pPr>
      <w:r>
        <w:continuationSeparator/>
      </w:r>
    </w:p>
  </w:footnote>
  <w:footnote w:id="1">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2">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9"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1"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0"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1"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653EA3"/>
    <w:multiLevelType w:val="hybridMultilevel"/>
    <w:tmpl w:val="B43E2D4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0"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1"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2"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3"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9"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0"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2"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5"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7"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17"/>
  </w:num>
  <w:num w:numId="3" w16cid:durableId="1170680267">
    <w:abstractNumId w:val="13"/>
  </w:num>
  <w:num w:numId="4" w16cid:durableId="1796368114">
    <w:abstractNumId w:val="20"/>
  </w:num>
  <w:num w:numId="5" w16cid:durableId="300885919">
    <w:abstractNumId w:val="30"/>
  </w:num>
  <w:num w:numId="6" w16cid:durableId="521938209">
    <w:abstractNumId w:val="43"/>
  </w:num>
  <w:num w:numId="7" w16cid:durableId="619992562">
    <w:abstractNumId w:val="23"/>
  </w:num>
  <w:num w:numId="8" w16cid:durableId="208229350">
    <w:abstractNumId w:val="8"/>
  </w:num>
  <w:num w:numId="9" w16cid:durableId="2076317703">
    <w:abstractNumId w:val="15"/>
  </w:num>
  <w:num w:numId="10" w16cid:durableId="802234337">
    <w:abstractNumId w:val="28"/>
  </w:num>
  <w:num w:numId="11" w16cid:durableId="385684583">
    <w:abstractNumId w:val="19"/>
  </w:num>
  <w:num w:numId="12" w16cid:durableId="65956355">
    <w:abstractNumId w:val="39"/>
  </w:num>
  <w:num w:numId="13" w16cid:durableId="354035738">
    <w:abstractNumId w:val="46"/>
  </w:num>
  <w:num w:numId="14" w16cid:durableId="395475347">
    <w:abstractNumId w:val="1"/>
  </w:num>
  <w:num w:numId="15" w16cid:durableId="1336884254">
    <w:abstractNumId w:val="26"/>
  </w:num>
  <w:num w:numId="16" w16cid:durableId="757364363">
    <w:abstractNumId w:val="34"/>
  </w:num>
  <w:num w:numId="17" w16cid:durableId="2033720445">
    <w:abstractNumId w:val="47"/>
  </w:num>
  <w:num w:numId="18" w16cid:durableId="837696955">
    <w:abstractNumId w:val="41"/>
  </w:num>
  <w:num w:numId="19" w16cid:durableId="414474922">
    <w:abstractNumId w:val="25"/>
  </w:num>
  <w:num w:numId="20" w16cid:durableId="2059282820">
    <w:abstractNumId w:val="11"/>
  </w:num>
  <w:num w:numId="21" w16cid:durableId="1490631062">
    <w:abstractNumId w:val="24"/>
  </w:num>
  <w:num w:numId="22" w16cid:durableId="1901403376">
    <w:abstractNumId w:val="2"/>
  </w:num>
  <w:num w:numId="23" w16cid:durableId="901527545">
    <w:abstractNumId w:val="37"/>
  </w:num>
  <w:num w:numId="24" w16cid:durableId="13649980">
    <w:abstractNumId w:val="6"/>
  </w:num>
  <w:num w:numId="25" w16cid:durableId="1364744581">
    <w:abstractNumId w:val="12"/>
  </w:num>
  <w:num w:numId="26" w16cid:durableId="1671255231">
    <w:abstractNumId w:val="32"/>
  </w:num>
  <w:num w:numId="27" w16cid:durableId="1198667109">
    <w:abstractNumId w:val="42"/>
  </w:num>
  <w:num w:numId="28" w16cid:durableId="619802950">
    <w:abstractNumId w:val="4"/>
  </w:num>
  <w:num w:numId="29" w16cid:durableId="367877274">
    <w:abstractNumId w:val="31"/>
  </w:num>
  <w:num w:numId="30" w16cid:durableId="802776096">
    <w:abstractNumId w:val="5"/>
  </w:num>
  <w:num w:numId="31" w16cid:durableId="742023868">
    <w:abstractNumId w:val="18"/>
  </w:num>
  <w:num w:numId="32" w16cid:durableId="404689245">
    <w:abstractNumId w:val="36"/>
  </w:num>
  <w:num w:numId="33" w16cid:durableId="1361203164">
    <w:abstractNumId w:val="38"/>
  </w:num>
  <w:num w:numId="34" w16cid:durableId="2136636456">
    <w:abstractNumId w:val="29"/>
  </w:num>
  <w:num w:numId="35" w16cid:durableId="882057253">
    <w:abstractNumId w:val="10"/>
  </w:num>
  <w:num w:numId="36" w16cid:durableId="2002463788">
    <w:abstractNumId w:val="44"/>
  </w:num>
  <w:num w:numId="37" w16cid:durableId="1464738753">
    <w:abstractNumId w:val="16"/>
  </w:num>
  <w:num w:numId="38" w16cid:durableId="1462070677">
    <w:abstractNumId w:val="3"/>
  </w:num>
  <w:num w:numId="39" w16cid:durableId="1886866115">
    <w:abstractNumId w:val="33"/>
  </w:num>
  <w:num w:numId="40" w16cid:durableId="965311621">
    <w:abstractNumId w:val="35"/>
  </w:num>
  <w:num w:numId="41" w16cid:durableId="818768559">
    <w:abstractNumId w:val="40"/>
  </w:num>
  <w:num w:numId="42" w16cid:durableId="1967276253">
    <w:abstractNumId w:val="14"/>
  </w:num>
  <w:num w:numId="43" w16cid:durableId="1442647274">
    <w:abstractNumId w:val="9"/>
  </w:num>
  <w:num w:numId="44" w16cid:durableId="1146313284">
    <w:abstractNumId w:val="22"/>
  </w:num>
  <w:num w:numId="45" w16cid:durableId="1133062556">
    <w:abstractNumId w:val="7"/>
  </w:num>
  <w:num w:numId="46" w16cid:durableId="1318923120">
    <w:abstractNumId w:val="21"/>
  </w:num>
  <w:num w:numId="47" w16cid:durableId="976765939">
    <w:abstractNumId w:val="27"/>
  </w:num>
  <w:num w:numId="48" w16cid:durableId="1987278381">
    <w:abstractNumId w:val="45"/>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B30"/>
    <w:rsid w:val="00012035"/>
    <w:rsid w:val="00012B2E"/>
    <w:rsid w:val="0001323F"/>
    <w:rsid w:val="00013498"/>
    <w:rsid w:val="000136B1"/>
    <w:rsid w:val="00013710"/>
    <w:rsid w:val="0001411B"/>
    <w:rsid w:val="0001592C"/>
    <w:rsid w:val="000160BC"/>
    <w:rsid w:val="0001742C"/>
    <w:rsid w:val="0001764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547F"/>
    <w:rsid w:val="00076F5B"/>
    <w:rsid w:val="0007751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5BEE"/>
    <w:rsid w:val="000D6936"/>
    <w:rsid w:val="000D7301"/>
    <w:rsid w:val="000D7436"/>
    <w:rsid w:val="000D767C"/>
    <w:rsid w:val="000E00A9"/>
    <w:rsid w:val="000E030A"/>
    <w:rsid w:val="000E0B81"/>
    <w:rsid w:val="000E1241"/>
    <w:rsid w:val="000E1D87"/>
    <w:rsid w:val="000E21BA"/>
    <w:rsid w:val="000E2DB4"/>
    <w:rsid w:val="000E2F30"/>
    <w:rsid w:val="000E2FD5"/>
    <w:rsid w:val="000E3899"/>
    <w:rsid w:val="000E3C8F"/>
    <w:rsid w:val="000E3D1D"/>
    <w:rsid w:val="000E46F6"/>
    <w:rsid w:val="000E4B8B"/>
    <w:rsid w:val="000E53C2"/>
    <w:rsid w:val="000E57A5"/>
    <w:rsid w:val="000E5DFC"/>
    <w:rsid w:val="000E5F9C"/>
    <w:rsid w:val="000E63B9"/>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8E2"/>
    <w:rsid w:val="0010292B"/>
    <w:rsid w:val="00102B7A"/>
    <w:rsid w:val="00103C96"/>
    <w:rsid w:val="00103FC7"/>
    <w:rsid w:val="00105208"/>
    <w:rsid w:val="001052AF"/>
    <w:rsid w:val="00105449"/>
    <w:rsid w:val="001063B2"/>
    <w:rsid w:val="00106E21"/>
    <w:rsid w:val="00107C51"/>
    <w:rsid w:val="00107E45"/>
    <w:rsid w:val="001100FE"/>
    <w:rsid w:val="001102E1"/>
    <w:rsid w:val="0011199D"/>
    <w:rsid w:val="00111BE2"/>
    <w:rsid w:val="00111E03"/>
    <w:rsid w:val="00111E1A"/>
    <w:rsid w:val="001121D3"/>
    <w:rsid w:val="001134BA"/>
    <w:rsid w:val="001141BB"/>
    <w:rsid w:val="001141D2"/>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FC7"/>
    <w:rsid w:val="001B42F1"/>
    <w:rsid w:val="001B4B34"/>
    <w:rsid w:val="001B4D94"/>
    <w:rsid w:val="001B4DD5"/>
    <w:rsid w:val="001B4E45"/>
    <w:rsid w:val="001B55F3"/>
    <w:rsid w:val="001B573B"/>
    <w:rsid w:val="001B57E0"/>
    <w:rsid w:val="001B6078"/>
    <w:rsid w:val="001B7FFC"/>
    <w:rsid w:val="001C0C7A"/>
    <w:rsid w:val="001C13D0"/>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C34"/>
    <w:rsid w:val="00206C53"/>
    <w:rsid w:val="00206F64"/>
    <w:rsid w:val="002108F2"/>
    <w:rsid w:val="00211E5E"/>
    <w:rsid w:val="00212457"/>
    <w:rsid w:val="00213D9F"/>
    <w:rsid w:val="00213F3C"/>
    <w:rsid w:val="00215816"/>
    <w:rsid w:val="00216E1E"/>
    <w:rsid w:val="00217534"/>
    <w:rsid w:val="00217CBB"/>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5943"/>
    <w:rsid w:val="00256784"/>
    <w:rsid w:val="002571C3"/>
    <w:rsid w:val="00257909"/>
    <w:rsid w:val="00257949"/>
    <w:rsid w:val="00257D56"/>
    <w:rsid w:val="0026039C"/>
    <w:rsid w:val="00260F6F"/>
    <w:rsid w:val="0026166C"/>
    <w:rsid w:val="00262108"/>
    <w:rsid w:val="00262B7C"/>
    <w:rsid w:val="0026358F"/>
    <w:rsid w:val="00263A7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666D"/>
    <w:rsid w:val="002A66F8"/>
    <w:rsid w:val="002A6ADB"/>
    <w:rsid w:val="002A6B50"/>
    <w:rsid w:val="002A7CDA"/>
    <w:rsid w:val="002B0C2F"/>
    <w:rsid w:val="002B2142"/>
    <w:rsid w:val="002B2B3D"/>
    <w:rsid w:val="002B2F94"/>
    <w:rsid w:val="002B4794"/>
    <w:rsid w:val="002B4937"/>
    <w:rsid w:val="002B5C43"/>
    <w:rsid w:val="002B5E87"/>
    <w:rsid w:val="002B6280"/>
    <w:rsid w:val="002B781B"/>
    <w:rsid w:val="002B79C0"/>
    <w:rsid w:val="002C0168"/>
    <w:rsid w:val="002C03EC"/>
    <w:rsid w:val="002C061B"/>
    <w:rsid w:val="002C09BE"/>
    <w:rsid w:val="002C115C"/>
    <w:rsid w:val="002C203E"/>
    <w:rsid w:val="002C2AA7"/>
    <w:rsid w:val="002C3253"/>
    <w:rsid w:val="002C3848"/>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6586"/>
    <w:rsid w:val="002F7A88"/>
    <w:rsid w:val="002F7CA3"/>
    <w:rsid w:val="002F7FA0"/>
    <w:rsid w:val="003002AB"/>
    <w:rsid w:val="00300875"/>
    <w:rsid w:val="003009DB"/>
    <w:rsid w:val="00300DD2"/>
    <w:rsid w:val="00301FA1"/>
    <w:rsid w:val="00302722"/>
    <w:rsid w:val="00303239"/>
    <w:rsid w:val="00304DEA"/>
    <w:rsid w:val="00305BA1"/>
    <w:rsid w:val="003061F0"/>
    <w:rsid w:val="00307578"/>
    <w:rsid w:val="00310250"/>
    <w:rsid w:val="0031098F"/>
    <w:rsid w:val="003110CA"/>
    <w:rsid w:val="00311128"/>
    <w:rsid w:val="00311A8F"/>
    <w:rsid w:val="00311CD1"/>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F72"/>
    <w:rsid w:val="00354009"/>
    <w:rsid w:val="00354F46"/>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6ACF"/>
    <w:rsid w:val="00376F12"/>
    <w:rsid w:val="003773C6"/>
    <w:rsid w:val="00377D85"/>
    <w:rsid w:val="00377F96"/>
    <w:rsid w:val="00380A64"/>
    <w:rsid w:val="00381CBE"/>
    <w:rsid w:val="00382545"/>
    <w:rsid w:val="00382560"/>
    <w:rsid w:val="00382976"/>
    <w:rsid w:val="003837C6"/>
    <w:rsid w:val="00384ABC"/>
    <w:rsid w:val="00386079"/>
    <w:rsid w:val="00386153"/>
    <w:rsid w:val="00386AC7"/>
    <w:rsid w:val="00390435"/>
    <w:rsid w:val="00390B12"/>
    <w:rsid w:val="003922D7"/>
    <w:rsid w:val="0039259F"/>
    <w:rsid w:val="00392C29"/>
    <w:rsid w:val="00394132"/>
    <w:rsid w:val="003952E0"/>
    <w:rsid w:val="003953B2"/>
    <w:rsid w:val="00395956"/>
    <w:rsid w:val="0039619C"/>
    <w:rsid w:val="00396C80"/>
    <w:rsid w:val="00396D8A"/>
    <w:rsid w:val="003A0BA8"/>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BA7"/>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BB8"/>
    <w:rsid w:val="00467B75"/>
    <w:rsid w:val="00470063"/>
    <w:rsid w:val="00471E68"/>
    <w:rsid w:val="00473B25"/>
    <w:rsid w:val="00473E08"/>
    <w:rsid w:val="0047498E"/>
    <w:rsid w:val="00474B48"/>
    <w:rsid w:val="00474F79"/>
    <w:rsid w:val="0047527C"/>
    <w:rsid w:val="00475E73"/>
    <w:rsid w:val="0047600E"/>
    <w:rsid w:val="00476706"/>
    <w:rsid w:val="0048045A"/>
    <w:rsid w:val="00480808"/>
    <w:rsid w:val="00480AE4"/>
    <w:rsid w:val="00480D7E"/>
    <w:rsid w:val="00481485"/>
    <w:rsid w:val="0048242B"/>
    <w:rsid w:val="00482483"/>
    <w:rsid w:val="004828BB"/>
    <w:rsid w:val="00482E9F"/>
    <w:rsid w:val="00484540"/>
    <w:rsid w:val="00484DF7"/>
    <w:rsid w:val="00484F12"/>
    <w:rsid w:val="004855BB"/>
    <w:rsid w:val="00485D16"/>
    <w:rsid w:val="00487D00"/>
    <w:rsid w:val="004914F6"/>
    <w:rsid w:val="00491FAF"/>
    <w:rsid w:val="00492F4E"/>
    <w:rsid w:val="00493A73"/>
    <w:rsid w:val="00496754"/>
    <w:rsid w:val="00497CF3"/>
    <w:rsid w:val="00497F7B"/>
    <w:rsid w:val="00497FA3"/>
    <w:rsid w:val="004A0366"/>
    <w:rsid w:val="004A111E"/>
    <w:rsid w:val="004A117B"/>
    <w:rsid w:val="004A11B2"/>
    <w:rsid w:val="004A14BA"/>
    <w:rsid w:val="004A4540"/>
    <w:rsid w:val="004A4673"/>
    <w:rsid w:val="004A4A8A"/>
    <w:rsid w:val="004A547C"/>
    <w:rsid w:val="004A5C2D"/>
    <w:rsid w:val="004A6BEA"/>
    <w:rsid w:val="004A6E47"/>
    <w:rsid w:val="004A7103"/>
    <w:rsid w:val="004A755E"/>
    <w:rsid w:val="004A757F"/>
    <w:rsid w:val="004A7740"/>
    <w:rsid w:val="004B00F7"/>
    <w:rsid w:val="004B069E"/>
    <w:rsid w:val="004B0EF9"/>
    <w:rsid w:val="004B36EC"/>
    <w:rsid w:val="004B37BE"/>
    <w:rsid w:val="004B3B8C"/>
    <w:rsid w:val="004B437B"/>
    <w:rsid w:val="004B555D"/>
    <w:rsid w:val="004B63F5"/>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22C0"/>
    <w:rsid w:val="00582700"/>
    <w:rsid w:val="00583202"/>
    <w:rsid w:val="005832C6"/>
    <w:rsid w:val="00585099"/>
    <w:rsid w:val="005868EE"/>
    <w:rsid w:val="005876CA"/>
    <w:rsid w:val="00587FF4"/>
    <w:rsid w:val="00591159"/>
    <w:rsid w:val="005912DD"/>
    <w:rsid w:val="00592AA8"/>
    <w:rsid w:val="00593FF9"/>
    <w:rsid w:val="005948F9"/>
    <w:rsid w:val="005954BE"/>
    <w:rsid w:val="00596338"/>
    <w:rsid w:val="00596D5A"/>
    <w:rsid w:val="005A0052"/>
    <w:rsid w:val="005A0F19"/>
    <w:rsid w:val="005A20D3"/>
    <w:rsid w:val="005A26CC"/>
    <w:rsid w:val="005A314E"/>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7238"/>
    <w:rsid w:val="005B7816"/>
    <w:rsid w:val="005B7B8D"/>
    <w:rsid w:val="005C0B03"/>
    <w:rsid w:val="005C1433"/>
    <w:rsid w:val="005C2018"/>
    <w:rsid w:val="005C2B0C"/>
    <w:rsid w:val="005C35F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2E79"/>
    <w:rsid w:val="005F3570"/>
    <w:rsid w:val="005F3DBB"/>
    <w:rsid w:val="005F4274"/>
    <w:rsid w:val="005F470A"/>
    <w:rsid w:val="005F4772"/>
    <w:rsid w:val="005F5140"/>
    <w:rsid w:val="005F5551"/>
    <w:rsid w:val="005F5B27"/>
    <w:rsid w:val="005F6B72"/>
    <w:rsid w:val="005F6D53"/>
    <w:rsid w:val="005F6DC1"/>
    <w:rsid w:val="005F785B"/>
    <w:rsid w:val="00601C17"/>
    <w:rsid w:val="00601FD1"/>
    <w:rsid w:val="00602BC1"/>
    <w:rsid w:val="00602CE4"/>
    <w:rsid w:val="00603358"/>
    <w:rsid w:val="00603A2C"/>
    <w:rsid w:val="00603FB8"/>
    <w:rsid w:val="006044D2"/>
    <w:rsid w:val="00604834"/>
    <w:rsid w:val="006057F0"/>
    <w:rsid w:val="00606D42"/>
    <w:rsid w:val="006106BC"/>
    <w:rsid w:val="006108EA"/>
    <w:rsid w:val="00610AC9"/>
    <w:rsid w:val="006111FC"/>
    <w:rsid w:val="0061210D"/>
    <w:rsid w:val="006126B2"/>
    <w:rsid w:val="00615C3B"/>
    <w:rsid w:val="006179CD"/>
    <w:rsid w:val="0062079C"/>
    <w:rsid w:val="00622F55"/>
    <w:rsid w:val="00622FC0"/>
    <w:rsid w:val="006242FC"/>
    <w:rsid w:val="00624A90"/>
    <w:rsid w:val="0062655F"/>
    <w:rsid w:val="00627F1E"/>
    <w:rsid w:val="0063027D"/>
    <w:rsid w:val="00631B43"/>
    <w:rsid w:val="00631C59"/>
    <w:rsid w:val="00631DF6"/>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517BE"/>
    <w:rsid w:val="00652F04"/>
    <w:rsid w:val="00654DFA"/>
    <w:rsid w:val="00655AB2"/>
    <w:rsid w:val="00655ADE"/>
    <w:rsid w:val="00655B34"/>
    <w:rsid w:val="00655E8A"/>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3188"/>
    <w:rsid w:val="00673516"/>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BF4"/>
    <w:rsid w:val="006C5DCD"/>
    <w:rsid w:val="006C61EC"/>
    <w:rsid w:val="006C6210"/>
    <w:rsid w:val="006C6538"/>
    <w:rsid w:val="006C6C8A"/>
    <w:rsid w:val="006C753A"/>
    <w:rsid w:val="006D0261"/>
    <w:rsid w:val="006D0F14"/>
    <w:rsid w:val="006D11F8"/>
    <w:rsid w:val="006D29B8"/>
    <w:rsid w:val="006D3559"/>
    <w:rsid w:val="006D3644"/>
    <w:rsid w:val="006D3764"/>
    <w:rsid w:val="006D39A6"/>
    <w:rsid w:val="006D3E7E"/>
    <w:rsid w:val="006D4075"/>
    <w:rsid w:val="006D4C0E"/>
    <w:rsid w:val="006D5129"/>
    <w:rsid w:val="006D6B28"/>
    <w:rsid w:val="006D7559"/>
    <w:rsid w:val="006D7E52"/>
    <w:rsid w:val="006E0000"/>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5D26"/>
    <w:rsid w:val="00725E17"/>
    <w:rsid w:val="00725F8A"/>
    <w:rsid w:val="00726386"/>
    <w:rsid w:val="00727C1C"/>
    <w:rsid w:val="00727EDE"/>
    <w:rsid w:val="00727F0E"/>
    <w:rsid w:val="00730A95"/>
    <w:rsid w:val="00730F5D"/>
    <w:rsid w:val="00730FEF"/>
    <w:rsid w:val="00731E58"/>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50153"/>
    <w:rsid w:val="00750733"/>
    <w:rsid w:val="00752165"/>
    <w:rsid w:val="00752592"/>
    <w:rsid w:val="007529B9"/>
    <w:rsid w:val="00752EF7"/>
    <w:rsid w:val="00754C0A"/>
    <w:rsid w:val="00755D71"/>
    <w:rsid w:val="00756508"/>
    <w:rsid w:val="00757FAF"/>
    <w:rsid w:val="0076004E"/>
    <w:rsid w:val="00760690"/>
    <w:rsid w:val="0076074F"/>
    <w:rsid w:val="007608EC"/>
    <w:rsid w:val="00760FA5"/>
    <w:rsid w:val="0076286D"/>
    <w:rsid w:val="00764C81"/>
    <w:rsid w:val="007652E0"/>
    <w:rsid w:val="00767E9C"/>
    <w:rsid w:val="007709C7"/>
    <w:rsid w:val="0077221B"/>
    <w:rsid w:val="00773578"/>
    <w:rsid w:val="00773EDE"/>
    <w:rsid w:val="00774419"/>
    <w:rsid w:val="00774617"/>
    <w:rsid w:val="00776971"/>
    <w:rsid w:val="007804C0"/>
    <w:rsid w:val="00780D7E"/>
    <w:rsid w:val="0078145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30E6"/>
    <w:rsid w:val="007937D9"/>
    <w:rsid w:val="00793A5D"/>
    <w:rsid w:val="00794D73"/>
    <w:rsid w:val="00794FCF"/>
    <w:rsid w:val="00795539"/>
    <w:rsid w:val="0079617A"/>
    <w:rsid w:val="0079621B"/>
    <w:rsid w:val="0079724A"/>
    <w:rsid w:val="007A090C"/>
    <w:rsid w:val="007A0C98"/>
    <w:rsid w:val="007A1CC2"/>
    <w:rsid w:val="007A32DA"/>
    <w:rsid w:val="007A51BF"/>
    <w:rsid w:val="007A5462"/>
    <w:rsid w:val="007A57DB"/>
    <w:rsid w:val="007A65A5"/>
    <w:rsid w:val="007A6B07"/>
    <w:rsid w:val="007A7D05"/>
    <w:rsid w:val="007A7D1E"/>
    <w:rsid w:val="007B01D8"/>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CC3"/>
    <w:rsid w:val="007D3DDF"/>
    <w:rsid w:val="007D3F47"/>
    <w:rsid w:val="007D4357"/>
    <w:rsid w:val="007D52F3"/>
    <w:rsid w:val="007D6D92"/>
    <w:rsid w:val="007D706E"/>
    <w:rsid w:val="007E0450"/>
    <w:rsid w:val="007E1777"/>
    <w:rsid w:val="007E17CF"/>
    <w:rsid w:val="007E1AC4"/>
    <w:rsid w:val="007E1D03"/>
    <w:rsid w:val="007E1EA4"/>
    <w:rsid w:val="007E3F0A"/>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934"/>
    <w:rsid w:val="00812BE8"/>
    <w:rsid w:val="00813700"/>
    <w:rsid w:val="00813E84"/>
    <w:rsid w:val="0081464F"/>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80083"/>
    <w:rsid w:val="008809DA"/>
    <w:rsid w:val="008812DD"/>
    <w:rsid w:val="00884983"/>
    <w:rsid w:val="00884F2F"/>
    <w:rsid w:val="00884FFF"/>
    <w:rsid w:val="0088749A"/>
    <w:rsid w:val="00890B2B"/>
    <w:rsid w:val="008922B5"/>
    <w:rsid w:val="00892BD3"/>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A0430"/>
    <w:rsid w:val="008A095D"/>
    <w:rsid w:val="008A0F18"/>
    <w:rsid w:val="008A172B"/>
    <w:rsid w:val="008A305F"/>
    <w:rsid w:val="008A417D"/>
    <w:rsid w:val="008A4628"/>
    <w:rsid w:val="008A5991"/>
    <w:rsid w:val="008A6A36"/>
    <w:rsid w:val="008A6EFD"/>
    <w:rsid w:val="008A6F62"/>
    <w:rsid w:val="008A780B"/>
    <w:rsid w:val="008A7C63"/>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5E6A"/>
    <w:rsid w:val="00906328"/>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626"/>
    <w:rsid w:val="00932A72"/>
    <w:rsid w:val="00932AFB"/>
    <w:rsid w:val="00933D07"/>
    <w:rsid w:val="00940231"/>
    <w:rsid w:val="00940E01"/>
    <w:rsid w:val="0094106D"/>
    <w:rsid w:val="0094123C"/>
    <w:rsid w:val="00942395"/>
    <w:rsid w:val="00942D0C"/>
    <w:rsid w:val="00944BC5"/>
    <w:rsid w:val="00944F12"/>
    <w:rsid w:val="009459D0"/>
    <w:rsid w:val="00946558"/>
    <w:rsid w:val="009468E3"/>
    <w:rsid w:val="00946A3C"/>
    <w:rsid w:val="00946B5C"/>
    <w:rsid w:val="00946F6E"/>
    <w:rsid w:val="009507D7"/>
    <w:rsid w:val="009528A7"/>
    <w:rsid w:val="00952B19"/>
    <w:rsid w:val="00953230"/>
    <w:rsid w:val="009534D0"/>
    <w:rsid w:val="00953EF4"/>
    <w:rsid w:val="0095725E"/>
    <w:rsid w:val="0095753A"/>
    <w:rsid w:val="00957EEB"/>
    <w:rsid w:val="0096111F"/>
    <w:rsid w:val="009624AF"/>
    <w:rsid w:val="00962BA8"/>
    <w:rsid w:val="00964169"/>
    <w:rsid w:val="00964AA4"/>
    <w:rsid w:val="00964E25"/>
    <w:rsid w:val="00964EF5"/>
    <w:rsid w:val="00966DDD"/>
    <w:rsid w:val="00967153"/>
    <w:rsid w:val="009702F1"/>
    <w:rsid w:val="00970A04"/>
    <w:rsid w:val="00970B26"/>
    <w:rsid w:val="00970EC2"/>
    <w:rsid w:val="00970FEF"/>
    <w:rsid w:val="00971E2D"/>
    <w:rsid w:val="00972BB5"/>
    <w:rsid w:val="0097306C"/>
    <w:rsid w:val="009738F9"/>
    <w:rsid w:val="00975E51"/>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5284"/>
    <w:rsid w:val="00995D4F"/>
    <w:rsid w:val="00995F92"/>
    <w:rsid w:val="009979FC"/>
    <w:rsid w:val="009A068B"/>
    <w:rsid w:val="009A0787"/>
    <w:rsid w:val="009A0956"/>
    <w:rsid w:val="009A1730"/>
    <w:rsid w:val="009A2133"/>
    <w:rsid w:val="009A32CA"/>
    <w:rsid w:val="009A468F"/>
    <w:rsid w:val="009A4EBF"/>
    <w:rsid w:val="009A5DEA"/>
    <w:rsid w:val="009B356A"/>
    <w:rsid w:val="009B4302"/>
    <w:rsid w:val="009B4D3A"/>
    <w:rsid w:val="009B5586"/>
    <w:rsid w:val="009B62D4"/>
    <w:rsid w:val="009B6571"/>
    <w:rsid w:val="009B6DF9"/>
    <w:rsid w:val="009B7C28"/>
    <w:rsid w:val="009B7F1D"/>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BB4"/>
    <w:rsid w:val="009D5068"/>
    <w:rsid w:val="009D5269"/>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21A0"/>
    <w:rsid w:val="009F21CA"/>
    <w:rsid w:val="009F23F8"/>
    <w:rsid w:val="009F2EC7"/>
    <w:rsid w:val="009F2F9D"/>
    <w:rsid w:val="009F381E"/>
    <w:rsid w:val="009F3D5B"/>
    <w:rsid w:val="009F3ED7"/>
    <w:rsid w:val="009F3F8A"/>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76F1"/>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9B7"/>
    <w:rsid w:val="00A3237B"/>
    <w:rsid w:val="00A324A7"/>
    <w:rsid w:val="00A32AF4"/>
    <w:rsid w:val="00A338D8"/>
    <w:rsid w:val="00A34C92"/>
    <w:rsid w:val="00A35574"/>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CAD"/>
    <w:rsid w:val="00A80D71"/>
    <w:rsid w:val="00A84112"/>
    <w:rsid w:val="00A84507"/>
    <w:rsid w:val="00A84689"/>
    <w:rsid w:val="00A84921"/>
    <w:rsid w:val="00A8678D"/>
    <w:rsid w:val="00A87609"/>
    <w:rsid w:val="00A87E76"/>
    <w:rsid w:val="00A915ED"/>
    <w:rsid w:val="00A923EB"/>
    <w:rsid w:val="00A92BCE"/>
    <w:rsid w:val="00A92F5B"/>
    <w:rsid w:val="00A932B6"/>
    <w:rsid w:val="00A93670"/>
    <w:rsid w:val="00A94BE3"/>
    <w:rsid w:val="00A9661E"/>
    <w:rsid w:val="00AA047F"/>
    <w:rsid w:val="00AA2147"/>
    <w:rsid w:val="00AA3C8A"/>
    <w:rsid w:val="00AA3D30"/>
    <w:rsid w:val="00AA3E56"/>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227D"/>
    <w:rsid w:val="00AC28DF"/>
    <w:rsid w:val="00AC2D8B"/>
    <w:rsid w:val="00AC319F"/>
    <w:rsid w:val="00AC3EB7"/>
    <w:rsid w:val="00AC4080"/>
    <w:rsid w:val="00AC4145"/>
    <w:rsid w:val="00AC431B"/>
    <w:rsid w:val="00AC4AE3"/>
    <w:rsid w:val="00AC5371"/>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105E2"/>
    <w:rsid w:val="00B1122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2117"/>
    <w:rsid w:val="00B328A2"/>
    <w:rsid w:val="00B33287"/>
    <w:rsid w:val="00B33A1C"/>
    <w:rsid w:val="00B342A5"/>
    <w:rsid w:val="00B3550C"/>
    <w:rsid w:val="00B35C81"/>
    <w:rsid w:val="00B36967"/>
    <w:rsid w:val="00B3696F"/>
    <w:rsid w:val="00B3746B"/>
    <w:rsid w:val="00B40019"/>
    <w:rsid w:val="00B405F2"/>
    <w:rsid w:val="00B4099E"/>
    <w:rsid w:val="00B43EB3"/>
    <w:rsid w:val="00B442EC"/>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206C"/>
    <w:rsid w:val="00B725D6"/>
    <w:rsid w:val="00B73787"/>
    <w:rsid w:val="00B739E8"/>
    <w:rsid w:val="00B74570"/>
    <w:rsid w:val="00B747F8"/>
    <w:rsid w:val="00B751A0"/>
    <w:rsid w:val="00B800C7"/>
    <w:rsid w:val="00B81339"/>
    <w:rsid w:val="00B82712"/>
    <w:rsid w:val="00B82CE9"/>
    <w:rsid w:val="00B82F54"/>
    <w:rsid w:val="00B84777"/>
    <w:rsid w:val="00B8512D"/>
    <w:rsid w:val="00B869A5"/>
    <w:rsid w:val="00B86CE5"/>
    <w:rsid w:val="00B8782B"/>
    <w:rsid w:val="00B90AD8"/>
    <w:rsid w:val="00B90EC9"/>
    <w:rsid w:val="00B91039"/>
    <w:rsid w:val="00B9144D"/>
    <w:rsid w:val="00B919F7"/>
    <w:rsid w:val="00B920B6"/>
    <w:rsid w:val="00B925F5"/>
    <w:rsid w:val="00B92997"/>
    <w:rsid w:val="00B93299"/>
    <w:rsid w:val="00B93949"/>
    <w:rsid w:val="00B945CA"/>
    <w:rsid w:val="00B945DB"/>
    <w:rsid w:val="00B95176"/>
    <w:rsid w:val="00B952E1"/>
    <w:rsid w:val="00B95A0D"/>
    <w:rsid w:val="00B9605B"/>
    <w:rsid w:val="00B9620A"/>
    <w:rsid w:val="00B9646C"/>
    <w:rsid w:val="00B96596"/>
    <w:rsid w:val="00B972DB"/>
    <w:rsid w:val="00B97983"/>
    <w:rsid w:val="00BA0A70"/>
    <w:rsid w:val="00BA0E2C"/>
    <w:rsid w:val="00BA1AC6"/>
    <w:rsid w:val="00BA1BB7"/>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647"/>
    <w:rsid w:val="00BC178D"/>
    <w:rsid w:val="00BC20E7"/>
    <w:rsid w:val="00BC3D00"/>
    <w:rsid w:val="00BC3E00"/>
    <w:rsid w:val="00BC40CC"/>
    <w:rsid w:val="00BC4F54"/>
    <w:rsid w:val="00BC5122"/>
    <w:rsid w:val="00BC59E7"/>
    <w:rsid w:val="00BC5A2C"/>
    <w:rsid w:val="00BC5B7D"/>
    <w:rsid w:val="00BC6193"/>
    <w:rsid w:val="00BC645E"/>
    <w:rsid w:val="00BC6CC9"/>
    <w:rsid w:val="00BC72CF"/>
    <w:rsid w:val="00BC7325"/>
    <w:rsid w:val="00BC794A"/>
    <w:rsid w:val="00BC7E5A"/>
    <w:rsid w:val="00BD0EFA"/>
    <w:rsid w:val="00BD0F8E"/>
    <w:rsid w:val="00BD12F3"/>
    <w:rsid w:val="00BD189B"/>
    <w:rsid w:val="00BD20E0"/>
    <w:rsid w:val="00BD3203"/>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D2F"/>
    <w:rsid w:val="00BF3E68"/>
    <w:rsid w:val="00BF48BE"/>
    <w:rsid w:val="00BF5ADC"/>
    <w:rsid w:val="00C0073F"/>
    <w:rsid w:val="00C00B9F"/>
    <w:rsid w:val="00C0119C"/>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20D9"/>
    <w:rsid w:val="00C13CAC"/>
    <w:rsid w:val="00C146F6"/>
    <w:rsid w:val="00C155A9"/>
    <w:rsid w:val="00C165AA"/>
    <w:rsid w:val="00C16799"/>
    <w:rsid w:val="00C16F12"/>
    <w:rsid w:val="00C17E1F"/>
    <w:rsid w:val="00C17E5D"/>
    <w:rsid w:val="00C200F1"/>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657"/>
    <w:rsid w:val="00C37F6B"/>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5062"/>
    <w:rsid w:val="00C757E9"/>
    <w:rsid w:val="00C75C2A"/>
    <w:rsid w:val="00C76DCA"/>
    <w:rsid w:val="00C77585"/>
    <w:rsid w:val="00C805EE"/>
    <w:rsid w:val="00C81FFE"/>
    <w:rsid w:val="00C82E06"/>
    <w:rsid w:val="00C836C1"/>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5CAB"/>
    <w:rsid w:val="00CA6A8E"/>
    <w:rsid w:val="00CB059C"/>
    <w:rsid w:val="00CB0E3C"/>
    <w:rsid w:val="00CB14ED"/>
    <w:rsid w:val="00CB2057"/>
    <w:rsid w:val="00CB3268"/>
    <w:rsid w:val="00CB56EF"/>
    <w:rsid w:val="00CB58E7"/>
    <w:rsid w:val="00CB5D9D"/>
    <w:rsid w:val="00CB6CA2"/>
    <w:rsid w:val="00CB75DA"/>
    <w:rsid w:val="00CC06F7"/>
    <w:rsid w:val="00CC1443"/>
    <w:rsid w:val="00CC1702"/>
    <w:rsid w:val="00CC3068"/>
    <w:rsid w:val="00CC34F1"/>
    <w:rsid w:val="00CC3CBE"/>
    <w:rsid w:val="00CC5A77"/>
    <w:rsid w:val="00CC6079"/>
    <w:rsid w:val="00CC6200"/>
    <w:rsid w:val="00CC6A89"/>
    <w:rsid w:val="00CC6E85"/>
    <w:rsid w:val="00CC70C7"/>
    <w:rsid w:val="00CD0161"/>
    <w:rsid w:val="00CD07F5"/>
    <w:rsid w:val="00CD135A"/>
    <w:rsid w:val="00CD2025"/>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4C"/>
    <w:rsid w:val="00D06A9B"/>
    <w:rsid w:val="00D07680"/>
    <w:rsid w:val="00D109DE"/>
    <w:rsid w:val="00D10A98"/>
    <w:rsid w:val="00D11841"/>
    <w:rsid w:val="00D11EF9"/>
    <w:rsid w:val="00D1225E"/>
    <w:rsid w:val="00D139F9"/>
    <w:rsid w:val="00D14143"/>
    <w:rsid w:val="00D15A90"/>
    <w:rsid w:val="00D16E7D"/>
    <w:rsid w:val="00D200B6"/>
    <w:rsid w:val="00D208EF"/>
    <w:rsid w:val="00D210BF"/>
    <w:rsid w:val="00D214D0"/>
    <w:rsid w:val="00D221D1"/>
    <w:rsid w:val="00D22E97"/>
    <w:rsid w:val="00D241DB"/>
    <w:rsid w:val="00D247F1"/>
    <w:rsid w:val="00D249D0"/>
    <w:rsid w:val="00D26615"/>
    <w:rsid w:val="00D26689"/>
    <w:rsid w:val="00D26A67"/>
    <w:rsid w:val="00D27506"/>
    <w:rsid w:val="00D275A5"/>
    <w:rsid w:val="00D276DF"/>
    <w:rsid w:val="00D311E6"/>
    <w:rsid w:val="00D31487"/>
    <w:rsid w:val="00D33935"/>
    <w:rsid w:val="00D33C5B"/>
    <w:rsid w:val="00D346AB"/>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60AD"/>
    <w:rsid w:val="00D57BDA"/>
    <w:rsid w:val="00D60DF6"/>
    <w:rsid w:val="00D60FF5"/>
    <w:rsid w:val="00D610BE"/>
    <w:rsid w:val="00D620C5"/>
    <w:rsid w:val="00D62A3D"/>
    <w:rsid w:val="00D63B9C"/>
    <w:rsid w:val="00D63F92"/>
    <w:rsid w:val="00D64414"/>
    <w:rsid w:val="00D64539"/>
    <w:rsid w:val="00D654FA"/>
    <w:rsid w:val="00D65F1E"/>
    <w:rsid w:val="00D671D1"/>
    <w:rsid w:val="00D676F0"/>
    <w:rsid w:val="00D7001F"/>
    <w:rsid w:val="00D70256"/>
    <w:rsid w:val="00D727F5"/>
    <w:rsid w:val="00D72A8E"/>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EFD"/>
    <w:rsid w:val="00D8602A"/>
    <w:rsid w:val="00D86407"/>
    <w:rsid w:val="00D865CE"/>
    <w:rsid w:val="00D8680E"/>
    <w:rsid w:val="00D8764F"/>
    <w:rsid w:val="00D90163"/>
    <w:rsid w:val="00D905D2"/>
    <w:rsid w:val="00D90F14"/>
    <w:rsid w:val="00D91F1B"/>
    <w:rsid w:val="00D922F8"/>
    <w:rsid w:val="00D926BF"/>
    <w:rsid w:val="00D92D85"/>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2CF1"/>
    <w:rsid w:val="00DA3AC7"/>
    <w:rsid w:val="00DA3EB0"/>
    <w:rsid w:val="00DA5AC2"/>
    <w:rsid w:val="00DA6194"/>
    <w:rsid w:val="00DA625C"/>
    <w:rsid w:val="00DA6E08"/>
    <w:rsid w:val="00DB0204"/>
    <w:rsid w:val="00DB0B10"/>
    <w:rsid w:val="00DB148E"/>
    <w:rsid w:val="00DB2286"/>
    <w:rsid w:val="00DB233B"/>
    <w:rsid w:val="00DB24B5"/>
    <w:rsid w:val="00DB26F1"/>
    <w:rsid w:val="00DB32E8"/>
    <w:rsid w:val="00DB3E90"/>
    <w:rsid w:val="00DB42D9"/>
    <w:rsid w:val="00DB56E5"/>
    <w:rsid w:val="00DB6799"/>
    <w:rsid w:val="00DB7820"/>
    <w:rsid w:val="00DB7E0F"/>
    <w:rsid w:val="00DC1A0C"/>
    <w:rsid w:val="00DC1E50"/>
    <w:rsid w:val="00DC2661"/>
    <w:rsid w:val="00DC46F0"/>
    <w:rsid w:val="00DC4E4C"/>
    <w:rsid w:val="00DC59C7"/>
    <w:rsid w:val="00DC6A60"/>
    <w:rsid w:val="00DC77BB"/>
    <w:rsid w:val="00DD0B60"/>
    <w:rsid w:val="00DD1B17"/>
    <w:rsid w:val="00DD1E22"/>
    <w:rsid w:val="00DD20D6"/>
    <w:rsid w:val="00DD238E"/>
    <w:rsid w:val="00DD691C"/>
    <w:rsid w:val="00DD6F79"/>
    <w:rsid w:val="00DD7256"/>
    <w:rsid w:val="00DE059F"/>
    <w:rsid w:val="00DE0A1B"/>
    <w:rsid w:val="00DE0FB0"/>
    <w:rsid w:val="00DE2EFE"/>
    <w:rsid w:val="00DE7499"/>
    <w:rsid w:val="00DF0940"/>
    <w:rsid w:val="00DF109F"/>
    <w:rsid w:val="00DF14FD"/>
    <w:rsid w:val="00DF1841"/>
    <w:rsid w:val="00DF1B2C"/>
    <w:rsid w:val="00DF201F"/>
    <w:rsid w:val="00DF210D"/>
    <w:rsid w:val="00DF225A"/>
    <w:rsid w:val="00DF23F5"/>
    <w:rsid w:val="00DF5233"/>
    <w:rsid w:val="00DF6245"/>
    <w:rsid w:val="00DF74C1"/>
    <w:rsid w:val="00E000A9"/>
    <w:rsid w:val="00E002FA"/>
    <w:rsid w:val="00E0077F"/>
    <w:rsid w:val="00E009BA"/>
    <w:rsid w:val="00E00B84"/>
    <w:rsid w:val="00E00BCC"/>
    <w:rsid w:val="00E012C2"/>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BDE"/>
    <w:rsid w:val="00E62FCB"/>
    <w:rsid w:val="00E63A6D"/>
    <w:rsid w:val="00E63BC6"/>
    <w:rsid w:val="00E64528"/>
    <w:rsid w:val="00E648C1"/>
    <w:rsid w:val="00E65D6A"/>
    <w:rsid w:val="00E66CC5"/>
    <w:rsid w:val="00E66E0C"/>
    <w:rsid w:val="00E66FB5"/>
    <w:rsid w:val="00E66FD5"/>
    <w:rsid w:val="00E670D0"/>
    <w:rsid w:val="00E67238"/>
    <w:rsid w:val="00E67565"/>
    <w:rsid w:val="00E67AE0"/>
    <w:rsid w:val="00E67E70"/>
    <w:rsid w:val="00E70D45"/>
    <w:rsid w:val="00E720D9"/>
    <w:rsid w:val="00E7237C"/>
    <w:rsid w:val="00E73F78"/>
    <w:rsid w:val="00E76F73"/>
    <w:rsid w:val="00E773D1"/>
    <w:rsid w:val="00E77D15"/>
    <w:rsid w:val="00E80D9A"/>
    <w:rsid w:val="00E8267C"/>
    <w:rsid w:val="00E83356"/>
    <w:rsid w:val="00E8338A"/>
    <w:rsid w:val="00E8357C"/>
    <w:rsid w:val="00E84293"/>
    <w:rsid w:val="00E85CCE"/>
    <w:rsid w:val="00E868AD"/>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4FE"/>
    <w:rsid w:val="00EB2A0C"/>
    <w:rsid w:val="00EB34FB"/>
    <w:rsid w:val="00EB4302"/>
    <w:rsid w:val="00EB506D"/>
    <w:rsid w:val="00EB5F56"/>
    <w:rsid w:val="00EB7408"/>
    <w:rsid w:val="00EB7C15"/>
    <w:rsid w:val="00EC09D9"/>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34C"/>
    <w:rsid w:val="00ED294D"/>
    <w:rsid w:val="00ED44C7"/>
    <w:rsid w:val="00ED58EC"/>
    <w:rsid w:val="00ED7B10"/>
    <w:rsid w:val="00EE00AE"/>
    <w:rsid w:val="00EE0F88"/>
    <w:rsid w:val="00EE12F5"/>
    <w:rsid w:val="00EE1828"/>
    <w:rsid w:val="00EE2983"/>
    <w:rsid w:val="00EE57AC"/>
    <w:rsid w:val="00EE6D7D"/>
    <w:rsid w:val="00EE71C8"/>
    <w:rsid w:val="00EE7FB6"/>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4BDB"/>
    <w:rsid w:val="00F45AC4"/>
    <w:rsid w:val="00F4650B"/>
    <w:rsid w:val="00F46799"/>
    <w:rsid w:val="00F47291"/>
    <w:rsid w:val="00F51CB3"/>
    <w:rsid w:val="00F52484"/>
    <w:rsid w:val="00F557C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471"/>
    <w:rsid w:val="00F80C3E"/>
    <w:rsid w:val="00F81F63"/>
    <w:rsid w:val="00F82599"/>
    <w:rsid w:val="00F82EB8"/>
    <w:rsid w:val="00F82EFB"/>
    <w:rsid w:val="00F82F18"/>
    <w:rsid w:val="00F83838"/>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65B"/>
    <w:rsid w:val="00F97691"/>
    <w:rsid w:val="00F97935"/>
    <w:rsid w:val="00FA0C29"/>
    <w:rsid w:val="00FA0CA0"/>
    <w:rsid w:val="00FA10A1"/>
    <w:rsid w:val="00FA157B"/>
    <w:rsid w:val="00FA20E8"/>
    <w:rsid w:val="00FA2359"/>
    <w:rsid w:val="00FA247F"/>
    <w:rsid w:val="00FA2F68"/>
    <w:rsid w:val="00FA3CC8"/>
    <w:rsid w:val="00FA4046"/>
    <w:rsid w:val="00FA4740"/>
    <w:rsid w:val="00FA5309"/>
    <w:rsid w:val="00FA6529"/>
    <w:rsid w:val="00FA6551"/>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8DE"/>
    <w:rsid w:val="00FC4948"/>
    <w:rsid w:val="00FC5365"/>
    <w:rsid w:val="00FC59D6"/>
    <w:rsid w:val="00FC61C5"/>
    <w:rsid w:val="00FC6242"/>
    <w:rsid w:val="00FC7019"/>
    <w:rsid w:val="00FC7053"/>
    <w:rsid w:val="00FC7352"/>
    <w:rsid w:val="00FC73E2"/>
    <w:rsid w:val="00FD0AFD"/>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foam-jumpy-dianella.glitch.me" TargetMode="External"/><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jpe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interesting-parallel-bit.glitch.me" TargetMode="External"/><Relationship Id="rId5"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4.svg"/><Relationship Id="rId31" Type="http://schemas.openxmlformats.org/officeDocument/2006/relationships/image" Target="media/image16.png"/><Relationship Id="rId44" Type="http://schemas.openxmlformats.org/officeDocument/2006/relationships/hyperlink" Target="https://hubs.mozilla.com/jkemrr4"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hubs.mozilla.com/bBJ9sxc?hub_invite_id=Lr9efka" TargetMode="External"/><Relationship Id="rId48" Type="http://schemas.openxmlformats.org/officeDocument/2006/relationships/footer" Target="footer2.xml"/><Relationship Id="rId8" Type="http://schemas.openxmlformats.org/officeDocument/2006/relationships/webSettings" Target="webSettings.xml"/><Relationship Id="rId51"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svg"/><Relationship Id="rId38" Type="http://schemas.openxmlformats.org/officeDocument/2006/relationships/image" Target="media/image23.png"/><Relationship Id="rId46" Type="http://schemas.openxmlformats.org/officeDocument/2006/relationships/hyperlink" Target="https://glitch.com/edit/" TargetMode="External"/><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3.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4.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6276</TotalTime>
  <Pages>60</Pages>
  <Words>56770</Words>
  <Characters>323593</Characters>
  <Application>Microsoft Office Word</Application>
  <DocSecurity>0</DocSecurity>
  <Lines>2696</Lines>
  <Paragraphs>759</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379604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57</cp:revision>
  <cp:lastPrinted>2021-05-23T17:03:00Z</cp:lastPrinted>
  <dcterms:created xsi:type="dcterms:W3CDTF">2023-08-27T13:40:00Z</dcterms:created>
  <dcterms:modified xsi:type="dcterms:W3CDTF">2023-10-08T18:45:00Z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id="8cwhWjIH"/&gt;&lt;style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