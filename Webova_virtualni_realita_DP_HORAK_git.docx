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123E1BAF" w:rsidR="00737CA5" w:rsidRPr="001F6849" w:rsidRDefault="00737CA5" w:rsidP="00737CA5">
      <w:pPr>
        <w:spacing w:before="1560" w:after="0"/>
        <w:jc w:val="center"/>
        <w:rPr>
          <w:b/>
          <w:bCs/>
          <w:sz w:val="28"/>
          <w:szCs w:val="28"/>
        </w:rPr>
      </w:pPr>
      <w:r w:rsidRPr="001F6849">
        <w:rPr>
          <w:b/>
          <w:bCs/>
          <w:sz w:val="28"/>
          <w:szCs w:val="28"/>
        </w:rPr>
        <w:t xml:space="preserve">BRNO </w:t>
      </w:r>
      <w:proofErr w:type="gramStart"/>
      <w:r w:rsidRPr="001F6849">
        <w:rPr>
          <w:b/>
          <w:bCs/>
          <w:sz w:val="28"/>
          <w:szCs w:val="28"/>
        </w:rPr>
        <w:t>202</w:t>
      </w:r>
      <w:r w:rsidR="00DC6A60" w:rsidRPr="001F6849">
        <w:rPr>
          <w:b/>
          <w:bCs/>
          <w:sz w:val="28"/>
          <w:szCs w:val="28"/>
        </w:rPr>
        <w:t>?</w:t>
      </w:r>
      <w:r w:rsidR="00341D2E" w:rsidRPr="001F6849">
        <w:rPr>
          <w:b/>
          <w:bCs/>
          <w:sz w:val="28"/>
          <w:szCs w:val="28"/>
        </w:rPr>
        <w:t>(</w:t>
      </w:r>
      <w:proofErr w:type="gramEnd"/>
      <w:r w:rsidR="00341D2E" w:rsidRPr="001F6849">
        <w:rPr>
          <w:b/>
          <w:bCs/>
          <w:sz w:val="28"/>
          <w:szCs w:val="28"/>
        </w:rPr>
        <w:t>3)</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proofErr w:type="gramStart"/>
      <w:r w:rsidRPr="001F6849">
        <w:t>slouží</w:t>
      </w:r>
      <w:proofErr w:type="gramEnd"/>
      <w:r w:rsidRPr="001F6849">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w:t>
      </w:r>
      <w:proofErr w:type="gramStart"/>
      <w:r w:rsidRPr="001F6849">
        <w:t>2D</w:t>
      </w:r>
      <w:proofErr w:type="gramEnd"/>
      <w:r w:rsidRPr="001F6849">
        <w:t xml:space="preserve">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1F6849">
        <w:rPr>
          <w:highlight w:val="yellow"/>
        </w:rPr>
        <w:t>3D</w:t>
      </w:r>
      <w:proofErr w:type="gramEnd"/>
      <w:r w:rsidRPr="001F6849">
        <w:rPr>
          <w:highlight w:val="yellow"/>
        </w:rPr>
        <w:t xml:space="preserve"> mapu? Kde </w:t>
      </w:r>
      <w:proofErr w:type="gramStart"/>
      <w:r w:rsidRPr="001F6849">
        <w:rPr>
          <w:highlight w:val="yellow"/>
        </w:rPr>
        <w:t>leží</w:t>
      </w:r>
      <w:proofErr w:type="gramEnd"/>
      <w:r w:rsidRPr="001F6849">
        <w:rPr>
          <w:highlight w:val="yellow"/>
        </w:rPr>
        <w:t xml:space="preserve">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w:t>
      </w:r>
      <w:proofErr w:type="gramStart"/>
      <w:r w:rsidRPr="001F6849">
        <w:rPr>
          <w:highlight w:val="yellow"/>
        </w:rPr>
        <w:t>snaží</w:t>
      </w:r>
      <w:proofErr w:type="gramEnd"/>
      <w:r w:rsidRPr="001F6849">
        <w:rPr>
          <w:highlight w:val="yellow"/>
        </w:rPr>
        <w:t xml:space="preserve">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31FD8361"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EC1C95">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Ade5ExZh/2FLD20P5","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70A01217"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52680F8" w:rsidR="0079621B"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řízení, vojenské simulace, geologie a geofyzika, meteorologie a teplotní, hlukové, ekologické </w:t>
      </w:r>
      <w:r w:rsidR="003B54F9">
        <w:t>a hlukové</w:t>
      </w:r>
      <w:r w:rsidR="00212457">
        <w:t xml:space="preserve"> studie urbánních prostředí, modelování budov a facility management.</w:t>
      </w:r>
    </w:p>
    <w:p w14:paraId="712E7937" w14:textId="77777777" w:rsidR="0079621B" w:rsidRDefault="0079621B" w:rsidP="0079621B">
      <w:pPr>
        <w:pStyle w:val="Normlnprvnodsazen"/>
      </w:pPr>
      <w:r>
        <w:br w:type="page"/>
      </w:r>
    </w:p>
    <w:p w14:paraId="1C5AABBA" w14:textId="77777777" w:rsidR="00B70690" w:rsidRDefault="00B70690" w:rsidP="00B70690">
      <w:pPr>
        <w:pStyle w:val="Normlnprvnodsazen"/>
        <w:ind w:firstLine="0"/>
        <w:rPr>
          <w:b/>
          <w:bCs/>
          <w:lang w:val="en-US"/>
        </w:rPr>
      </w:pPr>
      <w:r w:rsidRPr="00401020">
        <w:rPr>
          <w:b/>
          <w:bCs/>
          <w:lang w:val="en-US"/>
        </w:rPr>
        <w:lastRenderedPageBreak/>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w:t>
      </w:r>
      <w:r w:rsidRPr="00FC59D6">
        <w:rPr>
          <w:b w:val="0"/>
          <w:bCs/>
        </w:rPr>
        <w:lastRenderedPageBreak/>
        <w:t xml:space="preserve">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62BF08BA"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EC1C95">
        <w:instrText xml:space="preserve"> ADDIN ZOTERO_ITEM CSL_CITATION {"citationID":"3CtlPLsy","properties":{"formattedCitation":"(Coltekin et al. 2020)","plainCitation":"(Coltekin et al. 2020)","noteIndex":0},"citationItems":[{"id":"Ade5ExZh/DyMfmYFV","uris":["http://zotero.org/groups/4599106/items/F54Y7ICM"],"itemData":{"id":"9DyV48Zt/oRbg8WmZ","type":"article-journal","abstract":"This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12BAADA9"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143D0935"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1100A3">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8459277"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56E26E2C"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EC1C95">
        <w:instrText xml:space="preserve"> ADDIN ZOTERO_ITEM CSL_CITATION {"citationID":"1qIlQgrk","properties":{"formattedCitation":"(Coltekin et al. 2020)","plainCitation":"(Coltekin et al. 2020)","noteIndex":0},"citationItems":[{"id":"Ade5ExZh/DyMfmYFV","uris":["http://zotero.org/groups/4599106/items/F54Y7ICM"],"itemData":{"id":1274,"type":"article-journal","abstract":"This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5303876"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5</w:t>
      </w:r>
      <w:r w:rsidRPr="001F6849">
        <w:fldChar w:fldCharType="end"/>
      </w:r>
      <w:r w:rsidRPr="001F6849">
        <w:t xml:space="preserve"> Dělení HMD, zdroj: </w:t>
      </w:r>
      <w:r w:rsidRPr="001F6849">
        <w:fldChar w:fldCharType="begin"/>
      </w:r>
      <w:r w:rsidR="00EC1C95">
        <w:instrText xml:space="preserve"> ADDIN ZOTERO_ITEM CSL_CITATION {"citationID":"o3pU5io5","properties":{"formattedCitation":"(Coltekin et al. 2020)","plainCitation":"(Coltekin et al. 2020)","noteIndex":0},"citationItems":[{"id":"Ade5ExZh/DyMfmYFV","uris":["http://zotero.org/groups/4599106/items/F54Y7ICM"],"itemData":{"id":"9DyV48Zt/oRbg8WmZ","type":"article-journal","abstract":"This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4CADBB46" w14:textId="7919B12C" w:rsidR="00A744C1" w:rsidRPr="00D26A67" w:rsidRDefault="00A744C1" w:rsidP="00D26A67">
      <w:pPr>
        <w:pStyle w:val="Normlnprvnodsazen"/>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619BABF8" w14:textId="77777777" w:rsidR="00D221D1" w:rsidRDefault="00D221D1">
      <w:pPr>
        <w:spacing w:after="160"/>
        <w:jc w:val="left"/>
        <w:rPr>
          <w:b/>
          <w:iCs/>
          <w:color w:val="000000" w:themeColor="text1"/>
          <w:sz w:val="20"/>
          <w:szCs w:val="18"/>
        </w:rPr>
      </w:pPr>
      <w:r>
        <w:br w:type="page"/>
      </w:r>
    </w:p>
    <w:p w14:paraId="3AA10B76" w14:textId="26D8E1BB"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61F486D8"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EC1C95">
        <w:instrText xml:space="preserve"> ADDIN ZOTERO_ITEM CSL_CITATION {"citationID":"Vvs5N4QI","properties":{"formattedCitation":"(Coltekin et al. 2020)","plainCitation":"(Coltekin et al. 2020)","noteIndex":0},"citationItems":[{"id":"Ade5ExZh/DyMfmYFV","uris":["http://zotero.org/groups/4599106/items/F54Y7ICM"],"itemData":{"id":1274,"type":"article-journal","abstract":"This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E450F64"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12ACE326">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7668640"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1100A3">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53FF6476"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proofErr w:type="gramStart"/>
      <w:r w:rsidR="00B442EC" w:rsidRPr="00B442EC">
        <w:t>tlačítek</w:t>
      </w:r>
      <w:proofErr w:type="gramEnd"/>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5185719C" w14:textId="43E20434" w:rsidR="00733285" w:rsidRPr="0093570D" w:rsidRDefault="00DA2CF1" w:rsidP="0093570D">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p>
    <w:p w14:paraId="4C3C04AD" w14:textId="16962303"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 Interakce 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např. klávesnice do virtuálního prostředí,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 xml:space="preserve">. </w:t>
      </w:r>
    </w:p>
    <w:p w14:paraId="77586B9E" w14:textId="77777777" w:rsidR="001100A3" w:rsidRDefault="001100A3" w:rsidP="001100A3">
      <w:r>
        <w:rPr>
          <w:noProof/>
        </w:rPr>
        <w:lastRenderedPageBreak/>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2A7A58F4" w:rsidR="001100A3" w:rsidRPr="00647ED4" w:rsidRDefault="001100A3" w:rsidP="001100A3">
      <w:pPr>
        <w:pStyle w:val="Caption"/>
        <w:rPr>
          <w:color w:val="auto"/>
        </w:rPr>
      </w:pPr>
      <w:r>
        <w:t xml:space="preserve">Obr. </w:t>
      </w:r>
      <w:r>
        <w:fldChar w:fldCharType="begin"/>
      </w:r>
      <w:r>
        <w:instrText xml:space="preserve"> SEQ Obr. \* ARABIC </w:instrText>
      </w:r>
      <w:r>
        <w:fldChar w:fldCharType="separate"/>
      </w:r>
      <w:r>
        <w:rPr>
          <w:noProof/>
        </w:rPr>
        <w:t>8</w:t>
      </w:r>
      <w:r>
        <w:fldChar w:fldCharType="end"/>
      </w:r>
      <w:r>
        <w:t xml:space="preserve"> Vybrané příklady řešení interakce ve VP. </w:t>
      </w:r>
      <w:r w:rsidR="0093570D">
        <w:t xml:space="preserve">zdroj: </w:t>
      </w:r>
      <w:r w:rsidR="0093570D">
        <w:fldChar w:fldCharType="begin"/>
      </w:r>
      <w:r w:rsidR="0093570D">
        <w:instrText xml:space="preserve"> ADDIN ZOTERO_ITEM CSL_CITATION {"citationID":"kpNWpLw1","properties":{"formattedCitation":"(Mozzila Corporation 2023; Ravasz 2019)","plainCitation":"(Mozzila Corporation 2023;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93570D" w:rsidRPr="0093570D">
        <w:t>(Mozzila Corporation 2023;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lastRenderedPageBreak/>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52901943"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lastRenderedPageBreak/>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7EF8B211"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w:t>
      </w:r>
      <w:r w:rsidRPr="001F6849">
        <w:lastRenderedPageBreak/>
        <w:t xml:space="preserve">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6652D471">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4C8C15F5"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6AFB513E"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60D5BC59" w:rsidR="00AB45B4" w:rsidRDefault="00AB45B4" w:rsidP="00331DCE">
      <w:pPr>
        <w:pStyle w:val="Normlnprvnodsazen"/>
      </w:pPr>
      <w:r w:rsidRPr="001F6849">
        <w:t xml:space="preserve">Jako důležitou problematiku zmiňuje </w:t>
      </w:r>
      <w:r w:rsidRPr="001F6849">
        <w:fldChar w:fldCharType="begin"/>
      </w:r>
      <w:r w:rsidR="00EC1C95">
        <w:instrText xml:space="preserve"> ADDIN ZOTERO_ITEM CSL_CITATION {"citationID":"pyYXfhhk","properties":{"formattedCitation":"(Coltekin et al. 2020)","plainCitation":"(Coltekin et al. 2020)","noteIndex":0},"citationItems":[{"id":"Ade5ExZh/DyMfmYFV","uris":["http://zotero.org/groups/4599106/items/F54Y7ICM"],"itemData":{"id":1274,"type":"article-journal","abstract":"This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EC1C95">
        <w:instrText xml:space="preserve"> ADDIN ZOTERO_ITEM CSL_CITATION {"citationID":"cz6cyLsT","properties":{"formattedCitation":"(Coltekin et al. 2020)","plainCitation":"(Coltekin et al. 2020)","noteIndex":0},"citationItems":[{"id":"Ade5ExZh/DyMfmYFV","uris":["http://zotero.org/groups/4599106/items/F54Y7ICM"],"itemData":{"id":1274,"type":"article-journal","abstract":"This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560AA119" w:rsidR="00B2682C" w:rsidRPr="001F6849" w:rsidRDefault="00B2682C" w:rsidP="00B2682C">
      <w:pPr>
        <w:pStyle w:val="Caption"/>
      </w:pPr>
      <w:r>
        <w:t xml:space="preserve">Obr. </w:t>
      </w:r>
      <w:r>
        <w:fldChar w:fldCharType="begin"/>
      </w:r>
      <w:r>
        <w:instrText xml:space="preserve"> SEQ Obr. \* ARABIC </w:instrText>
      </w:r>
      <w:r>
        <w:fldChar w:fldCharType="separate"/>
      </w:r>
      <w:r w:rsidR="001100A3">
        <w:rPr>
          <w:noProof/>
        </w:rPr>
        <w:t>12</w:t>
      </w:r>
      <w:r>
        <w:fldChar w:fldCharType="end"/>
      </w:r>
      <w:r>
        <w:t xml:space="preserve"> Vztah LOR a </w:t>
      </w:r>
      <w:proofErr w:type="spellStart"/>
      <w:r>
        <w:t>miry</w:t>
      </w:r>
      <w:proofErr w:type="spellEnd"/>
      <w:r>
        <w:t xml:space="preserve"> imerze. </w:t>
      </w:r>
      <w:proofErr w:type="spellStart"/>
      <w:r>
        <w:t>Coletkin</w:t>
      </w:r>
      <w:proofErr w:type="spellEnd"/>
      <w:r>
        <w:t xml:space="preserve"> 2016 </w:t>
      </w:r>
      <w:r w:rsidRPr="00B2682C">
        <w:rPr>
          <w:highlight w:val="yellow"/>
        </w:rPr>
        <w:t>#</w:t>
      </w:r>
      <w:proofErr w:type="gramStart"/>
      <w:r w:rsidRPr="00B2682C">
        <w:rPr>
          <w:highlight w:val="yellow"/>
        </w:rPr>
        <w:t>todo - citovat</w:t>
      </w:r>
      <w:proofErr w:type="gramEnd"/>
    </w:p>
    <w:p w14:paraId="3E7A8760" w14:textId="21A4595C"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EC1C95">
        <w:instrText xml:space="preserve"> ADDIN ZOTERO_ITEM CSL_CITATION {"citationID":"Qk91xJhn","properties":{"formattedCitation":"(Coltekin et al. 2020)","plainCitation":"(Coltekin et al. 2020)","noteIndex":0},"citationItems":[{"id":"Ade5ExZh/DyMfmYFV","uris":["http://zotero.org/groups/4599106/items/F54Y7ICM"],"itemData":{"id":1274,"type":"article-journal","abstract":"This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Za hlavní úskalí se považuje </w:t>
      </w:r>
      <w:r w:rsidRPr="001F6849">
        <w:lastRenderedPageBreak/>
        <w:t>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3300E120" w:rsidR="00A93670" w:rsidRDefault="004B36EC" w:rsidP="00A93670">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w:t>
      </w:r>
      <w:r w:rsidRPr="002328BA">
        <w:rPr>
          <w:highlight w:val="yellow"/>
        </w:rPr>
        <w:t xml:space="preserve">. </w:t>
      </w:r>
      <w:r w:rsidR="00153841" w:rsidRPr="002328BA">
        <w:rPr>
          <w:highlight w:val="yellow"/>
          <w:lang w:val="en-US"/>
        </w:rPr>
        <w:t xml:space="preserve">#todo </w:t>
      </w:r>
      <w:r w:rsidR="00AC6F9B" w:rsidRPr="002328BA">
        <w:rPr>
          <w:highlight w:val="yellow"/>
          <w:lang w:val="en-US"/>
        </w:rPr>
        <w:t xml:space="preserve">- </w:t>
      </w:r>
      <w:proofErr w:type="spellStart"/>
      <w:r w:rsidR="00AC6F9B" w:rsidRPr="002328BA">
        <w:rPr>
          <w:highlight w:val="yellow"/>
          <w:lang w:val="en-US"/>
        </w:rPr>
        <w:t>zdroje</w:t>
      </w:r>
      <w:proofErr w:type="spellEnd"/>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1232AF68" w14:textId="3D7FD9A3" w:rsidR="00A45BA4" w:rsidRDefault="0087744F" w:rsidP="00A45BA4">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r w:rsidR="00EC1C95">
        <w:rPr>
          <w:lang w:eastAsia="en-US"/>
        </w:rPr>
        <w:t>Formáty lze dále dělit na základě druhu dat pro který jsou primárně určeny. Zpravidla se jedná o mračna bodů (PCD, EPT), 3D modely (3DS, OBJ), 3D scény (</w:t>
      </w:r>
      <w:proofErr w:type="spellStart"/>
      <w:r w:rsidR="00EC1C95">
        <w:rPr>
          <w:lang w:eastAsia="en-US"/>
        </w:rPr>
        <w:t>Collada</w:t>
      </w:r>
      <w:proofErr w:type="spellEnd"/>
      <w:r w:rsidR="00EC1C95">
        <w:rPr>
          <w:lang w:eastAsia="en-US"/>
        </w:rPr>
        <w:t xml:space="preserve">, </w:t>
      </w:r>
      <w:proofErr w:type="spellStart"/>
      <w:r w:rsidR="00EC1C95">
        <w:rPr>
          <w:lang w:eastAsia="en-US"/>
        </w:rPr>
        <w:t>glTF</w:t>
      </w:r>
      <w:proofErr w:type="spellEnd"/>
      <w:r w:rsidR="00EC1C95">
        <w:rPr>
          <w:lang w:eastAsia="en-US"/>
        </w:rPr>
        <w:t>, KML), modely měst (</w:t>
      </w:r>
      <w:proofErr w:type="spellStart"/>
      <w:r w:rsidR="00EC1C95">
        <w:rPr>
          <w:lang w:eastAsia="en-US"/>
        </w:rPr>
        <w:t>CityGML</w:t>
      </w:r>
      <w:proofErr w:type="spellEnd"/>
      <w:r w:rsidR="007A18E9">
        <w:rPr>
          <w:lang w:eastAsia="en-US"/>
        </w:rPr>
        <w:t>, City JSON</w:t>
      </w:r>
      <w:r w:rsidR="00EC1C95">
        <w:rPr>
          <w:lang w:eastAsia="en-US"/>
        </w:rPr>
        <w:t xml:space="preserve">) </w:t>
      </w:r>
      <w:r w:rsidR="00EC1C95">
        <w:rPr>
          <w:lang w:eastAsia="en-US"/>
        </w:rPr>
        <w:fldChar w:fldCharType="begin"/>
      </w:r>
      <w:r w:rsidR="00EC1C95">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sidR="00EC1C95">
        <w:rPr>
          <w:lang w:eastAsia="en-US"/>
        </w:rPr>
        <w:fldChar w:fldCharType="separate"/>
      </w:r>
      <w:r w:rsidR="00EC1C95" w:rsidRPr="00EC1C95">
        <w:t>(</w:t>
      </w:r>
      <w:proofErr w:type="spellStart"/>
      <w:r w:rsidR="00EC1C95" w:rsidRPr="00EC1C95">
        <w:t>Mezzo</w:t>
      </w:r>
      <w:proofErr w:type="spellEnd"/>
      <w:r w:rsidR="00EC1C95" w:rsidRPr="00EC1C95">
        <w:t xml:space="preserve"> 2019)</w:t>
      </w:r>
      <w:r w:rsidR="00EC1C95">
        <w:rPr>
          <w:lang w:eastAsia="en-US"/>
        </w:rPr>
        <w:fldChar w:fldCharType="end"/>
      </w:r>
      <w:r w:rsidR="00EC1C95">
        <w:rPr>
          <w:lang w:eastAsia="en-US"/>
        </w:rPr>
        <w:t>.</w:t>
      </w:r>
    </w:p>
    <w:p w14:paraId="4C9A84A9" w14:textId="7223B869" w:rsidR="00D727F5" w:rsidRDefault="00A93670" w:rsidP="00D947C0">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00D727F5" w:rsidRPr="001F6849">
        <w:rPr>
          <w:lang w:eastAsia="en-US"/>
        </w:rPr>
        <w:t xml:space="preserve">řezdívaný </w:t>
      </w:r>
      <w:r w:rsidR="00D727F5" w:rsidRPr="001F6849">
        <w:rPr>
          <w:i/>
          <w:iCs/>
          <w:lang w:eastAsia="en-US"/>
        </w:rPr>
        <w:t xml:space="preserve">JPG pro </w:t>
      </w:r>
      <w:proofErr w:type="gramStart"/>
      <w:r w:rsidR="00D727F5" w:rsidRPr="001F6849">
        <w:rPr>
          <w:i/>
          <w:iCs/>
          <w:lang w:eastAsia="en-US"/>
        </w:rPr>
        <w:t>3D</w:t>
      </w:r>
      <w:proofErr w:type="gramEnd"/>
      <w:r w:rsidR="00D727F5" w:rsidRPr="001F6849">
        <w:rPr>
          <w:lang w:eastAsia="en-US"/>
        </w:rPr>
        <w:t xml:space="preserve">, jedná se o otevřený formát vytvořený skupinou </w:t>
      </w:r>
      <w:proofErr w:type="spellStart"/>
      <w:r w:rsidR="00D727F5" w:rsidRPr="001F6849">
        <w:rPr>
          <w:lang w:eastAsia="en-US"/>
        </w:rPr>
        <w:t>Khronos</w:t>
      </w:r>
      <w:proofErr w:type="spellEnd"/>
      <w:r w:rsidR="00D727F5" w:rsidRPr="001F6849">
        <w:rPr>
          <w:lang w:eastAsia="en-US"/>
        </w:rPr>
        <w:t xml:space="preserve">. Jedná se o formát určený pro sdílení </w:t>
      </w:r>
      <w:proofErr w:type="gramStart"/>
      <w:r w:rsidR="00D727F5" w:rsidRPr="001F6849">
        <w:rPr>
          <w:lang w:eastAsia="en-US"/>
        </w:rPr>
        <w:t>3D</w:t>
      </w:r>
      <w:proofErr w:type="gramEnd"/>
      <w:r w:rsidR="00D727F5" w:rsidRPr="001F6849">
        <w:rPr>
          <w:lang w:eastAsia="en-US"/>
        </w:rPr>
        <w:t xml:space="preserve"> scén. Může být ve dvou formách – jakožto binární </w:t>
      </w:r>
      <w:proofErr w:type="gramStart"/>
      <w:r w:rsidR="00D727F5" w:rsidRPr="001F6849">
        <w:rPr>
          <w:lang w:eastAsia="en-US"/>
        </w:rPr>
        <w:t xml:space="preserve">balík </w:t>
      </w:r>
      <w:r w:rsidR="00D727F5" w:rsidRPr="001F6849">
        <w:rPr>
          <w:i/>
          <w:iCs/>
          <w:lang w:eastAsia="en-US"/>
        </w:rPr>
        <w:t>.</w:t>
      </w:r>
      <w:proofErr w:type="spellStart"/>
      <w:r w:rsidR="00D727F5" w:rsidRPr="001F6849">
        <w:rPr>
          <w:i/>
          <w:iCs/>
          <w:lang w:eastAsia="en-US"/>
        </w:rPr>
        <w:t>glb</w:t>
      </w:r>
      <w:proofErr w:type="spellEnd"/>
      <w:proofErr w:type="gram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w:t>
      </w:r>
      <w:proofErr w:type="spellStart"/>
      <w:r w:rsidR="00813700" w:rsidRPr="001F6849">
        <w:rPr>
          <w:i/>
          <w:iCs/>
          <w:lang w:eastAsia="en-US"/>
        </w:rPr>
        <w:t>gltf</w:t>
      </w:r>
      <w:proofErr w:type="spellEnd"/>
      <w:r w:rsidR="00D727F5" w:rsidRPr="001F6849">
        <w:rPr>
          <w:lang w:eastAsia="en-US"/>
        </w:rPr>
        <w:t xml:space="preserve"> indexující připojené binární soubory (</w:t>
      </w:r>
      <w:del w:id="89" w:author="Lukáš Herman" w:date="2023-02-06T14:25:00Z">
        <w:r w:rsidR="00D727F5" w:rsidRPr="001F6849" w:rsidDel="00227A2E">
          <w:rPr>
            <w:lang w:eastAsia="en-US"/>
          </w:rPr>
          <w:delText>atiributy</w:delText>
        </w:r>
      </w:del>
      <w:ins w:id="90"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w:t>
      </w:r>
      <w:proofErr w:type="spellStart"/>
      <w:r w:rsidR="00D727F5" w:rsidRPr="001F6849">
        <w:rPr>
          <w:i/>
          <w:iCs/>
          <w:lang w:eastAsia="en-US"/>
        </w:rPr>
        <w:t>jpg</w:t>
      </w:r>
      <w:proofErr w:type="spellEnd"/>
      <w:r w:rsidR="00D727F5" w:rsidRPr="001F6849">
        <w:rPr>
          <w:i/>
          <w:iCs/>
          <w:lang w:eastAsia="en-US"/>
        </w:rPr>
        <w:t>, .</w:t>
      </w:r>
      <w:proofErr w:type="spellStart"/>
      <w:r w:rsidR="00D727F5" w:rsidRPr="001F6849">
        <w:rPr>
          <w:i/>
          <w:iCs/>
          <w:lang w:eastAsia="en-US"/>
        </w:rPr>
        <w:t>png</w:t>
      </w:r>
      <w:proofErr w:type="spellEnd"/>
      <w:r w:rsidR="00D727F5" w:rsidRPr="001F6849">
        <w:rPr>
          <w:i/>
          <w:iCs/>
          <w:lang w:eastAsia="en-US"/>
        </w:rPr>
        <w:t xml:space="preserve">. </w:t>
      </w:r>
      <w:proofErr w:type="gramStart"/>
      <w:r w:rsidR="00D727F5" w:rsidRPr="001F6849">
        <w:rPr>
          <w:i/>
          <w:iCs/>
          <w:lang w:eastAsia="en-US"/>
        </w:rPr>
        <w:t>.</w:t>
      </w:r>
      <w:proofErr w:type="spellStart"/>
      <w:r w:rsidR="00D727F5" w:rsidRPr="001F6849">
        <w:rPr>
          <w:i/>
          <w:iCs/>
          <w:lang w:eastAsia="en-US"/>
        </w:rPr>
        <w:t>webP</w:t>
      </w:r>
      <w:proofErr w:type="spellEnd"/>
      <w:proofErr w:type="gramEnd"/>
      <w:r w:rsidR="00813700" w:rsidRPr="001F6849">
        <w:rPr>
          <w:lang w:eastAsia="en-US"/>
        </w:rPr>
        <w:t xml:space="preserve">). Formát je podporovaný ve většině </w:t>
      </w:r>
      <w:proofErr w:type="spellStart"/>
      <w:r w:rsidR="00813700" w:rsidRPr="001F6849">
        <w:rPr>
          <w:lang w:eastAsia="en-US"/>
        </w:rPr>
        <w:t>WebGL</w:t>
      </w:r>
      <w:proofErr w:type="spellEnd"/>
      <w:r w:rsidR="00813700" w:rsidRPr="001F6849">
        <w:rPr>
          <w:lang w:eastAsia="en-US"/>
        </w:rPr>
        <w:t xml:space="preserve"> knihoven</w:t>
      </w:r>
      <w:r w:rsidR="00083F62">
        <w:rPr>
          <w:lang w:eastAsia="en-US"/>
        </w:rPr>
        <w:t>, grafických softwarů a nástrojů pro konverzi, kompresi atd.</w:t>
      </w:r>
      <w:r w:rsidR="005D5388">
        <w:rPr>
          <w:lang w:eastAsia="en-US"/>
        </w:rPr>
        <w:t xml:space="preserve"> V kontextu geoprostorových dat, </w:t>
      </w:r>
      <w:proofErr w:type="spellStart"/>
      <w:r w:rsidR="005D5388">
        <w:rPr>
          <w:lang w:eastAsia="en-US"/>
        </w:rPr>
        <w:t>gltf</w:t>
      </w:r>
      <w:proofErr w:type="spellEnd"/>
      <w:r w:rsidR="005D5388">
        <w:rPr>
          <w:lang w:eastAsia="en-US"/>
        </w:rPr>
        <w:t xml:space="preserve"> obsahuje tzv. geoprostorový profil. Jedná se o standardizovaný </w:t>
      </w:r>
      <w:r w:rsidR="000D323F">
        <w:rPr>
          <w:lang w:eastAsia="en-US"/>
        </w:rPr>
        <w:t>způsob,</w:t>
      </w:r>
      <w:r w:rsidR="005D5388">
        <w:rPr>
          <w:lang w:eastAsia="en-US"/>
        </w:rPr>
        <w:t xml:space="preserve"> jak umožnit </w:t>
      </w:r>
      <w:proofErr w:type="spellStart"/>
      <w:r w:rsidR="005D5388">
        <w:rPr>
          <w:lang w:eastAsia="en-US"/>
        </w:rPr>
        <w:t>glTF</w:t>
      </w:r>
      <w:proofErr w:type="spellEnd"/>
      <w:r w:rsidR="005D5388">
        <w:rPr>
          <w:lang w:eastAsia="en-US"/>
        </w:rPr>
        <w:t xml:space="preserve"> streamování obsáhlých terénních dat s texturami, bodových mračen a CAD modelů a aby bylo možné propojit metadata (atributy) s geometrií. </w:t>
      </w:r>
      <w:r w:rsidR="000D323F">
        <w:rPr>
          <w:lang w:eastAsia="en-US"/>
        </w:rPr>
        <w:t xml:space="preserve">Formát je podporován v mnoha desktopových i webových řešeních </w:t>
      </w:r>
      <w:r w:rsidR="000D323F">
        <w:rPr>
          <w:lang w:eastAsia="en-US"/>
        </w:rPr>
        <w:fldChar w:fldCharType="begin"/>
      </w:r>
      <w:r w:rsidR="000D323F">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sidR="000D323F">
        <w:rPr>
          <w:lang w:eastAsia="en-US"/>
        </w:rPr>
        <w:fldChar w:fldCharType="separate"/>
      </w:r>
      <w:r w:rsidR="000D323F" w:rsidRPr="000D323F">
        <w:t>(Khronos Group 2017)</w:t>
      </w:r>
      <w:r w:rsidR="000D323F">
        <w:rPr>
          <w:lang w:eastAsia="en-US"/>
        </w:rPr>
        <w:fldChar w:fldCharType="end"/>
      </w:r>
      <w:r w:rsidR="000D323F">
        <w:rPr>
          <w:lang w:eastAsia="en-US"/>
        </w:rPr>
        <w:t xml:space="preserve">. </w:t>
      </w:r>
      <w:r w:rsidR="007A18E9">
        <w:rPr>
          <w:lang w:eastAsia="en-US"/>
        </w:rPr>
        <w:t xml:space="preserve">Formát GLTF je schopen obsáhnout kompletní </w:t>
      </w:r>
      <w:proofErr w:type="gramStart"/>
      <w:r w:rsidR="007A18E9">
        <w:rPr>
          <w:lang w:eastAsia="en-US"/>
        </w:rPr>
        <w:t>3D</w:t>
      </w:r>
      <w:proofErr w:type="gramEnd"/>
      <w:r w:rsidR="007A18E9">
        <w:rPr>
          <w:lang w:eastAsia="en-US"/>
        </w:rPr>
        <w:t xml:space="preserve"> scénu se všemi komponenty </w:t>
      </w:r>
      <w:r w:rsidR="007A18E9" w:rsidRPr="007A18E9">
        <w:rPr>
          <w:highlight w:val="yellow"/>
          <w:lang w:eastAsia="en-US"/>
        </w:rPr>
        <w:t>(viz. kap. X)</w:t>
      </w:r>
      <w:r w:rsidR="007A18E9">
        <w:rPr>
          <w:lang w:eastAsia="en-US"/>
        </w:rPr>
        <w:t xml:space="preserve">. </w:t>
      </w:r>
    </w:p>
    <w:p w14:paraId="1679A4F0" w14:textId="08839BEA" w:rsidR="007A18E9" w:rsidRDefault="005C35FA" w:rsidP="007A18E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w:t>
      </w:r>
      <w:proofErr w:type="spellStart"/>
      <w:r w:rsidR="000A08D9">
        <w:rPr>
          <w:lang w:eastAsia="en-US"/>
        </w:rPr>
        <w:t>glTF</w:t>
      </w:r>
      <w:proofErr w:type="spellEnd"/>
      <w:r w:rsidR="000A08D9">
        <w:rPr>
          <w:lang w:eastAsia="en-US"/>
        </w:rPr>
        <w:t xml:space="preserve"> specifikace. Hlavní předností je hierarchický LOD přístup, kdy data jsou definována ve stromové struktuře, kde koncové </w:t>
      </w:r>
      <w:proofErr w:type="spellStart"/>
      <w:r w:rsidR="000A08D9">
        <w:rPr>
          <w:lang w:eastAsia="en-US"/>
        </w:rPr>
        <w:t>nódy</w:t>
      </w:r>
      <w:proofErr w:type="spellEnd"/>
      <w:r w:rsidR="000A08D9">
        <w:rPr>
          <w:lang w:eastAsia="en-US"/>
        </w:rPr>
        <w:t xml:space="preserve"> mají maximální rozlišení a každý rodič je zjednodušenou verzí svých </w:t>
      </w:r>
      <w:r w:rsidR="00615C3B" w:rsidRPr="00615C3B">
        <w:rPr>
          <w:highlight w:val="yellow"/>
          <w:lang w:eastAsia="en-US"/>
        </w:rPr>
        <w:t xml:space="preserve">dětských </w:t>
      </w:r>
      <w:proofErr w:type="spellStart"/>
      <w:r w:rsidR="00615C3B" w:rsidRPr="00615C3B">
        <w:rPr>
          <w:highlight w:val="yellow"/>
          <w:lang w:eastAsia="en-US"/>
        </w:rPr>
        <w:t>nódů</w:t>
      </w:r>
      <w:proofErr w:type="spellEnd"/>
      <w:r w:rsidR="00615C3B">
        <w:rPr>
          <w:lang w:eastAsia="en-US"/>
        </w:rPr>
        <w:t xml:space="preserve">.  Tento přístup tedy umožňuje </w:t>
      </w:r>
      <w:proofErr w:type="spellStart"/>
      <w:r w:rsidR="00615C3B">
        <w:rPr>
          <w:lang w:eastAsia="en-US"/>
        </w:rPr>
        <w:t>streamovat</w:t>
      </w:r>
      <w:proofErr w:type="spellEnd"/>
      <w:r w:rsidR="00615C3B">
        <w:rPr>
          <w:lang w:eastAsia="en-US"/>
        </w:rPr>
        <w:t xml:space="preserve"> pouze data potřebná pro dané zobrazení. 3DTiles formát sám o sobě určuje způsob jakým rozdělit 3D model do objemových dlaždic, kdy každá dlaždice odkazuje na </w:t>
      </w:r>
      <w:proofErr w:type="spellStart"/>
      <w:r w:rsidR="00615C3B">
        <w:rPr>
          <w:lang w:eastAsia="en-US"/>
        </w:rPr>
        <w:t>glTF</w:t>
      </w:r>
      <w:proofErr w:type="spellEnd"/>
      <w:r w:rsidR="00615C3B">
        <w:rPr>
          <w:lang w:eastAsia="en-US"/>
        </w:rPr>
        <w:t xml:space="preserve">. V rámci </w:t>
      </w:r>
      <w:proofErr w:type="spellStart"/>
      <w:r w:rsidR="00615C3B">
        <w:rPr>
          <w:lang w:eastAsia="en-US"/>
        </w:rPr>
        <w:t>glTF</w:t>
      </w:r>
      <w:proofErr w:type="spellEnd"/>
      <w:r w:rsidR="00615C3B">
        <w:rPr>
          <w:lang w:eastAsia="en-US"/>
        </w:rPr>
        <w:t xml:space="preserve">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w:t>
      </w:r>
      <w:r w:rsidR="00FB52CA">
        <w:rPr>
          <w:lang w:eastAsia="en-US"/>
        </w:rPr>
        <w:t>/SLPK</w:t>
      </w:r>
      <w:r>
        <w:rPr>
          <w:lang w:eastAsia="en-US"/>
        </w:rPr>
        <w:t xml:space="preserve">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formát podporuje sdílení 3D objektů, povrchových síti s texturami, bodová mračna aj. </w:t>
      </w:r>
      <w:r w:rsidR="00FB52CA">
        <w:rPr>
          <w:lang w:eastAsia="en-US"/>
        </w:rPr>
        <w:t>Formát primárně vytvořen a využíván v </w:t>
      </w:r>
      <w:proofErr w:type="spellStart"/>
      <w:r w:rsidR="00FB52CA">
        <w:rPr>
          <w:lang w:eastAsia="en-US"/>
        </w:rPr>
        <w:t>Esri</w:t>
      </w:r>
      <w:proofErr w:type="spellEnd"/>
      <w:r w:rsidR="00FB52CA">
        <w:rPr>
          <w:lang w:eastAsia="en-US"/>
        </w:rPr>
        <w:t xml:space="preserve">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r w:rsidR="007A18E9">
        <w:rPr>
          <w:lang w:eastAsia="en-US"/>
        </w:rPr>
        <w:t xml:space="preserve"> </w:t>
      </w:r>
    </w:p>
    <w:p w14:paraId="1EDDD5B3" w14:textId="31B3FD8D" w:rsidR="00D92D85" w:rsidRPr="00D92D85" w:rsidRDefault="00D92D85" w:rsidP="00D92D85">
      <w:pPr>
        <w:pStyle w:val="Normlnprvnodsazen"/>
        <w:rPr>
          <w:lang w:eastAsia="en-US"/>
        </w:rPr>
      </w:pPr>
      <w:r w:rsidRPr="00D92D85">
        <w:rPr>
          <w:highlight w:val="yellow"/>
          <w:lang w:val="en-US" w:eastAsia="en-US"/>
        </w:rPr>
        <w:t xml:space="preserve">#todo – </w:t>
      </w:r>
      <w:proofErr w:type="spellStart"/>
      <w:r w:rsidRPr="00D92D85">
        <w:rPr>
          <w:highlight w:val="yellow"/>
          <w:lang w:val="en-US" w:eastAsia="en-US"/>
        </w:rPr>
        <w:t>napsat</w:t>
      </w:r>
      <w:proofErr w:type="spellEnd"/>
      <w:r w:rsidRPr="00D92D85">
        <w:rPr>
          <w:highlight w:val="yellow"/>
          <w:lang w:val="en-US" w:eastAsia="en-US"/>
        </w:rPr>
        <w:t xml:space="preserve"> p</w:t>
      </w:r>
      <w:proofErr w:type="spellStart"/>
      <w:r w:rsidRPr="00D92D85">
        <w:rPr>
          <w:highlight w:val="yellow"/>
          <w:lang w:eastAsia="en-US"/>
        </w:rPr>
        <w:t>říklady</w:t>
      </w:r>
      <w:proofErr w:type="spellEnd"/>
      <w:r w:rsidRPr="00D92D85">
        <w:rPr>
          <w:highlight w:val="yellow"/>
          <w:lang w:eastAsia="en-US"/>
        </w:rPr>
        <w:t xml:space="preserve"> kdy to kdo kdy použil – viz. </w:t>
      </w:r>
      <w:proofErr w:type="spellStart"/>
      <w:r w:rsidRPr="00D92D85">
        <w:rPr>
          <w:highlight w:val="yellow"/>
          <w:lang w:eastAsia="en-US"/>
        </w:rPr>
        <w:t>metavideo</w:t>
      </w:r>
      <w:proofErr w:type="spellEnd"/>
      <w:r w:rsidRPr="00D92D85">
        <w:rPr>
          <w:highlight w:val="yellow"/>
          <w:lang w:eastAsia="en-US"/>
        </w:rPr>
        <w:t xml:space="preserve"> </w:t>
      </w:r>
      <w:proofErr w:type="spellStart"/>
      <w:r w:rsidRPr="00D92D85">
        <w:rPr>
          <w:highlight w:val="yellow"/>
          <w:lang w:eastAsia="en-US"/>
        </w:rPr>
        <w:t>Metaconect</w:t>
      </w:r>
      <w:proofErr w:type="spellEnd"/>
      <w:r w:rsidRPr="00D92D85">
        <w:rPr>
          <w:highlight w:val="yellow"/>
          <w:lang w:eastAsia="en-US"/>
        </w:rPr>
        <w:t xml:space="preserve"> 2020</w:t>
      </w:r>
    </w:p>
    <w:p w14:paraId="11CAFCE9" w14:textId="6CCD062C" w:rsidR="007A18E9" w:rsidRDefault="005D7C60" w:rsidP="005D7C60">
      <w:pPr>
        <w:pStyle w:val="Normlnprvnodsazen"/>
        <w:rPr>
          <w:b/>
          <w:bCs/>
          <w:lang w:eastAsia="en-US"/>
        </w:rPr>
      </w:pPr>
      <w:proofErr w:type="spellStart"/>
      <w:r w:rsidRPr="005D7C60">
        <w:rPr>
          <w:b/>
          <w:bCs/>
          <w:lang w:eastAsia="en-US"/>
        </w:rPr>
        <w:t>CityJSON</w:t>
      </w:r>
      <w:proofErr w:type="spellEnd"/>
      <w:r w:rsidR="00D560AD">
        <w:rPr>
          <w:b/>
          <w:bCs/>
          <w:lang w:eastAsia="en-US"/>
        </w:rPr>
        <w:t>,</w:t>
      </w:r>
    </w:p>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0047B458"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 xml:space="preserve">napříč implementacemi. 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D0F8E">
        <w:instrText xml:space="preserve"> ADDIN ZOTERO_ITEM CSL_CITATION {"citationID":"OG1X2XVg","properties":{"formattedCitation":"(Ghayour,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fldChar w:fldCharType="separate"/>
      </w:r>
      <w:r w:rsidR="00BD0F8E" w:rsidRPr="00BD0F8E">
        <w:rPr>
          <w:rFonts w:cs="Times New Roman"/>
          <w:szCs w:val="24"/>
        </w:rPr>
        <w:t>(Ghayour, Cantor 2018; Ariën 2017; Sherif 2018)</w:t>
      </w:r>
      <w:r>
        <w:fldChar w:fldCharType="end"/>
      </w:r>
      <w:r>
        <w:t>:</w:t>
      </w:r>
    </w:p>
    <w:p w14:paraId="6B038E2B" w14:textId="0D1094AA" w:rsidR="00301FA1" w:rsidRDefault="00301FA1" w:rsidP="00301FA1">
      <w:pPr>
        <w:pStyle w:val="Normlnprvnodsazen"/>
        <w:numPr>
          <w:ilvl w:val="0"/>
          <w:numId w:val="44"/>
        </w:numPr>
        <w:rPr>
          <w:lang w:eastAsia="en-US"/>
        </w:rPr>
      </w:pPr>
      <w:r>
        <w:rPr>
          <w:b/>
          <w:bCs/>
          <w:lang w:eastAsia="en-US"/>
        </w:rPr>
        <w:lastRenderedPageBreak/>
        <w:t xml:space="preserve">Nastavení scény: </w:t>
      </w:r>
      <w:r>
        <w:rPr>
          <w:lang w:eastAsia="en-US"/>
        </w:rPr>
        <w:t xml:space="preserve">Nastavení geometrie, normálových vektorů, barev, textur aj. parametrů 3D scény </w:t>
      </w:r>
      <w:r w:rsidRPr="00301FA1">
        <w:rPr>
          <w:highlight w:val="yellow"/>
          <w:lang w:eastAsia="en-US"/>
        </w:rPr>
        <w:t xml:space="preserve">(viz. </w:t>
      </w:r>
      <w:proofErr w:type="spellStart"/>
      <w:r w:rsidRPr="00301FA1">
        <w:rPr>
          <w:highlight w:val="yellow"/>
          <w:lang w:eastAsia="en-US"/>
        </w:rPr>
        <w:t>xx</w:t>
      </w:r>
      <w:proofErr w:type="spellEnd"/>
      <w:r w:rsidRPr="00301FA1">
        <w:rPr>
          <w:highlight w:val="yellow"/>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16A95838" w:rsidR="008812DD" w:rsidRDefault="00EE12F5" w:rsidP="00EE12F5">
      <w:pPr>
        <w:pStyle w:val="Caption"/>
      </w:pPr>
      <w:r>
        <w:t xml:space="preserve">Obr. </w:t>
      </w:r>
      <w:r>
        <w:fldChar w:fldCharType="begin"/>
      </w:r>
      <w:r>
        <w:instrText xml:space="preserve"> SEQ Obr. \* ARABIC </w:instrText>
      </w:r>
      <w:r>
        <w:fldChar w:fldCharType="separate"/>
      </w:r>
      <w:r w:rsidR="001100A3">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9541CF2"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 </w:t>
      </w:r>
      <w:r w:rsidR="00A85DF7">
        <w:rPr>
          <w:lang w:eastAsia="cs-CZ"/>
        </w:rPr>
        <w:t>Q</w:t>
      </w:r>
      <w:r w:rsidR="00A85DF7">
        <w:rPr>
          <w:lang w:eastAsia="cs-CZ"/>
        </w:rPr>
        <w:tab/>
      </w:r>
    </w:p>
    <w:p w14:paraId="33DF4246" w14:textId="76A27B36" w:rsidR="00D81069" w:rsidRPr="00C41253" w:rsidRDefault="00D81069" w:rsidP="00D81069">
      <w:pPr>
        <w:pStyle w:val="Normlnprvnodsazen"/>
        <w:ind w:firstLine="0"/>
      </w:pPr>
      <w:r w:rsidRPr="00D81069">
        <w:rPr>
          <w:b/>
          <w:bCs/>
        </w:rPr>
        <w:lastRenderedPageBreak/>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proofErr w:type="gramStart"/>
      <w:r w:rsidR="00C41253">
        <w:t>pravidel</w:t>
      </w:r>
      <w:proofErr w:type="gramEnd"/>
      <w:r w:rsidR="00C41253">
        <w:t xml:space="preserve"> jak má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AA4AC7">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0019DB00"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1100A3">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EB7408">
        <w:instrText xml:space="preserve"> ADDIN ZOTERO_ITEM CSL_CITATION {"citationID":"ph0cGAMu","properties":{"formattedCitation":"(three.js Contributors 2023b; Khronos Group 2023a)","plainCitation":"(three.js Contributors 2023b;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EB7408" w:rsidRPr="00EB7408">
        <w:t>(three.js Contributors 2023b; Khronos Group 2023a)</w:t>
      </w:r>
      <w:r w:rsidR="000D403B">
        <w:fldChar w:fldCharType="end"/>
      </w:r>
    </w:p>
    <w:p w14:paraId="73CB5BDF" w14:textId="435B6C6E" w:rsidR="00D81069" w:rsidRDefault="007E3F0A" w:rsidP="007E3F0A">
      <w:pPr>
        <w:rPr>
          <w:b/>
          <w:bCs/>
          <w:lang w:val="en-US"/>
        </w:rPr>
      </w:pPr>
      <w:proofErr w:type="spellStart"/>
      <w:r w:rsidRPr="00B31D05">
        <w:rPr>
          <w:b/>
          <w:bCs/>
        </w:rPr>
        <w:t>Mesh</w:t>
      </w:r>
      <w:proofErr w:type="spellEnd"/>
      <w:r w:rsidRPr="00B31D05">
        <w:rPr>
          <w:b/>
          <w:bCs/>
        </w:rPr>
        <w:t xml:space="preserve"> – Object3D - </w:t>
      </w:r>
      <w:r w:rsidRPr="00B31D05">
        <w:rPr>
          <w:b/>
          <w:bCs/>
          <w:lang w:val="en-US"/>
        </w:rPr>
        <w:t>#todo</w:t>
      </w:r>
    </w:p>
    <w:p w14:paraId="1BD09BE0" w14:textId="62FAFAB4" w:rsidR="00B31D05" w:rsidRPr="00B31D05" w:rsidRDefault="00B31D05" w:rsidP="00B31D05">
      <w:pPr>
        <w:pStyle w:val="Normlnprvnodsazen"/>
        <w:rPr>
          <w:lang w:val="en-US" w:eastAsia="en-US"/>
        </w:rPr>
      </w:pPr>
      <w:r>
        <w:rPr>
          <w:b/>
          <w:bCs/>
          <w:lang w:val="en-US" w:eastAsia="en-US"/>
        </w:rPr>
        <w:t xml:space="preserve">Mesh </w:t>
      </w:r>
    </w:p>
    <w:p w14:paraId="450503B2" w14:textId="3BBE71D0"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 kame</w:t>
      </w:r>
      <w:r w:rsidR="00DA6E08">
        <w:t xml:space="preserve">ra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79621B"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 jako je</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lastRenderedPageBreak/>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6D0608D2" w14:textId="65322983" w:rsidR="007C3EEE" w:rsidRDefault="007C3EEE" w:rsidP="007C3EEE">
      <w:pPr>
        <w:pStyle w:val="Caption"/>
      </w:pPr>
      <w:r>
        <w:t xml:space="preserve">Obr. </w:t>
      </w:r>
      <w:r>
        <w:fldChar w:fldCharType="begin"/>
      </w:r>
      <w:r>
        <w:instrText xml:space="preserve"> SEQ Obr. \* ARABIC </w:instrText>
      </w:r>
      <w:r>
        <w:fldChar w:fldCharType="separate"/>
      </w:r>
      <w:r w:rsidR="001100A3">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181226AA" w14:textId="77777777" w:rsidR="007C3EEE" w:rsidRDefault="007C3EEE" w:rsidP="007C3EEE">
      <w:pPr>
        <w:pStyle w:val="Normlnprvnodsazen"/>
        <w:ind w:firstLine="0"/>
      </w:pPr>
    </w:p>
    <w:p w14:paraId="2889FB92" w14:textId="7DCD526E" w:rsidR="00D81069" w:rsidRDefault="00D81069" w:rsidP="00D81069">
      <w:pPr>
        <w:pStyle w:val="Normlnprvnodsazen"/>
        <w:ind w:firstLine="0"/>
      </w:pPr>
      <w:r w:rsidRPr="00D81069">
        <w:rPr>
          <w:b/>
          <w:bCs/>
        </w:rPr>
        <w:t>Materiály:</w:t>
      </w:r>
      <w:r>
        <w:t xml:space="preserve"> Materiály určují vzhled a povrchy objektů ve scéně.</w:t>
      </w:r>
      <w:r w:rsidR="002C3253">
        <w:t xml:space="preserve"> </w:t>
      </w:r>
      <w:r w:rsidR="00603358">
        <w:t xml:space="preserve">Jedná se o soubory </w:t>
      </w:r>
      <w:r w:rsidR="002C3253" w:rsidRPr="002C3253">
        <w:t xml:space="preserve">vlastností a charakteristik, které definují, jak objekt interaguje </w:t>
      </w:r>
      <w:proofErr w:type="gramStart"/>
      <w:r w:rsidR="002C3253" w:rsidRPr="002C3253">
        <w:t>s</w:t>
      </w:r>
      <w:proofErr w:type="gramEnd"/>
      <w:r w:rsidR="002C3253" w:rsidRPr="002C3253">
        <w:t xml:space="preserve"> světlem a jak se jeví pozorovateli.</w:t>
      </w:r>
      <w:r>
        <w:t xml:space="preserve"> Zahrnují textury, barvy, lesk a další optické vlastnosti, které dávají objektům jejich vizuální charakter.</w:t>
      </w:r>
      <w:r w:rsidR="00052F8C">
        <w:t xml:space="preserve"> </w:t>
      </w:r>
    </w:p>
    <w:p w14:paraId="4F592C3D" w14:textId="782AD845" w:rsidR="007E3F0A" w:rsidRDefault="00603358" w:rsidP="007E3F0A">
      <w:pPr>
        <w:pStyle w:val="Normlnprvnodsazen"/>
        <w:numPr>
          <w:ilvl w:val="0"/>
          <w:numId w:val="46"/>
        </w:numPr>
      </w:pPr>
      <w:r w:rsidRPr="00603358">
        <w:rPr>
          <w:b/>
          <w:bCs/>
        </w:rPr>
        <w:t>Textury:</w:t>
      </w:r>
      <w:r w:rsidRPr="00603358">
        <w:t xml:space="preserve"> Textury jsou dvourozměrné obrazy, které se aplikují na povrch trojrozměrných objektů s cílem přidat detaily, barvu a vzory.</w:t>
      </w:r>
      <w:r w:rsidR="007E3F0A">
        <w:t xml:space="preserve"> </w:t>
      </w:r>
      <w:r w:rsidR="007E3F0A" w:rsidRPr="007E3F0A">
        <w:rPr>
          <w:highlight w:val="yellow"/>
        </w:rPr>
        <w:t>KTX</w:t>
      </w:r>
    </w:p>
    <w:p w14:paraId="5084C922" w14:textId="77777777" w:rsidR="00D81069" w:rsidRDefault="00D81069" w:rsidP="00D81069">
      <w:pPr>
        <w:pStyle w:val="Normlnprvnodsazen"/>
        <w:ind w:firstLine="0"/>
      </w:pPr>
      <w:r w:rsidRPr="00D81069">
        <w:rPr>
          <w:b/>
          <w:bCs/>
        </w:rPr>
        <w:t>Osvětlení:</w:t>
      </w:r>
      <w:r>
        <w:t xml:space="preserve"> Osvětlení ovlivňuje, jak se objekty ve scéně zobrazují. To může zahrnovat sluneční světlo, umělé světlo, stínování a další efekty, které přidávají realističnost.</w:t>
      </w:r>
    </w:p>
    <w:p w14:paraId="54878950" w14:textId="77777777" w:rsidR="00D81069" w:rsidRDefault="00D81069" w:rsidP="00D81069">
      <w:pPr>
        <w:pStyle w:val="Normlnprvnodsazen"/>
        <w:ind w:firstLine="0"/>
      </w:pPr>
      <w:r w:rsidRPr="00D81069">
        <w:rPr>
          <w:b/>
          <w:bCs/>
        </w:rPr>
        <w:t>Interakce:</w:t>
      </w:r>
      <w:r>
        <w:t xml:space="preserve"> Tato komponenta umožňuje uživatelům interagovat s virtuálním prostředím. To může zahrnovat pohyb, ovládání gesty, doteky a další metody komunikace.</w:t>
      </w:r>
    </w:p>
    <w:p w14:paraId="4F5AC286" w14:textId="7DDEDD78" w:rsidR="00D81069" w:rsidRDefault="00D81069" w:rsidP="00D81069">
      <w:pPr>
        <w:pStyle w:val="Normlnprvnodsazen"/>
        <w:ind w:firstLine="0"/>
      </w:pPr>
      <w:r w:rsidRPr="00D81069">
        <w:rPr>
          <w:b/>
          <w:bCs/>
        </w:rPr>
        <w:t>Fyzikální simulace:</w:t>
      </w:r>
      <w:r>
        <w:t xml:space="preserve"> Tato komponenta umožňuje simulovat fyzikální chování objektů ve scéně, což přidává realističnost a interaktivitu.</w:t>
      </w:r>
    </w:p>
    <w:p w14:paraId="075FDB82" w14:textId="536BAF50" w:rsidR="00D81069" w:rsidRDefault="00D81069" w:rsidP="00D81069">
      <w:pPr>
        <w:pStyle w:val="Normlnprvnodsazen"/>
        <w:ind w:firstLine="0"/>
      </w:pPr>
      <w:r w:rsidRPr="00D81069">
        <w:rPr>
          <w:b/>
          <w:bCs/>
        </w:rPr>
        <w:t>Databáze a datové zdroje:</w:t>
      </w:r>
      <w:r>
        <w:t xml:space="preserve"> Pro ukládání a načítání dat ve virtuálním světě jsou používány komponenty pro práci s databázemi a datovými zdroji (datovými formáty).</w:t>
      </w:r>
    </w:p>
    <w:p w14:paraId="0FADC0A2" w14:textId="0374AECC" w:rsidR="00D81069" w:rsidRDefault="00D81069" w:rsidP="00D81069">
      <w:pPr>
        <w:pStyle w:val="Normlnprvnodsazen"/>
        <w:ind w:firstLine="0"/>
      </w:pPr>
      <w:r>
        <w:t xml:space="preserve">Tyto komponenty společně tvoří základ pro vytváření komplexních a autentických </w:t>
      </w:r>
      <w:proofErr w:type="gramStart"/>
      <w:r>
        <w:t>3D</w:t>
      </w:r>
      <w:proofErr w:type="gramEnd"/>
      <w:r>
        <w:t xml:space="preserve"> vizualizací a virtuální reality, které mohou být použity v různých odvětvích, včetně herního průmyslu, architektury, vzdělávání a dalších."</w:t>
      </w:r>
    </w:p>
    <w:p w14:paraId="6C764B62" w14:textId="37926C15" w:rsidR="001D0278" w:rsidRDefault="000558F0" w:rsidP="002656D4">
      <w:pPr>
        <w:pStyle w:val="Heading1"/>
        <w:rPr>
          <w:lang w:val="cs-CZ"/>
        </w:rPr>
      </w:pPr>
      <w:r w:rsidRPr="001F6849">
        <w:rPr>
          <w:lang w:val="cs-CZ"/>
        </w:rPr>
        <w:lastRenderedPageBreak/>
        <w:t>Analýza technologií</w:t>
      </w:r>
    </w:p>
    <w:p w14:paraId="526A49B6" w14:textId="1F3AD7DD" w:rsidR="00D90163" w:rsidRPr="00D92D85" w:rsidRDefault="00D92D85" w:rsidP="00D90163">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p>
    <w:p w14:paraId="14703021" w14:textId="77777777" w:rsidR="00D92D85" w:rsidRDefault="00D92D85" w:rsidP="00D92D85">
      <w:pPr>
        <w:pStyle w:val="Normlnprvnodsazen"/>
      </w:pPr>
    </w:p>
    <w:p w14:paraId="41F80075" w14:textId="23479560" w:rsidR="00D92D85" w:rsidRPr="00D92D85" w:rsidRDefault="00D92D85" w:rsidP="00D92D85">
      <w:pPr>
        <w:pStyle w:val="Normlnprvnodsazen"/>
      </w:pPr>
      <w:r w:rsidRPr="00D92D85">
        <w:rPr>
          <w:highlight w:val="yellow"/>
          <w:lang w:val="en-US"/>
        </w:rPr>
        <w:t xml:space="preserve">#todo – </w:t>
      </w:r>
      <w:proofErr w:type="spellStart"/>
      <w:r w:rsidRPr="00D92D85">
        <w:rPr>
          <w:highlight w:val="yellow"/>
          <w:lang w:val="en-US"/>
        </w:rPr>
        <w:t>řídit</w:t>
      </w:r>
      <w:proofErr w:type="spellEnd"/>
      <w:r w:rsidRPr="00D92D85">
        <w:rPr>
          <w:highlight w:val="yellow"/>
          <w:lang w:val="en-US"/>
        </w:rPr>
        <w:t xml:space="preserve"> </w:t>
      </w:r>
      <w:proofErr w:type="spellStart"/>
      <w:r w:rsidRPr="00D92D85">
        <w:rPr>
          <w:highlight w:val="yellow"/>
          <w:lang w:val="en-US"/>
        </w:rPr>
        <w:t>dle</w:t>
      </w:r>
      <w:proofErr w:type="spellEnd"/>
      <w:r w:rsidRPr="00D92D85">
        <w:rPr>
          <w:highlight w:val="yellow"/>
          <w:lang w:val="en-US"/>
        </w:rPr>
        <w:t xml:space="preserve"> </w:t>
      </w:r>
      <w:proofErr w:type="spellStart"/>
      <w:r w:rsidRPr="00D92D85">
        <w:rPr>
          <w:highlight w:val="yellow"/>
          <w:lang w:val="en-US"/>
        </w:rPr>
        <w:t>postupu</w:t>
      </w:r>
      <w:proofErr w:type="spellEnd"/>
      <w:r w:rsidRPr="00D92D85">
        <w:rPr>
          <w:highlight w:val="yellow"/>
          <w:lang w:val="en-US"/>
        </w:rPr>
        <w:t xml:space="preserve"> </w:t>
      </w:r>
      <w:proofErr w:type="spellStart"/>
      <w:r w:rsidRPr="00D92D85">
        <w:rPr>
          <w:highlight w:val="yellow"/>
          <w:lang w:val="en-US"/>
        </w:rPr>
        <w:t>tvorby</w:t>
      </w:r>
      <w:proofErr w:type="spellEnd"/>
      <w:r w:rsidRPr="00D92D85">
        <w:rPr>
          <w:highlight w:val="yellow"/>
          <w:lang w:val="en-US"/>
        </w:rPr>
        <w:t xml:space="preserve"> – SLAM, -- CAD, GIS / 3d </w:t>
      </w:r>
      <w:proofErr w:type="spellStart"/>
      <w:r w:rsidRPr="00D92D85">
        <w:rPr>
          <w:highlight w:val="yellow"/>
          <w:lang w:val="en-US"/>
        </w:rPr>
        <w:t>modelování</w:t>
      </w:r>
      <w:proofErr w:type="spellEnd"/>
      <w:r w:rsidRPr="00D92D85">
        <w:rPr>
          <w:highlight w:val="yellow"/>
          <w:lang w:val="en-US"/>
        </w:rPr>
        <w:t xml:space="preserve"> – 3d </w:t>
      </w:r>
      <w:proofErr w:type="spellStart"/>
      <w:r w:rsidRPr="00D92D85">
        <w:rPr>
          <w:highlight w:val="yellow"/>
          <w:lang w:val="en-US"/>
        </w:rPr>
        <w:t>enginy</w:t>
      </w:r>
      <w:proofErr w:type="spellEnd"/>
      <w:r w:rsidRPr="00D92D85">
        <w:rPr>
          <w:highlight w:val="yellow"/>
          <w:lang w:val="en-US"/>
        </w:rPr>
        <w:t xml:space="preserve"> (game </w:t>
      </w:r>
      <w:proofErr w:type="spellStart"/>
      <w:r w:rsidRPr="00D92D85">
        <w:rPr>
          <w:highlight w:val="yellow"/>
          <w:lang w:val="en-US"/>
        </w:rPr>
        <w:t>enginy</w:t>
      </w:r>
      <w:proofErr w:type="spellEnd"/>
      <w:r w:rsidRPr="00D92D85">
        <w:rPr>
          <w:highlight w:val="yellow"/>
          <w:lang w:val="en-US"/>
        </w:rPr>
        <w:t xml:space="preserve">) / web </w:t>
      </w:r>
      <w:proofErr w:type="spellStart"/>
      <w:r w:rsidRPr="00D92D85">
        <w:rPr>
          <w:highlight w:val="yellow"/>
          <w:lang w:val="en-US"/>
        </w:rPr>
        <w:t>enginy</w:t>
      </w:r>
      <w:proofErr w:type="spellEnd"/>
      <w:r w:rsidRPr="00D92D85">
        <w:rPr>
          <w:highlight w:val="yellow"/>
          <w:lang w:val="en-US"/>
        </w:rPr>
        <w:t xml:space="preserve"> --- XR </w:t>
      </w:r>
      <w:proofErr w:type="spellStart"/>
      <w:r w:rsidRPr="00D92D85">
        <w:rPr>
          <w:highlight w:val="yellow"/>
          <w:lang w:val="en-US"/>
        </w:rPr>
        <w:t>integrace</w:t>
      </w:r>
      <w:proofErr w:type="spellEnd"/>
      <w:r>
        <w:rPr>
          <w:lang w:val="en-US"/>
        </w:rPr>
        <w:t xml:space="preserve"> </w:t>
      </w:r>
    </w:p>
    <w:p w14:paraId="4D168E40" w14:textId="3BF84BBD" w:rsidR="0070296D" w:rsidRDefault="00C6634E" w:rsidP="00D92D85">
      <w:pPr>
        <w:pStyle w:val="Normlnprvnodsazen"/>
      </w:pPr>
      <w:r w:rsidRPr="00D92D85">
        <w:rPr>
          <w:highlight w:val="yellow"/>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w:t>
      </w:r>
      <w:proofErr w:type="spellStart"/>
      <w:r w:rsidRPr="00D92D85">
        <w:rPr>
          <w:highlight w:val="yellow"/>
        </w:rPr>
        <w:t>enginů</w:t>
      </w:r>
      <w:proofErr w:type="spellEnd"/>
      <w:r w:rsidRPr="00D92D85">
        <w:rPr>
          <w:highlight w:val="yellow"/>
        </w:rPr>
        <w:t xml:space="preserve">), následně pak webová řešení tedy zpravidla </w:t>
      </w:r>
      <w:ins w:id="91" w:author="Lukáš Herman" w:date="2023-02-21T16:21:00Z">
        <w:r w:rsidR="00247F6B" w:rsidRPr="00D92D85">
          <w:rPr>
            <w:highlight w:val="yellow"/>
          </w:rPr>
          <w:t>J</w:t>
        </w:r>
      </w:ins>
      <w:del w:id="92" w:author="Lukáš Herman" w:date="2023-02-21T16:21:00Z">
        <w:r w:rsidRPr="00D92D85" w:rsidDel="00247F6B">
          <w:rPr>
            <w:highlight w:val="yellow"/>
          </w:rPr>
          <w:delText>j</w:delText>
        </w:r>
      </w:del>
      <w:r w:rsidRPr="00D92D85">
        <w:rPr>
          <w:highlight w:val="yellow"/>
        </w:rPr>
        <w:t>ava</w:t>
      </w:r>
      <w:ins w:id="93" w:author="Lukáš Herman" w:date="2023-02-21T16:21:00Z">
        <w:r w:rsidR="00247F6B" w:rsidRPr="00D92D85">
          <w:rPr>
            <w:highlight w:val="yellow"/>
          </w:rPr>
          <w:t>S</w:t>
        </w:r>
      </w:ins>
      <w:del w:id="94" w:author="Lukáš Herman" w:date="2023-02-21T16:21:00Z">
        <w:r w:rsidRPr="00D92D85" w:rsidDel="00247F6B">
          <w:rPr>
            <w:highlight w:val="yellow"/>
          </w:rPr>
          <w:delText>sr</w:delText>
        </w:r>
      </w:del>
      <w:r w:rsidRPr="00D92D85">
        <w:rPr>
          <w:highlight w:val="yellow"/>
        </w:rPr>
        <w:t>c</w:t>
      </w:r>
      <w:ins w:id="95" w:author="Lukáš Herman" w:date="2023-02-21T16:21:00Z">
        <w:r w:rsidR="00247F6B" w:rsidRPr="00D92D85">
          <w:rPr>
            <w:highlight w:val="yellow"/>
          </w:rPr>
          <w:t>r</w:t>
        </w:r>
      </w:ins>
      <w:r w:rsidRPr="00D92D85">
        <w:rPr>
          <w:highlight w:val="yellow"/>
        </w:rPr>
        <w:t>ipt</w:t>
      </w:r>
      <w:del w:id="96" w:author="Lukáš Herman" w:date="2023-02-21T16:21:00Z">
        <w:r w:rsidRPr="00D92D85" w:rsidDel="00247F6B">
          <w:rPr>
            <w:highlight w:val="yellow"/>
          </w:rPr>
          <w:delText>ové</w:delText>
        </w:r>
      </w:del>
      <w:r w:rsidRPr="00D92D85">
        <w:rPr>
          <w:highlight w:val="yellow"/>
        </w:rPr>
        <w:t xml:space="preserve"> knihovny nad </w:t>
      </w:r>
      <w:proofErr w:type="spellStart"/>
      <w:r w:rsidRPr="00D92D85">
        <w:rPr>
          <w:highlight w:val="yellow"/>
        </w:rPr>
        <w:t>WebGL</w:t>
      </w:r>
      <w:proofErr w:type="spellEnd"/>
      <w:r w:rsidRPr="00D92D85">
        <w:rPr>
          <w:highlight w:val="yellow"/>
        </w:rPr>
        <w:t xml:space="preserve">. Nutno zmínit, že výše zmíněné rozřazení není exaktní, ale v mnoha případech se </w:t>
      </w:r>
      <w:r w:rsidR="00260F6F" w:rsidRPr="00D92D85">
        <w:rPr>
          <w:highlight w:val="yellow"/>
        </w:rPr>
        <w:t xml:space="preserve">překrývá, popř. doplňuje, čímž je myšleno, že pro vizualizaci dat na webu ve </w:t>
      </w:r>
      <w:r w:rsidR="00D3616A" w:rsidRPr="00D92D85">
        <w:rPr>
          <w:highlight w:val="yellow"/>
        </w:rPr>
        <w:t>virtuální</w:t>
      </w:r>
      <w:r w:rsidR="00260F6F" w:rsidRPr="00D92D85">
        <w:rPr>
          <w:highlight w:val="yellow"/>
        </w:rPr>
        <w:t xml:space="preserve"> realitě je potřeba souhra více technologií, které umožní pořízení dat, úpravu dat, vizualizaci, interakci a následně publikaci</w:t>
      </w:r>
      <w:r w:rsidR="00A1051A" w:rsidRPr="00D92D85">
        <w:rPr>
          <w:highlight w:val="yellow"/>
        </w:rPr>
        <w:t>.</w:t>
      </w:r>
      <w:r w:rsidR="00695EF6" w:rsidRPr="00D92D85">
        <w:rPr>
          <w:highlight w:val="yellow"/>
        </w:rPr>
        <w:t xml:space="preserve"> </w:t>
      </w:r>
      <w:r w:rsidR="00260F6F" w:rsidRPr="00D92D85">
        <w:rPr>
          <w:highlight w:val="yellow"/>
        </w:rPr>
        <w:t xml:space="preserve">Nejedná se tedy o jednotlivou technologii, ale souhru více tzv. </w:t>
      </w:r>
      <w:r w:rsidR="00260F6F" w:rsidRPr="00D92D85">
        <w:rPr>
          <w:i/>
          <w:iCs/>
          <w:highlight w:val="yellow"/>
        </w:rPr>
        <w:t xml:space="preserve">tech </w:t>
      </w:r>
      <w:proofErr w:type="spellStart"/>
      <w:r w:rsidR="00260F6F" w:rsidRPr="00D92D85">
        <w:rPr>
          <w:i/>
          <w:iCs/>
          <w:highlight w:val="yellow"/>
        </w:rPr>
        <w:t>stack</w:t>
      </w:r>
      <w:proofErr w:type="spellEnd"/>
      <w:r w:rsidR="00260F6F" w:rsidRPr="00D92D85">
        <w:rPr>
          <w:highlight w:val="yellow"/>
        </w:rPr>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D92D85">
        <w:rPr>
          <w:i/>
          <w:iCs/>
          <w:highlight w:val="yellow"/>
        </w:rPr>
        <w:t xml:space="preserve">tech </w:t>
      </w:r>
      <w:proofErr w:type="spellStart"/>
      <w:r w:rsidR="00260F6F" w:rsidRPr="00D92D85">
        <w:rPr>
          <w:i/>
          <w:iCs/>
          <w:highlight w:val="yellow"/>
        </w:rPr>
        <w:t>stacku</w:t>
      </w:r>
      <w:proofErr w:type="spellEnd"/>
      <w:r w:rsidR="00260F6F" w:rsidRPr="00D92D85">
        <w:rPr>
          <w:highlight w:val="yellow"/>
        </w:rPr>
        <w:t xml:space="preserve"> v kontextu </w:t>
      </w:r>
      <w:r w:rsidR="00260F6F" w:rsidRPr="00D92D85">
        <w:rPr>
          <w:color w:val="FF0000"/>
          <w:highlight w:val="yellow"/>
        </w:rPr>
        <w:t>specifického využití.</w:t>
      </w:r>
      <w:r w:rsidR="00260F6F" w:rsidRPr="00D92D85">
        <w:rPr>
          <w:highlight w:val="yellow"/>
        </w:rPr>
        <w:t xml:space="preserve"> V případě této studie se jedná o využití v rámci územního plánování. </w:t>
      </w:r>
      <w:r w:rsidR="00D3616A" w:rsidRPr="00D92D85">
        <w:rPr>
          <w:highlight w:val="yellow"/>
        </w:rPr>
        <w:t>Do výběru technologie by měli vstupovat určité funkční a nefunkční požadavk</w:t>
      </w:r>
      <w:r w:rsidR="00695EF6" w:rsidRPr="00D92D85">
        <w:rPr>
          <w:highlight w:val="yellow"/>
        </w:rPr>
        <w:t>y</w:t>
      </w:r>
      <w:r w:rsidR="00D3616A" w:rsidRPr="00D92D85">
        <w:rPr>
          <w:highlight w:val="yellow"/>
        </w:rPr>
        <w:t>.</w:t>
      </w:r>
      <w:r w:rsidR="006B5C82" w:rsidRPr="00D92D85">
        <w:rPr>
          <w:highlight w:val="yellow"/>
        </w:rPr>
        <w:t xml:space="preserve"> </w:t>
      </w:r>
      <w:r w:rsidR="00E364D4" w:rsidRPr="00D92D85">
        <w:rPr>
          <w:highlight w:val="yellow"/>
        </w:rPr>
        <w:t>Za účelem výběru technologie je nutné popsat charakteristiky existujících technologií, aby bylo možné je kategorizovat a následně vybrat správnou konfiguraci technologií pro daný účel.</w:t>
      </w:r>
      <w:r w:rsidR="00E364D4" w:rsidRPr="001F6849">
        <w:t xml:space="preserve"> </w:t>
      </w:r>
    </w:p>
    <w:p w14:paraId="0195418E" w14:textId="59F3B4C8" w:rsidR="00081BEF" w:rsidRDefault="00081BEF" w:rsidP="00081BEF">
      <w:pPr>
        <w:pStyle w:val="Normlnprvnodsazen"/>
        <w:rPr>
          <w:lang w:eastAsia="en-US"/>
        </w:rPr>
      </w:pPr>
      <w:r>
        <w:rPr>
          <w:lang w:eastAsia="en-US"/>
        </w:rPr>
        <w:t>Obecný postup tvorby virtuálního prostředí je možné zjednodušit dle úkolů na:</w:t>
      </w:r>
    </w:p>
    <w:p w14:paraId="06B34DB3" w14:textId="32E2754E" w:rsidR="00081BEF" w:rsidRDefault="00081BEF" w:rsidP="00081BEF">
      <w:pPr>
        <w:pStyle w:val="Normlnprvnodsazen"/>
        <w:numPr>
          <w:ilvl w:val="0"/>
          <w:numId w:val="47"/>
        </w:numPr>
        <w:rPr>
          <w:lang w:eastAsia="en-US"/>
        </w:rPr>
      </w:pPr>
      <w:r>
        <w:rPr>
          <w:lang w:eastAsia="en-US"/>
        </w:rPr>
        <w:t>Získání dat pro zobrazení – SLAM</w:t>
      </w:r>
    </w:p>
    <w:p w14:paraId="063E33CF" w14:textId="6CDBFDE2" w:rsidR="00081BEF" w:rsidRDefault="00081BEF" w:rsidP="00081BEF">
      <w:pPr>
        <w:pStyle w:val="Normlnprvnodsazen"/>
        <w:numPr>
          <w:ilvl w:val="1"/>
          <w:numId w:val="47"/>
        </w:numPr>
        <w:rPr>
          <w:lang w:eastAsia="en-US"/>
        </w:rPr>
      </w:pPr>
      <w:r>
        <w:rPr>
          <w:lang w:eastAsia="en-US"/>
        </w:rPr>
        <w:t>Lidar, fotogrammetrie, tradiční mapování (textury)</w:t>
      </w:r>
    </w:p>
    <w:p w14:paraId="15ACCC0D" w14:textId="595772EA" w:rsidR="00081BEF" w:rsidRDefault="00081BEF" w:rsidP="00081BEF">
      <w:pPr>
        <w:pStyle w:val="Normlnprvnodsazen"/>
        <w:numPr>
          <w:ilvl w:val="0"/>
          <w:numId w:val="47"/>
        </w:numPr>
        <w:rPr>
          <w:lang w:eastAsia="en-US"/>
        </w:rPr>
      </w:pPr>
      <w:r>
        <w:rPr>
          <w:lang w:eastAsia="en-US"/>
        </w:rPr>
        <w:t>Zpracování dat</w:t>
      </w:r>
    </w:p>
    <w:p w14:paraId="5956730C" w14:textId="1BF315BE" w:rsidR="00081BEF" w:rsidRDefault="00081BEF" w:rsidP="00081BEF">
      <w:pPr>
        <w:pStyle w:val="Normlnprvnodsazen"/>
        <w:numPr>
          <w:ilvl w:val="1"/>
          <w:numId w:val="47"/>
        </w:numPr>
        <w:rPr>
          <w:lang w:eastAsia="en-US"/>
        </w:rPr>
      </w:pPr>
      <w:r>
        <w:rPr>
          <w:lang w:eastAsia="en-US"/>
        </w:rPr>
        <w:t xml:space="preserve">Vytvoření </w:t>
      </w:r>
      <w:proofErr w:type="gramStart"/>
      <w:r>
        <w:rPr>
          <w:lang w:eastAsia="en-US"/>
        </w:rPr>
        <w:t>3D</w:t>
      </w:r>
      <w:proofErr w:type="gramEnd"/>
      <w:r>
        <w:rPr>
          <w:lang w:eastAsia="en-US"/>
        </w:rPr>
        <w:t xml:space="preserve"> objektů (</w:t>
      </w:r>
      <w:proofErr w:type="spellStart"/>
      <w:r>
        <w:rPr>
          <w:lang w:eastAsia="en-US"/>
        </w:rPr>
        <w:t>mesh</w:t>
      </w:r>
      <w:proofErr w:type="spellEnd"/>
      <w:r>
        <w:rPr>
          <w:lang w:eastAsia="en-US"/>
        </w:rPr>
        <w:t>), zpracování textur, vytvoření 3D scény</w:t>
      </w:r>
    </w:p>
    <w:p w14:paraId="5BB59B74" w14:textId="3E5F9F11" w:rsidR="00081BEF" w:rsidRDefault="00081BEF" w:rsidP="00081BEF">
      <w:pPr>
        <w:pStyle w:val="Normlnprvnodsazen"/>
        <w:numPr>
          <w:ilvl w:val="0"/>
          <w:numId w:val="47"/>
        </w:numPr>
        <w:rPr>
          <w:lang w:eastAsia="en-US"/>
        </w:rPr>
      </w:pPr>
      <w:r>
        <w:rPr>
          <w:lang w:eastAsia="en-US"/>
        </w:rPr>
        <w:t>Vizualizace dat</w:t>
      </w:r>
    </w:p>
    <w:p w14:paraId="543AD929" w14:textId="3EF6CF5B" w:rsidR="00081BEF" w:rsidRDefault="00081BEF" w:rsidP="00081BEF">
      <w:pPr>
        <w:pStyle w:val="Normlnprvnodsazen"/>
        <w:numPr>
          <w:ilvl w:val="1"/>
          <w:numId w:val="47"/>
        </w:numPr>
        <w:rPr>
          <w:lang w:eastAsia="en-US"/>
        </w:rPr>
      </w:pPr>
      <w:r>
        <w:rPr>
          <w:lang w:eastAsia="en-US"/>
        </w:rPr>
        <w:t xml:space="preserve">Zobrazení dat pomocí vybraného vykreslovacího </w:t>
      </w:r>
      <w:proofErr w:type="spellStart"/>
      <w:r>
        <w:rPr>
          <w:lang w:eastAsia="en-US"/>
        </w:rPr>
        <w:t>enginu</w:t>
      </w:r>
      <w:proofErr w:type="spellEnd"/>
      <w:r>
        <w:rPr>
          <w:lang w:eastAsia="en-US"/>
        </w:rPr>
        <w:t>, aplikační logika – implementace uživatelské implementace s daty</w:t>
      </w:r>
    </w:p>
    <w:p w14:paraId="1F14CE57" w14:textId="761D400E" w:rsidR="00081BEF" w:rsidRDefault="00081BEF" w:rsidP="00081BEF">
      <w:pPr>
        <w:pStyle w:val="Normlnprvnodsazen"/>
        <w:numPr>
          <w:ilvl w:val="0"/>
          <w:numId w:val="47"/>
        </w:numPr>
        <w:rPr>
          <w:lang w:eastAsia="en-US"/>
        </w:rPr>
      </w:pPr>
      <w:r>
        <w:rPr>
          <w:lang w:eastAsia="en-US"/>
        </w:rPr>
        <w:t>Publikace dat</w:t>
      </w:r>
    </w:p>
    <w:p w14:paraId="3EE3A746" w14:textId="67E17198" w:rsidR="00081BEF" w:rsidRPr="00081BEF" w:rsidRDefault="00081BEF" w:rsidP="00081BEF">
      <w:pPr>
        <w:pStyle w:val="Normlnprvnodsazen"/>
        <w:numPr>
          <w:ilvl w:val="1"/>
          <w:numId w:val="47"/>
        </w:numPr>
        <w:rPr>
          <w:lang w:eastAsia="en-US"/>
        </w:rPr>
      </w:pPr>
      <w:proofErr w:type="spellStart"/>
      <w:r>
        <w:rPr>
          <w:lang w:eastAsia="en-US"/>
        </w:rPr>
        <w:t>Zvěřejnění</w:t>
      </w:r>
      <w:proofErr w:type="spellEnd"/>
      <w:r>
        <w:rPr>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285432F7" w14:textId="77777777" w:rsidR="003A0BA8" w:rsidRDefault="00D90163" w:rsidP="003A0BA8">
      <w:pPr>
        <w:rPr>
          <w:lang w:eastAsia="cs-CZ"/>
        </w:rPr>
      </w:pPr>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p>
    <w:p w14:paraId="40EA12A5" w14:textId="01C7291B" w:rsidR="003A0BA8" w:rsidRDefault="003A0BA8" w:rsidP="003A0BA8">
      <w:pPr>
        <w:pStyle w:val="Normlnprvnodsazen"/>
      </w:pPr>
      <w:r w:rsidRPr="001F6849">
        <w:t>Za nativní software – vyvinutý pro daný operační systém a jehož runtime prostředí je specifické pro daný hardware a operační systém – je možné považovat GIS</w:t>
      </w:r>
      <w:r>
        <w:t xml:space="preserve"> a CAD</w:t>
      </w:r>
      <w:r w:rsidRPr="001F6849">
        <w:t xml:space="preserve"> řešení (QGIS, </w:t>
      </w:r>
      <w:proofErr w:type="spellStart"/>
      <w:r w:rsidRPr="001F6849">
        <w:lastRenderedPageBreak/>
        <w:t>ArcGIS</w:t>
      </w:r>
      <w:proofErr w:type="spellEnd"/>
      <w:r w:rsidRPr="001F6849">
        <w:t>, GRASS</w:t>
      </w:r>
      <w:r>
        <w:t xml:space="preserve">, FME, Autodesk, Bentley </w:t>
      </w:r>
      <w:proofErr w:type="spellStart"/>
      <w:r>
        <w:t>Microstation</w:t>
      </w:r>
      <w:proofErr w:type="spellEnd"/>
      <w:r w:rsidRPr="001F6849">
        <w:t xml:space="preserve"> aj.</w:t>
      </w:r>
      <w:del w:id="97" w:author="Lukáš Herman" w:date="2023-02-21T16:22:00Z">
        <w:r w:rsidRPr="001F6849" w:rsidDel="00247F6B">
          <w:delText xml:space="preserve"> </w:delText>
        </w:r>
      </w:del>
      <w:r w:rsidRPr="001F6849">
        <w:t>), aplikace pro tvorbu 3D grafiky (</w:t>
      </w:r>
      <w:proofErr w:type="spellStart"/>
      <w:r w:rsidRPr="001F6849">
        <w:t>Blender</w:t>
      </w:r>
      <w:proofErr w:type="spellEnd"/>
      <w:r w:rsidRPr="001F6849">
        <w:t xml:space="preserve">, </w:t>
      </w:r>
      <w:proofErr w:type="spellStart"/>
      <w:r w:rsidRPr="001F6849">
        <w:t>SketchUP</w:t>
      </w:r>
      <w:proofErr w:type="spellEnd"/>
      <w:r w:rsidRPr="001F6849">
        <w:t xml:space="preserve">, </w:t>
      </w:r>
      <w:proofErr w:type="spellStart"/>
      <w:r w:rsidRPr="001F6849">
        <w:t>Microstation</w:t>
      </w:r>
      <w:proofErr w:type="spellEnd"/>
      <w:r>
        <w:t xml:space="preserve">, </w:t>
      </w:r>
      <w:r w:rsidRPr="003A0BA8">
        <w:t xml:space="preserve">Rhinoceros </w:t>
      </w:r>
      <w:proofErr w:type="gramStart"/>
      <w:r w:rsidRPr="003A0BA8">
        <w:t>3D</w:t>
      </w:r>
      <w:proofErr w:type="gramEnd"/>
      <w:r>
        <w:t xml:space="preserve"> aj.</w:t>
      </w:r>
      <w:r w:rsidRPr="001F6849">
        <w:t xml:space="preserve">) a herní </w:t>
      </w:r>
      <w:proofErr w:type="spellStart"/>
      <w:r w:rsidRPr="001F6849">
        <w:t>enginy</w:t>
      </w:r>
      <w:proofErr w:type="spellEnd"/>
      <w:r w:rsidRPr="001F6849">
        <w:t xml:space="preserve"> (Unity, </w:t>
      </w:r>
      <w:proofErr w:type="spellStart"/>
      <w:r w:rsidRPr="001F6849">
        <w:t>Unreal</w:t>
      </w:r>
      <w:proofErr w:type="spellEnd"/>
      <w:r w:rsidRPr="001F6849">
        <w:t xml:space="preserve"> </w:t>
      </w:r>
      <w:proofErr w:type="spellStart"/>
      <w:r w:rsidRPr="001F6849">
        <w:t>Engine</w:t>
      </w:r>
      <w:proofErr w:type="spellEnd"/>
      <w:r w:rsidRPr="001F6849">
        <w:t xml:space="preserve">, Godot, </w:t>
      </w:r>
      <w:proofErr w:type="spellStart"/>
      <w:r w:rsidRPr="001F6849">
        <w:t>Wonderland</w:t>
      </w:r>
      <w:proofErr w:type="spellEnd"/>
      <w:r w:rsidRPr="001F6849">
        <w:t>). Webový software, tedy software, jehož runtime prostředí je buďto v rámci klienta, tím pádem v prohlížeči uživatele nebo v rámci serveru.</w:t>
      </w:r>
      <w:r>
        <w:t xml:space="preserve"> Webové technologie dříve závislé na externích rozšířeních do vybraných internetových prohlížečů, jsou nyní nahrazeny standardizovanými technologiemi jako je HTML5, </w:t>
      </w:r>
      <w:proofErr w:type="spellStart"/>
      <w:r>
        <w:t>WebGL</w:t>
      </w:r>
      <w:proofErr w:type="spellEnd"/>
      <w:r>
        <w:t xml:space="preserve">, </w:t>
      </w:r>
      <w:proofErr w:type="spellStart"/>
      <w:r>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2D61D596" w14:textId="0D00F48D" w:rsidR="00007055" w:rsidRPr="00007055" w:rsidRDefault="00007055" w:rsidP="003A0BA8">
      <w:pPr>
        <w:pStyle w:val="Normlnprvnodsazen"/>
      </w:pPr>
      <w:r>
        <w:br/>
      </w:r>
      <w:r w:rsidRPr="00007055">
        <w:rPr>
          <w:highlight w:val="yellow"/>
          <w:lang w:val="en-US"/>
        </w:rPr>
        <w:t xml:space="preserve"># </w:t>
      </w:r>
      <w:proofErr w:type="spellStart"/>
      <w:r w:rsidRPr="00007055">
        <w:rPr>
          <w:highlight w:val="yellow"/>
          <w:lang w:val="en-US"/>
        </w:rPr>
        <w:t>todo</w:t>
      </w:r>
      <w:proofErr w:type="spellEnd"/>
      <w:r w:rsidRPr="00007055">
        <w:rPr>
          <w:highlight w:val="yellow"/>
          <w:lang w:val="en-US"/>
        </w:rPr>
        <w:t xml:space="preserve"> – </w:t>
      </w:r>
      <w:proofErr w:type="spellStart"/>
      <w:r w:rsidRPr="00007055">
        <w:rPr>
          <w:highlight w:val="yellow"/>
          <w:lang w:val="en-US"/>
        </w:rPr>
        <w:t>dat</w:t>
      </w:r>
      <w:proofErr w:type="spellEnd"/>
      <w:r w:rsidRPr="00007055">
        <w:rPr>
          <w:highlight w:val="yellow"/>
          <w:lang w:val="en-US"/>
        </w:rPr>
        <w:t xml:space="preserve"> </w:t>
      </w:r>
      <w:proofErr w:type="spellStart"/>
      <w:r w:rsidRPr="00007055">
        <w:rPr>
          <w:highlight w:val="yellow"/>
          <w:lang w:val="en-US"/>
        </w:rPr>
        <w:t>pryč</w:t>
      </w:r>
      <w:proofErr w:type="spellEnd"/>
      <w:r w:rsidRPr="00007055">
        <w:rPr>
          <w:highlight w:val="yellow"/>
          <w:lang w:val="en-US"/>
        </w:rPr>
        <w:t xml:space="preserve"> – </w:t>
      </w:r>
      <w:proofErr w:type="spellStart"/>
      <w:r w:rsidRPr="00007055">
        <w:rPr>
          <w:highlight w:val="yellow"/>
          <w:lang w:val="en-US"/>
        </w:rPr>
        <w:t>zbytečné</w:t>
      </w:r>
      <w:proofErr w:type="spellEnd"/>
      <w:r w:rsidRPr="00007055">
        <w:rPr>
          <w:highlight w:val="yellow"/>
          <w:lang w:val="en-US"/>
        </w:rPr>
        <w:t xml:space="preserve"> </w:t>
      </w:r>
      <w:proofErr w:type="spellStart"/>
      <w:r w:rsidRPr="00007055">
        <w:rPr>
          <w:highlight w:val="yellow"/>
          <w:lang w:val="en-US"/>
        </w:rPr>
        <w:t>okecávačky</w:t>
      </w:r>
      <w:proofErr w:type="spellEnd"/>
    </w:p>
    <w:p w14:paraId="1515D1B4" w14:textId="6312F2DE" w:rsidR="00007055" w:rsidRDefault="00007055" w:rsidP="003A0BA8">
      <w:pPr>
        <w:pStyle w:val="Normlnprvnodsazen"/>
      </w:pPr>
      <w:r w:rsidRPr="00007055">
        <w:rPr>
          <w:highlight w:val="yellow"/>
        </w:rPr>
        <w:t xml:space="preserve">Dalším z kategorizačních kritérií pro popis technologií je úroveň detailu, do jaké umožňují uživateli tvořit danou vizualizaci. V tomto případě je vhodné rozlišit termíny softwarové </w:t>
      </w:r>
      <w:r w:rsidRPr="00007055">
        <w:rPr>
          <w:i/>
          <w:iCs/>
          <w:highlight w:val="yellow"/>
        </w:rPr>
        <w:t xml:space="preserve">knihovny </w:t>
      </w:r>
      <w:r w:rsidRPr="00007055">
        <w:rPr>
          <w:highlight w:val="yellow"/>
        </w:rPr>
        <w:t xml:space="preserve">a </w:t>
      </w:r>
      <w:r w:rsidRPr="00007055">
        <w:rPr>
          <w:i/>
          <w:iCs/>
          <w:highlight w:val="yellow"/>
        </w:rPr>
        <w:t xml:space="preserve">frameworky. </w:t>
      </w:r>
      <w:r w:rsidRPr="00007055">
        <w:rPr>
          <w:highlight w:val="yellow"/>
        </w:rPr>
        <w:t xml:space="preserve"> V případě knihoven se jedná o hotové implementace pro řešení konkrétních problémů, kdežto frameworky jsou sadou knihoven nástrojů a vývojových vzorů / přepisů pro usnadnění vývoje aplikace.  V případě 3D grafiky lze pak představit termín </w:t>
      </w:r>
      <w:r w:rsidRPr="00007055">
        <w:rPr>
          <w:i/>
          <w:iCs/>
          <w:highlight w:val="yellow"/>
        </w:rPr>
        <w:t xml:space="preserve">game / </w:t>
      </w:r>
      <w:proofErr w:type="spellStart"/>
      <w:r w:rsidRPr="00007055">
        <w:rPr>
          <w:i/>
          <w:iCs/>
          <w:highlight w:val="yellow"/>
        </w:rPr>
        <w:t>virutal</w:t>
      </w:r>
      <w:proofErr w:type="spellEnd"/>
      <w:r w:rsidRPr="00007055">
        <w:rPr>
          <w:i/>
          <w:iCs/>
          <w:highlight w:val="yellow"/>
        </w:rPr>
        <w:t xml:space="preserve"> </w:t>
      </w:r>
      <w:proofErr w:type="spellStart"/>
      <w:r w:rsidRPr="00007055">
        <w:rPr>
          <w:i/>
          <w:iCs/>
          <w:highlight w:val="yellow"/>
        </w:rPr>
        <w:t>engine</w:t>
      </w:r>
      <w:proofErr w:type="spellEnd"/>
      <w:r w:rsidRPr="00007055">
        <w:rPr>
          <w:highlight w:val="yellow"/>
        </w:rPr>
        <w:t>, které ve většině případech umožnují tvorbu virtuálních interaktivních prostředí prostřednictvím GUI (</w:t>
      </w:r>
      <w:proofErr w:type="spellStart"/>
      <w:r w:rsidRPr="00007055">
        <w:rPr>
          <w:i/>
          <w:iCs/>
          <w:highlight w:val="yellow"/>
        </w:rPr>
        <w:t>graphical</w:t>
      </w:r>
      <w:proofErr w:type="spellEnd"/>
      <w:r w:rsidRPr="00007055">
        <w:rPr>
          <w:i/>
          <w:iCs/>
          <w:highlight w:val="yellow"/>
        </w:rPr>
        <w:t xml:space="preserve"> user interface</w:t>
      </w:r>
      <w:r w:rsidRPr="00007055">
        <w:rPr>
          <w:highlight w:val="yellow"/>
        </w:rPr>
        <w:t xml:space="preserve">) a představují komplexní řešení. V případě webového </w:t>
      </w:r>
      <w:proofErr w:type="spellStart"/>
      <w:r w:rsidRPr="00007055">
        <w:rPr>
          <w:highlight w:val="yellow"/>
        </w:rPr>
        <w:t>prosředí</w:t>
      </w:r>
      <w:proofErr w:type="spellEnd"/>
      <w:r w:rsidRPr="00007055">
        <w:rPr>
          <w:highlight w:val="yellow"/>
        </w:rPr>
        <w:t xml:space="preserve"> je pak možné mluvit primárně o </w:t>
      </w:r>
      <w:proofErr w:type="spellStart"/>
      <w:r w:rsidRPr="00007055">
        <w:rPr>
          <w:i/>
          <w:iCs/>
          <w:highlight w:val="yellow"/>
        </w:rPr>
        <w:t>rendering</w:t>
      </w:r>
      <w:proofErr w:type="spellEnd"/>
      <w:r w:rsidRPr="00007055">
        <w:rPr>
          <w:i/>
          <w:iCs/>
          <w:highlight w:val="yellow"/>
        </w:rPr>
        <w:t xml:space="preserve"> </w:t>
      </w:r>
      <w:proofErr w:type="spellStart"/>
      <w:r w:rsidRPr="00007055">
        <w:rPr>
          <w:highlight w:val="yellow"/>
        </w:rPr>
        <w:t>engine</w:t>
      </w:r>
      <w:proofErr w:type="spellEnd"/>
      <w:r w:rsidRPr="00007055">
        <w:rPr>
          <w:highlight w:val="yellow"/>
        </w:rPr>
        <w:t xml:space="preserve"> řešeních, které umožňují 3D vizualizace na webu prostřednictvím </w:t>
      </w:r>
      <w:proofErr w:type="spellStart"/>
      <w:r w:rsidRPr="00007055">
        <w:rPr>
          <w:highlight w:val="yellow"/>
        </w:rPr>
        <w:t>javascriptu</w:t>
      </w:r>
      <w:proofErr w:type="spellEnd"/>
      <w:r w:rsidRPr="00007055">
        <w:rPr>
          <w:highlight w:val="yellow"/>
        </w:rPr>
        <w:t>.</w:t>
      </w:r>
      <w:r w:rsidRPr="001F6849">
        <w:t xml:space="preserve"> </w:t>
      </w:r>
    </w:p>
    <w:p w14:paraId="3AF052DC" w14:textId="08EEB62D" w:rsidR="004D6387" w:rsidRPr="001F6849" w:rsidRDefault="003A0BA8" w:rsidP="00007055">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EB970A9"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1100A3">
        <w:rPr>
          <w:noProof/>
        </w:rPr>
        <w:t>16</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6FA29188"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17</w:t>
      </w:r>
      <w:r w:rsidRPr="001F6849">
        <w:fldChar w:fldCharType="end"/>
      </w:r>
      <w:r w:rsidRPr="001F6849">
        <w:t xml:space="preserve"> Taxonomie </w:t>
      </w:r>
      <w:del w:id="98" w:author="Lukáš Herman" w:date="2023-02-06T14:26:00Z">
        <w:r w:rsidRPr="001F6849" w:rsidDel="00227A2E">
          <w:delText>weobvých</w:delText>
        </w:r>
      </w:del>
      <w:ins w:id="99" w:author="Lukáš Herman" w:date="2023-02-06T14:26:00Z">
        <w:r w:rsidR="00227A2E" w:rsidRPr="001F6849">
          <w:t>webových</w:t>
        </w:r>
      </w:ins>
      <w:r w:rsidRPr="001F6849">
        <w:t xml:space="preserve"> technologií umožňujících tvorbu </w:t>
      </w:r>
      <w:del w:id="100" w:author="Lukáš Herman" w:date="2023-02-06T14:26:00Z">
        <w:r w:rsidRPr="001F6849" w:rsidDel="00227A2E">
          <w:delText>virutálních</w:delText>
        </w:r>
      </w:del>
      <w:ins w:id="101"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208E912A" w:rsidR="00637A27" w:rsidRPr="00637A27" w:rsidRDefault="00637A27" w:rsidP="00637A27">
      <w:pPr>
        <w:pStyle w:val="Caption"/>
      </w:pPr>
      <w:r>
        <w:t xml:space="preserve">Obr. </w:t>
      </w:r>
      <w:r>
        <w:fldChar w:fldCharType="begin"/>
      </w:r>
      <w:r>
        <w:instrText xml:space="preserve"> SEQ Obr. \* ARABIC </w:instrText>
      </w:r>
      <w:r>
        <w:fldChar w:fldCharType="separate"/>
      </w:r>
      <w:r w:rsidR="001100A3">
        <w:rPr>
          <w:noProof/>
        </w:rPr>
        <w:t>18</w:t>
      </w:r>
      <w:r>
        <w:fldChar w:fldCharType="end"/>
      </w:r>
      <w:r>
        <w:t xml:space="preserve"> </w:t>
      </w:r>
      <w:r w:rsidRPr="001F6849">
        <w:t xml:space="preserve">Taxonomie </w:t>
      </w:r>
      <w:del w:id="102" w:author="Lukáš Herman" w:date="2023-02-06T14:26:00Z">
        <w:r w:rsidRPr="001F6849" w:rsidDel="00227A2E">
          <w:delText>weobvých</w:delText>
        </w:r>
      </w:del>
      <w:ins w:id="103" w:author="Lukáš Herman" w:date="2023-02-06T14:26:00Z">
        <w:r w:rsidRPr="001F6849">
          <w:t>webových</w:t>
        </w:r>
      </w:ins>
      <w:r w:rsidRPr="001F6849">
        <w:t xml:space="preserve"> technologií umožňujících tvorbu </w:t>
      </w:r>
      <w:del w:id="104" w:author="Lukáš Herman" w:date="2023-02-06T14:26:00Z">
        <w:r w:rsidRPr="001F6849" w:rsidDel="00227A2E">
          <w:delText>virutálních</w:delText>
        </w:r>
      </w:del>
      <w:ins w:id="105"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 xml:space="preserve">Přímý vývoj nad </w:t>
      </w:r>
      <w:proofErr w:type="spellStart"/>
      <w:r w:rsidRPr="00AC6F9B">
        <w:rPr>
          <w:highlight w:val="yellow"/>
        </w:rPr>
        <w:t>WebGL</w:t>
      </w:r>
      <w:proofErr w:type="spellEnd"/>
      <w:r w:rsidRPr="00AC6F9B">
        <w:rPr>
          <w:highlight w:val="yellow"/>
        </w:rPr>
        <w:t xml:space="preserve"> a </w:t>
      </w:r>
      <w:proofErr w:type="spellStart"/>
      <w:r w:rsidRPr="00AC6F9B">
        <w:rPr>
          <w:highlight w:val="yellow"/>
        </w:rPr>
        <w:t>WebXR</w:t>
      </w:r>
      <w:proofErr w:type="spellEnd"/>
    </w:p>
    <w:p w14:paraId="1864E043" w14:textId="77777777" w:rsidR="001937BB" w:rsidRPr="00AC6F9B" w:rsidRDefault="001937BB" w:rsidP="001937BB">
      <w:pPr>
        <w:pStyle w:val="Normlnprvnodsazen"/>
        <w:numPr>
          <w:ilvl w:val="0"/>
          <w:numId w:val="35"/>
        </w:numPr>
        <w:rPr>
          <w:highlight w:val="yellow"/>
        </w:rPr>
      </w:pPr>
      <w:r w:rsidRPr="00AC6F9B">
        <w:rPr>
          <w:highlight w:val="yellow"/>
        </w:rPr>
        <w:t xml:space="preserve">JS framework / knihovnu pro </w:t>
      </w:r>
      <w:proofErr w:type="spellStart"/>
      <w:r w:rsidRPr="00AC6F9B">
        <w:rPr>
          <w:highlight w:val="yellow"/>
        </w:rPr>
        <w:t>WebXR</w:t>
      </w:r>
      <w:proofErr w:type="spellEnd"/>
    </w:p>
    <w:p w14:paraId="70FC3B69" w14:textId="77777777" w:rsidR="001937BB" w:rsidRPr="00AC6F9B" w:rsidRDefault="001937BB" w:rsidP="001937BB">
      <w:pPr>
        <w:pStyle w:val="Normlnprvnodsazen"/>
        <w:numPr>
          <w:ilvl w:val="0"/>
          <w:numId w:val="35"/>
        </w:numPr>
        <w:rPr>
          <w:highlight w:val="yellow"/>
        </w:rPr>
      </w:pPr>
      <w:r w:rsidRPr="00AC6F9B">
        <w:rPr>
          <w:highlight w:val="yellow"/>
        </w:rPr>
        <w:t xml:space="preserve">Export do </w:t>
      </w:r>
      <w:proofErr w:type="spellStart"/>
      <w:proofErr w:type="gramStart"/>
      <w:r w:rsidRPr="00AC6F9B">
        <w:rPr>
          <w:highlight w:val="yellow"/>
        </w:rPr>
        <w:t>WebGL</w:t>
      </w:r>
      <w:proofErr w:type="spellEnd"/>
      <w:r w:rsidRPr="00AC6F9B">
        <w:rPr>
          <w:highlight w:val="yellow"/>
        </w:rPr>
        <w:t xml:space="preserve">  skrze</w:t>
      </w:r>
      <w:proofErr w:type="gramEnd"/>
      <w:r w:rsidRPr="00AC6F9B">
        <w:rPr>
          <w:highlight w:val="yellow"/>
        </w:rPr>
        <w:t xml:space="preserve"> herní </w:t>
      </w:r>
      <w:proofErr w:type="spellStart"/>
      <w:r w:rsidRPr="00AC6F9B">
        <w:rPr>
          <w:highlight w:val="yellow"/>
        </w:rPr>
        <w:t>engine</w:t>
      </w:r>
      <w:proofErr w:type="spellEnd"/>
    </w:p>
    <w:p w14:paraId="17803085" w14:textId="77777777" w:rsidR="001937BB" w:rsidRPr="00AC6F9B" w:rsidRDefault="001937BB" w:rsidP="001937BB">
      <w:pPr>
        <w:pStyle w:val="Normlnprvnodsazen"/>
        <w:numPr>
          <w:ilvl w:val="0"/>
          <w:numId w:val="35"/>
        </w:numPr>
        <w:rPr>
          <w:highlight w:val="yellow"/>
        </w:rPr>
      </w:pPr>
      <w:proofErr w:type="spellStart"/>
      <w:r w:rsidRPr="00AC6F9B">
        <w:rPr>
          <w:highlight w:val="yellow"/>
        </w:rPr>
        <w:t>WebXR</w:t>
      </w:r>
      <w:proofErr w:type="spellEnd"/>
      <w:r w:rsidRPr="00AC6F9B">
        <w:rPr>
          <w:highlight w:val="yellow"/>
        </w:rPr>
        <w:t xml:space="preserve"> </w:t>
      </w:r>
      <w:proofErr w:type="spellStart"/>
      <w:proofErr w:type="gramStart"/>
      <w:r w:rsidRPr="00AC6F9B">
        <w:rPr>
          <w:highlight w:val="yellow"/>
        </w:rPr>
        <w:t>engine</w:t>
      </w:r>
      <w:proofErr w:type="spellEnd"/>
      <w:r w:rsidRPr="00AC6F9B">
        <w:rPr>
          <w:highlight w:val="yellow"/>
        </w:rPr>
        <w:t xml:space="preserve"> - </w:t>
      </w:r>
      <w:proofErr w:type="spellStart"/>
      <w:r w:rsidRPr="00AC6F9B">
        <w:rPr>
          <w:highlight w:val="yellow"/>
        </w:rPr>
        <w:t>wonderland</w:t>
      </w:r>
      <w:proofErr w:type="spellEnd"/>
      <w:proofErr w:type="gramEnd"/>
    </w:p>
    <w:p w14:paraId="18945E20" w14:textId="25BDC6A5" w:rsidR="001937BB" w:rsidRPr="00AC6F9B" w:rsidRDefault="001937BB" w:rsidP="001937BB">
      <w:pPr>
        <w:rPr>
          <w:b/>
          <w:bCs/>
          <w:highlight w:val="yellow"/>
        </w:rPr>
      </w:pPr>
      <w:r w:rsidRPr="00AC6F9B">
        <w:rPr>
          <w:b/>
          <w:bCs/>
          <w:highlight w:val="yellow"/>
        </w:rPr>
        <w:t>JS Frameworky a knihovny</w:t>
      </w:r>
    </w:p>
    <w:p w14:paraId="1A628DD2" w14:textId="2ECD009F" w:rsidR="001937BB" w:rsidRPr="001937BB" w:rsidRDefault="001937BB" w:rsidP="00464C35">
      <w:pPr>
        <w:pStyle w:val="Normlnprvnodsazen"/>
        <w:ind w:firstLine="0"/>
        <w:rPr>
          <w:lang w:eastAsia="en-US"/>
        </w:rPr>
      </w:pPr>
      <w:r w:rsidRPr="00AC6F9B">
        <w:rPr>
          <w:highlight w:val="yellow"/>
          <w:lang w:eastAsia="en-US"/>
        </w:rPr>
        <w:t xml:space="preserve">Three.js, </w:t>
      </w:r>
      <w:proofErr w:type="spellStart"/>
      <w:r w:rsidRPr="00AC6F9B">
        <w:rPr>
          <w:highlight w:val="yellow"/>
          <w:lang w:eastAsia="en-US"/>
        </w:rPr>
        <w:t>react-three-fiber</w:t>
      </w:r>
      <w:proofErr w:type="spellEnd"/>
      <w:r w:rsidRPr="00AC6F9B">
        <w:rPr>
          <w:highlight w:val="yellow"/>
          <w:lang w:eastAsia="en-US"/>
        </w:rPr>
        <w:t>, babylon.js, ar.js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6"/>
      <w:commentRangeStart w:id="107"/>
      <w:r w:rsidRPr="001F6849">
        <w:rPr>
          <w:lang w:eastAsia="en-US"/>
        </w:rPr>
        <w:t>2</w:t>
      </w:r>
      <w:del w:id="108" w:author="Lukáš Herman" w:date="2023-02-10T18:48:00Z">
        <w:r w:rsidRPr="001F6849" w:rsidDel="0045773E">
          <w:rPr>
            <w:lang w:eastAsia="en-US"/>
          </w:rPr>
          <w:delText xml:space="preserve"> </w:delText>
        </w:r>
      </w:del>
      <w:r w:rsidRPr="001F6849">
        <w:rPr>
          <w:lang w:eastAsia="en-US"/>
        </w:rPr>
        <w:t>D</w:t>
      </w:r>
      <w:commentRangeEnd w:id="106"/>
      <w:r w:rsidR="0045773E" w:rsidRPr="001F6849">
        <w:rPr>
          <w:rStyle w:val="CommentReference"/>
          <w:lang w:eastAsia="en-US"/>
        </w:rPr>
        <w:commentReference w:id="106"/>
      </w:r>
      <w:commentRangeEnd w:id="107"/>
      <w:r w:rsidR="009C30BB" w:rsidRPr="001F6849">
        <w:rPr>
          <w:rStyle w:val="CommentReference"/>
          <w:lang w:eastAsia="en-US"/>
        </w:rPr>
        <w:commentReference w:id="107"/>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6F69EDD"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19</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2E11A55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EA43B7">
        <w:instrText xml:space="preserve"> ADDIN ZOTERO_ITEM CSL_CITATION {"citationID":"P5cW5ViI","properties":{"formattedCitation":"(MDN Contributors 2023)","plainCitation":"(MDN Contributors 2023)","noteIndex":0},"citationItems":[{"id":1959,"uris":["http://zotero.org/groups/4599106/items/HK87L7UA"],"itemData":{"id":1959,"type":"webpage","abstract":"The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EA43B7" w:rsidRPr="00EA43B7">
        <w:t>(MDN Contributors 2023)</w:t>
      </w:r>
      <w:r w:rsidR="00EA43B7">
        <w:fldChar w:fldCharType="end"/>
      </w:r>
      <w:r w:rsidR="00185FBF">
        <w:rPr>
          <w:lang w:val="en-US"/>
        </w:rPr>
        <w:t xml:space="preserve">: </w:t>
      </w:r>
    </w:p>
    <w:p w14:paraId="295488A0" w14:textId="37A8B64F"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 imerznímu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806D843"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EA43B7">
        <w:rPr>
          <w:bCs/>
        </w:rPr>
        <w:instrText xml:space="preserve"> ADDIN ZOTERO_ITEM CSL_CITATION {"citationID":"BiX6ViRW","properties":{"formattedCitation":"(Immersive Web Working Group 2022; MDN Contributors 2023)","plainCitation":"(Immersive Web Working Group 2022; MDN Contributors 2023)","noteIndex":0},"citationItems":[{"id":1961,"uris":["http://zotero.org/groups/4599106/items/UJTHN34H"],"itemData":{"id":1961,"type":"webpage","abstract":"Repository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EA43B7" w:rsidRPr="00EA43B7">
        <w:t>(Immersive Web Working Group 2022; MDN Contributors 2023)</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Pr="001975DE" w:rsidRDefault="001A2401" w:rsidP="001A2401">
      <w:pPr>
        <w:pStyle w:val="Normlnprvnodsazen"/>
        <w:ind w:firstLine="0"/>
        <w:rPr>
          <w:ins w:id="109"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10" w:author="Jan Horák" w:date="2023-06-15T11:58:00Z"/>
        </w:rPr>
      </w:pPr>
      <w:proofErr w:type="spellStart"/>
      <w:ins w:id="111"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12"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w:t>
      </w:r>
      <w:r w:rsidRPr="00DA3AC7">
        <w:rPr>
          <w:bCs/>
        </w:rPr>
        <w:lastRenderedPageBreak/>
        <w:t>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13"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3FC04C10"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p>
    <w:p w14:paraId="0EDD8066" w14:textId="757D6149" w:rsidR="00142D08" w:rsidRDefault="00142D08" w:rsidP="00142D08">
      <w:pPr>
        <w:pStyle w:val="Heading2"/>
        <w:rPr>
          <w:lang w:val="cs-CZ"/>
        </w:rPr>
      </w:pPr>
      <w:r w:rsidRPr="001F6849">
        <w:rPr>
          <w:lang w:val="cs-CZ"/>
        </w:rPr>
        <w:lastRenderedPageBreak/>
        <w:t>Specifikace požadavků pro technologie</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lastRenderedPageBreak/>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3411C646" w14:textId="1B221A0E" w:rsidR="001937BB" w:rsidRDefault="006108EA" w:rsidP="001937BB">
      <w:pPr>
        <w:pStyle w:val="Heading2"/>
      </w:pPr>
      <w:proofErr w:type="spellStart"/>
      <w:r>
        <w:t>Analýza</w:t>
      </w:r>
      <w:proofErr w:type="spellEnd"/>
      <w:r>
        <w:t xml:space="preserve"> </w:t>
      </w:r>
      <w:proofErr w:type="spellStart"/>
      <w:r>
        <w:t>technologií</w:t>
      </w:r>
      <w:proofErr w:type="spellEnd"/>
    </w:p>
    <w:p w14:paraId="4DD0A696" w14:textId="3DC2E4ED" w:rsidR="00D560AD" w:rsidRDefault="00D560AD" w:rsidP="00D560AD">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proofErr w:type="gramStart"/>
      <w:r w:rsidR="00464C35">
        <w:rPr>
          <w:lang w:eastAsia="cs-CZ"/>
        </w:rPr>
        <w:t>kompatibilita</w:t>
      </w:r>
      <w:proofErr w:type="gramEnd"/>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Pr="002413F8" w:rsidRDefault="00386DB5" w:rsidP="00386DB5">
      <w:pPr>
        <w:rPr>
          <w:b/>
          <w:bCs/>
          <w:highlight w:val="yellow"/>
        </w:rPr>
      </w:pPr>
      <w:r w:rsidRPr="002413F8">
        <w:rPr>
          <w:b/>
          <w:bCs/>
          <w:highlight w:val="yellow"/>
        </w:rPr>
        <w:t>Three.js</w:t>
      </w:r>
    </w:p>
    <w:p w14:paraId="2E823DDD" w14:textId="1072BC86" w:rsidR="00386DB5" w:rsidRDefault="00386DB5" w:rsidP="00386DB5">
      <w:pPr>
        <w:pStyle w:val="Normlnprvnodsazen"/>
        <w:ind w:firstLine="0"/>
        <w:rPr>
          <w:highlight w:val="yellow"/>
          <w:lang w:eastAsia="en-US"/>
        </w:rPr>
      </w:pPr>
      <w:r w:rsidRPr="002413F8">
        <w:rPr>
          <w:highlight w:val="yellow"/>
          <w:lang w:eastAsia="en-US"/>
        </w:rPr>
        <w:t xml:space="preserve">Three.js je lehká knihovna napsaná v </w:t>
      </w:r>
      <w:proofErr w:type="spellStart"/>
      <w:r w:rsidRPr="002413F8">
        <w:rPr>
          <w:highlight w:val="yellow"/>
          <w:lang w:eastAsia="en-US"/>
        </w:rPr>
        <w:t>JavaScriptu</w:t>
      </w:r>
      <w:proofErr w:type="spellEnd"/>
      <w:r w:rsidRPr="002413F8">
        <w:rPr>
          <w:highlight w:val="yellow"/>
          <w:lang w:eastAsia="en-US"/>
        </w:rPr>
        <w:t xml:space="preserve"> pro tvorbu a zobrazení </w:t>
      </w:r>
      <w:proofErr w:type="gramStart"/>
      <w:r w:rsidRPr="002413F8">
        <w:rPr>
          <w:highlight w:val="yellow"/>
          <w:lang w:eastAsia="en-US"/>
        </w:rPr>
        <w:t>3D</w:t>
      </w:r>
      <w:proofErr w:type="gramEnd"/>
      <w:r w:rsidRPr="002413F8">
        <w:rPr>
          <w:highlight w:val="yellow"/>
          <w:lang w:eastAsia="en-US"/>
        </w:rPr>
        <w:t xml:space="preserve"> animované počítačové grafiky v webovém prohlížeči. Staví nad základy HTML5, SVG a hlavně </w:t>
      </w:r>
      <w:proofErr w:type="spellStart"/>
      <w:r w:rsidRPr="002413F8">
        <w:rPr>
          <w:highlight w:val="yellow"/>
          <w:lang w:eastAsia="en-US"/>
        </w:rPr>
        <w:t>WebGL</w:t>
      </w:r>
      <w:proofErr w:type="spellEnd"/>
      <w:r w:rsidRPr="002413F8">
        <w:rPr>
          <w:highlight w:val="yellow"/>
          <w:lang w:eastAsia="en-US"/>
        </w:rPr>
        <w:t>. Jedná se o jednu z nejpopulárnějších vykreslovacích knihoven pro web (</w:t>
      </w:r>
      <w:r w:rsidRPr="002413F8">
        <w:rPr>
          <w:highlight w:val="yellow"/>
          <w:lang w:val="en-US" w:eastAsia="en-US"/>
        </w:rPr>
        <w:t xml:space="preserve">#todo – </w:t>
      </w:r>
      <w:r w:rsidRPr="002413F8">
        <w:rPr>
          <w:highlight w:val="yellow"/>
          <w:lang w:eastAsia="en-US"/>
        </w:rPr>
        <w:t xml:space="preserve">CITACE). </w:t>
      </w:r>
    </w:p>
    <w:p w14:paraId="62D0E7A6" w14:textId="235DB847" w:rsidR="00814A56" w:rsidRDefault="00814A56" w:rsidP="00814A56">
      <w:pPr>
        <w:rPr>
          <w:highlight w:val="yellow"/>
        </w:rPr>
      </w:pPr>
      <w:r>
        <w:rPr>
          <w:noProof/>
        </w:rPr>
        <w:lastRenderedPageBreak/>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0322695A" w14:textId="06F851CB" w:rsidR="00814A56" w:rsidRPr="00B31D05" w:rsidRDefault="00814A56" w:rsidP="00814A56">
      <w:r>
        <w:t>Hlavním komponentem Three.js</w:t>
      </w:r>
      <w:r w:rsidR="00102064">
        <w:t xml:space="preserve"> je </w:t>
      </w:r>
      <w:proofErr w:type="spellStart"/>
      <w:r w:rsidR="00102064">
        <w:t>Renderer</w:t>
      </w:r>
      <w:proofErr w:type="spellEnd"/>
      <w:r w:rsidR="00102064">
        <w:t xml:space="preserve">, </w:t>
      </w:r>
      <w:r>
        <w:t xml:space="preserve">který při poskytnutí Scény a Kamery umožní skrze </w:t>
      </w:r>
      <w:proofErr w:type="spellStart"/>
      <w:r>
        <w:t>WebGL</w:t>
      </w:r>
      <w:proofErr w:type="spellEnd"/>
      <w:r>
        <w:t xml:space="preserve"> vykreslit </w:t>
      </w:r>
      <w:r w:rsidR="00102064">
        <w:t>část 3D prostředí, které je v záběru kamery</w:t>
      </w:r>
      <w:r>
        <w:t xml:space="preserve"> </w:t>
      </w:r>
      <w:r w:rsidR="00102064">
        <w:t xml:space="preserve">jakožto 2D obraz v rámci </w:t>
      </w:r>
      <w:r>
        <w:rPr>
          <w:lang w:val="en-US"/>
        </w:rPr>
        <w:t>&lt;</w:t>
      </w:r>
      <w:proofErr w:type="spellStart"/>
      <w:r>
        <w:t>canvas</w:t>
      </w:r>
      <w:proofErr w:type="spellEnd"/>
      <w:r>
        <w:t>&gt;</w:t>
      </w:r>
      <w:r w:rsidR="00102064">
        <w:t xml:space="preserve"> HTML elementu. Hlavní strukturou Three.js je graf scény</w:t>
      </w:r>
      <w:r w:rsidR="00B31D05">
        <w:t>, který obsahuje objekty</w:t>
      </w:r>
      <w:r w:rsidR="00B31D05">
        <w:rPr>
          <w:lang w:val="en-US"/>
        </w:rPr>
        <w:t xml:space="preserve"> (viz. </w:t>
      </w:r>
      <w:proofErr w:type="spellStart"/>
      <w:r w:rsidR="00B31D05">
        <w:rPr>
          <w:lang w:val="en-US"/>
        </w:rPr>
        <w:t>Obr.X</w:t>
      </w:r>
      <w:proofErr w:type="spellEnd"/>
      <w:r w:rsidR="00B31D05">
        <w:rPr>
          <w:lang w:val="en-US"/>
        </w:rPr>
        <w:t xml:space="preserve">). </w:t>
      </w:r>
      <w:proofErr w:type="spellStart"/>
      <w:r w:rsidR="00B31D05">
        <w:rPr>
          <w:lang w:val="en-US"/>
        </w:rPr>
        <w:t>Stromová</w:t>
      </w:r>
      <w:proofErr w:type="spellEnd"/>
      <w:r w:rsidR="00B31D05">
        <w:rPr>
          <w:lang w:val="en-US"/>
        </w:rPr>
        <w:t xml:space="preserve"> </w:t>
      </w:r>
      <w:proofErr w:type="spellStart"/>
      <w:r w:rsidR="00B31D05">
        <w:rPr>
          <w:lang w:val="en-US"/>
        </w:rPr>
        <w:t>struktura</w:t>
      </w:r>
      <w:proofErr w:type="spellEnd"/>
      <w:r w:rsidR="00B31D05">
        <w:rPr>
          <w:lang w:val="en-US"/>
        </w:rPr>
        <w:t xml:space="preserve"> </w:t>
      </w:r>
      <w:proofErr w:type="spellStart"/>
      <w:r w:rsidR="00B31D05">
        <w:rPr>
          <w:lang w:val="en-US"/>
        </w:rPr>
        <w:t>určuje</w:t>
      </w:r>
      <w:proofErr w:type="spellEnd"/>
      <w:r w:rsidR="00B31D05">
        <w:rPr>
          <w:lang w:val="en-US"/>
        </w:rPr>
        <w:t xml:space="preserve"> </w:t>
      </w:r>
      <w:proofErr w:type="spellStart"/>
      <w:r w:rsidR="00B31D05">
        <w:rPr>
          <w:lang w:val="en-US"/>
        </w:rPr>
        <w:t>polohu</w:t>
      </w:r>
      <w:proofErr w:type="spellEnd"/>
      <w:r w:rsidR="00B31D05">
        <w:rPr>
          <w:lang w:val="en-US"/>
        </w:rPr>
        <w:t xml:space="preserve"> </w:t>
      </w:r>
      <w:proofErr w:type="gramStart"/>
      <w:r w:rsidR="00B31D05">
        <w:rPr>
          <w:lang w:val="en-US"/>
        </w:rPr>
        <w:t>a</w:t>
      </w:r>
      <w:proofErr w:type="gramEnd"/>
      <w:r w:rsidR="00B31D05">
        <w:rPr>
          <w:lang w:val="en-US"/>
        </w:rPr>
        <w:t xml:space="preserve"> </w:t>
      </w:r>
      <w:proofErr w:type="spellStart"/>
      <w:r w:rsidR="00B31D05">
        <w:rPr>
          <w:lang w:val="en-US"/>
        </w:rPr>
        <w:t>orientaci</w:t>
      </w:r>
      <w:proofErr w:type="spellEnd"/>
      <w:r w:rsidR="00B31D05">
        <w:rPr>
          <w:lang w:val="en-US"/>
        </w:rPr>
        <w:t xml:space="preserve"> </w:t>
      </w:r>
      <w:proofErr w:type="spellStart"/>
      <w:r w:rsidR="00B31D05">
        <w:rPr>
          <w:lang w:val="en-US"/>
        </w:rPr>
        <w:t>objektů</w:t>
      </w:r>
      <w:proofErr w:type="spellEnd"/>
      <w:r w:rsidR="00B31D05">
        <w:rPr>
          <w:lang w:val="en-US"/>
        </w:rPr>
        <w:t xml:space="preserve">, </w:t>
      </w:r>
      <w:r w:rsidR="00B31D05">
        <w:t xml:space="preserve">poloha objektu se určuje relativně k jeho rodičovskému objektu. </w:t>
      </w:r>
      <w:r w:rsidR="00B31D05">
        <w:rPr>
          <w:b/>
          <w:bCs/>
        </w:rPr>
        <w:t>Kamera</w:t>
      </w:r>
      <w:r w:rsidR="00B31D05">
        <w:t xml:space="preserve"> může být mimo scénu, jelikož může mít danou, popř. </w:t>
      </w:r>
      <w:proofErr w:type="spellStart"/>
      <w:r w:rsidR="00B31D05">
        <w:t>iteraktivní</w:t>
      </w:r>
      <w:proofErr w:type="spellEnd"/>
      <w:r w:rsidR="00B31D05">
        <w:t xml:space="preserve"> polohu, zároveň pokud má kamera rodičovský objekt a ten mění svou polohu v prostoru, kamera jej bude následovat. </w:t>
      </w:r>
    </w:p>
    <w:p w14:paraId="3D9C3374" w14:textId="77777777" w:rsidR="00814A56" w:rsidRDefault="00814A56" w:rsidP="000D323F">
      <w:pPr>
        <w:rPr>
          <w:highlight w:val="yellow"/>
        </w:rPr>
      </w:pPr>
    </w:p>
    <w:p w14:paraId="40F4EA4D" w14:textId="0353B6E5" w:rsidR="000D323F" w:rsidRP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w:t>
      </w:r>
      <w:r>
        <w:lastRenderedPageBreak/>
        <w:t xml:space="preserve">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lastRenderedPageBreak/>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2"/>
                    <a:stretch>
                      <a:fillRect/>
                    </a:stretch>
                  </pic:blipFill>
                  <pic:spPr>
                    <a:xfrm>
                      <a:off x="0" y="0"/>
                      <a:ext cx="5579745" cy="2852420"/>
                    </a:xfrm>
                    <a:prstGeom prst="rect">
                      <a:avLst/>
                    </a:prstGeom>
                  </pic:spPr>
                </pic:pic>
              </a:graphicData>
            </a:graphic>
          </wp:inline>
        </w:drawing>
      </w:r>
    </w:p>
    <w:p w14:paraId="6E019035" w14:textId="0E081A4D" w:rsidR="00B40019" w:rsidRDefault="00B40019" w:rsidP="00B40019">
      <w:pPr>
        <w:pStyle w:val="Caption"/>
      </w:pPr>
      <w:r>
        <w:t xml:space="preserve">Obr. </w:t>
      </w:r>
      <w:r>
        <w:fldChar w:fldCharType="begin"/>
      </w:r>
      <w:r>
        <w:instrText xml:space="preserve"> SEQ Obr. \* ARABIC </w:instrText>
      </w:r>
      <w:r>
        <w:fldChar w:fldCharType="separate"/>
      </w:r>
      <w:r w:rsidR="001100A3">
        <w:rPr>
          <w:noProof/>
        </w:rPr>
        <w:t>20</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3"/>
                    <a:stretch>
                      <a:fillRect/>
                    </a:stretch>
                  </pic:blipFill>
                  <pic:spPr>
                    <a:xfrm>
                      <a:off x="0" y="0"/>
                      <a:ext cx="5579745" cy="2602865"/>
                    </a:xfrm>
                    <a:prstGeom prst="rect">
                      <a:avLst/>
                    </a:prstGeom>
                  </pic:spPr>
                </pic:pic>
              </a:graphicData>
            </a:graphic>
          </wp:inline>
        </w:drawing>
      </w:r>
    </w:p>
    <w:p w14:paraId="4AFAB6CE" w14:textId="5F77112E" w:rsidR="003635FB" w:rsidRPr="003635FB" w:rsidRDefault="003635FB" w:rsidP="003635FB">
      <w:pPr>
        <w:pStyle w:val="Caption"/>
      </w:pPr>
      <w:r>
        <w:t xml:space="preserve">Obr. </w:t>
      </w:r>
      <w:r>
        <w:fldChar w:fldCharType="begin"/>
      </w:r>
      <w:r>
        <w:instrText xml:space="preserve"> SEQ Obr. \* ARABIC </w:instrText>
      </w:r>
      <w:r>
        <w:fldChar w:fldCharType="separate"/>
      </w:r>
      <w:r w:rsidR="001100A3">
        <w:rPr>
          <w:noProof/>
        </w:rPr>
        <w:t>21</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4"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lastRenderedPageBreak/>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5"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6"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14"/>
      <w:r>
        <w:t xml:space="preserve">Viz: </w:t>
      </w:r>
      <w:hyperlink r:id="rId47"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48" w:anchor="!/interesting-parallel-bit" w:history="1">
        <w:r w:rsidRPr="000D3D05">
          <w:rPr>
            <w:rStyle w:val="Hyperlink"/>
          </w:rPr>
          <w:t>https://glitch.com/edit/#!/interesting-parallel-bit</w:t>
        </w:r>
      </w:hyperlink>
      <w:commentRangeEnd w:id="114"/>
      <w:r>
        <w:rPr>
          <w:rStyle w:val="CommentReference"/>
        </w:rPr>
        <w:commentReference w:id="114"/>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lastRenderedPageBreak/>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396BA6B2" w14:textId="40A99C91" w:rsidR="00E66303" w:rsidRPr="00E66303" w:rsidRDefault="00E66303" w:rsidP="00E66303">
      <w:r w:rsidRPr="00E66303">
        <w:t>https://learn.framevr.io/</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3D85B911" w:rsidR="00054069" w:rsidRPr="001F6849" w:rsidRDefault="00054069" w:rsidP="00054069">
      <w:pPr>
        <w:pStyle w:val="Normlnprvnodsazen"/>
        <w:ind w:firstLine="0"/>
      </w:pPr>
      <w:r w:rsidRPr="001F6849">
        <w:fldChar w:fldCharType="begin"/>
      </w:r>
      <w:r w:rsidR="00EC1C95">
        <w:instrText xml:space="preserve"> ADDIN ZOTERO_ITEM CSL_CITATION {"citationID":"cYRPxs8U","properties":{"formattedCitation":"(Coltekin et al. 2020)","plainCitation":"(Coltekin et al. 2020)","noteIndex":0},"citationItems":[{"id":"Ade5ExZh/DyMfmYFV","uris":["http://zotero.org/groups/4599106/items/F54Y7ICM"],"itemData":{"id":1274,"type":"article-journal","abstract":"This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49"/>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1"/>
          <w:footerReference w:type="default" r:id="rId52"/>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3"/>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6"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7"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4"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B296C" w14:textId="77777777" w:rsidR="00EB62D9" w:rsidRDefault="00EB62D9" w:rsidP="0057088F">
      <w:pPr>
        <w:spacing w:after="0" w:line="240" w:lineRule="auto"/>
      </w:pPr>
      <w:r>
        <w:separator/>
      </w:r>
    </w:p>
  </w:endnote>
  <w:endnote w:type="continuationSeparator" w:id="0">
    <w:p w14:paraId="45A159B4" w14:textId="77777777" w:rsidR="00EB62D9" w:rsidRDefault="00EB62D9"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8338D" w14:textId="77777777" w:rsidR="00EB62D9" w:rsidRDefault="00EB62D9" w:rsidP="0057088F">
      <w:pPr>
        <w:spacing w:after="0" w:line="240" w:lineRule="auto"/>
      </w:pPr>
      <w:r>
        <w:separator/>
      </w:r>
    </w:p>
  </w:footnote>
  <w:footnote w:type="continuationSeparator" w:id="0">
    <w:p w14:paraId="3DD6F866" w14:textId="77777777" w:rsidR="00EB62D9" w:rsidRDefault="00EB62D9"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653EA3"/>
    <w:multiLevelType w:val="hybridMultilevel"/>
    <w:tmpl w:val="B43E2D4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0"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3"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7"/>
  </w:num>
  <w:num w:numId="3" w16cid:durableId="1170680267">
    <w:abstractNumId w:val="13"/>
  </w:num>
  <w:num w:numId="4" w16cid:durableId="1796368114">
    <w:abstractNumId w:val="20"/>
  </w:num>
  <w:num w:numId="5" w16cid:durableId="300885919">
    <w:abstractNumId w:val="30"/>
  </w:num>
  <w:num w:numId="6" w16cid:durableId="521938209">
    <w:abstractNumId w:val="44"/>
  </w:num>
  <w:num w:numId="7" w16cid:durableId="619992562">
    <w:abstractNumId w:val="23"/>
  </w:num>
  <w:num w:numId="8" w16cid:durableId="208229350">
    <w:abstractNumId w:val="8"/>
  </w:num>
  <w:num w:numId="9" w16cid:durableId="2076317703">
    <w:abstractNumId w:val="15"/>
  </w:num>
  <w:num w:numId="10" w16cid:durableId="802234337">
    <w:abstractNumId w:val="28"/>
  </w:num>
  <w:num w:numId="11" w16cid:durableId="385684583">
    <w:abstractNumId w:val="19"/>
  </w:num>
  <w:num w:numId="12" w16cid:durableId="65956355">
    <w:abstractNumId w:val="40"/>
  </w:num>
  <w:num w:numId="13" w16cid:durableId="354035738">
    <w:abstractNumId w:val="47"/>
  </w:num>
  <w:num w:numId="14" w16cid:durableId="395475347">
    <w:abstractNumId w:val="1"/>
  </w:num>
  <w:num w:numId="15" w16cid:durableId="1336884254">
    <w:abstractNumId w:val="26"/>
  </w:num>
  <w:num w:numId="16" w16cid:durableId="757364363">
    <w:abstractNumId w:val="34"/>
  </w:num>
  <w:num w:numId="17" w16cid:durableId="2033720445">
    <w:abstractNumId w:val="48"/>
  </w:num>
  <w:num w:numId="18" w16cid:durableId="837696955">
    <w:abstractNumId w:val="42"/>
  </w:num>
  <w:num w:numId="19" w16cid:durableId="414474922">
    <w:abstractNumId w:val="25"/>
  </w:num>
  <w:num w:numId="20" w16cid:durableId="2059282820">
    <w:abstractNumId w:val="11"/>
  </w:num>
  <w:num w:numId="21" w16cid:durableId="1490631062">
    <w:abstractNumId w:val="24"/>
  </w:num>
  <w:num w:numId="22" w16cid:durableId="1901403376">
    <w:abstractNumId w:val="2"/>
  </w:num>
  <w:num w:numId="23" w16cid:durableId="901527545">
    <w:abstractNumId w:val="38"/>
  </w:num>
  <w:num w:numId="24" w16cid:durableId="13649980">
    <w:abstractNumId w:val="6"/>
  </w:num>
  <w:num w:numId="25" w16cid:durableId="1364744581">
    <w:abstractNumId w:val="12"/>
  </w:num>
  <w:num w:numId="26" w16cid:durableId="1671255231">
    <w:abstractNumId w:val="32"/>
  </w:num>
  <w:num w:numId="27" w16cid:durableId="1198667109">
    <w:abstractNumId w:val="43"/>
  </w:num>
  <w:num w:numId="28" w16cid:durableId="619802950">
    <w:abstractNumId w:val="4"/>
  </w:num>
  <w:num w:numId="29" w16cid:durableId="367877274">
    <w:abstractNumId w:val="31"/>
  </w:num>
  <w:num w:numId="30" w16cid:durableId="802776096">
    <w:abstractNumId w:val="5"/>
  </w:num>
  <w:num w:numId="31" w16cid:durableId="742023868">
    <w:abstractNumId w:val="18"/>
  </w:num>
  <w:num w:numId="32" w16cid:durableId="404689245">
    <w:abstractNumId w:val="37"/>
  </w:num>
  <w:num w:numId="33" w16cid:durableId="1361203164">
    <w:abstractNumId w:val="39"/>
  </w:num>
  <w:num w:numId="34" w16cid:durableId="2136636456">
    <w:abstractNumId w:val="29"/>
  </w:num>
  <w:num w:numId="35" w16cid:durableId="882057253">
    <w:abstractNumId w:val="10"/>
  </w:num>
  <w:num w:numId="36" w16cid:durableId="2002463788">
    <w:abstractNumId w:val="45"/>
  </w:num>
  <w:num w:numId="37" w16cid:durableId="1464738753">
    <w:abstractNumId w:val="16"/>
  </w:num>
  <w:num w:numId="38" w16cid:durableId="1462070677">
    <w:abstractNumId w:val="3"/>
  </w:num>
  <w:num w:numId="39" w16cid:durableId="1886866115">
    <w:abstractNumId w:val="33"/>
  </w:num>
  <w:num w:numId="40" w16cid:durableId="965311621">
    <w:abstractNumId w:val="36"/>
  </w:num>
  <w:num w:numId="41" w16cid:durableId="818768559">
    <w:abstractNumId w:val="41"/>
  </w:num>
  <w:num w:numId="42" w16cid:durableId="1967276253">
    <w:abstractNumId w:val="14"/>
  </w:num>
  <w:num w:numId="43" w16cid:durableId="1442647274">
    <w:abstractNumId w:val="9"/>
  </w:num>
  <w:num w:numId="44" w16cid:durableId="1146313284">
    <w:abstractNumId w:val="22"/>
  </w:num>
  <w:num w:numId="45" w16cid:durableId="1133062556">
    <w:abstractNumId w:val="7"/>
  </w:num>
  <w:num w:numId="46" w16cid:durableId="1318923120">
    <w:abstractNumId w:val="21"/>
  </w:num>
  <w:num w:numId="47" w16cid:durableId="976765939">
    <w:abstractNumId w:val="27"/>
  </w:num>
  <w:num w:numId="48" w16cid:durableId="1987278381">
    <w:abstractNumId w:val="46"/>
  </w:num>
  <w:num w:numId="49" w16cid:durableId="344286222">
    <w:abstractNumId w:val="3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4540"/>
    <w:rsid w:val="00484DF7"/>
    <w:rsid w:val="00484F12"/>
    <w:rsid w:val="00485474"/>
    <w:rsid w:val="004855BB"/>
    <w:rsid w:val="00485D16"/>
    <w:rsid w:val="00487D00"/>
    <w:rsid w:val="004914F6"/>
    <w:rsid w:val="00491FAF"/>
    <w:rsid w:val="00492F4E"/>
    <w:rsid w:val="00493A73"/>
    <w:rsid w:val="00496754"/>
    <w:rsid w:val="00497CF3"/>
    <w:rsid w:val="00497F7B"/>
    <w:rsid w:val="00497FA3"/>
    <w:rsid w:val="004A0366"/>
    <w:rsid w:val="004A111E"/>
    <w:rsid w:val="004A117B"/>
    <w:rsid w:val="004A11B2"/>
    <w:rsid w:val="004A14BA"/>
    <w:rsid w:val="004A4540"/>
    <w:rsid w:val="004A4673"/>
    <w:rsid w:val="004A4A8A"/>
    <w:rsid w:val="004A547C"/>
    <w:rsid w:val="004A5C2D"/>
    <w:rsid w:val="004A6BEA"/>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4C0"/>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CC3"/>
    <w:rsid w:val="007D3DDF"/>
    <w:rsid w:val="007D3F47"/>
    <w:rsid w:val="007D4357"/>
    <w:rsid w:val="007D52F3"/>
    <w:rsid w:val="007D6D92"/>
    <w:rsid w:val="007D706E"/>
    <w:rsid w:val="007E0450"/>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934"/>
    <w:rsid w:val="00812BE8"/>
    <w:rsid w:val="008136B2"/>
    <w:rsid w:val="00813700"/>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983"/>
    <w:rsid w:val="00884F2F"/>
    <w:rsid w:val="00884FFF"/>
    <w:rsid w:val="0088749A"/>
    <w:rsid w:val="00890B2B"/>
    <w:rsid w:val="008922B5"/>
    <w:rsid w:val="00892BD3"/>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A0430"/>
    <w:rsid w:val="008A095D"/>
    <w:rsid w:val="008A0F18"/>
    <w:rsid w:val="008A172B"/>
    <w:rsid w:val="008A305F"/>
    <w:rsid w:val="008A417D"/>
    <w:rsid w:val="008A4628"/>
    <w:rsid w:val="008A5991"/>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6F67"/>
    <w:rsid w:val="009B7C28"/>
    <w:rsid w:val="009B7F1D"/>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2EC"/>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6A67"/>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20C5"/>
    <w:rsid w:val="00D62A3D"/>
    <w:rsid w:val="00D63B9C"/>
    <w:rsid w:val="00D63F92"/>
    <w:rsid w:val="00D64414"/>
    <w:rsid w:val="00D64539"/>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EFD"/>
    <w:rsid w:val="00D8602A"/>
    <w:rsid w:val="00D86407"/>
    <w:rsid w:val="00D865CE"/>
    <w:rsid w:val="00D8680E"/>
    <w:rsid w:val="00D8764F"/>
    <w:rsid w:val="00D90163"/>
    <w:rsid w:val="00D905D2"/>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1A0C"/>
    <w:rsid w:val="00DC1E50"/>
    <w:rsid w:val="00DC2661"/>
    <w:rsid w:val="00DC46F0"/>
    <w:rsid w:val="00DC4E4C"/>
    <w:rsid w:val="00DC59C7"/>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3A6D"/>
    <w:rsid w:val="00E63BC6"/>
    <w:rsid w:val="00E64528"/>
    <w:rsid w:val="00E648C1"/>
    <w:rsid w:val="00E65D6A"/>
    <w:rsid w:val="00E66303"/>
    <w:rsid w:val="00E66CC5"/>
    <w:rsid w:val="00E66E0C"/>
    <w:rsid w:val="00E66FB5"/>
    <w:rsid w:val="00E66FD5"/>
    <w:rsid w:val="00E670D0"/>
    <w:rsid w:val="00E67238"/>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interesting-parallel-bit.glitch.me" TargetMode="External"/><Relationship Id="rId50" Type="http://schemas.openxmlformats.org/officeDocument/2006/relationships/image" Target="media/image30.png"/><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hubs.mozilla.com/bBJ9sxc?hub_invite_id=Lr9efka" TargetMode="External"/><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hyperlink" Target="https://foam-jumpy-dianella.glitch.me" TargetMode="External"/><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glitch.com/edit/"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hubs.mozilla.com/jkemrr4"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7042</TotalTime>
  <Pages>61</Pages>
  <Words>58188</Words>
  <Characters>331675</Characters>
  <Application>Microsoft Office Word</Application>
  <DocSecurity>0</DocSecurity>
  <Lines>2763</Lines>
  <Paragraphs>778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389085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69</cp:revision>
  <cp:lastPrinted>2021-05-23T17:03:00Z</cp:lastPrinted>
  <dcterms:created xsi:type="dcterms:W3CDTF">2023-08-27T13:40:00Z</dcterms:created>
  <dcterms:modified xsi:type="dcterms:W3CDTF">2023-10-13T20:13:00Z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id="Ade5ExZh"/&gt;&lt;style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