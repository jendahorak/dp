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w:t>
      </w:r>
      <w:proofErr w:type="spellStart"/>
      <w:r w:rsidRPr="00800747">
        <w:t>Engine</w:t>
      </w:r>
      <w:proofErr w:type="spellEnd"/>
      <w:r w:rsidRPr="00800747">
        <w:t xml:space="preserv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6B49AC">
        <w:rPr>
          <w:highlight w:val="yellow"/>
        </w:rPr>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r w:rsidRPr="001F6849">
        <w:lastRenderedPageBreak/>
        <w:t>Úvod</w:t>
      </w:r>
      <w:bookmarkEnd w:id="0"/>
      <w:bookmarkEnd w:id="1"/>
      <w:bookmarkEnd w:id="2"/>
      <w:bookmarkEnd w:id="3"/>
      <w:bookmarkEnd w:id="4"/>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5" w:author="Jan Horák" w:date="2023-06-15T11:14:00Z"/>
          <w:lang w:val="cs-CZ"/>
        </w:rPr>
      </w:pPr>
      <w:bookmarkStart w:id="6" w:name="_Toc71984845"/>
      <w:bookmarkStart w:id="7" w:name="_Toc72672081"/>
      <w:bookmarkStart w:id="8" w:name="_Toc106476065"/>
      <w:bookmarkStart w:id="9" w:name="_Toc106476106"/>
      <w:r w:rsidRPr="001F6849">
        <w:rPr>
          <w:lang w:val="cs-CZ"/>
        </w:rPr>
        <w:t>Cíle práce</w:t>
      </w:r>
      <w:bookmarkEnd w:id="6"/>
      <w:bookmarkEnd w:id="7"/>
      <w:bookmarkEnd w:id="8"/>
      <w:bookmarkEnd w:id="9"/>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0" w:author="Jan Horák" w:date="2023-06-15T11:15:00Z">
        <w:r w:rsidRPr="001F6849">
          <w:t xml:space="preserve">Analýza a zhodnocení webových </w:t>
        </w:r>
      </w:ins>
      <w:ins w:id="11" w:author="Jan Horák" w:date="2023-06-15T11:16:00Z">
        <w:r w:rsidRPr="001F6849">
          <w:t>technologií</w:t>
        </w:r>
      </w:ins>
      <w:ins w:id="12" w:author="Jan Horák" w:date="2023-06-15T11:15:00Z">
        <w:r w:rsidRPr="001F6849">
          <w:t xml:space="preserve"> </w:t>
        </w:r>
      </w:ins>
      <w:ins w:id="13" w:author="Jan Horák" w:date="2023-06-15T11:16:00Z">
        <w:r w:rsidRPr="001F6849">
          <w:t>umožňující</w:t>
        </w:r>
      </w:ins>
      <w:ins w:id="14"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5"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r>
        <w:lastRenderedPageBreak/>
        <w:t xml:space="preserve">Metody </w:t>
      </w:r>
      <w:proofErr w:type="spellStart"/>
      <w:r w:rsidR="00CD7C12">
        <w:t>vypracování</w:t>
      </w:r>
      <w:proofErr w:type="spellEnd"/>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3B470A0A" w14:textId="482C7448" w:rsidR="002153B5"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6" w:name="_Toc106476068"/>
      <w:bookmarkStart w:id="17" w:name="_Toc106476109"/>
      <w:r w:rsidRPr="001F6849">
        <w:lastRenderedPageBreak/>
        <w:t>Rešerše</w:t>
      </w:r>
      <w:bookmarkEnd w:id="16"/>
      <w:bookmarkEnd w:id="17"/>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18"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19"/>
      <w:commentRangeStart w:id="20"/>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1" w:author="Jan Horák" w:date="2023-06-15T11:09:00Z">
        <w:r w:rsidR="00737CE9" w:rsidRPr="001F6849" w:rsidDel="00B869A5">
          <w:delText xml:space="preserve"> řeší </w:delText>
        </w:r>
        <w:commentRangeEnd w:id="19"/>
        <w:r w:rsidR="00AC3EB7" w:rsidRPr="001F6849" w:rsidDel="00B869A5">
          <w:rPr>
            <w:rStyle w:val="CommentReference"/>
            <w:lang w:eastAsia="en-US"/>
          </w:rPr>
          <w:commentReference w:id="19"/>
        </w:r>
      </w:del>
      <w:commentRangeEnd w:id="20"/>
      <w:r w:rsidR="00B869A5" w:rsidRPr="001F6849">
        <w:rPr>
          <w:rStyle w:val="CommentReference"/>
          <w:lang w:eastAsia="en-US"/>
        </w:rPr>
        <w:commentReference w:id="20"/>
      </w:r>
      <w:del w:id="22"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del>
    </w:p>
    <w:p w14:paraId="0CB0C325" w14:textId="0DE3DDBD" w:rsidR="004F5876" w:rsidRPr="001F6849" w:rsidRDefault="00C00B9F" w:rsidP="00CD7C12">
      <w:pPr>
        <w:pStyle w:val="Heading1"/>
      </w:pPr>
      <w:r w:rsidRPr="001F6849">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0" w:author="Jan Horák" w:date="2023-06-15T11:55:00Z"/>
          <w:lang w:eastAsia="cs-CZ"/>
        </w:rPr>
      </w:pPr>
      <w:del w:id="31"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BAA4767"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B120F">
        <w:t>3.5.1</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13B4F3B8"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3" w:author="Jan Horák" w:date="2023-06-15T11:40:00Z">
        <w:r w:rsidR="00713779" w:rsidRPr="001F6849">
          <w:t>íra</w:t>
        </w:r>
      </w:ins>
      <w:ins w:id="34" w:author="Jan Horák" w:date="2023-06-15T11:41:00Z">
        <w:r w:rsidR="00713779" w:rsidRPr="001F6849">
          <w:t xml:space="preserve"> imerze</w:t>
        </w:r>
      </w:ins>
      <w:r w:rsidR="00713779">
        <w:t xml:space="preserve"> </w:t>
      </w:r>
      <w:ins w:id="35" w:author="Jan Horák" w:date="2023-06-15T11:42:00Z">
        <w:r w:rsidR="00713779" w:rsidRPr="001F6849">
          <w:t xml:space="preserve">určována především </w:t>
        </w:r>
      </w:ins>
      <w:ins w:id="36" w:author="Jan Horák" w:date="2023-06-15T11:46:00Z">
        <w:r w:rsidR="00713779" w:rsidRPr="001F6849">
          <w:t>úrovní,</w:t>
        </w:r>
      </w:ins>
      <w:ins w:id="37" w:author="Jan Horák" w:date="2023-06-15T11:42:00Z">
        <w:r w:rsidR="00713779" w:rsidRPr="001F6849">
          <w:t xml:space="preserve"> do jaké umožňuje hardware a software </w:t>
        </w:r>
      </w:ins>
      <w:ins w:id="38" w:author="Jan Horák" w:date="2023-06-15T11:43:00Z">
        <w:r w:rsidR="00713779" w:rsidRPr="001F6849">
          <w:t>naplnit tvorbu virtuálního prostředí, interaktivit</w:t>
        </w:r>
      </w:ins>
      <w:ins w:id="39" w:author="Jan Horák" w:date="2023-06-15T11:47:00Z">
        <w:r w:rsidR="00713779" w:rsidRPr="001F6849">
          <w:t>u</w:t>
        </w:r>
      </w:ins>
      <w:ins w:id="4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09019A">
        <w:t>3.3.1</w:t>
      </w:r>
      <w:r w:rsidR="0009019A">
        <w:fldChar w:fldCharType="end"/>
      </w:r>
      <w:r w:rsidR="0009019A">
        <w:t>).</w:t>
      </w:r>
    </w:p>
    <w:p w14:paraId="612FF0AC" w14:textId="485C559D" w:rsidR="008E2259" w:rsidRPr="001F6849" w:rsidRDefault="006A3876" w:rsidP="00253E9C">
      <w:pPr>
        <w:pStyle w:val="Heading3"/>
      </w:pPr>
      <w:r w:rsidRPr="001F6849">
        <w:t>Komunikační medium</w:t>
      </w:r>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w:t>
      </w:r>
      <w:r w:rsidR="00351E30" w:rsidRPr="001F6849">
        <w:lastRenderedPageBreak/>
        <w:t xml:space="preserve">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A682E01" w:rsidR="00177BD6" w:rsidRPr="001F6849" w:rsidRDefault="00177BD6" w:rsidP="00A55668">
      <w:pPr>
        <w:pStyle w:val="Caption"/>
      </w:pPr>
      <w:r w:rsidRPr="001F6849">
        <w:t xml:space="preserve">Obr. </w:t>
      </w:r>
      <w:fldSimple w:instr=" SEQ Obr. \* ARABIC ">
        <w:r w:rsidR="00E559B3">
          <w:rPr>
            <w:noProof/>
          </w:rPr>
          <w:t>1</w:t>
        </w:r>
      </w:fldSimple>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lastRenderedPageBreak/>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w:t>
      </w:r>
      <w:r>
        <w:lastRenderedPageBreak/>
        <w:t xml:space="preserve">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r w:rsidRPr="001F6849">
        <w:rPr>
          <w:lang w:val="cs-CZ"/>
        </w:rPr>
        <w:t>Systém virtuální reality</w:t>
      </w:r>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41" w:author="Jan Horák" w:date="2023-06-15T11:49:00Z">
        <w:r w:rsidRPr="001F6849" w:rsidDel="00BC59E7">
          <w:delText>Virutální</w:delText>
        </w:r>
      </w:del>
      <w:ins w:id="42" w:author="Jan Horák" w:date="2023-06-15T11:49:00Z">
        <w:r w:rsidRPr="001F6849">
          <w:t>Virtuální</w:t>
        </w:r>
      </w:ins>
      <w:r w:rsidRPr="001F6849">
        <w:t xml:space="preserve"> svět, </w:t>
      </w:r>
      <w:del w:id="43"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44" w:author="Jan Horák" w:date="2023-06-15T11:48:00Z">
        <w:r w:rsidRPr="001F6849">
          <w:t xml:space="preserve">a </w:t>
        </w:r>
      </w:ins>
      <w:del w:id="45" w:author="Jan Horák" w:date="2023-06-15T11:48:00Z">
        <w:r w:rsidRPr="001F6849" w:rsidDel="00BC59E7">
          <w:delText>a Účastník</w:delText>
        </w:r>
      </w:del>
      <w:ins w:id="46"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w:t>
      </w:r>
      <w:proofErr w:type="spellStart"/>
      <w:r w:rsidRPr="00904756">
        <w:rPr>
          <w:rFonts w:cs="Times New Roman"/>
          <w:szCs w:val="24"/>
        </w:rPr>
        <w:t>Çöltekin</w:t>
      </w:r>
      <w:proofErr w:type="spellEnd"/>
      <w:r w:rsidRPr="00904756">
        <w:rPr>
          <w:rFonts w:cs="Times New Roman"/>
          <w:szCs w:val="24"/>
        </w:rPr>
        <w:t xml:space="preserve">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47"/>
      <w:commentRangeEnd w:id="47"/>
      <w:r w:rsidR="00FB781A" w:rsidRPr="001F6849">
        <w:rPr>
          <w:rStyle w:val="CommentReference"/>
        </w:rPr>
        <w:commentReference w:id="47"/>
      </w:r>
    </w:p>
    <w:p w14:paraId="4D63C7D5" w14:textId="3D8F8FE4" w:rsidR="003E3DDB" w:rsidRDefault="003E3DDB" w:rsidP="00A55668">
      <w:pPr>
        <w:pStyle w:val="Caption"/>
      </w:pPr>
      <w:r w:rsidRPr="001F6849">
        <w:t xml:space="preserve">Obr. </w:t>
      </w:r>
      <w:fldSimple w:instr=" SEQ Obr. \* ARABIC ">
        <w:r w:rsidR="00E559B3">
          <w:rPr>
            <w:noProof/>
          </w:rPr>
          <w:t>2</w:t>
        </w:r>
      </w:fldSimple>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2451F58" w:rsidR="00BA1BB7" w:rsidRPr="001F6849" w:rsidDel="00BC59E7" w:rsidRDefault="003061F0" w:rsidP="00A55668">
      <w:pPr>
        <w:pStyle w:val="Caption"/>
        <w:rPr>
          <w:del w:id="48" w:author="Jan Horák" w:date="2023-06-15T11:49:00Z"/>
          <w:highlight w:val="yellow"/>
        </w:rPr>
      </w:pPr>
      <w:r w:rsidRPr="001F6849">
        <w:t xml:space="preserve">Obr. </w:t>
      </w:r>
      <w:fldSimple w:instr=" SEQ Obr. \* ARABIC ">
        <w:r w:rsidR="00E559B3">
          <w:rPr>
            <w:noProof/>
          </w:rPr>
          <w:t>3</w:t>
        </w:r>
      </w:fldSimple>
      <w:r w:rsidRPr="001F6849">
        <w:t xml:space="preserve"> Systém </w:t>
      </w:r>
      <w:r w:rsidR="00B6437D" w:rsidRPr="001F6849">
        <w:t>virtuální</w:t>
      </w:r>
      <w:r w:rsidRPr="001F6849">
        <w:t xml:space="preserve"> reality dle: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(LaValle 2020)</w:t>
      </w:r>
      <w:r w:rsidRPr="001F6849">
        <w:rPr>
          <w:sz w:val="20"/>
          <w:lang w:eastAsia="cs-CZ"/>
        </w:rPr>
        <w:fldChar w:fldCharType="end"/>
      </w:r>
    </w:p>
    <w:p w14:paraId="0D6C743B" w14:textId="08114752" w:rsidR="00D8680E" w:rsidRPr="001F6849" w:rsidRDefault="00D8680E" w:rsidP="00A55668">
      <w:pPr>
        <w:pStyle w:val="Caption"/>
        <w:pPrChange w:id="49" w:author="Jan Horák" w:date="2023-06-15T11:49:00Z">
          <w:pPr>
            <w:pStyle w:val="Caption"/>
          </w:pPr>
        </w:pPrChange>
      </w:pPr>
    </w:p>
    <w:p w14:paraId="65DCD45B" w14:textId="6836472D"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w:t>
      </w:r>
      <w:proofErr w:type="gramStart"/>
      <w:r w:rsidRPr="001F6849">
        <w:t>vytváří</w:t>
      </w:r>
      <w:proofErr w:type="gramEnd"/>
      <w:r w:rsidRPr="001F6849">
        <w:t xml:space="preserve"> </w:t>
      </w:r>
      <w:r w:rsidR="00904756">
        <w:t xml:space="preserve">alternativní </w:t>
      </w:r>
      <w:r w:rsidRPr="001F6849">
        <w:t xml:space="preserve">prostředí (může být VGE). Následně pak pomocí </w:t>
      </w:r>
      <w:r w:rsidR="00904756">
        <w:t>výstupu</w:t>
      </w:r>
      <w:r w:rsidRPr="001F6849">
        <w:t xml:space="preserve">, který je specifický pro daný smyslový orgán je percepce reálného světa nahrazena světem </w:t>
      </w:r>
      <w:r w:rsidRPr="001F6849">
        <w:lastRenderedPageBreak/>
        <w:t xml:space="preserve">alternativním. </w:t>
      </w:r>
      <w:r w:rsidR="00F729B0" w:rsidRPr="001F6849">
        <w:t>Zmíněný VWG (</w:t>
      </w:r>
      <w:proofErr w:type="spellStart"/>
      <w:r w:rsidR="00F729B0" w:rsidRPr="001F6849">
        <w:rPr>
          <w:i/>
          <w:iCs/>
        </w:rPr>
        <w:t>vir</w:t>
      </w:r>
      <w:del w:id="50" w:author="Lukáš Herman" w:date="2023-02-21T16:18:00Z">
        <w:r w:rsidR="00F729B0" w:rsidRPr="001F6849" w:rsidDel="006613F9">
          <w:rPr>
            <w:i/>
            <w:iCs/>
          </w:rPr>
          <w:delText>u</w:delText>
        </w:r>
      </w:del>
      <w:r w:rsidR="00F729B0" w:rsidRPr="001F6849">
        <w:rPr>
          <w:i/>
          <w:iCs/>
        </w:rPr>
        <w:t>t</w:t>
      </w:r>
      <w:ins w:id="51"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3EBF2A80" w14:textId="6659F576" w:rsidR="00A03F48" w:rsidRPr="001F6849"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52" w:author="Lukáš Herman" w:date="2023-02-21T16:18:00Z">
        <w:r w:rsidR="00247F6B" w:rsidRPr="001F6849">
          <w:rPr>
            <w:b/>
            <w:bCs/>
          </w:rPr>
          <w:t>z</w:t>
        </w:r>
      </w:ins>
      <w:del w:id="53"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 xml:space="preserve">Výstupy je myšleno rozhraní počítač – člověk 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r w:rsidR="00A03F48" w:rsidRPr="001F6849">
        <w:t xml:space="preserve">Výpočetní jednotka, je klíčová v případě </w:t>
      </w:r>
      <w:r w:rsidR="00A03F48" w:rsidRPr="001F6849">
        <w:rPr>
          <w:i/>
          <w:iCs/>
        </w:rPr>
        <w:t>body-</w:t>
      </w:r>
      <w:proofErr w:type="spellStart"/>
      <w:r w:rsidR="00A03F48" w:rsidRPr="001F6849">
        <w:rPr>
          <w:i/>
          <w:iCs/>
        </w:rPr>
        <w:t>fixed</w:t>
      </w:r>
      <w:proofErr w:type="spellEnd"/>
      <w:r w:rsidR="00A03F48" w:rsidRPr="001F6849">
        <w:rPr>
          <w:i/>
          <w:iCs/>
        </w:rPr>
        <w:t xml:space="preserve"> </w:t>
      </w:r>
      <w:r w:rsidR="00B16D48" w:rsidRPr="001F6849">
        <w:t>hardware</w:t>
      </w:r>
      <w:r w:rsidR="00A03F48"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0DACE80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E02830">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E02830"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54"/>
      <w:commentRangeStart w:id="55"/>
      <w:commentRangeEnd w:id="54"/>
      <w:r w:rsidR="00FB781A" w:rsidRPr="001F6849">
        <w:rPr>
          <w:rStyle w:val="CommentReference"/>
        </w:rPr>
        <w:commentReference w:id="54"/>
      </w:r>
      <w:commentRangeEnd w:id="55"/>
      <w:r w:rsidR="00080800">
        <w:rPr>
          <w:rStyle w:val="CommentReference"/>
        </w:rPr>
        <w:commentReference w:id="55"/>
      </w:r>
    </w:p>
    <w:p w14:paraId="17C65BD7" w14:textId="25475CDC" w:rsidR="00A25270" w:rsidRPr="001F6849" w:rsidRDefault="00B16D48" w:rsidP="00A55668">
      <w:pPr>
        <w:pStyle w:val="Caption"/>
      </w:pPr>
      <w:r w:rsidRPr="001F6849">
        <w:t xml:space="preserve">Obr. </w:t>
      </w:r>
      <w:fldSimple w:instr=" SEQ Obr. \* ARABIC ">
        <w:r w:rsidR="00E559B3">
          <w:rPr>
            <w:noProof/>
          </w:rPr>
          <w:t>4</w:t>
        </w:r>
      </w:fldSimple>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56" w:author="Jan Horák" w:date="2023-06-15T11:51:00Z"/>
        </w:rPr>
        <w:pPrChange w:id="57" w:author="Jan Horák" w:date="2023-06-15T11:51:00Z">
          <w:pPr>
            <w:pStyle w:val="Heading3"/>
          </w:pPr>
        </w:pPrChange>
      </w:pPr>
      <w:moveFromRangeStart w:id="58" w:author="Jan Horák" w:date="2023-06-15T11:51:00Z" w:name="move137722320"/>
      <w:moveFrom w:id="59" w:author="Jan Horák" w:date="2023-06-15T11:51:00Z">
        <w:r w:rsidRPr="00C17E1F" w:rsidDel="00BC59E7">
          <w:lastRenderedPageBreak/>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60" w:author="Jan Horák" w:date="2023-06-15T11:51:00Z"/>
          <w:i/>
          <w:iCs/>
        </w:rPr>
      </w:pPr>
      <w:moveFrom w:id="61"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62" w:author="Jan Horák" w:date="2023-06-15T11:51:00Z"/>
        </w:rPr>
        <w:pPrChange w:id="63" w:author="Jan Horák" w:date="2023-06-15T11:51:00Z">
          <w:pPr>
            <w:pStyle w:val="Normlnprvnodsazen"/>
            <w:ind w:firstLine="0"/>
          </w:pPr>
        </w:pPrChange>
      </w:pPr>
      <w:moveFrom w:id="6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65" w:author="Jan Horák" w:date="2023-06-15T11:51:00Z"/>
        </w:rPr>
      </w:pPr>
      <w:moveFrom w:id="66"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58"/>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67" w:name="_Ref154941040"/>
      <w:r>
        <w:rPr>
          <w:lang w:eastAsia="cs-CZ"/>
        </w:rPr>
        <w:t>Výstup – Output</w:t>
      </w:r>
      <w:bookmarkEnd w:id="67"/>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(Çöltekin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w:t>
      </w:r>
      <w:proofErr w:type="spellStart"/>
      <w:r w:rsidR="00E02830" w:rsidRPr="00E02830">
        <w:t>Sherman</w:t>
      </w:r>
      <w:proofErr w:type="spellEnd"/>
      <w:r w:rsidR="00E02830" w:rsidRPr="00E02830">
        <w:t>,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Využití konvexních čoček umožňuje, že obrazovka se jeví jako obrovský</w:t>
      </w:r>
      <w:r w:rsidR="00A55668" w:rsidRPr="00A55668">
        <w:t xml:space="preserve">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438944E1" w:rsidR="00192B15" w:rsidRDefault="00192B15" w:rsidP="00404AA2">
      <w:pPr>
        <w:pStyle w:val="Normlnprvnodsazen"/>
      </w:pPr>
      <w:commentRangeStart w:id="68"/>
      <w:commentRangeStart w:id="69"/>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proofErr w:type="gramStart"/>
      <w:r w:rsidR="005F78C8">
        <w:t>jednotlivé ;</w:t>
      </w:r>
      <w:r w:rsidRPr="001F6849">
        <w:t>pixely</w:t>
      </w:r>
      <w:proofErr w:type="gramEnd"/>
      <w:r w:rsidRPr="001F6849">
        <w:t xml:space="preserve">.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68"/>
      <w:r w:rsidR="00FB781A" w:rsidRPr="001F6849">
        <w:rPr>
          <w:rStyle w:val="CommentReference"/>
          <w:lang w:eastAsia="en-US"/>
        </w:rPr>
        <w:commentReference w:id="68"/>
      </w:r>
      <w:commentRangeEnd w:id="69"/>
      <w:r w:rsidR="005B68D0">
        <w:rPr>
          <w:rStyle w:val="CommentReference"/>
          <w:lang w:eastAsia="en-US"/>
        </w:rPr>
        <w:commentReference w:id="69"/>
      </w:r>
      <w:r w:rsidR="00404AA2" w:rsidRPr="001F6849">
        <w:t xml:space="preserve"> </w:t>
      </w:r>
    </w:p>
    <w:p w14:paraId="619BABF8" w14:textId="60F7421E" w:rsidR="00D221D1" w:rsidRDefault="00A744C1" w:rsidP="00F55C43">
      <w:pPr>
        <w:pStyle w:val="Normlnprvnodsazen"/>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5F78C8" w:rsidRPr="005F78C8">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5F78C8" w:rsidRPr="005F78C8">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64356043" w:rsidR="00B972DB" w:rsidRDefault="00B972DB" w:rsidP="00A55668">
      <w:pPr>
        <w:pStyle w:val="Caption"/>
      </w:pPr>
      <w:r>
        <w:lastRenderedPageBreak/>
        <w:t xml:space="preserve">Tab. </w:t>
      </w:r>
      <w:fldSimple w:instr=" SEQ Tab. \* ARABIC ">
        <w:r w:rsidR="00F42436">
          <w:rPr>
            <w:noProof/>
          </w:rPr>
          <w:t>1</w:t>
        </w:r>
      </w:fldSimple>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70" w:name="_Ref154959378"/>
      <w:r>
        <w:t>Vstup – Input</w:t>
      </w:r>
      <w:bookmarkEnd w:id="70"/>
    </w:p>
    <w:p w14:paraId="7ADE2B22" w14:textId="2B714624" w:rsidR="007160C1" w:rsidRPr="001F6849" w:rsidRDefault="005D6E09" w:rsidP="000E53C2">
      <w:commentRangeStart w:id="71"/>
      <w:commentRangeStart w:id="72"/>
      <w:commentRangeEnd w:id="71"/>
      <w:r w:rsidRPr="001F6849">
        <w:rPr>
          <w:rStyle w:val="CommentReference"/>
        </w:rPr>
        <w:commentReference w:id="71"/>
      </w:r>
      <w:commentRangeEnd w:id="72"/>
      <w:r w:rsidR="00E22988" w:rsidRPr="001F6849">
        <w:rPr>
          <w:rStyle w:val="CommentReference"/>
        </w:rPr>
        <w:commentReference w:id="7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(Çöltekin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44414A9" w:rsidR="006B5504" w:rsidRDefault="006B5504" w:rsidP="00A55668">
      <w:pPr>
        <w:pStyle w:val="Caption"/>
      </w:pPr>
      <w:r w:rsidRPr="001F6849">
        <w:t xml:space="preserve">Obr. </w:t>
      </w:r>
      <w:fldSimple w:instr=" SEQ Obr. \* ARABIC ">
        <w:r w:rsidR="00E559B3">
          <w:rPr>
            <w:noProof/>
          </w:rPr>
          <w:t>7</w:t>
        </w:r>
      </w:fldSimple>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6596CF6"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210777">
        <w:t>Ob</w:t>
      </w:r>
      <w:r w:rsidR="00210777">
        <w:t>r</w:t>
      </w:r>
      <w:r w:rsidR="00210777">
        <w:t xml:space="preserve">. </w:t>
      </w:r>
      <w:r w:rsidR="00210777">
        <w:rPr>
          <w:noProof/>
        </w:rPr>
        <w:t>8</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210777">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210777"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02FEE906">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CCCE6BB" w:rsidR="006B71AC" w:rsidRPr="00A55668" w:rsidRDefault="00CC6079" w:rsidP="00A55668">
      <w:pPr>
        <w:pStyle w:val="Caption"/>
      </w:pPr>
      <w:bookmarkStart w:id="73" w:name="_Ref154993383"/>
      <w:r>
        <w:t xml:space="preserve">Obr. </w:t>
      </w:r>
      <w:fldSimple w:instr=" SEQ Obr. \* ARABIC ">
        <w:r w:rsidR="00E559B3">
          <w:rPr>
            <w:noProof/>
          </w:rPr>
          <w:t>8</w:t>
        </w:r>
      </w:fldSimple>
      <w:bookmarkEnd w:id="73"/>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w:t>
      </w:r>
      <w:proofErr w:type="spellStart"/>
      <w:r w:rsidRPr="00CC6079">
        <w:t>LaValle</w:t>
      </w:r>
      <w:proofErr w:type="spellEnd"/>
      <w:r w:rsidRPr="00CC6079">
        <w:t xml:space="preserv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32771EDC"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FF50DD">
        <w:rPr>
          <w:color w:val="000000" w:themeColor="text1"/>
        </w:rPr>
        <w:t>4.2.1</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FF50DD" w:rsidRPr="001F6849">
        <w:t xml:space="preserve">Web </w:t>
      </w:r>
      <w:proofErr w:type="spellStart"/>
      <w:r w:rsidR="00FF50DD" w:rsidRPr="001F6849">
        <w:t>APIs</w:t>
      </w:r>
      <w:proofErr w:type="spellEnd"/>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 xml:space="preserve">(MDN </w:t>
      </w:r>
      <w:proofErr w:type="spellStart"/>
      <w:r w:rsidR="00672AF9" w:rsidRPr="00672AF9">
        <w:t>Contributors</w:t>
      </w:r>
      <w:proofErr w:type="spellEnd"/>
      <w:r w:rsidR="00672AF9" w:rsidRPr="00672AF9">
        <w:t xml:space="preserve">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lastRenderedPageBreak/>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3913DDC4" w:rsidR="00CB232A" w:rsidRDefault="001100A3" w:rsidP="00CB232A">
      <w:pPr>
        <w:pStyle w:val="Caption"/>
      </w:pPr>
      <w:r>
        <w:t xml:space="preserve">Obr. </w:t>
      </w:r>
      <w:fldSimple w:instr=" SEQ Obr. \* ARABIC ">
        <w:r w:rsidR="00E559B3">
          <w:rPr>
            <w:noProof/>
          </w:rPr>
          <w:t>9</w:t>
        </w:r>
      </w:fldSimple>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lastRenderedPageBreak/>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74" w:author="Jan Horák" w:date="2023-06-15T11:51:00Z"/>
          <w:lang w:val="cs-CZ"/>
        </w:rPr>
      </w:pPr>
      <w:r w:rsidRPr="001F6849">
        <w:rPr>
          <w:lang w:val="cs-CZ"/>
        </w:rPr>
        <w:t>Percepce</w:t>
      </w:r>
    </w:p>
    <w:p w14:paraId="71DD0F4C" w14:textId="6AE50122" w:rsidR="00BA4D29" w:rsidRPr="001F6849" w:rsidRDefault="00BC59E7" w:rsidP="003B1D9A">
      <w:pPr>
        <w:pStyle w:val="Normlnprvnodsazen"/>
        <w:ind w:firstLine="0"/>
        <w:rPr>
          <w:lang w:eastAsia="en-US"/>
        </w:rPr>
      </w:pPr>
      <w:moveToRangeStart w:id="75" w:author="Jan Horák" w:date="2023-06-15T11:51:00Z" w:name="move137722320"/>
      <w:moveTo w:id="76"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77" w:author="Jan Horák" w:date="2023-06-15T11:51:00Z">
        <w:r w:rsidRPr="001F6849">
          <w:rPr>
            <w:lang w:eastAsia="en-US"/>
          </w:rPr>
          <w:t>, proto je nutné rozumět procesu vnímání (percepce)</w:t>
        </w:r>
      </w:moveTo>
      <w:r w:rsidR="00CB232A">
        <w:rPr>
          <w:lang w:eastAsia="en-US"/>
        </w:rPr>
        <w:t xml:space="preserve"> </w:t>
      </w:r>
      <w:moveTo w:id="78"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75"/>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421AD6" w:rsidRPr="001F6849">
        <w:t xml:space="preserve">. Více počitků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 xml:space="preserve">objekt </w:t>
      </w:r>
      <w:proofErr w:type="gramStart"/>
      <w:r w:rsidRPr="00CB232A">
        <w:t>vytváří</w:t>
      </w:r>
      <w:proofErr w:type="gramEnd"/>
      <w:r w:rsidRPr="00CB232A">
        <w:t xml:space="preserve">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 xml:space="preserve">tvar objektu </w:t>
      </w:r>
      <w:proofErr w:type="gramStart"/>
      <w:r w:rsidRPr="00CB232A">
        <w:t>vytváří</w:t>
      </w:r>
      <w:proofErr w:type="gramEnd"/>
      <w:r w:rsidRPr="00CB232A">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583F56" w:rsidR="006F1B49" w:rsidRDefault="009C7ECC" w:rsidP="00A55668">
      <w:pPr>
        <w:pStyle w:val="Caption"/>
      </w:pPr>
      <w:r w:rsidRPr="001F6849">
        <w:t xml:space="preserve">Obr. </w:t>
      </w:r>
      <w:fldSimple w:instr=" SEQ Obr. \* ARABIC ">
        <w:r w:rsidR="00E559B3">
          <w:rPr>
            <w:noProof/>
          </w:rPr>
          <w:t>10</w:t>
        </w:r>
      </w:fldSimple>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w:t>
      </w:r>
      <w:proofErr w:type="spellStart"/>
      <w:r w:rsidRPr="001A784B">
        <w:rPr>
          <w:rFonts w:cs="Times New Roman"/>
          <w:szCs w:val="24"/>
        </w:rPr>
        <w:t>Matatko</w:t>
      </w:r>
      <w:proofErr w:type="spellEnd"/>
      <w:r w:rsidRPr="001A784B">
        <w:rPr>
          <w:rFonts w:cs="Times New Roman"/>
          <w:szCs w:val="24"/>
        </w:rPr>
        <w:t xml:space="preserve">, </w:t>
      </w:r>
      <w:proofErr w:type="spellStart"/>
      <w:r w:rsidRPr="001A784B">
        <w:rPr>
          <w:rFonts w:cs="Times New Roman"/>
          <w:szCs w:val="24"/>
        </w:rPr>
        <w:t>Bollmann</w:t>
      </w:r>
      <w:proofErr w:type="spellEnd"/>
      <w:r w:rsidRPr="001A784B">
        <w:rPr>
          <w:rFonts w:cs="Times New Roman"/>
          <w:szCs w:val="24"/>
        </w:rPr>
        <w:t>,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79" w:name="_Ref154993503"/>
      <w:r w:rsidRPr="001F6849">
        <w:t>Percepce pohybu</w:t>
      </w:r>
      <w:bookmarkEnd w:id="7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w:t>
      </w:r>
      <w:proofErr w:type="spellStart"/>
      <w:r w:rsidR="006F1692" w:rsidRPr="006F1692">
        <w:t>LaValle</w:t>
      </w:r>
      <w:proofErr w:type="spellEnd"/>
      <w:r w:rsidR="006F1692" w:rsidRPr="006F1692">
        <w:t xml:space="preserv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proofErr w:type="gramStart"/>
      <w:r w:rsidRPr="001F6849">
        <w:t>vekce</w:t>
      </w:r>
      <w:proofErr w:type="spellEnd"/>
      <w:proofErr w:type="gram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587875BF" w:rsidR="00181BBF" w:rsidRPr="001F6849" w:rsidRDefault="006F1692" w:rsidP="00181BBF">
      <w:pPr>
        <w:pStyle w:val="Heading3"/>
      </w:pPr>
      <w:r>
        <w:t>LOD</w:t>
      </w:r>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FC2EB8" w:rsidRPr="006F1692">
        <w:t>Obr. X</w:t>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6E6710DD">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0ACF16E" w:rsidR="00C576A2" w:rsidRPr="001F6849" w:rsidRDefault="00C576A2" w:rsidP="00A55668">
      <w:pPr>
        <w:pStyle w:val="Caption"/>
      </w:pPr>
      <w:r w:rsidRPr="001F6849">
        <w:t xml:space="preserve">Obr. </w:t>
      </w:r>
      <w:fldSimple w:instr=" SEQ Obr. \* ARABIC ">
        <w:r w:rsidR="00E559B3">
          <w:rPr>
            <w:noProof/>
          </w:rPr>
          <w:t>11</w:t>
        </w:r>
      </w:fldSimple>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A797D80" w:rsidR="004A11B2" w:rsidRPr="001F6849" w:rsidRDefault="00320A6F" w:rsidP="00A55668">
      <w:pPr>
        <w:pStyle w:val="Caption"/>
      </w:pPr>
      <w:r w:rsidRPr="001F6849">
        <w:t xml:space="preserve">Obr. </w:t>
      </w:r>
      <w:fldSimple w:instr=" SEQ Obr. \* ARABIC ">
        <w:r w:rsidR="00E559B3">
          <w:rPr>
            <w:noProof/>
          </w:rPr>
          <w:t>12</w:t>
        </w:r>
      </w:fldSimple>
      <w:r w:rsidRPr="001F6849">
        <w:t xml:space="preserve"> Snímky obrazovky z aplikace 3D model města Brna. Hrad </w:t>
      </w:r>
      <w:r w:rsidR="00353B15">
        <w:t>Špilberk</w:t>
      </w:r>
      <w:r w:rsidRPr="001F6849">
        <w:t xml:space="preserve"> pohledu ze směru Vila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w:t>
      </w:r>
      <w:r>
        <w:lastRenderedPageBreak/>
        <w:t xml:space="preserve">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29"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w:t>
      </w:r>
      <w:r>
        <w:rPr>
          <w:lang w:eastAsia="en-US"/>
        </w:rPr>
        <w:lastRenderedPageBreak/>
        <w:t>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0">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7A28EEC" w:rsidR="00B41874" w:rsidRDefault="00B41874" w:rsidP="00A55668">
      <w:pPr>
        <w:pStyle w:val="Caption"/>
      </w:pPr>
      <w:r>
        <w:t xml:space="preserve">Obr. </w:t>
      </w:r>
      <w:fldSimple w:instr=" SEQ Obr. \* ARABIC ">
        <w:r w:rsidR="00E559B3">
          <w:rPr>
            <w:noProof/>
          </w:rPr>
          <w:t>13</w:t>
        </w:r>
      </w:fldSimple>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0BC25D53" w:rsidR="00AB45B4" w:rsidRDefault="00AB45B4" w:rsidP="00331DCE">
      <w:pPr>
        <w:pStyle w:val="Normlnprvnodsazen"/>
      </w:pPr>
      <w:r w:rsidRPr="001F6849">
        <w:t xml:space="preserve">Jako důležitou problematiku zmiňuje </w:t>
      </w:r>
      <w:r w:rsidRPr="001F6849">
        <w:fldChar w:fldCharType="begin"/>
      </w:r>
      <w:r w:rsidR="00E02830">
        <w:instrText xml:space="preserve"> ADDIN ZOTERO_ITEM CSL_CITATION {"citationID":"pyYXfhhk","properties":{"formattedCitation":"(Coltekin et al. 2020)","plainCitation":"(Coltekin et al. 2020)","noteIndex":0},"citationItems":[{"id":"kH9ZBgQP/25lhbqb5","uris":["http://zotero.org/groups/4599106/items/F54Y7ICM"],"itemData":{"id":1274,"type":"article-journal","abstract":"This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E02830">
        <w:instrText xml:space="preserve"> ADDIN ZOTERO_ITEM CSL_CITATION {"citationID":"cz6cyLsT","properties":{"formattedCitation":"(Coltekin et al. 2020)","plainCitation":"(Coltekin et al. 2020)","noteIndex":0},"citationItems":[{"id":"kH9ZBgQP/25lhbqb5","uris":["http://zotero.org/groups/4599106/items/F54Y7ICM"],"itemData":{"id":1274,"type":"article-journal","abstract":"This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4BAC7B6C" w:rsidR="00B2682C" w:rsidRPr="001F6849" w:rsidRDefault="00B2682C" w:rsidP="00A55668">
      <w:pPr>
        <w:pStyle w:val="Caption"/>
      </w:pPr>
      <w:r>
        <w:t xml:space="preserve">Obr. </w:t>
      </w:r>
      <w:fldSimple w:instr=" SEQ Obr. \* ARABIC ">
        <w:r w:rsidR="00E559B3">
          <w:rPr>
            <w:noProof/>
          </w:rPr>
          <w:t>14</w:t>
        </w:r>
      </w:fldSimple>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904756">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rzu"},{"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2DC524B1"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E02830">
        <w:rPr>
          <w:highlight w:val="yellow"/>
        </w:rPr>
        <w:instrText xml:space="preserve"> ADDIN ZOTERO_ITEM CSL_CITATION {"citationID":"Qk91xJhn","properties":{"formattedCitation":"(Coltekin et al. 2020)","plainCitation":"(Coltekin et al. 2020)","noteIndex":0},"citationItems":[{"id":"kH9ZBgQP/25lhbqb5","uris":["http://zotero.org/groups/4599106/items/F54Y7ICM"],"itemData":{"id":1274,"type":"article-journal","abstract":"This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0" w:author="Lukáš Herman" w:date="2023-02-06T14:25:00Z">
        <w:r w:rsidRPr="001F6849" w:rsidDel="00227A2E">
          <w:rPr>
            <w:lang w:eastAsia="en-US"/>
          </w:rPr>
          <w:delText>atiributy</w:delText>
        </w:r>
      </w:del>
      <w:ins w:id="81"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p>
    <w:p w14:paraId="10C4F004" w14:textId="5539C050" w:rsidR="0087744F" w:rsidRPr="00153841" w:rsidRDefault="0087744F" w:rsidP="00A55668">
      <w:pPr>
        <w:pStyle w:val="Caption"/>
      </w:pPr>
      <w:r>
        <w:t xml:space="preserve">Tab. </w:t>
      </w:r>
      <w:fldSimple w:instr=" SEQ Tab. \* ARABIC ">
        <w:r w:rsidR="00F42436">
          <w:rPr>
            <w:noProof/>
          </w:rPr>
          <w:t>2</w:t>
        </w:r>
      </w:fldSimple>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3EF270C5" w:rsidR="00714A80" w:rsidRPr="00775801" w:rsidRDefault="00714A80" w:rsidP="00A55668">
      <w:pPr>
        <w:pStyle w:val="Caption"/>
        <w:rPr>
          <w:lang w:val="en-US"/>
        </w:rPr>
      </w:pPr>
      <w:r>
        <w:t xml:space="preserve">Tab. </w:t>
      </w:r>
      <w:fldSimple w:instr=" SEQ Tab. \* ARABIC ">
        <w:r w:rsidR="00F42436">
          <w:rPr>
            <w:noProof/>
          </w:rPr>
          <w:t>3</w:t>
        </w:r>
      </w:fldSimple>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BFC821B" w:rsidR="00B1180A" w:rsidRPr="00B1180A" w:rsidRDefault="00EE12F5" w:rsidP="00A55668">
      <w:pPr>
        <w:pStyle w:val="Caption"/>
      </w:pPr>
      <w:r>
        <w:t xml:space="preserve">Obr. </w:t>
      </w:r>
      <w:fldSimple w:instr=" SEQ Obr. \* ARABIC ">
        <w:r w:rsidR="00E559B3">
          <w:rPr>
            <w:noProof/>
          </w:rPr>
          <w:t>15</w:t>
        </w:r>
      </w:fldSimple>
      <w:r>
        <w:t xml:space="preserve"> </w:t>
      </w:r>
      <w:proofErr w:type="spellStart"/>
      <w:r>
        <w:rPr>
          <w:i/>
        </w:rPr>
        <w:t>Graphics</w:t>
      </w:r>
      <w:proofErr w:type="spellEnd"/>
      <w:r>
        <w:rPr>
          <w:i/>
        </w:rPr>
        <w:t xml:space="preserve"> </w:t>
      </w:r>
      <w:proofErr w:type="spellStart"/>
      <w:r>
        <w:rPr>
          <w:i/>
        </w:rPr>
        <w:t>rendering</w:t>
      </w:r>
      <w:proofErr w:type="spellEnd"/>
      <w:r>
        <w:rPr>
          <w:i/>
        </w:rPr>
        <w:t xml:space="preserve"> </w:t>
      </w:r>
      <w:proofErr w:type="spellStart"/>
      <w:r>
        <w:rPr>
          <w:i/>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EE0C0D9" w:rsidR="00D81069" w:rsidRDefault="00D81069" w:rsidP="00A55668">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E559B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DA3D3B6" w:rsidR="007C3EEE" w:rsidRPr="007E1724" w:rsidRDefault="007C3EEE" w:rsidP="00A55668">
      <w:pPr>
        <w:pStyle w:val="Caption"/>
        <w:rPr>
          <w:lang w:val="en-US"/>
        </w:rPr>
      </w:pPr>
      <w:r>
        <w:t xml:space="preserve">Obr. </w:t>
      </w:r>
      <w:fldSimple w:instr=" SEQ Obr. \* ARABIC ">
        <w:r w:rsidR="00E559B3">
          <w:rPr>
            <w:noProof/>
          </w:rPr>
          <w:t>17</w:t>
        </w:r>
      </w:fldSimple>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E2DFE33" w:rsidR="00BD3EFA" w:rsidRPr="00BD3EFA" w:rsidRDefault="00BD3EFA" w:rsidP="00A55668">
      <w:pPr>
        <w:pStyle w:val="Caption"/>
        <w:rPr>
          <w:i/>
        </w:rPr>
      </w:pPr>
      <w:r>
        <w:t xml:space="preserve">Obr. </w:t>
      </w:r>
      <w:fldSimple w:instr=" SEQ Obr. \* ARABIC ">
        <w:r w:rsidR="00E559B3">
          <w:rPr>
            <w:noProof/>
          </w:rPr>
          <w:t>18</w:t>
        </w:r>
      </w:fldSimple>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3AE4964E">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422058C" w:rsidR="008A7EFA" w:rsidRDefault="008A7EFA" w:rsidP="00A55668">
      <w:pPr>
        <w:pStyle w:val="Caption"/>
      </w:pPr>
      <w:r>
        <w:t xml:space="preserve">Obr. </w:t>
      </w:r>
      <w:fldSimple w:instr=" SEQ Obr. \* ARABIC ">
        <w:r w:rsidR="00E559B3">
          <w:rPr>
            <w:noProof/>
          </w:rPr>
          <w:t>19</w:t>
        </w:r>
      </w:fldSimple>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CD7C12">
      <w:pPr>
        <w:pStyle w:val="Heading1"/>
      </w:pPr>
      <w:bookmarkStart w:id="82" w:name="_Ref154992667"/>
      <w:r w:rsidRPr="001F6849">
        <w:lastRenderedPageBreak/>
        <w:t>Analýza technologií</w:t>
      </w:r>
      <w:bookmarkEnd w:id="82"/>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83"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39"/>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0"/>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496E45B" w:rsidR="000558F0" w:rsidRPr="001F6849" w:rsidRDefault="00FD0AFD" w:rsidP="00A55668">
      <w:pPr>
        <w:pStyle w:val="Caption"/>
        <w:rPr>
          <w:lang w:eastAsia="cs-CZ"/>
        </w:rPr>
      </w:pPr>
      <w:r w:rsidRPr="00B25CC7">
        <w:t xml:space="preserve">Obr. </w:t>
      </w:r>
      <w:fldSimple w:instr=" SEQ Obr. \* ARABIC ">
        <w:r w:rsidR="00E559B3">
          <w:rPr>
            <w:noProof/>
          </w:rPr>
          <w:t>20</w:t>
        </w:r>
      </w:fldSimple>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BC31159" w:rsidR="00476706" w:rsidRDefault="00476706" w:rsidP="00A55668">
      <w:pPr>
        <w:pStyle w:val="Caption"/>
      </w:pPr>
      <w:r w:rsidRPr="001F6849">
        <w:t xml:space="preserve">Obr. </w:t>
      </w:r>
      <w:fldSimple w:instr=" SEQ Obr. \* ARABIC ">
        <w:r w:rsidR="00E559B3">
          <w:rPr>
            <w:noProof/>
          </w:rPr>
          <w:t>21</w:t>
        </w:r>
      </w:fldSimple>
      <w:r w:rsidRPr="001F6849">
        <w:t xml:space="preserve"> Taxonomie </w:t>
      </w:r>
      <w:del w:id="84" w:author="Lukáš Herman" w:date="2023-02-06T14:26:00Z">
        <w:r w:rsidRPr="001F6849" w:rsidDel="00227A2E">
          <w:delText>weobvých</w:delText>
        </w:r>
      </w:del>
      <w:ins w:id="85" w:author="Lukáš Herman" w:date="2023-02-06T14:26:00Z">
        <w:r w:rsidR="00227A2E" w:rsidRPr="001F6849">
          <w:t>webových</w:t>
        </w:r>
      </w:ins>
      <w:r w:rsidRPr="001F6849">
        <w:t xml:space="preserve"> technologií umožňujících tvorbu </w:t>
      </w:r>
      <w:del w:id="86" w:author="Lukáš Herman" w:date="2023-02-06T14:26:00Z">
        <w:r w:rsidRPr="001F6849" w:rsidDel="00227A2E">
          <w:delText>virutálních</w:delText>
        </w:r>
      </w:del>
      <w:ins w:id="87"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8ACAE32" w:rsidR="00637A27" w:rsidRPr="00637A27" w:rsidRDefault="00637A27" w:rsidP="00A55668">
      <w:pPr>
        <w:pStyle w:val="Caption"/>
      </w:pPr>
      <w:r>
        <w:t xml:space="preserve">Obr. </w:t>
      </w:r>
      <w:fldSimple w:instr=" SEQ Obr. \* ARABIC ">
        <w:r w:rsidR="00E559B3">
          <w:rPr>
            <w:noProof/>
          </w:rPr>
          <w:t>22</w:t>
        </w:r>
      </w:fldSimple>
      <w:r>
        <w:t xml:space="preserve"> </w:t>
      </w:r>
      <w:r w:rsidRPr="001F6849">
        <w:t xml:space="preserve">Taxonomie </w:t>
      </w:r>
      <w:del w:id="88" w:author="Lukáš Herman" w:date="2023-02-06T14:26:00Z">
        <w:r w:rsidRPr="001F6849" w:rsidDel="00227A2E">
          <w:delText>weobvých</w:delText>
        </w:r>
      </w:del>
      <w:ins w:id="89" w:author="Lukáš Herman" w:date="2023-02-06T14:26:00Z">
        <w:r w:rsidRPr="001F6849">
          <w:t>webových</w:t>
        </w:r>
      </w:ins>
      <w:r w:rsidRPr="001F6849">
        <w:t xml:space="preserve"> technologií umožňujících tvorbu </w:t>
      </w:r>
      <w:del w:id="90" w:author="Lukáš Herman" w:date="2023-02-06T14:26:00Z">
        <w:r w:rsidRPr="001F6849" w:rsidDel="00227A2E">
          <w:delText>virutálních</w:delText>
        </w:r>
      </w:del>
      <w:ins w:id="91"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92"/>
      <w:commentRangeStart w:id="93"/>
      <w:r w:rsidRPr="001F6849">
        <w:rPr>
          <w:lang w:eastAsia="en-US"/>
        </w:rPr>
        <w:t>2</w:t>
      </w:r>
      <w:del w:id="94" w:author="Lukáš Herman" w:date="2023-02-10T18:48:00Z">
        <w:r w:rsidRPr="001F6849" w:rsidDel="0045773E">
          <w:rPr>
            <w:lang w:eastAsia="en-US"/>
          </w:rPr>
          <w:delText xml:space="preserve"> </w:delText>
        </w:r>
      </w:del>
      <w:r w:rsidRPr="001F6849">
        <w:rPr>
          <w:lang w:eastAsia="en-US"/>
        </w:rPr>
        <w:t>D</w:t>
      </w:r>
      <w:commentRangeEnd w:id="92"/>
      <w:r w:rsidR="0045773E" w:rsidRPr="001F6849">
        <w:rPr>
          <w:rStyle w:val="CommentReference"/>
          <w:lang w:eastAsia="en-US"/>
        </w:rPr>
        <w:commentReference w:id="92"/>
      </w:r>
      <w:commentRangeEnd w:id="93"/>
      <w:r w:rsidR="009C30BB" w:rsidRPr="001F6849">
        <w:rPr>
          <w:rStyle w:val="CommentReference"/>
          <w:lang w:eastAsia="en-US"/>
        </w:rPr>
        <w:commentReference w:id="93"/>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bookmarkStart w:id="95" w:name="_Ref154993681"/>
      <w:r w:rsidRPr="001F6849">
        <w:t xml:space="preserve">Web </w:t>
      </w:r>
      <w:proofErr w:type="spellStart"/>
      <w:r w:rsidRPr="001F6849">
        <w:t>APIs</w:t>
      </w:r>
      <w:bookmarkEnd w:id="95"/>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w:t>
      </w:r>
      <w:r w:rsidRPr="00A8678D">
        <w:lastRenderedPageBreak/>
        <w:t xml:space="preserve">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3DEA602" w:rsidR="009C7ECC" w:rsidRPr="001F6849" w:rsidRDefault="003F5B02" w:rsidP="00A55668">
      <w:pPr>
        <w:pStyle w:val="Caption"/>
      </w:pPr>
      <w:r w:rsidRPr="001F6849">
        <w:t xml:space="preserve">Obr. </w:t>
      </w:r>
      <w:fldSimple w:instr=" SEQ Obr. \* ARABIC ">
        <w:r w:rsidR="00E559B3">
          <w:rPr>
            <w:noProof/>
          </w:rPr>
          <w:t>23</w:t>
        </w:r>
      </w:fldSimple>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96"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97" w:author="Jan Horák" w:date="2023-06-15T11:58:00Z"/>
        </w:rPr>
      </w:pPr>
      <w:proofErr w:type="spellStart"/>
      <w:ins w:id="98"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99"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1402E486" w14:textId="01E74731" w:rsidR="00A55668" w:rsidRDefault="00A400E8" w:rsidP="00A55668">
      <w:pPr>
        <w:pStyle w:val="Caption"/>
      </w:pPr>
      <w:r w:rsidRPr="001F6849">
        <w:t xml:space="preserve">Tab. </w:t>
      </w:r>
      <w:fldSimple w:instr=" SEQ Tab. \* ARABIC ">
        <w:r w:rsidR="00F42436">
          <w:rPr>
            <w:noProof/>
          </w:rPr>
          <w:t>4</w:t>
        </w:r>
      </w:fldSimple>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w:t>
      </w:r>
      <w:r w:rsidR="00A55668">
        <w:t xml:space="preserve"> </w:t>
      </w:r>
      <w:r w:rsidR="006C32DE" w:rsidRPr="001F6849">
        <w:t xml:space="preserve">rozsáhlé API, které je stále ve vývoji, tudíž není možné přesně určit míru podpory, </w:t>
      </w:r>
    </w:p>
    <w:p w14:paraId="0C125C7A" w14:textId="77777777" w:rsidR="00A55668" w:rsidRDefault="009C30BB" w:rsidP="00A55668">
      <w:pPr>
        <w:pStyle w:val="Caption"/>
      </w:pPr>
      <w:r w:rsidRPr="001F6849">
        <w:rPr>
          <w:vertAlign w:val="superscript"/>
        </w:rPr>
        <w:t>2</w:t>
      </w:r>
      <w:r w:rsidR="00A55668">
        <w:rPr>
          <w:vertAlign w:val="superscript"/>
        </w:rPr>
        <w:t xml:space="preserve"> </w:t>
      </w:r>
      <w:r w:rsidR="006C32DE" w:rsidRPr="001F6849">
        <w:t xml:space="preserve">Prohlížeče API nepodporují defaultně, </w:t>
      </w:r>
    </w:p>
    <w:p w14:paraId="6FA2AFE1" w14:textId="497AEE3C" w:rsidR="00A55668" w:rsidRDefault="006C32DE" w:rsidP="00A55668">
      <w:pPr>
        <w:pStyle w:val="Caption"/>
      </w:pPr>
      <w:r w:rsidRPr="001F6849">
        <w:rPr>
          <w:vertAlign w:val="superscript"/>
        </w:rPr>
        <w:t>3</w:t>
      </w:r>
      <w:r w:rsidR="00A55668">
        <w:rPr>
          <w:vertAlign w:val="superscript"/>
        </w:rPr>
        <w:t xml:space="preserve"> </w:t>
      </w:r>
      <w:r w:rsidRPr="001F6849">
        <w:t>Globální zastoupení prohlížečů na trhu - (</w:t>
      </w:r>
      <w:r w:rsidR="00E05CB6" w:rsidRPr="001F6849">
        <w:t>k datu</w:t>
      </w:r>
      <w:r w:rsidRPr="001F6849">
        <w:t>:</w:t>
      </w:r>
      <w:r w:rsidR="00E05CB6" w:rsidRPr="001F6849">
        <w:t xml:space="preserve"> 28.1.2023</w:t>
      </w:r>
      <w:r w:rsidRPr="001F6849">
        <w:t>)</w:t>
      </w:r>
      <w:r w:rsidR="00A400E8" w:rsidRPr="001F6849">
        <w:t>,</w:t>
      </w:r>
    </w:p>
    <w:p w14:paraId="4D1EE5F4" w14:textId="3C367D66" w:rsidR="00A400E8" w:rsidRPr="00A55668" w:rsidRDefault="00A400E8" w:rsidP="00A55668">
      <w:pPr>
        <w:pStyle w:val="Caption"/>
      </w:pP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w:t>
      </w:r>
      <w:proofErr w:type="spellStart"/>
      <w:r w:rsidR="00C840A2" w:rsidRPr="00A55668">
        <w:t>StatCounter</w:t>
      </w:r>
      <w:proofErr w:type="spellEnd"/>
      <w:r w:rsidR="00C840A2" w:rsidRPr="00A55668">
        <w:t xml:space="preserve"> 2023; Meta 2023; W3C 2023; Can I Use 2023c; Igalia SL 2023)</w:t>
      </w:r>
      <w:r w:rsidRPr="00A55668">
        <w:fldChar w:fldCharType="end"/>
      </w:r>
    </w:p>
    <w:tbl>
      <w:tblPr>
        <w:tblW w:w="8712" w:type="dxa"/>
        <w:tblInd w:w="108" w:type="dxa"/>
        <w:tblLook w:val="04A0" w:firstRow="1" w:lastRow="0" w:firstColumn="1" w:lastColumn="0" w:noHBand="0" w:noVBand="1"/>
      </w:tblPr>
      <w:tblGrid>
        <w:gridCol w:w="922"/>
        <w:gridCol w:w="2032"/>
        <w:gridCol w:w="1740"/>
        <w:gridCol w:w="1660"/>
        <w:gridCol w:w="2358"/>
      </w:tblGrid>
      <w:tr w:rsidR="00C5162F" w:rsidRPr="001F6849" w14:paraId="7530F0BF" w14:textId="77777777" w:rsidTr="00A5566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5566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5566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5566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358"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5566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358"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5566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358"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5566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5566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5566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5566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(Meta Quest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w:t>
      </w:r>
      <w:r w:rsidR="0035387C">
        <w:lastRenderedPageBreak/>
        <w:t xml:space="preserve">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5"/>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6"/>
                    <a:stretch>
                      <a:fillRect/>
                    </a:stretch>
                  </pic:blipFill>
                  <pic:spPr>
                    <a:xfrm>
                      <a:off x="0" y="0"/>
                      <a:ext cx="3850119" cy="2269673"/>
                    </a:xfrm>
                    <a:prstGeom prst="rect">
                      <a:avLst/>
                    </a:prstGeom>
                  </pic:spPr>
                </pic:pic>
              </a:graphicData>
            </a:graphic>
          </wp:inline>
        </w:drawing>
      </w:r>
    </w:p>
    <w:p w14:paraId="39CC6B3E" w14:textId="75457376" w:rsidR="0021568E" w:rsidRPr="0021568E" w:rsidRDefault="00D926B2" w:rsidP="00A55668">
      <w:pPr>
        <w:pStyle w:val="Caption"/>
      </w:pPr>
      <w:r>
        <w:t xml:space="preserve">Obr. </w:t>
      </w:r>
      <w:fldSimple w:instr=" SEQ Obr. \* ARABIC ">
        <w:r w:rsidR="00E559B3">
          <w:rPr>
            <w:noProof/>
          </w:rPr>
          <w:t>24</w:t>
        </w:r>
      </w:fldSimple>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47"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48"/>
                    <a:stretch>
                      <a:fillRect/>
                    </a:stretch>
                  </pic:blipFill>
                  <pic:spPr>
                    <a:xfrm>
                      <a:off x="0" y="0"/>
                      <a:ext cx="5579745" cy="3408045"/>
                    </a:xfrm>
                    <a:prstGeom prst="rect">
                      <a:avLst/>
                    </a:prstGeom>
                  </pic:spPr>
                </pic:pic>
              </a:graphicData>
            </a:graphic>
          </wp:inline>
        </w:drawing>
      </w:r>
    </w:p>
    <w:p w14:paraId="3FBC8D38" w14:textId="02516507" w:rsidR="002165DC" w:rsidRPr="002165DC" w:rsidRDefault="002165DC" w:rsidP="00A55668">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E559B3">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3BC74CF" w:rsidR="00EF7E0B" w:rsidRPr="006741D9" w:rsidRDefault="00EF7E0B" w:rsidP="00A55668">
      <w:pPr>
        <w:pStyle w:val="Caption"/>
        <w:rPr>
          <w:noProof/>
        </w:rPr>
      </w:pPr>
      <w:r>
        <w:t xml:space="preserve">Tab. </w:t>
      </w:r>
      <w:fldSimple w:instr=" SEQ Tab. \* ARABIC ">
        <w:r w:rsidR="00F42436">
          <w:rPr>
            <w:noProof/>
          </w:rPr>
          <w:t>5</w:t>
        </w:r>
      </w:fldSimple>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037693" cy="2287936"/>
                    </a:xfrm>
                    <a:prstGeom prst="rect">
                      <a:avLst/>
                    </a:prstGeom>
                  </pic:spPr>
                </pic:pic>
              </a:graphicData>
            </a:graphic>
          </wp:inline>
        </w:drawing>
      </w:r>
    </w:p>
    <w:p w14:paraId="112B699F" w14:textId="38689B03" w:rsidR="00EF7E0B" w:rsidRPr="00262EC3" w:rsidRDefault="00EF7E0B" w:rsidP="00A55668">
      <w:pPr>
        <w:pStyle w:val="Caption"/>
        <w:rPr>
          <w:highlight w:val="yellow"/>
        </w:rPr>
      </w:pPr>
      <w:r>
        <w:t xml:space="preserve">Obr. </w:t>
      </w:r>
      <w:fldSimple w:instr=" SEQ Obr. \* ARABIC ">
        <w:r w:rsidR="00E559B3">
          <w:rPr>
            <w:noProof/>
          </w:rPr>
          <w:t>26</w:t>
        </w:r>
      </w:fldSimple>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1"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2"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3"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0"/>
      <w:r>
        <w:t xml:space="preserve">Viz: </w:t>
      </w:r>
      <w:hyperlink r:id="rId54"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5" w:anchor="!/interesting-parallel-bit" w:history="1">
        <w:r w:rsidRPr="000D3D05">
          <w:rPr>
            <w:rStyle w:val="Hyperlink"/>
          </w:rPr>
          <w:t>https://glitch.com/edit/#!/interesting-parallel-bit</w:t>
        </w:r>
      </w:hyperlink>
      <w:commentRangeEnd w:id="100"/>
      <w:r>
        <w:rPr>
          <w:rStyle w:val="CommentReference"/>
        </w:rPr>
        <w:commentReference w:id="100"/>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1750F8F" w:rsidR="00EF7E0B" w:rsidRDefault="00EF7E0B" w:rsidP="00A55668">
      <w:pPr>
        <w:pStyle w:val="Caption"/>
      </w:pPr>
      <w:r>
        <w:t xml:space="preserve">Tab. </w:t>
      </w:r>
      <w:fldSimple w:instr=" SEQ Tab. \* ARABIC ">
        <w:r w:rsidR="00F42436">
          <w:rPr>
            <w:noProof/>
          </w:rPr>
          <w:t>6</w:t>
        </w:r>
      </w:fldSimple>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lastRenderedPageBreak/>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w:t>
      </w:r>
      <w:r w:rsidR="00E250CC">
        <w:lastRenderedPageBreak/>
        <w:t xml:space="preserve">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6"/>
                    <a:stretch>
                      <a:fillRect/>
                    </a:stretch>
                  </pic:blipFill>
                  <pic:spPr>
                    <a:xfrm>
                      <a:off x="0" y="0"/>
                      <a:ext cx="5579745" cy="2852420"/>
                    </a:xfrm>
                    <a:prstGeom prst="rect">
                      <a:avLst/>
                    </a:prstGeom>
                  </pic:spPr>
                </pic:pic>
              </a:graphicData>
            </a:graphic>
          </wp:inline>
        </w:drawing>
      </w:r>
    </w:p>
    <w:p w14:paraId="6E019035" w14:textId="34A74DE3" w:rsidR="00B40019" w:rsidRDefault="00B40019" w:rsidP="00A55668">
      <w:pPr>
        <w:pStyle w:val="Caption"/>
      </w:pPr>
      <w:r>
        <w:t xml:space="preserve">Obr. </w:t>
      </w:r>
      <w:fldSimple w:instr=" SEQ Obr. \* ARABIC ">
        <w:r w:rsidR="00E559B3">
          <w:rPr>
            <w:noProof/>
          </w:rPr>
          <w:t>27</w:t>
        </w:r>
      </w:fldSimple>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7"/>
                    <a:stretch>
                      <a:fillRect/>
                    </a:stretch>
                  </pic:blipFill>
                  <pic:spPr>
                    <a:xfrm>
                      <a:off x="0" y="0"/>
                      <a:ext cx="5579745" cy="2602865"/>
                    </a:xfrm>
                    <a:prstGeom prst="rect">
                      <a:avLst/>
                    </a:prstGeom>
                  </pic:spPr>
                </pic:pic>
              </a:graphicData>
            </a:graphic>
          </wp:inline>
        </w:drawing>
      </w:r>
    </w:p>
    <w:p w14:paraId="4AFAB6CE" w14:textId="10D89D9F" w:rsidR="003635FB" w:rsidRDefault="003635FB" w:rsidP="00A55668">
      <w:pPr>
        <w:pStyle w:val="Caption"/>
      </w:pPr>
      <w:r>
        <w:t xml:space="preserve">Obr. </w:t>
      </w:r>
      <w:fldSimple w:instr=" SEQ Obr. \* ARABIC ">
        <w:r w:rsidR="00E559B3">
          <w:rPr>
            <w:noProof/>
          </w:rPr>
          <w:t>28</w:t>
        </w:r>
      </w:fldSimple>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1AAC56D2" w14:textId="77777777" w:rsidR="004E6E7C" w:rsidRPr="004E6E7C" w:rsidRDefault="004E6E7C" w:rsidP="00A55668">
      <w:pPr>
        <w:pStyle w:val="Caption"/>
      </w:pPr>
    </w:p>
    <w:p w14:paraId="0A9D595B" w14:textId="3D5B65EF" w:rsidR="00400092" w:rsidRDefault="00400092" w:rsidP="00A55668">
      <w:pPr>
        <w:pStyle w:val="Caption"/>
      </w:pPr>
      <w:r>
        <w:t xml:space="preserve">Tab. </w:t>
      </w:r>
      <w:fldSimple w:instr=" SEQ Tab. \* ARABIC ">
        <w:r w:rsidR="00F42436">
          <w:rPr>
            <w:noProof/>
          </w:rPr>
          <w:t>7</w:t>
        </w:r>
      </w:fldSimple>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59"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0"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1"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2"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w:t>
      </w:r>
      <w:r>
        <w:lastRenderedPageBreak/>
        <w:t xml:space="preserve">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3"/>
                    <a:stretch>
                      <a:fillRect/>
                    </a:stretch>
                  </pic:blipFill>
                  <pic:spPr>
                    <a:xfrm>
                      <a:off x="0" y="0"/>
                      <a:ext cx="5579745" cy="2446655"/>
                    </a:xfrm>
                    <a:prstGeom prst="rect">
                      <a:avLst/>
                    </a:prstGeom>
                  </pic:spPr>
                </pic:pic>
              </a:graphicData>
            </a:graphic>
          </wp:inline>
        </w:drawing>
      </w:r>
    </w:p>
    <w:p w14:paraId="4BEC9AC0" w14:textId="0F7C5A08" w:rsidR="00067472" w:rsidRPr="00067472" w:rsidRDefault="00067472" w:rsidP="00A55668">
      <w:pPr>
        <w:pStyle w:val="Caption"/>
      </w:pPr>
      <w:r>
        <w:t xml:space="preserve">Obr. </w:t>
      </w:r>
      <w:fldSimple w:instr=" SEQ Obr. \* ARABIC ">
        <w:r w:rsidR="00E559B3">
          <w:rPr>
            <w:noProof/>
          </w:rPr>
          <w:t>29</w:t>
        </w:r>
      </w:fldSimple>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lastRenderedPageBreak/>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4"/>
                    <a:stretch>
                      <a:fillRect/>
                    </a:stretch>
                  </pic:blipFill>
                  <pic:spPr>
                    <a:xfrm>
                      <a:off x="0" y="0"/>
                      <a:ext cx="5579745" cy="806450"/>
                    </a:xfrm>
                    <a:prstGeom prst="rect">
                      <a:avLst/>
                    </a:prstGeom>
                  </pic:spPr>
                </pic:pic>
              </a:graphicData>
            </a:graphic>
          </wp:inline>
        </w:drawing>
      </w:r>
    </w:p>
    <w:p w14:paraId="0D7A940B" w14:textId="7AC8AB8F" w:rsidR="00227E35" w:rsidRPr="00C34F5D" w:rsidRDefault="00227E35" w:rsidP="00A55668">
      <w:pPr>
        <w:pStyle w:val="Caption"/>
      </w:pPr>
      <w:r>
        <w:t xml:space="preserve">Obr. </w:t>
      </w:r>
      <w:fldSimple w:instr=" SEQ Obr. \* ARABIC ">
        <w:r w:rsidR="00E559B3">
          <w:rPr>
            <w:noProof/>
          </w:rPr>
          <w:t>30</w:t>
        </w:r>
      </w:fldSimple>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r w:rsidRPr="001F6849">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49A48452" w:rsidR="00524D61" w:rsidRDefault="00E32349" w:rsidP="00524D61">
      <w:r>
        <w:t>Systematický</w:t>
      </w:r>
      <w:r w:rsidR="009969A3">
        <w:t xml:space="preserve"> přístup k návrhu tvorbu VP poskytuje </w:t>
      </w:r>
      <w:r w:rsidR="00054069" w:rsidRPr="001F6849">
        <w:fldChar w:fldCharType="begin"/>
      </w:r>
      <w:r w:rsidR="00E02830">
        <w:instrText xml:space="preserve"> ADDIN ZOTERO_ITEM CSL_CITATION {"citationID":"poENDQvc","properties":{"formattedCitation":"(Coltekin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0ADA503B"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E02830">
        <w:instrText xml:space="preserve"> ADDIN ZOTERO_ITEM CSL_CITATION {"citationID":"XY0xEnaz","properties":{"formattedCitation":"(Coltekin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A465298"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E02830">
        <w:instrText xml:space="preserve"> ADDIN ZOTERO_ITEM CSL_CITATION {"citationID":"Gv8e6N3n","properties":{"formattedCitation":"(Coltekin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E02830">
        <w:instrText xml:space="preserve"> ADDIN ZOTERO_ITEM CSL_CITATION {"citationID":"iZCi7FE1","properties":{"formattedCitation":"(Coltekin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4364313D" w:rsidR="009E6B35" w:rsidRDefault="009E6B35" w:rsidP="00A55668">
      <w:pPr>
        <w:pStyle w:val="Caption"/>
      </w:pPr>
      <w:r>
        <w:t xml:space="preserve">Tab. </w:t>
      </w:r>
      <w:fldSimple w:instr=" SEQ Tab. \* ARABIC ">
        <w:r w:rsidR="00F42436">
          <w:rPr>
            <w:noProof/>
          </w:rPr>
          <w:t>8</w:t>
        </w:r>
      </w:fldSimple>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8C3BF0D" w:rsidR="00B17491" w:rsidRPr="00B17491" w:rsidRDefault="00C03453" w:rsidP="00A55668">
      <w:pPr>
        <w:pStyle w:val="Caption"/>
      </w:pPr>
      <w:r>
        <w:t xml:space="preserve">Obr. </w:t>
      </w:r>
      <w:fldSimple w:instr=" SEQ Obr. \* ARABIC ">
        <w:r w:rsidR="00E559B3">
          <w:rPr>
            <w:noProof/>
          </w:rPr>
          <w:t>31</w:t>
        </w:r>
      </w:fldSimple>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2476FA5F" w:rsidR="00C03453" w:rsidRDefault="00C03453" w:rsidP="00A55668">
      <w:pPr>
        <w:pStyle w:val="Caption"/>
      </w:pPr>
      <w:r>
        <w:t xml:space="preserve">Obr. </w:t>
      </w:r>
      <w:fldSimple w:instr=" SEQ Obr. \* ARABIC ">
        <w:r w:rsidR="00E559B3">
          <w:rPr>
            <w:noProof/>
          </w:rPr>
          <w:t>32</w:t>
        </w:r>
      </w:fldSimple>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68">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1855CE23" w:rsidR="0027655C" w:rsidRDefault="0027655C" w:rsidP="00A55668">
      <w:pPr>
        <w:pStyle w:val="Caption"/>
      </w:pPr>
      <w:r>
        <w:t xml:space="preserve">Obr. </w:t>
      </w:r>
      <w:fldSimple w:instr=" SEQ Obr. \* ARABIC ">
        <w:r w:rsidR="00E559B3">
          <w:rPr>
            <w:noProof/>
          </w:rPr>
          <w:t>33</w:t>
        </w:r>
      </w:fldSimple>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(MapTiler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69"/>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A3E88ED" w:rsidR="00020422" w:rsidRPr="00020422" w:rsidRDefault="00483216" w:rsidP="00A55668">
      <w:pPr>
        <w:pStyle w:val="Caption"/>
        <w:rPr>
          <w:lang w:eastAsia="cs-CZ"/>
        </w:rPr>
      </w:pPr>
      <w:r>
        <w:t xml:space="preserve">Obr. </w:t>
      </w:r>
      <w:fldSimple w:instr=" SEQ Obr. \* ARABIC ">
        <w:r w:rsidR="00E559B3">
          <w:rPr>
            <w:noProof/>
          </w:rPr>
          <w:t>34</w:t>
        </w:r>
      </w:fldSimple>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228ECBC" w:rsidR="00483216" w:rsidRPr="00483216" w:rsidRDefault="00424AE4" w:rsidP="00A55668">
      <w:pPr>
        <w:pStyle w:val="Caption"/>
      </w:pPr>
      <w:r>
        <w:t xml:space="preserve">Obr. </w:t>
      </w:r>
      <w:fldSimple w:instr=" SEQ Obr. \* ARABIC ">
        <w:r w:rsidR="00E559B3">
          <w:rPr>
            <w:noProof/>
          </w:rPr>
          <w:t>35</w:t>
        </w:r>
      </w:fldSimple>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1"/>
                    <a:stretch>
                      <a:fillRect/>
                    </a:stretch>
                  </pic:blipFill>
                  <pic:spPr>
                    <a:xfrm>
                      <a:off x="0" y="0"/>
                      <a:ext cx="5579745" cy="3048000"/>
                    </a:xfrm>
                    <a:prstGeom prst="rect">
                      <a:avLst/>
                    </a:prstGeom>
                  </pic:spPr>
                </pic:pic>
              </a:graphicData>
            </a:graphic>
          </wp:inline>
        </w:drawing>
      </w:r>
    </w:p>
    <w:p w14:paraId="3B03FD40" w14:textId="1202F5CA" w:rsidR="00374435" w:rsidRPr="000A446F" w:rsidRDefault="00374435" w:rsidP="00A55668">
      <w:pPr>
        <w:pStyle w:val="Caption"/>
        <w:rPr>
          <w:lang w:val="en-US"/>
        </w:rPr>
      </w:pPr>
      <w:r>
        <w:t xml:space="preserve">Obr. </w:t>
      </w:r>
      <w:fldSimple w:instr=" SEQ Obr. \* ARABIC ">
        <w:r w:rsidR="00E559B3">
          <w:rPr>
            <w:noProof/>
          </w:rPr>
          <w:t>36</w:t>
        </w:r>
      </w:fldSimple>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2"/>
                    <a:stretch>
                      <a:fillRect/>
                    </a:stretch>
                  </pic:blipFill>
                  <pic:spPr>
                    <a:xfrm>
                      <a:off x="0" y="0"/>
                      <a:ext cx="5579745" cy="2645410"/>
                    </a:xfrm>
                    <a:prstGeom prst="rect">
                      <a:avLst/>
                    </a:prstGeom>
                  </pic:spPr>
                </pic:pic>
              </a:graphicData>
            </a:graphic>
          </wp:inline>
        </w:drawing>
      </w:r>
    </w:p>
    <w:p w14:paraId="6C956AD6" w14:textId="751F35B5" w:rsidR="00374435" w:rsidRPr="00877113" w:rsidRDefault="00374435" w:rsidP="00A55668">
      <w:pPr>
        <w:pStyle w:val="Caption"/>
        <w:rPr>
          <w:lang w:val="en-US"/>
        </w:rPr>
      </w:pPr>
      <w:r>
        <w:t xml:space="preserve">Obr. </w:t>
      </w:r>
      <w:fldSimple w:instr=" SEQ Obr. \* ARABIC ">
        <w:r w:rsidR="00E559B3">
          <w:rPr>
            <w:noProof/>
          </w:rPr>
          <w:t>37</w:t>
        </w:r>
      </w:fldSimple>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3"/>
                    <a:stretch>
                      <a:fillRect/>
                    </a:stretch>
                  </pic:blipFill>
                  <pic:spPr>
                    <a:xfrm>
                      <a:off x="0" y="0"/>
                      <a:ext cx="5579745" cy="3392805"/>
                    </a:xfrm>
                    <a:prstGeom prst="rect">
                      <a:avLst/>
                    </a:prstGeom>
                  </pic:spPr>
                </pic:pic>
              </a:graphicData>
            </a:graphic>
          </wp:inline>
        </w:drawing>
      </w:r>
    </w:p>
    <w:p w14:paraId="3CDEDFE6" w14:textId="79A736C3" w:rsidR="00296350" w:rsidRDefault="001C771D" w:rsidP="00A55668">
      <w:pPr>
        <w:pStyle w:val="Caption"/>
      </w:pPr>
      <w:r>
        <w:t xml:space="preserve">Obr. </w:t>
      </w:r>
      <w:fldSimple w:instr=" SEQ Obr. \* ARABIC ">
        <w:r w:rsidR="00E559B3">
          <w:rPr>
            <w:noProof/>
          </w:rPr>
          <w:t>38</w:t>
        </w:r>
      </w:fldSimple>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A55668">
      <w:pPr>
        <w:pStyle w:val="Caption"/>
      </w:pPr>
      <w:r>
        <w:t xml:space="preserve">Tab. </w:t>
      </w:r>
      <w:fldSimple w:instr=" SEQ Tab. \* ARABIC ">
        <w:r w:rsidR="00F42436">
          <w:rPr>
            <w:noProof/>
          </w:rPr>
          <w:t>9</w:t>
        </w:r>
      </w:fldSimple>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(Ducceschi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A55668">
      <w:pPr>
        <w:pStyle w:val="Caption"/>
      </w:pPr>
      <w:r>
        <w:t xml:space="preserve">Tab. </w:t>
      </w:r>
      <w:fldSimple w:instr=" SEQ Tab. \* ARABIC ">
        <w:r w:rsidR="00F42436">
          <w:rPr>
            <w:noProof/>
          </w:rPr>
          <w:t>10</w:t>
        </w:r>
      </w:fldSimple>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4663AE28" w:rsidR="003150D4" w:rsidRPr="003150D4" w:rsidRDefault="00B908FF" w:rsidP="00A55668">
      <w:pPr>
        <w:pStyle w:val="Caption"/>
      </w:pPr>
      <w:r>
        <w:t xml:space="preserve">Obr. </w:t>
      </w:r>
      <w:fldSimple w:instr=" SEQ Obr. \* ARABIC ">
        <w:r w:rsidR="00E559B3">
          <w:rPr>
            <w:noProof/>
          </w:rPr>
          <w:t>39</w:t>
        </w:r>
      </w:fldSimple>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A55668">
      <w:pPr>
        <w:pStyle w:val="Caption"/>
      </w:pPr>
      <w:r>
        <w:t xml:space="preserve">Tab. </w:t>
      </w:r>
      <w:fldSimple w:instr=" SEQ Tab. \* ARABIC ">
        <w:r w:rsidR="00F42436">
          <w:rPr>
            <w:noProof/>
          </w:rPr>
          <w:t>11</w:t>
        </w:r>
      </w:fldSimple>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5">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E060711" w:rsidR="0021284F" w:rsidRPr="00E705D5" w:rsidRDefault="001C467F" w:rsidP="00A55668">
      <w:pPr>
        <w:pStyle w:val="Caption"/>
      </w:pPr>
      <w:r>
        <w:t xml:space="preserve">Obr. </w:t>
      </w:r>
      <w:fldSimple w:instr=" SEQ Obr. \* ARABIC ">
        <w:r w:rsidR="00E559B3">
          <w:rPr>
            <w:noProof/>
          </w:rPr>
          <w:t>40</w:t>
        </w:r>
      </w:fldSimple>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A55668">
      <w:pPr>
        <w:pStyle w:val="Caption"/>
      </w:pPr>
      <w:r>
        <w:t xml:space="preserve">Tab. </w:t>
      </w:r>
      <w:fldSimple w:instr=" SEQ Tab. \* ARABIC ">
        <w:r w:rsidR="00F42436">
          <w:rPr>
            <w:noProof/>
          </w:rPr>
          <w:t>12</w:t>
        </w:r>
      </w:fldSimple>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6">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A8097B" w:rsidR="00B509FB" w:rsidRDefault="002F309C" w:rsidP="00A55668">
      <w:pPr>
        <w:pStyle w:val="Caption"/>
      </w:pPr>
      <w:r>
        <w:t xml:space="preserve">Obr. </w:t>
      </w:r>
      <w:fldSimple w:instr=" SEQ Obr. \* ARABIC ">
        <w:r w:rsidR="00E559B3">
          <w:rPr>
            <w:noProof/>
          </w:rPr>
          <w:t>41</w:t>
        </w:r>
      </w:fldSimple>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A55668">
      <w:pPr>
        <w:pStyle w:val="Caption"/>
      </w:pPr>
      <w:r>
        <w:t xml:space="preserve">Tab. </w:t>
      </w:r>
      <w:fldSimple w:instr=" SEQ Tab. \* ARABIC ">
        <w:r w:rsidR="00F42436">
          <w:rPr>
            <w:noProof/>
          </w:rPr>
          <w:t>13</w:t>
        </w:r>
      </w:fldSimple>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A55668">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77">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910E7F4" w:rsidR="00D1257F" w:rsidRDefault="00D1257F" w:rsidP="00A55668">
      <w:pPr>
        <w:pStyle w:val="Caption"/>
      </w:pPr>
      <w:r>
        <w:t xml:space="preserve">Obr. </w:t>
      </w:r>
      <w:fldSimple w:instr=" SEQ Obr. \* ARABIC ">
        <w:r w:rsidR="00E559B3">
          <w:rPr>
            <w:noProof/>
          </w:rPr>
          <w:t>42</w:t>
        </w:r>
      </w:fldSimple>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A55668">
      <w:pPr>
        <w:pStyle w:val="Caption"/>
      </w:pPr>
      <w:r>
        <w:t xml:space="preserve">Tab. </w:t>
      </w:r>
      <w:fldSimple w:instr=" SEQ Tab. \* ARABIC ">
        <w:r w:rsidR="00F42436">
          <w:rPr>
            <w:noProof/>
          </w:rPr>
          <w:t>14</w:t>
        </w:r>
      </w:fldSimple>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r w:rsidRPr="001F6849">
        <w:lastRenderedPageBreak/>
        <w:t>U</w:t>
      </w:r>
      <w:r w:rsidR="00A479E6" w:rsidRPr="001F6849">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77AF7CF3"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r w:rsidR="009D212D">
        <w:rPr>
          <w:lang w:val="en-US"/>
        </w:rPr>
        <w:t xml:space="preserve">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1B70D0A2"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5524BA44" w:rsidR="00865BF4" w:rsidRDefault="00C65FFB" w:rsidP="00A55668">
      <w:pPr>
        <w:pStyle w:val="Caption"/>
        <w:rPr>
          <w:noProof/>
        </w:rPr>
      </w:pPr>
      <w:r>
        <w:t xml:space="preserve">Obr. </w:t>
      </w:r>
      <w:fldSimple w:instr=" SEQ Obr. \* ARABIC ">
        <w:r w:rsidR="00E559B3">
          <w:rPr>
            <w:noProof/>
          </w:rPr>
          <w:t>43</w:t>
        </w:r>
      </w:fldSimple>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2E98B3E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8E3493">
        <w:t xml:space="preserve"> </w:t>
      </w:r>
      <w:r w:rsidR="008E3493" w:rsidRPr="008E3493">
        <w:rPr>
          <w:highlight w:val="yellow"/>
        </w:rPr>
        <w:t xml:space="preserve">viz. </w:t>
      </w:r>
      <w:proofErr w:type="spellStart"/>
      <w:r w:rsidR="008E3493" w:rsidRPr="008E3493">
        <w:rPr>
          <w:highlight w:val="yellow"/>
        </w:rPr>
        <w:t>Tab</w:t>
      </w:r>
      <w:proofErr w:type="spellEnd"/>
      <w:r w:rsidR="008E3493" w:rsidRPr="008E3493">
        <w:rPr>
          <w:highlight w:val="yellow"/>
        </w:rPr>
        <w:t xml:space="preserve"> X</w:t>
      </w:r>
      <w:r w:rsidR="00577ECD">
        <w:t>.</w:t>
      </w:r>
      <w:r w:rsidR="00D346B3">
        <w:t xml:space="preserve"> Vyhotovení úkolů bylo zapisováno koordinátorem. Zároveň byl měřen čas splnění úkolu</w:t>
      </w:r>
      <w:r w:rsidR="00405A83">
        <w:t>.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cvičné úlohy, popř. i koordinátorem. </w:t>
      </w:r>
    </w:p>
    <w:p w14:paraId="42DBC703" w14:textId="728C6394" w:rsidR="00F42436" w:rsidRDefault="00F42436" w:rsidP="00A55668">
      <w:pPr>
        <w:pStyle w:val="Caption"/>
      </w:pPr>
      <w:r>
        <w:t xml:space="preserve">Tab. </w:t>
      </w:r>
      <w:fldSimple w:instr=" SEQ Tab. \* ARABIC ">
        <w:r>
          <w:rPr>
            <w:noProof/>
          </w:rPr>
          <w:t>15</w:t>
        </w:r>
      </w:fldSimple>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64A59B1" w:rsidR="008D37F0" w:rsidRPr="008D37F0" w:rsidRDefault="00E134FA" w:rsidP="00A55668">
      <w:pPr>
        <w:pStyle w:val="Caption"/>
      </w:pPr>
      <w:r>
        <w:t xml:space="preserve">Obr. </w:t>
      </w:r>
      <w:fldSimple w:instr=" SEQ Obr. \* ARABIC ">
        <w:r w:rsidR="00E559B3">
          <w:rPr>
            <w:noProof/>
          </w:rPr>
          <w:t>44</w:t>
        </w:r>
      </w:fldSimple>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r>
        <w:t>Identifikace</w:t>
      </w:r>
    </w:p>
    <w:p w14:paraId="7B918BD5" w14:textId="49E2B139" w:rsidR="00454A80" w:rsidRDefault="00454A80" w:rsidP="00454A80">
      <w:r>
        <w:rPr>
          <w:noProof/>
        </w:rP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4FA0883D" w:rsidR="008E3493" w:rsidRDefault="00454A80" w:rsidP="00A55668">
      <w:pPr>
        <w:pStyle w:val="Caption"/>
      </w:pPr>
      <w:r>
        <w:t xml:space="preserve">Obr. </w:t>
      </w:r>
      <w:fldSimple w:instr=" SEQ Obr. \* ARABIC ">
        <w:r w:rsidR="00E559B3">
          <w:rPr>
            <w:noProof/>
          </w:rPr>
          <w:t>45</w:t>
        </w:r>
      </w:fldSimple>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r>
        <w:t>Úkoly</w:t>
      </w:r>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7A3A8A38"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 xml:space="preserve">krabicovém grafu </w:t>
      </w:r>
      <w:r w:rsidRPr="00C8679D">
        <w:rPr>
          <w:highlight w:val="yellow"/>
        </w:rPr>
        <w:t>Obr.</w:t>
      </w:r>
      <w:r w:rsidR="00B7115D">
        <w:rPr>
          <w:highlight w:val="yellow"/>
        </w:rPr>
        <w:t xml:space="preserve"> </w:t>
      </w:r>
      <w:r w:rsidRPr="00C8679D">
        <w:rPr>
          <w:highlight w:val="yellow"/>
        </w:rPr>
        <w:t>X</w:t>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BACD9AA" w:rsidR="009D797E" w:rsidRPr="00E559B3" w:rsidRDefault="00100A44" w:rsidP="00A55668">
      <w:pPr>
        <w:pStyle w:val="Caption"/>
        <w:rPr>
          <w:lang w:val="en-US"/>
        </w:rPr>
      </w:pPr>
      <w:r>
        <w:t xml:space="preserve">Obr. </w:t>
      </w:r>
      <w:fldSimple w:instr=" SEQ Obr. \* ARABIC ">
        <w:r w:rsidR="00E559B3">
          <w:rPr>
            <w:noProof/>
          </w:rPr>
          <w:t>46</w:t>
        </w:r>
      </w:fldSimple>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6CBAABF1" w:rsidR="00CD363B" w:rsidRPr="00CD363B" w:rsidRDefault="00CD363B" w:rsidP="00A55668">
      <w:pPr>
        <w:pStyle w:val="Caption"/>
        <w:rPr>
          <w:lang w:val="en-US"/>
        </w:rPr>
      </w:pPr>
      <w:r>
        <w:t xml:space="preserve">Obr. </w:t>
      </w:r>
      <w:fldSimple w:instr=" SEQ Obr. \* ARABIC ">
        <w:r w:rsidR="00E559B3">
          <w:rPr>
            <w:noProof/>
          </w:rPr>
          <w:t>47</w:t>
        </w:r>
      </w:fldSimple>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653D1734" w:rsidR="009D2672" w:rsidRDefault="00100A44" w:rsidP="00A55668">
      <w:pPr>
        <w:pStyle w:val="Caption"/>
      </w:pPr>
      <w:r>
        <w:t xml:space="preserve">Obr. </w:t>
      </w:r>
      <w:fldSimple w:instr=" SEQ Obr. \* ARABIC ">
        <w:r w:rsidR="00E559B3">
          <w:rPr>
            <w:noProof/>
          </w:rPr>
          <w:t>48</w:t>
        </w:r>
      </w:fldSimple>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061F03A2" w14:textId="53B34599" w:rsidR="009D2672" w:rsidRDefault="00D346B3" w:rsidP="00A55668">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2E194928" w:rsidR="00D346B3" w:rsidRDefault="009D2672" w:rsidP="00A55668">
      <w:pPr>
        <w:pStyle w:val="Caption"/>
      </w:pPr>
      <w:r>
        <w:t xml:space="preserve">Obr. </w:t>
      </w:r>
      <w:fldSimple w:instr=" SEQ Obr. \* ARABIC ">
        <w:r w:rsidR="00E559B3">
          <w:rPr>
            <w:noProof/>
          </w:rPr>
          <w:t>49</w:t>
        </w:r>
      </w:fldSimple>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0006002E" w:rsidR="00EB52DE" w:rsidRDefault="00100A44" w:rsidP="00A55668">
      <w:pPr>
        <w:pStyle w:val="Caption"/>
      </w:pPr>
      <w:r>
        <w:t xml:space="preserve">Obr. </w:t>
      </w:r>
      <w:fldSimple w:instr=" SEQ Obr. \* ARABIC ">
        <w:r w:rsidR="00E559B3">
          <w:rPr>
            <w:noProof/>
          </w:rPr>
          <w:t>50</w:t>
        </w:r>
      </w:fldSimple>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17613C29" w:rsidR="00B63F02" w:rsidRDefault="009D2672" w:rsidP="00A55668">
      <w:pPr>
        <w:pStyle w:val="Caption"/>
      </w:pPr>
      <w:r>
        <w:t xml:space="preserve">Obr. </w:t>
      </w:r>
      <w:fldSimple w:instr=" SEQ Obr. \* ARABIC ">
        <w:r w:rsidR="00E559B3">
          <w:rPr>
            <w:noProof/>
          </w:rPr>
          <w:t>51</w:t>
        </w:r>
      </w:fldSimple>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0436110F" w:rsidR="00906BA3" w:rsidRDefault="00906BA3" w:rsidP="00906BA3">
      <w:pPr>
        <w:pStyle w:val="Heading3"/>
      </w:pPr>
      <w:r>
        <w:t>Ovládání</w:t>
      </w:r>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pomocí posunu byl výchozím nastavení pro pohyb a pro jeho změnu bylo nutné dvakrát stlačit tlačítko na ovladači. </w:t>
      </w:r>
    </w:p>
    <w:p w14:paraId="6FC93B38" w14:textId="77777777" w:rsidR="00E559B3" w:rsidRDefault="00E559B3" w:rsidP="00E559B3">
      <w:pPr>
        <w:keepNext/>
      </w:pPr>
      <w:r>
        <w:rPr>
          <w:noProof/>
        </w:rPr>
        <w:lastRenderedPageBreak/>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617F80ED" w:rsidR="00906BA3" w:rsidRPr="00906BA3" w:rsidRDefault="00E559B3" w:rsidP="00A55668">
      <w:pPr>
        <w:pStyle w:val="Caption"/>
      </w:pPr>
      <w:r>
        <w:t xml:space="preserve">Obr. </w:t>
      </w:r>
      <w:fldSimple w:instr=" SEQ Obr. \* ARABIC ">
        <w:r>
          <w:rPr>
            <w:noProof/>
          </w:rPr>
          <w:t>52</w:t>
        </w:r>
      </w:fldSimple>
      <w:r>
        <w:t xml:space="preserve"> Výsledky dotazníkového šetření – sekce Ovládání (otázky 27, 28, 31)</w:t>
      </w:r>
    </w:p>
    <w:p w14:paraId="76447EF1" w14:textId="5D139441" w:rsidR="001B3D7B" w:rsidRDefault="00906BA3" w:rsidP="001B3D7B">
      <w:pPr>
        <w:pStyle w:val="Normlnprvnodsazen"/>
        <w:keepNext/>
        <w:ind w:firstLine="0"/>
      </w:pPr>
      <w:r>
        <w:rPr>
          <w:noProof/>
        </w:rP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06B9E22" w:rsidR="00F15E23" w:rsidRDefault="001B3D7B" w:rsidP="00A55668">
      <w:pPr>
        <w:pStyle w:val="Caption"/>
      </w:pPr>
      <w:r>
        <w:t xml:space="preserve">Obr. </w:t>
      </w:r>
      <w:fldSimple w:instr=" SEQ Obr. \* ARABIC ">
        <w:r w:rsidR="00E559B3">
          <w:rPr>
            <w:noProof/>
          </w:rPr>
          <w:t>53</w:t>
        </w:r>
      </w:fldSimple>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r>
        <w:t>Osobní názor</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32ADA4D1" w14:textId="6B06BE8E" w:rsidR="009D212D" w:rsidRPr="009D212D" w:rsidRDefault="009D212D" w:rsidP="009D212D">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p>
    <w:p w14:paraId="4F7DFAD2" w14:textId="23BC5518" w:rsidR="009D212D" w:rsidRPr="009D212D" w:rsidRDefault="008D1F3E" w:rsidP="009D212D">
      <w:pPr>
        <w:pStyle w:val="Heading3"/>
      </w:pPr>
      <w:r w:rsidRPr="005D7EED">
        <w:t>Vyhodnocení</w:t>
      </w:r>
    </w:p>
    <w:p w14:paraId="4C7927E2" w14:textId="4D2C374D" w:rsidR="00E94592" w:rsidRDefault="009D212D" w:rsidP="00E94592">
      <w:pPr>
        <w:pStyle w:val="Normlnprvnodsazen"/>
        <w:ind w:firstLine="0"/>
        <w:rPr>
          <w:lang w:eastAsia="en-US"/>
        </w:rPr>
      </w:pPr>
      <w:r w:rsidRPr="009D212D">
        <w:rPr>
          <w:lang w:eastAsia="en-US"/>
        </w:rPr>
        <w:t xml:space="preserve">Při zohlednění </w:t>
      </w:r>
      <w:r>
        <w:rPr>
          <w:lang w:eastAsia="en-US"/>
        </w:rPr>
        <w:t xml:space="preserve">všech výsledků uživatelského testování je možné vyhodnotit míru metodicky definovaných ukazatelů efektivity, </w:t>
      </w:r>
      <w:r w:rsidR="008257F1">
        <w:rPr>
          <w:lang w:eastAsia="en-US"/>
        </w:rPr>
        <w:t>rychlosti</w:t>
      </w:r>
      <w:r>
        <w:rPr>
          <w:lang w:eastAsia="en-US"/>
        </w:rPr>
        <w:t xml:space="preserve"> vypracování a spokojenost</w:t>
      </w:r>
      <w:r w:rsidR="00B93AF9">
        <w:rPr>
          <w:lang w:eastAsia="en-US"/>
        </w:rPr>
        <w:t>i</w:t>
      </w:r>
      <w:r>
        <w:rPr>
          <w:lang w:eastAsia="en-US"/>
        </w:rPr>
        <w:t>.</w:t>
      </w:r>
      <w:r w:rsidR="008257F1">
        <w:rPr>
          <w:lang w:eastAsia="en-US"/>
        </w:rPr>
        <w:t xml:space="preserve"> Vyhodnocení </w:t>
      </w:r>
      <w:r w:rsidR="008257F1">
        <w:rPr>
          <w:lang w:eastAsia="en-US"/>
        </w:rPr>
        <w:lastRenderedPageBreak/>
        <w:t xml:space="preserve">výsledků v případě efektivity a rychlosti vypracování je v tomto případě subjektivní, jelikož není možnost jiného porovnání než </w:t>
      </w:r>
      <w:r w:rsidR="00B93AF9">
        <w:rPr>
          <w:lang w:eastAsia="en-US"/>
        </w:rPr>
        <w:t xml:space="preserve">uživatelů </w:t>
      </w:r>
      <w:r w:rsidR="008257F1">
        <w:rPr>
          <w:lang w:eastAsia="en-US"/>
        </w:rPr>
        <w:t xml:space="preserve">v rámci studie. </w:t>
      </w:r>
      <w:r w:rsidR="0044762A">
        <w:rPr>
          <w:lang w:eastAsia="en-US"/>
        </w:rPr>
        <w:t xml:space="preserve">Více vypovídajícím tedy může být </w:t>
      </w:r>
      <w:proofErr w:type="spellStart"/>
      <w:r w:rsidR="00B93AF9">
        <w:rPr>
          <w:lang w:eastAsia="en-US"/>
        </w:rPr>
        <w:t>být</w:t>
      </w:r>
      <w:proofErr w:type="spellEnd"/>
      <w:r w:rsidR="00B93AF9">
        <w:rPr>
          <w:lang w:eastAsia="en-US"/>
        </w:rPr>
        <w:t xml:space="preserve"> sentiment odpovědí, </w:t>
      </w:r>
      <w:r w:rsidR="0044762A">
        <w:rPr>
          <w:lang w:eastAsia="en-US"/>
        </w:rPr>
        <w:t xml:space="preserve">na téma vnímané náročnosti, srozumitelnosti a způsobu ovládání, popř. řešení úkolů. </w:t>
      </w:r>
      <w:r w:rsidR="00B93AF9">
        <w:rPr>
          <w:lang w:eastAsia="en-US"/>
        </w:rPr>
        <w:t xml:space="preserve">V případě </w:t>
      </w:r>
      <w:r w:rsidR="00B93AF9" w:rsidRPr="00E94592">
        <w:t>spokojenosti</w:t>
      </w:r>
      <w:r w:rsidR="00B93AF9">
        <w:rPr>
          <w:lang w:eastAsia="en-US"/>
        </w:rPr>
        <w:t xml:space="preserve"> je možné tvrdit, že systém dosáhl dobrých výsledků, jelikož sentiment odpovědí, zaměřených na tuto charakteristiku byl převážně pozitivní. Zároveň k tomto tvrzení </w:t>
      </w:r>
      <w:r w:rsidR="0044762A">
        <w:rPr>
          <w:lang w:eastAsia="en-US"/>
        </w:rPr>
        <w:t>směřuje</w:t>
      </w:r>
      <w:r w:rsidR="00B93AF9">
        <w:rPr>
          <w:lang w:eastAsia="en-US"/>
        </w:rPr>
        <w:t xml:space="preserve"> i charakter otevřených odpovědí.</w:t>
      </w:r>
    </w:p>
    <w:p w14:paraId="7881F9F4" w14:textId="0C67307A" w:rsidR="00E94592" w:rsidRPr="009D212D" w:rsidRDefault="00E94592" w:rsidP="00E94592">
      <w:pPr>
        <w:pStyle w:val="Normlnprvnodsazen"/>
        <w:rPr>
          <w:lang w:eastAsia="en-US"/>
        </w:rPr>
      </w:pP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CD7C12">
      <w:pPr>
        <w:pStyle w:val="Heading1"/>
      </w:pPr>
      <w:r w:rsidRPr="001F6849">
        <w:lastRenderedPageBreak/>
        <w:t>DISKUZE</w:t>
      </w:r>
    </w:p>
    <w:p w14:paraId="698A61B6" w14:textId="1AA8A50E" w:rsidR="00454A80" w:rsidRDefault="00B93AF9" w:rsidP="00B93AF9">
      <w:pPr>
        <w:pStyle w:val="Normlnprvnodsazen"/>
        <w:ind w:firstLine="0"/>
        <w:rPr>
          <w:b/>
          <w:bCs/>
        </w:rPr>
      </w:pPr>
      <w:r>
        <w:rPr>
          <w:b/>
          <w:bCs/>
        </w:rPr>
        <w:t>Technický pohled</w:t>
      </w:r>
    </w:p>
    <w:p w14:paraId="30DF02A0" w14:textId="2C30EE94" w:rsidR="00B93AF9" w:rsidRDefault="00B93AF9" w:rsidP="00B93AF9">
      <w:pPr>
        <w:pStyle w:val="Normlnprvnodsazen"/>
        <w:ind w:firstLine="0"/>
        <w:rPr>
          <w:b/>
          <w:bCs/>
        </w:rPr>
      </w:pPr>
      <w:r>
        <w:rPr>
          <w:b/>
          <w:bCs/>
        </w:rPr>
        <w:t>Datový pohled</w:t>
      </w:r>
    </w:p>
    <w:p w14:paraId="0DAC791F" w14:textId="60AD5E1D" w:rsidR="00B93AF9" w:rsidRDefault="00B93AF9" w:rsidP="00B93AF9">
      <w:pPr>
        <w:pStyle w:val="Normlnprvnodsazen"/>
        <w:ind w:firstLine="0"/>
        <w:rPr>
          <w:b/>
          <w:bCs/>
        </w:rPr>
      </w:pPr>
      <w:r>
        <w:rPr>
          <w:b/>
          <w:bCs/>
        </w:rPr>
        <w:t>Vývojový pohled</w:t>
      </w:r>
    </w:p>
    <w:p w14:paraId="068A69B5" w14:textId="5F39B72F" w:rsidR="00B93AF9" w:rsidRDefault="00B93AF9" w:rsidP="00B93AF9">
      <w:pPr>
        <w:pStyle w:val="Normlnprvnodsazen"/>
        <w:ind w:firstLine="0"/>
        <w:rPr>
          <w:b/>
          <w:bCs/>
        </w:rPr>
      </w:pPr>
      <w:r>
        <w:rPr>
          <w:b/>
          <w:bCs/>
        </w:rPr>
        <w:t>Uživatelský pohled</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562E7751" w:rsid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6D8A7248" w14:textId="6CF0C677" w:rsidR="00454A80" w:rsidRDefault="00454A80" w:rsidP="009D797E">
      <w:pPr>
        <w:pStyle w:val="Normlnprvnodsazen"/>
        <w:numPr>
          <w:ilvl w:val="0"/>
          <w:numId w:val="26"/>
        </w:numPr>
        <w:rPr>
          <w:lang w:val="en-US"/>
        </w:rPr>
      </w:pPr>
      <w:proofErr w:type="spellStart"/>
      <w:r>
        <w:rPr>
          <w:lang w:val="en-US"/>
        </w:rPr>
        <w:t>Lépe</w:t>
      </w:r>
      <w:proofErr w:type="spellEnd"/>
      <w:r>
        <w:rPr>
          <w:lang w:val="en-US"/>
        </w:rPr>
        <w:t xml:space="preserve"> </w:t>
      </w:r>
      <w:proofErr w:type="spellStart"/>
      <w:r>
        <w:rPr>
          <w:lang w:val="en-US"/>
        </w:rPr>
        <w:t>specifikovat</w:t>
      </w:r>
      <w:proofErr w:type="spellEnd"/>
      <w:r>
        <w:rPr>
          <w:lang w:val="en-US"/>
        </w:rPr>
        <w:t xml:space="preserve"> </w:t>
      </w:r>
      <w:proofErr w:type="spellStart"/>
      <w:r>
        <w:rPr>
          <w:lang w:val="en-US"/>
        </w:rPr>
        <w:t>úkoly</w:t>
      </w:r>
      <w:proofErr w:type="spellEnd"/>
      <w:r w:rsidR="00C8679D">
        <w:rPr>
          <w:lang w:val="en-US"/>
        </w:rPr>
        <w:t xml:space="preserve"> – KISS keep it simple stupid – </w:t>
      </w:r>
      <w:proofErr w:type="spellStart"/>
      <w:r w:rsidR="00C8679D">
        <w:rPr>
          <w:lang w:val="en-US"/>
        </w:rPr>
        <w:t>navrh</w:t>
      </w:r>
      <w:proofErr w:type="spellEnd"/>
      <w:r w:rsidR="00C8679D">
        <w:rPr>
          <w:lang w:val="en-US"/>
        </w:rPr>
        <w:t xml:space="preserve"> </w:t>
      </w:r>
      <w:proofErr w:type="spellStart"/>
      <w:r w:rsidR="00C8679D">
        <w:rPr>
          <w:lang w:val="en-US"/>
        </w:rPr>
        <w:t>ukolu</w:t>
      </w:r>
      <w:proofErr w:type="spellEnd"/>
      <w:r w:rsidR="00C8679D">
        <w:rPr>
          <w:lang w:val="en-US"/>
        </w:rPr>
        <w:t xml:space="preserve"> </w:t>
      </w:r>
      <w:proofErr w:type="spellStart"/>
      <w:r w:rsidR="00C8679D">
        <w:rPr>
          <w:lang w:val="en-US"/>
        </w:rPr>
        <w:t>není</w:t>
      </w:r>
      <w:proofErr w:type="spellEnd"/>
      <w:r w:rsidR="00C8679D">
        <w:rPr>
          <w:lang w:val="en-US"/>
        </w:rPr>
        <w:t xml:space="preserve"> </w:t>
      </w:r>
      <w:proofErr w:type="spellStart"/>
      <w:r w:rsidR="00C8679D">
        <w:rPr>
          <w:lang w:val="en-US"/>
        </w:rPr>
        <w:t>realny</w:t>
      </w:r>
      <w:proofErr w:type="spellEnd"/>
      <w:r w:rsidR="00C8679D">
        <w:rPr>
          <w:lang w:val="en-US"/>
        </w:rPr>
        <w:t xml:space="preserve">, </w:t>
      </w:r>
      <w:proofErr w:type="spellStart"/>
      <w:r w:rsidR="00C8679D">
        <w:rPr>
          <w:lang w:val="en-US"/>
        </w:rPr>
        <w:t>počitat</w:t>
      </w:r>
      <w:proofErr w:type="spellEnd"/>
      <w:r w:rsidR="00C8679D">
        <w:rPr>
          <w:lang w:val="en-US"/>
        </w:rPr>
        <w:t xml:space="preserve"> </w:t>
      </w:r>
      <w:proofErr w:type="spellStart"/>
      <w:r w:rsidR="00C8679D">
        <w:rPr>
          <w:lang w:val="en-US"/>
        </w:rPr>
        <w:t>veze</w:t>
      </w:r>
      <w:proofErr w:type="spellEnd"/>
      <w:r w:rsidR="00C8679D">
        <w:rPr>
          <w:lang w:val="en-US"/>
        </w:rPr>
        <w:t xml:space="preserve"> by </w:t>
      </w:r>
      <w:proofErr w:type="spellStart"/>
      <w:r w:rsidR="00C8679D">
        <w:rPr>
          <w:lang w:val="en-US"/>
        </w:rPr>
        <w:t>měl</w:t>
      </w:r>
      <w:proofErr w:type="spellEnd"/>
      <w:r w:rsidR="00C8679D">
        <w:rPr>
          <w:lang w:val="en-US"/>
        </w:rPr>
        <w:t xml:space="preserve"> </w:t>
      </w:r>
      <w:proofErr w:type="spellStart"/>
      <w:r w:rsidR="00C8679D">
        <w:rPr>
          <w:lang w:val="en-US"/>
        </w:rPr>
        <w:t>gis</w:t>
      </w:r>
      <w:proofErr w:type="spellEnd"/>
      <w:r w:rsidR="00C8679D">
        <w:rPr>
          <w:lang w:val="en-US"/>
        </w:rPr>
        <w:t xml:space="preserve"> ne </w:t>
      </w:r>
      <w:proofErr w:type="spellStart"/>
      <w:proofErr w:type="gramStart"/>
      <w:r w:rsidR="00C8679D">
        <w:rPr>
          <w:lang w:val="en-US"/>
        </w:rPr>
        <w:t>člověk</w:t>
      </w:r>
      <w:proofErr w:type="spellEnd"/>
      <w:proofErr w:type="gramEnd"/>
    </w:p>
    <w:p w14:paraId="1C32CB73" w14:textId="2B8DAF5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monitorování</w:t>
      </w:r>
      <w:proofErr w:type="spellEnd"/>
    </w:p>
    <w:p w14:paraId="29388D02" w14:textId="3842C11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dotazník</w:t>
      </w:r>
      <w:proofErr w:type="spellEnd"/>
      <w:r>
        <w:rPr>
          <w:lang w:val="en-US"/>
        </w:rPr>
        <w:t xml:space="preserve"> – </w:t>
      </w:r>
      <w:proofErr w:type="spellStart"/>
      <w:r>
        <w:rPr>
          <w:lang w:val="en-US"/>
        </w:rPr>
        <w:t>identifikovat</w:t>
      </w:r>
      <w:proofErr w:type="spellEnd"/>
      <w:r>
        <w:rPr>
          <w:lang w:val="en-US"/>
        </w:rPr>
        <w:t xml:space="preserve"> </w:t>
      </w:r>
      <w:proofErr w:type="spellStart"/>
      <w:r>
        <w:rPr>
          <w:lang w:val="en-US"/>
        </w:rPr>
        <w:t>interakci</w:t>
      </w:r>
      <w:proofErr w:type="spellEnd"/>
      <w:r>
        <w:rPr>
          <w:lang w:val="en-US"/>
        </w:rPr>
        <w:t xml:space="preserve"> a </w:t>
      </w:r>
      <w:proofErr w:type="spellStart"/>
      <w:r>
        <w:rPr>
          <w:lang w:val="en-US"/>
        </w:rPr>
        <w:t>pohyb</w:t>
      </w:r>
      <w:proofErr w:type="spellEnd"/>
      <w:r>
        <w:rPr>
          <w:lang w:val="en-US"/>
        </w:rPr>
        <w:t xml:space="preserve">. </w:t>
      </w:r>
    </w:p>
    <w:p w14:paraId="14EC8A2E" w14:textId="74FACC58" w:rsidR="00405A83" w:rsidRDefault="00405A83" w:rsidP="009D797E">
      <w:pPr>
        <w:pStyle w:val="Normlnprvnodsazen"/>
        <w:numPr>
          <w:ilvl w:val="0"/>
          <w:numId w:val="26"/>
        </w:numPr>
        <w:rPr>
          <w:lang w:val="en-US"/>
        </w:rPr>
      </w:pPr>
      <w:r>
        <w:rPr>
          <w:lang w:val="en-US"/>
        </w:rPr>
        <w:t xml:space="preserve">User logging – </w:t>
      </w:r>
      <w:proofErr w:type="spellStart"/>
      <w:r>
        <w:rPr>
          <w:lang w:val="en-US"/>
        </w:rPr>
        <w:t>má</w:t>
      </w:r>
      <w:proofErr w:type="spellEnd"/>
      <w:r>
        <w:rPr>
          <w:lang w:val="en-US"/>
        </w:rPr>
        <w:t xml:space="preserve"> </w:t>
      </w:r>
      <w:proofErr w:type="spellStart"/>
      <w:r>
        <w:rPr>
          <w:lang w:val="en-US"/>
        </w:rPr>
        <w:t>interakce</w:t>
      </w:r>
      <w:proofErr w:type="spellEnd"/>
      <w:r>
        <w:rPr>
          <w:lang w:val="en-US"/>
        </w:rPr>
        <w:t xml:space="preserve"> </w:t>
      </w:r>
      <w:proofErr w:type="spellStart"/>
      <w:r>
        <w:rPr>
          <w:lang w:val="en-US"/>
        </w:rPr>
        <w:t>vliv</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správnost</w:t>
      </w:r>
      <w:proofErr w:type="spellEnd"/>
      <w:r>
        <w:rPr>
          <w:lang w:val="en-US"/>
        </w:rPr>
        <w:t xml:space="preserve"> </w:t>
      </w:r>
      <w:proofErr w:type="spellStart"/>
      <w:r>
        <w:rPr>
          <w:lang w:val="en-US"/>
        </w:rPr>
        <w:t>vyhotovení</w:t>
      </w:r>
      <w:proofErr w:type="spellEnd"/>
      <w:r>
        <w:rPr>
          <w:lang w:val="en-US"/>
        </w:rPr>
        <w:t>?</w:t>
      </w:r>
    </w:p>
    <w:p w14:paraId="049019E0" w14:textId="01EBD14C" w:rsidR="00C8679D" w:rsidRDefault="00C8679D" w:rsidP="009D797E">
      <w:pPr>
        <w:pStyle w:val="Normlnprvnodsazen"/>
        <w:numPr>
          <w:ilvl w:val="0"/>
          <w:numId w:val="26"/>
        </w:numPr>
        <w:rPr>
          <w:lang w:val="en-US"/>
        </w:rPr>
      </w:pPr>
      <w:proofErr w:type="spellStart"/>
      <w:r>
        <w:rPr>
          <w:lang w:val="en-US"/>
        </w:rPr>
        <w:t>Strategie</w:t>
      </w:r>
      <w:proofErr w:type="spellEnd"/>
      <w:r>
        <w:rPr>
          <w:lang w:val="en-US"/>
        </w:rPr>
        <w:t xml:space="preserve"> </w:t>
      </w:r>
      <w:proofErr w:type="spellStart"/>
      <w:r>
        <w:rPr>
          <w:lang w:val="en-US"/>
        </w:rPr>
        <w:t>jednotlivých</w:t>
      </w:r>
      <w:proofErr w:type="spellEnd"/>
      <w:r>
        <w:rPr>
          <w:lang w:val="en-US"/>
        </w:rPr>
        <w:t xml:space="preserve"> </w:t>
      </w:r>
      <w:proofErr w:type="spellStart"/>
      <w:r>
        <w:rPr>
          <w:lang w:val="en-US"/>
        </w:rPr>
        <w:t>uživatelů</w:t>
      </w:r>
      <w:proofErr w:type="spellEnd"/>
    </w:p>
    <w:p w14:paraId="091B2AA6" w14:textId="4562CB82" w:rsidR="008257F1" w:rsidRDefault="008257F1" w:rsidP="009D797E">
      <w:pPr>
        <w:pStyle w:val="Normlnprvnodsazen"/>
        <w:numPr>
          <w:ilvl w:val="0"/>
          <w:numId w:val="26"/>
        </w:numPr>
        <w:rPr>
          <w:lang w:val="en-US"/>
        </w:rPr>
      </w:pPr>
      <w:proofErr w:type="spellStart"/>
      <w:r>
        <w:rPr>
          <w:lang w:val="en-US"/>
        </w:rPr>
        <w:t>Vyhodnocení</w:t>
      </w:r>
      <w:proofErr w:type="spellEnd"/>
      <w:r>
        <w:rPr>
          <w:lang w:val="en-US"/>
        </w:rPr>
        <w:t xml:space="preserve"> – </w:t>
      </w:r>
      <w:proofErr w:type="spellStart"/>
      <w:r>
        <w:rPr>
          <w:lang w:val="en-US"/>
        </w:rPr>
        <w:t>lepší</w:t>
      </w:r>
      <w:proofErr w:type="spellEnd"/>
      <w:r>
        <w:rPr>
          <w:lang w:val="en-US"/>
        </w:rPr>
        <w:t xml:space="preserve"> by </w:t>
      </w:r>
      <w:proofErr w:type="spellStart"/>
      <w:r>
        <w:rPr>
          <w:lang w:val="en-US"/>
        </w:rPr>
        <w:t>bylo</w:t>
      </w:r>
      <w:proofErr w:type="spellEnd"/>
      <w:r>
        <w:rPr>
          <w:lang w:val="en-US"/>
        </w:rPr>
        <w:t xml:space="preserve"> </w:t>
      </w:r>
      <w:proofErr w:type="spellStart"/>
      <w:r>
        <w:rPr>
          <w:lang w:val="en-US"/>
        </w:rPr>
        <w:t>použít</w:t>
      </w:r>
      <w:proofErr w:type="spellEnd"/>
      <w:r>
        <w:rPr>
          <w:lang w:val="en-US"/>
        </w:rPr>
        <w:t xml:space="preserve"> SUS </w:t>
      </w:r>
      <w:proofErr w:type="spellStart"/>
      <w:r>
        <w:rPr>
          <w:lang w:val="en-US"/>
        </w:rPr>
        <w:t>namísto</w:t>
      </w:r>
      <w:proofErr w:type="spellEnd"/>
      <w:r>
        <w:rPr>
          <w:lang w:val="en-US"/>
        </w:rPr>
        <w:t xml:space="preserve"> </w:t>
      </w:r>
      <w:proofErr w:type="spellStart"/>
      <w:r>
        <w:rPr>
          <w:lang w:val="en-US"/>
        </w:rPr>
        <w:t>subjektivního</w:t>
      </w:r>
      <w:proofErr w:type="spellEnd"/>
      <w:r>
        <w:rPr>
          <w:lang w:val="en-US"/>
        </w:rPr>
        <w:t xml:space="preserve"> </w:t>
      </w:r>
      <w:proofErr w:type="spellStart"/>
      <w:r>
        <w:rPr>
          <w:lang w:val="en-US"/>
        </w:rPr>
        <w:t>vyhodnocení</w:t>
      </w:r>
      <w:proofErr w:type="spellEnd"/>
      <w:r>
        <w:rPr>
          <w:lang w:val="en-US"/>
        </w:rPr>
        <w:t xml:space="preserve"> </w:t>
      </w:r>
      <w:proofErr w:type="spellStart"/>
      <w:r>
        <w:rPr>
          <w:lang w:val="en-US"/>
        </w:rPr>
        <w:t>výsledků</w:t>
      </w:r>
      <w:proofErr w:type="spellEnd"/>
    </w:p>
    <w:p w14:paraId="680B9E41" w14:textId="4D6320BA" w:rsidR="00C8679D" w:rsidRDefault="00C8679D" w:rsidP="00C8679D">
      <w:pPr>
        <w:pStyle w:val="Normlnprvnodsazen"/>
        <w:ind w:left="357" w:firstLine="0"/>
        <w:rPr>
          <w:lang w:val="en-US"/>
        </w:rPr>
      </w:pPr>
    </w:p>
    <w:p w14:paraId="5921450F" w14:textId="7C07576E" w:rsidR="008E3493" w:rsidRDefault="008E3493" w:rsidP="008E3493">
      <w:pPr>
        <w:pStyle w:val="Normlnprvnodsazen"/>
        <w:ind w:firstLine="0"/>
        <w:rPr>
          <w:lang w:val="en-US"/>
        </w:rPr>
      </w:pPr>
      <w:r>
        <w:rPr>
          <w:lang w:val="en-US"/>
        </w:rPr>
        <w:t xml:space="preserve">Software is there, </w:t>
      </w:r>
      <w:proofErr w:type="spellStart"/>
      <w:r>
        <w:rPr>
          <w:lang w:val="en-US"/>
        </w:rPr>
        <w:t>hw</w:t>
      </w:r>
      <w:proofErr w:type="spellEnd"/>
      <w:r>
        <w:rPr>
          <w:lang w:val="en-US"/>
        </w:rPr>
        <w:t xml:space="preserve"> not so </w:t>
      </w:r>
      <w:proofErr w:type="gramStart"/>
      <w:r>
        <w:rPr>
          <w:lang w:val="en-US"/>
        </w:rPr>
        <w:t>much</w:t>
      </w:r>
      <w:proofErr w:type="gramEnd"/>
    </w:p>
    <w:p w14:paraId="09DF2737" w14:textId="68F8D7CA" w:rsidR="008E3493" w:rsidRDefault="008E3493" w:rsidP="008E3493">
      <w:pPr>
        <w:pStyle w:val="Normlnprvnodsazen"/>
        <w:ind w:firstLine="0"/>
        <w:rPr>
          <w:lang w:val="en-US"/>
        </w:rPr>
      </w:pPr>
      <w:r>
        <w:rPr>
          <w:lang w:val="en-US"/>
        </w:rPr>
        <w:t xml:space="preserve">Co </w:t>
      </w:r>
      <w:proofErr w:type="spellStart"/>
      <w:r>
        <w:rPr>
          <w:lang w:val="en-US"/>
        </w:rPr>
        <w:t>řešit</w:t>
      </w:r>
      <w:proofErr w:type="spellEnd"/>
      <w:r>
        <w:rPr>
          <w:lang w:val="en-US"/>
        </w:rPr>
        <w:t xml:space="preserve"> </w:t>
      </w:r>
      <w:proofErr w:type="spellStart"/>
      <w:r>
        <w:rPr>
          <w:lang w:val="en-US"/>
        </w:rPr>
        <w:t>čím</w:t>
      </w:r>
      <w:proofErr w:type="spellEnd"/>
      <w:r>
        <w:rPr>
          <w:lang w:val="en-US"/>
        </w:rPr>
        <w:t xml:space="preserve"> – </w:t>
      </w:r>
      <w:proofErr w:type="spellStart"/>
      <w:r>
        <w:rPr>
          <w:lang w:val="en-US"/>
        </w:rPr>
        <w:t>acessibilitu</w:t>
      </w:r>
      <w:proofErr w:type="spellEnd"/>
      <w:r>
        <w:rPr>
          <w:lang w:val="en-US"/>
        </w:rPr>
        <w:t xml:space="preserve"> – </w:t>
      </w:r>
      <w:proofErr w:type="spellStart"/>
      <w:r>
        <w:rPr>
          <w:lang w:val="en-US"/>
        </w:rPr>
        <w:t>lepší</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vyřeší</w:t>
      </w:r>
      <w:proofErr w:type="spellEnd"/>
      <w:r>
        <w:rPr>
          <w:lang w:val="en-US"/>
        </w:rPr>
        <w:t xml:space="preserve"> hardware </w:t>
      </w:r>
      <w:proofErr w:type="spellStart"/>
      <w:r>
        <w:rPr>
          <w:lang w:val="en-US"/>
        </w:rPr>
        <w:t>popř</w:t>
      </w:r>
      <w:proofErr w:type="spellEnd"/>
      <w:r>
        <w:rPr>
          <w:lang w:val="en-US"/>
        </w:rPr>
        <w:t xml:space="preserve">. firmware a </w:t>
      </w:r>
      <w:proofErr w:type="spellStart"/>
      <w:r>
        <w:rPr>
          <w:lang w:val="en-US"/>
        </w:rPr>
        <w:t>nemusí</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řešit</w:t>
      </w:r>
      <w:proofErr w:type="spellEnd"/>
      <w:r>
        <w:rPr>
          <w:lang w:val="en-US"/>
        </w:rPr>
        <w:t xml:space="preserve"> </w:t>
      </w:r>
      <w:proofErr w:type="spellStart"/>
      <w:r>
        <w:rPr>
          <w:lang w:val="en-US"/>
        </w:rPr>
        <w:t>sw</w:t>
      </w:r>
      <w:proofErr w:type="spellEnd"/>
      <w:r>
        <w:rPr>
          <w:lang w:val="en-US"/>
        </w:rPr>
        <w:t xml:space="preserve"> dev. V </w:t>
      </w:r>
      <w:proofErr w:type="spellStart"/>
      <w:r>
        <w:rPr>
          <w:lang w:val="en-US"/>
        </w:rPr>
        <w:t>příapdě</w:t>
      </w:r>
      <w:proofErr w:type="spellEnd"/>
      <w:r>
        <w:rPr>
          <w:lang w:val="en-US"/>
        </w:rPr>
        <w:t xml:space="preserve"> kart. Je </w:t>
      </w:r>
      <w:proofErr w:type="spellStart"/>
      <w:r>
        <w:rPr>
          <w:lang w:val="en-US"/>
        </w:rPr>
        <w:t>záměr</w:t>
      </w:r>
      <w:proofErr w:type="spellEnd"/>
      <w:r>
        <w:rPr>
          <w:lang w:val="en-US"/>
        </w:rPr>
        <w:t xml:space="preserve"> o </w:t>
      </w:r>
      <w:proofErr w:type="spellStart"/>
      <w:r>
        <w:rPr>
          <w:lang w:val="en-US"/>
        </w:rPr>
        <w:t>jendoduchou</w:t>
      </w:r>
      <w:proofErr w:type="spellEnd"/>
      <w:r>
        <w:rPr>
          <w:lang w:val="en-US"/>
        </w:rPr>
        <w:t xml:space="preserve"> </w:t>
      </w:r>
      <w:proofErr w:type="spellStart"/>
      <w:r>
        <w:rPr>
          <w:lang w:val="en-US"/>
        </w:rPr>
        <w:t>tvorbu</w:t>
      </w:r>
      <w:proofErr w:type="spellEnd"/>
      <w:r>
        <w:rPr>
          <w:lang w:val="en-US"/>
        </w:rPr>
        <w:t xml:space="preserve"> </w:t>
      </w:r>
      <w:proofErr w:type="spellStart"/>
      <w:r>
        <w:rPr>
          <w:lang w:val="en-US"/>
        </w:rPr>
        <w:t>vizualizací</w:t>
      </w:r>
      <w:proofErr w:type="spellEnd"/>
      <w:r>
        <w:rPr>
          <w:lang w:val="en-US"/>
        </w:rPr>
        <w:t xml:space="preserve">. </w:t>
      </w:r>
    </w:p>
    <w:p w14:paraId="6EC2885B" w14:textId="41EEDE94" w:rsidR="008E3493" w:rsidRPr="009D797E" w:rsidRDefault="008E3493" w:rsidP="008E3493">
      <w:pPr>
        <w:pStyle w:val="Normlnprvnodsazen"/>
        <w:ind w:firstLine="0"/>
        <w:rPr>
          <w:lang w:val="en-US"/>
        </w:rPr>
      </w:pPr>
      <w:proofErr w:type="spellStart"/>
      <w:r>
        <w:rPr>
          <w:lang w:val="en-US"/>
        </w:rPr>
        <w:t>Problémové</w:t>
      </w:r>
      <w:proofErr w:type="spellEnd"/>
      <w:r>
        <w:rPr>
          <w:lang w:val="en-US"/>
        </w:rPr>
        <w:t xml:space="preserve"> </w:t>
      </w:r>
      <w:proofErr w:type="spellStart"/>
      <w:r>
        <w:rPr>
          <w:lang w:val="en-US"/>
        </w:rPr>
        <w:t>jelikož</w:t>
      </w:r>
      <w:proofErr w:type="spellEnd"/>
      <w:r>
        <w:rPr>
          <w:lang w:val="en-US"/>
        </w:rPr>
        <w:t xml:space="preserve"> </w:t>
      </w:r>
      <w:proofErr w:type="spellStart"/>
      <w:r>
        <w:rPr>
          <w:lang w:val="en-US"/>
        </w:rPr>
        <w:t>si</w:t>
      </w:r>
      <w:proofErr w:type="spellEnd"/>
      <w:r>
        <w:rPr>
          <w:lang w:val="en-US"/>
        </w:rPr>
        <w:t xml:space="preserve"> data </w:t>
      </w:r>
      <w:proofErr w:type="spellStart"/>
      <w:r>
        <w:rPr>
          <w:lang w:val="en-US"/>
        </w:rPr>
        <w:t>nesou</w:t>
      </w:r>
      <w:proofErr w:type="spellEnd"/>
      <w:r>
        <w:rPr>
          <w:lang w:val="en-US"/>
        </w:rPr>
        <w:t xml:space="preserve"> baggage. </w:t>
      </w:r>
    </w:p>
    <w:p w14:paraId="5A684CEC" w14:textId="2542343A" w:rsidR="00A479E6" w:rsidRDefault="000E5F9C" w:rsidP="00CD7C12">
      <w:pPr>
        <w:pStyle w:val="Heading1"/>
      </w:pPr>
      <w:r w:rsidRPr="001F6849">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0C594B87" w14:textId="77777777" w:rsidR="006F1692" w:rsidRDefault="00C3380E" w:rsidP="006F1692">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6F1692">
        <w:t xml:space="preserve">2019 - </w:t>
      </w:r>
      <w:proofErr w:type="spellStart"/>
      <w:r w:rsidR="006F1692">
        <w:t>Battle</w:t>
      </w:r>
      <w:proofErr w:type="spellEnd"/>
      <w:r w:rsidR="006F1692">
        <w:t xml:space="preserve"> </w:t>
      </w:r>
      <w:proofErr w:type="spellStart"/>
      <w:r w:rsidR="006F1692">
        <w:t>of</w:t>
      </w:r>
      <w:proofErr w:type="spellEnd"/>
      <w:r w:rsidR="006F1692">
        <w:t xml:space="preserve"> </w:t>
      </w:r>
      <w:proofErr w:type="gramStart"/>
      <w:r w:rsidR="006F1692">
        <w:t>3D</w:t>
      </w:r>
      <w:proofErr w:type="gramEnd"/>
      <w:r w:rsidR="006F1692">
        <w:t xml:space="preserve"> </w:t>
      </w:r>
      <w:proofErr w:type="spellStart"/>
      <w:r w:rsidR="006F1692">
        <w:t>Rendering</w:t>
      </w:r>
      <w:proofErr w:type="spellEnd"/>
      <w:r w:rsidR="006F1692">
        <w:t xml:space="preserve"> </w:t>
      </w:r>
      <w:proofErr w:type="spellStart"/>
      <w:r w:rsidR="006F1692">
        <w:t>Stacks</w:t>
      </w:r>
      <w:proofErr w:type="spellEnd"/>
      <w:r w:rsidR="006F1692">
        <w:t xml:space="preserve">: </w:t>
      </w:r>
      <w:proofErr w:type="spellStart"/>
      <w:r w:rsidR="006F1692">
        <w:t>CesiumJS</w:t>
      </w:r>
      <w:proofErr w:type="spellEnd"/>
      <w:r w:rsidR="006F1692">
        <w:t xml:space="preserve">, VTS </w:t>
      </w:r>
      <w:proofErr w:type="spellStart"/>
      <w:r w:rsidR="006F1692">
        <w:t>Geospatial</w:t>
      </w:r>
      <w:proofErr w:type="spellEnd"/>
      <w:r w:rsidR="006F1692">
        <w:t xml:space="preserve"> </w:t>
      </w:r>
      <w:proofErr w:type="spellStart"/>
      <w:r w:rsidR="006F1692">
        <w:t>or</w:t>
      </w:r>
      <w:proofErr w:type="spellEnd"/>
      <w:r w:rsidR="006F1692">
        <w:t xml:space="preserve"> </w:t>
      </w:r>
      <w:proofErr w:type="spellStart"/>
      <w:r w:rsidR="006F1692">
        <w:t>iTowns</w:t>
      </w:r>
      <w:proofErr w:type="spellEnd"/>
      <w:r w:rsidR="006F1692">
        <w:t xml:space="preserve">? (2019): </w:t>
      </w:r>
    </w:p>
    <w:p w14:paraId="58B332D6" w14:textId="77777777" w:rsidR="006F1692" w:rsidRDefault="006F1692" w:rsidP="006F1692">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6DB22FCE" w14:textId="77777777" w:rsidR="006F1692" w:rsidRDefault="006F1692" w:rsidP="006F1692">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67E0D989" w14:textId="77777777" w:rsidR="006F1692" w:rsidRDefault="006F1692" w:rsidP="006F1692">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38064598" w14:textId="77777777" w:rsidR="006F1692" w:rsidRDefault="006F1692" w:rsidP="006F1692">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63A8B67A" w14:textId="77777777" w:rsidR="006F1692" w:rsidRDefault="006F1692" w:rsidP="006F1692">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5A6D537D" w14:textId="77777777" w:rsidR="006F1692" w:rsidRDefault="006F1692" w:rsidP="006F1692">
      <w:pPr>
        <w:pStyle w:val="Bibliography"/>
      </w:pPr>
      <w:r>
        <w:t xml:space="preserve">BATTY, M. (1997): </w:t>
      </w:r>
      <w:proofErr w:type="spellStart"/>
      <w:r>
        <w:t>Virtual</w:t>
      </w:r>
      <w:proofErr w:type="spellEnd"/>
      <w:r>
        <w:t xml:space="preserve"> geography. Futures, 4, 29, 337–352. </w:t>
      </w:r>
    </w:p>
    <w:p w14:paraId="2F28D534" w14:textId="77777777" w:rsidR="006F1692" w:rsidRDefault="006F1692" w:rsidP="006F1692">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4C87E9DB" w14:textId="77777777" w:rsidR="006F1692" w:rsidRDefault="006F1692" w:rsidP="006F1692">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152358B8" w14:textId="77777777" w:rsidR="006F1692" w:rsidRDefault="006F1692" w:rsidP="006F1692">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080F3C60" w14:textId="77777777" w:rsidR="006F1692" w:rsidRDefault="006F1692" w:rsidP="006F1692">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4B8BE4D3" w14:textId="77777777" w:rsidR="006F1692" w:rsidRDefault="006F1692" w:rsidP="006F1692">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50D64419" w14:textId="77777777" w:rsidR="006F1692" w:rsidRDefault="006F1692" w:rsidP="006F1692">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46FF5DEE" w14:textId="77777777" w:rsidR="006F1692" w:rsidRDefault="006F1692" w:rsidP="006F1692">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4DC34E0C" w14:textId="77777777" w:rsidR="006F1692" w:rsidRDefault="006F1692" w:rsidP="006F1692">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5896135A" w14:textId="77777777" w:rsidR="006F1692" w:rsidRDefault="006F1692" w:rsidP="006F1692">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10713A3E" w14:textId="77777777" w:rsidR="006F1692" w:rsidRDefault="006F1692" w:rsidP="006F1692">
      <w:pPr>
        <w:pStyle w:val="Bibliography"/>
      </w:pPr>
      <w:r>
        <w:t xml:space="preserve">BROOKE, J. (1995): SUS: A </w:t>
      </w:r>
      <w:proofErr w:type="spellStart"/>
      <w:r>
        <w:t>quick</w:t>
      </w:r>
      <w:proofErr w:type="spellEnd"/>
      <w:r>
        <w:t xml:space="preserve"> and </w:t>
      </w:r>
      <w:proofErr w:type="spellStart"/>
      <w:r>
        <w:t>dirty</w:t>
      </w:r>
      <w:proofErr w:type="spellEnd"/>
      <w:r>
        <w:t xml:space="preserve"> </w:t>
      </w:r>
      <w:proofErr w:type="spellStart"/>
      <w:r>
        <w:t>usability</w:t>
      </w:r>
      <w:proofErr w:type="spellEnd"/>
      <w:r>
        <w:t xml:space="preserve"> </w:t>
      </w:r>
      <w:proofErr w:type="spellStart"/>
      <w:r>
        <w:t>scale</w:t>
      </w:r>
      <w:proofErr w:type="spellEnd"/>
      <w:r>
        <w:t xml:space="preserve">. </w:t>
      </w:r>
      <w:proofErr w:type="spellStart"/>
      <w:r>
        <w:t>Usability</w:t>
      </w:r>
      <w:proofErr w:type="spellEnd"/>
      <w:r>
        <w:t xml:space="preserve"> </w:t>
      </w:r>
      <w:proofErr w:type="spellStart"/>
      <w:r>
        <w:t>Eval</w:t>
      </w:r>
      <w:proofErr w:type="spellEnd"/>
      <w:r>
        <w:t xml:space="preserve">. Ind., 189. </w:t>
      </w:r>
    </w:p>
    <w:p w14:paraId="62D40821" w14:textId="77777777" w:rsidR="006F1692" w:rsidRDefault="006F1692" w:rsidP="006F1692">
      <w:pPr>
        <w:pStyle w:val="Bibliography"/>
      </w:pPr>
      <w:r>
        <w:lastRenderedPageBreak/>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7B48CF3F" w14:textId="77777777" w:rsidR="006F1692" w:rsidRDefault="006F1692" w:rsidP="006F1692">
      <w:pPr>
        <w:pStyle w:val="Bibliography"/>
      </w:pPr>
      <w:r>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3343AE5B" w14:textId="77777777" w:rsidR="006F1692" w:rsidRDefault="006F1692" w:rsidP="006F1692">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4684A64F" w14:textId="77777777" w:rsidR="006F1692" w:rsidRDefault="006F1692" w:rsidP="006F1692">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69ED08F3" w14:textId="77777777" w:rsidR="006F1692" w:rsidRDefault="006F1692" w:rsidP="006F1692">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457D53D4" w14:textId="77777777" w:rsidR="006F1692" w:rsidRDefault="006F1692" w:rsidP="006F1692">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7405C806" w14:textId="77777777" w:rsidR="006F1692" w:rsidRDefault="006F1692" w:rsidP="006F1692">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1CD7907C" w14:textId="77777777" w:rsidR="006F1692" w:rsidRDefault="006F1692" w:rsidP="006F1692">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14CE93BB" w14:textId="77777777" w:rsidR="006F1692" w:rsidRDefault="006F1692" w:rsidP="006F1692">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540626A1" w14:textId="77777777" w:rsidR="006F1692" w:rsidRDefault="006F1692" w:rsidP="006F1692">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0B04C316" w14:textId="77777777" w:rsidR="006F1692" w:rsidRDefault="006F1692" w:rsidP="006F1692">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50BCD93D" w14:textId="77777777" w:rsidR="006F1692" w:rsidRDefault="006F1692" w:rsidP="006F1692">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77E6E67A" w14:textId="77777777" w:rsidR="006F1692" w:rsidRDefault="006F1692" w:rsidP="006F1692">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7024D70B" w14:textId="77777777" w:rsidR="006F1692" w:rsidRDefault="006F1692" w:rsidP="006F1692">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505AC398" w14:textId="77777777" w:rsidR="006F1692" w:rsidRDefault="006F1692" w:rsidP="006F1692">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450E8F23" w14:textId="77777777" w:rsidR="006F1692" w:rsidRDefault="006F1692" w:rsidP="006F1692">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5A96014A" w14:textId="77777777" w:rsidR="006F1692" w:rsidRDefault="006F1692" w:rsidP="006F1692">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47BC49FA" w14:textId="77777777" w:rsidR="006F1692" w:rsidRDefault="006F1692" w:rsidP="006F1692">
      <w:pPr>
        <w:pStyle w:val="Bibliography"/>
      </w:pPr>
      <w:r>
        <w:lastRenderedPageBreak/>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1D6ECA59" w14:textId="77777777" w:rsidR="006F1692" w:rsidRDefault="006F1692" w:rsidP="006F1692">
      <w:pPr>
        <w:pStyle w:val="Bibliography"/>
      </w:pPr>
      <w:r>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3E557998" w14:textId="77777777" w:rsidR="006F1692" w:rsidRDefault="006F1692" w:rsidP="006F1692">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70269E13" w14:textId="77777777" w:rsidR="006F1692" w:rsidRDefault="006F1692" w:rsidP="006F1692">
      <w:pPr>
        <w:pStyle w:val="Bibliography"/>
      </w:pPr>
      <w:r>
        <w:t xml:space="preserve">ČÚZK (2023): Ortofoto České republiky, https://geoportal.cuzk.cz/(S(j4x0jjdm0kadzsqwgvwfqpov))/Default.aspx?mode=TextMeta&amp;text=ortofoto_info&amp;side=ortofoto&amp;menu=23 (26. 12. 2023). </w:t>
      </w:r>
    </w:p>
    <w:p w14:paraId="148B2149" w14:textId="77777777" w:rsidR="006F1692" w:rsidRDefault="006F1692" w:rsidP="006F1692">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3888B407" w14:textId="77777777" w:rsidR="006F1692" w:rsidRDefault="006F1692" w:rsidP="006F1692">
      <w:pPr>
        <w:pStyle w:val="Bibliography"/>
      </w:pPr>
      <w:r>
        <w:t xml:space="preserve">DISCOVER THREE.JS CONTRIBUTORS (2023): </w:t>
      </w:r>
      <w:proofErr w:type="spellStart"/>
      <w:r>
        <w:t>Discover</w:t>
      </w:r>
      <w:proofErr w:type="spellEnd"/>
      <w:r>
        <w:t xml:space="preserve"> three.js. </w:t>
      </w:r>
    </w:p>
    <w:p w14:paraId="6F6F4775" w14:textId="77777777" w:rsidR="006F1692" w:rsidRDefault="006F1692" w:rsidP="006F1692">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1B154852" w14:textId="77777777" w:rsidR="006F1692" w:rsidRDefault="006F1692" w:rsidP="006F1692">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1A842C29" w14:textId="77777777" w:rsidR="006F1692" w:rsidRDefault="006F1692" w:rsidP="006F1692">
      <w:pPr>
        <w:pStyle w:val="Bibliography"/>
      </w:pPr>
      <w:r>
        <w:t xml:space="preserve">DUCCESCHI, E. (2023): </w:t>
      </w:r>
      <w:proofErr w:type="spellStart"/>
      <w:r>
        <w:t>SignorPipo</w:t>
      </w:r>
      <w:proofErr w:type="spellEnd"/>
      <w:r>
        <w:t>/</w:t>
      </w:r>
      <w:proofErr w:type="spellStart"/>
      <w:r>
        <w:t>wle</w:t>
      </w:r>
      <w:proofErr w:type="spellEnd"/>
      <w:r>
        <w:t xml:space="preserve">-pp, https://github.com/SignorPipo/wle-pp (27. 12. 2023). </w:t>
      </w:r>
    </w:p>
    <w:p w14:paraId="5B9EE77A" w14:textId="77777777" w:rsidR="006F1692" w:rsidRDefault="006F1692" w:rsidP="006F1692">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2E57E896" w14:textId="77777777" w:rsidR="006F1692" w:rsidRDefault="006F1692" w:rsidP="006F1692">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7D827D28" w14:textId="77777777" w:rsidR="006F1692" w:rsidRDefault="006F1692" w:rsidP="006F1692">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1208705A" w14:textId="77777777" w:rsidR="006F1692" w:rsidRDefault="006F1692" w:rsidP="006F1692">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68CAFA3E" w14:textId="77777777" w:rsidR="006F1692" w:rsidRDefault="006F1692" w:rsidP="006F1692">
      <w:pPr>
        <w:pStyle w:val="Bibliography"/>
      </w:pPr>
      <w:r>
        <w:t xml:space="preserve">ESPINOSA, A. (2023): </w:t>
      </w:r>
      <w:proofErr w:type="spellStart"/>
      <w:r>
        <w:t>CesiumJS</w:t>
      </w:r>
      <w:proofErr w:type="spellEnd"/>
      <w:r>
        <w:t xml:space="preserve">. </w:t>
      </w:r>
    </w:p>
    <w:p w14:paraId="4DEF1CA6" w14:textId="77777777" w:rsidR="006F1692" w:rsidRDefault="006F1692" w:rsidP="006F1692">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692AFD5F" w14:textId="77777777" w:rsidR="006F1692" w:rsidRDefault="006F1692" w:rsidP="006F1692">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31470306" w14:textId="77777777" w:rsidR="006F1692" w:rsidRDefault="006F1692" w:rsidP="006F1692">
      <w:pPr>
        <w:pStyle w:val="Bibliography"/>
      </w:pPr>
      <w:r>
        <w:lastRenderedPageBreak/>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0C4BCB09" w14:textId="77777777" w:rsidR="006F1692" w:rsidRDefault="006F1692" w:rsidP="006F1692">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52B8C12E" w14:textId="77777777" w:rsidR="006F1692" w:rsidRDefault="006F1692" w:rsidP="006F1692">
      <w:pPr>
        <w:pStyle w:val="Bibliography"/>
      </w:pPr>
      <w:r>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14D7E24C" w14:textId="77777777" w:rsidR="006F1692" w:rsidRDefault="006F1692" w:rsidP="006F1692">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39113642" w14:textId="77777777" w:rsidR="006F1692" w:rsidRDefault="006F1692" w:rsidP="006F1692">
      <w:pPr>
        <w:pStyle w:val="Bibliography"/>
      </w:pPr>
      <w:proofErr w:type="spellStart"/>
      <w:r>
        <w:t>Geospatial</w:t>
      </w:r>
      <w:proofErr w:type="spellEnd"/>
      <w:r>
        <w:t xml:space="preserve"> </w:t>
      </w:r>
      <w:proofErr w:type="spellStart"/>
      <w:r>
        <w:t>Webinar</w:t>
      </w:r>
      <w:proofErr w:type="spellEnd"/>
      <w:r>
        <w:t xml:space="preserve"> (2023): </w:t>
      </w:r>
    </w:p>
    <w:p w14:paraId="645B41BD" w14:textId="77777777" w:rsidR="006F1692" w:rsidRDefault="006F1692" w:rsidP="006F1692">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1BF5DF9B" w14:textId="77777777" w:rsidR="006F1692" w:rsidRDefault="006F1692" w:rsidP="006F1692">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428FFF05" w14:textId="77777777" w:rsidR="006F1692" w:rsidRDefault="006F1692" w:rsidP="006F1692">
      <w:pPr>
        <w:pStyle w:val="Bibliography"/>
      </w:pPr>
      <w:r>
        <w:t xml:space="preserve">GODBER, A. (2022): </w:t>
      </w:r>
      <w:proofErr w:type="spellStart"/>
      <w:r>
        <w:t>godber</w:t>
      </w:r>
      <w:proofErr w:type="spellEnd"/>
      <w:r>
        <w:t>/</w:t>
      </w:r>
      <w:proofErr w:type="spellStart"/>
      <w:r>
        <w:t>webvr.dev</w:t>
      </w:r>
      <w:proofErr w:type="spellEnd"/>
      <w:r>
        <w:t xml:space="preserve">. </w:t>
      </w:r>
    </w:p>
    <w:p w14:paraId="2937481F" w14:textId="77777777" w:rsidR="006F1692" w:rsidRDefault="006F1692" w:rsidP="006F1692">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48D696EB" w14:textId="77777777" w:rsidR="006F1692" w:rsidRDefault="006F1692" w:rsidP="006F1692">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6B687E0D" w14:textId="77777777" w:rsidR="006F1692" w:rsidRDefault="006F1692" w:rsidP="006F1692">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22B899E8" w14:textId="77777777" w:rsidR="006F1692" w:rsidRDefault="006F1692" w:rsidP="006F1692">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Wonderland </w:t>
      </w:r>
      <w:proofErr w:type="spellStart"/>
      <w:r>
        <w:t>Engine</w:t>
      </w:r>
      <w:proofErr w:type="spellEnd"/>
      <w:r>
        <w:t xml:space="preserve">. Wonderland </w:t>
      </w:r>
      <w:proofErr w:type="spellStart"/>
      <w:r>
        <w:t>Engine</w:t>
      </w:r>
      <w:proofErr w:type="spellEnd"/>
      <w:r>
        <w:t xml:space="preserve">. </w:t>
      </w:r>
    </w:p>
    <w:p w14:paraId="1EF52363" w14:textId="77777777" w:rsidR="006F1692" w:rsidRDefault="006F1692" w:rsidP="006F1692">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3D5B5918" w14:textId="77777777" w:rsidR="006F1692" w:rsidRDefault="006F1692" w:rsidP="006F1692">
      <w:pPr>
        <w:pStyle w:val="Bibliography"/>
      </w:pPr>
      <w:r>
        <w:t xml:space="preserve">HERMAN, L. (2011): Moderní kartografické metody modelování měst. Masarykova univerzita, Přírodovědecká fakulta. </w:t>
      </w:r>
    </w:p>
    <w:p w14:paraId="7475B62C" w14:textId="77777777" w:rsidR="006F1692" w:rsidRDefault="006F1692" w:rsidP="006F1692">
      <w:pPr>
        <w:pStyle w:val="Bibliography"/>
      </w:pPr>
      <w:r>
        <w:t xml:space="preserve">HERMAN, L. (2014): Vizualizace 3D modelů měst na webu. Masarykova univerzita, Přírodovědecká fakulta. </w:t>
      </w:r>
    </w:p>
    <w:p w14:paraId="62DAA89F" w14:textId="77777777" w:rsidR="006F1692" w:rsidRDefault="006F1692" w:rsidP="006F1692">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7983D8AA" w14:textId="77777777" w:rsidR="006F1692" w:rsidRDefault="006F1692" w:rsidP="006F1692">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521BEA18" w14:textId="77777777" w:rsidR="006F1692" w:rsidRDefault="006F1692" w:rsidP="006F1692">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13F069C5" w14:textId="77777777" w:rsidR="006F1692" w:rsidRDefault="006F1692" w:rsidP="006F1692">
      <w:pPr>
        <w:pStyle w:val="Bibliography"/>
      </w:pPr>
      <w:r>
        <w:lastRenderedPageBreak/>
        <w:t>HORÁK (</w:t>
      </w:r>
      <w:proofErr w:type="gramStart"/>
      <w:r>
        <w:t>2023a</w:t>
      </w:r>
      <w:proofErr w:type="gramEnd"/>
      <w:r>
        <w:t xml:space="preserve">): </w:t>
      </w:r>
      <w:proofErr w:type="spellStart"/>
      <w:r>
        <w:t>jendahorak</w:t>
      </w:r>
      <w:proofErr w:type="spellEnd"/>
      <w:r>
        <w:t>/</w:t>
      </w:r>
      <w:proofErr w:type="spellStart"/>
      <w:r>
        <w:t>dp-blender-py-utils</w:t>
      </w:r>
      <w:proofErr w:type="spellEnd"/>
      <w:r>
        <w:t xml:space="preserve">. </w:t>
      </w:r>
    </w:p>
    <w:p w14:paraId="0916763F" w14:textId="77777777" w:rsidR="006F1692" w:rsidRDefault="006F1692" w:rsidP="006F1692">
      <w:pPr>
        <w:pStyle w:val="Bibliography"/>
      </w:pPr>
      <w:r>
        <w:t>HORÁK (</w:t>
      </w:r>
      <w:proofErr w:type="gramStart"/>
      <w:r>
        <w:t>2023b</w:t>
      </w:r>
      <w:proofErr w:type="gramEnd"/>
      <w:r>
        <w:t xml:space="preserve">): </w:t>
      </w:r>
      <w:proofErr w:type="spellStart"/>
      <w:r>
        <w:t>jendahorak</w:t>
      </w:r>
      <w:proofErr w:type="spellEnd"/>
      <w:r>
        <w:t>/</w:t>
      </w:r>
      <w:proofErr w:type="spellStart"/>
      <w:r>
        <w:t>gistovr</w:t>
      </w:r>
      <w:proofErr w:type="spellEnd"/>
      <w:r>
        <w:t xml:space="preserve">. </w:t>
      </w:r>
    </w:p>
    <w:p w14:paraId="3DC313E5" w14:textId="77777777" w:rsidR="006F1692" w:rsidRDefault="006F1692" w:rsidP="006F1692">
      <w:pPr>
        <w:pStyle w:val="Bibliography"/>
      </w:pPr>
      <w:r>
        <w:t xml:space="preserve">HORÁK, J. (2023c): std_etapy_transformer.py. Brno. </w:t>
      </w:r>
    </w:p>
    <w:p w14:paraId="7FDF1D31" w14:textId="77777777" w:rsidR="006F1692" w:rsidRDefault="006F1692" w:rsidP="006F1692">
      <w:pPr>
        <w:pStyle w:val="Bibliography"/>
      </w:pPr>
      <w:r>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2D6FDB4F" w14:textId="77777777" w:rsidR="006F1692" w:rsidRDefault="006F1692" w:rsidP="006F1692">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373D3EF1" w14:textId="77777777" w:rsidR="006F1692" w:rsidRDefault="006F1692" w:rsidP="006F1692">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43A463D7" w14:textId="77777777" w:rsidR="006F1692" w:rsidRDefault="006F1692" w:rsidP="006F1692">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1497031A" w14:textId="77777777" w:rsidR="006F1692" w:rsidRDefault="006F1692" w:rsidP="006F1692">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005EC7AD" w14:textId="77777777" w:rsidR="006F1692" w:rsidRDefault="006F1692" w:rsidP="006F1692">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4F1EF969" w14:textId="77777777" w:rsidR="006F1692" w:rsidRDefault="006F1692" w:rsidP="006F1692">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72530882" w14:textId="77777777" w:rsidR="006F1692" w:rsidRDefault="006F1692" w:rsidP="006F1692">
      <w:pPr>
        <w:pStyle w:val="Bibliography"/>
      </w:pPr>
      <w:r>
        <w:t xml:space="preserve">ITOWNS CONTRIBUTORS (2023): </w:t>
      </w:r>
      <w:proofErr w:type="spellStart"/>
      <w:r>
        <w:t>iTowns</w:t>
      </w:r>
      <w:proofErr w:type="spellEnd"/>
      <w:r>
        <w:t xml:space="preserve">, https://github.com/iTowns/itowns/tree/master (9. 9. 2023). </w:t>
      </w:r>
    </w:p>
    <w:p w14:paraId="767A69DF" w14:textId="77777777" w:rsidR="006F1692" w:rsidRDefault="006F1692" w:rsidP="006F1692">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513C7996" w14:textId="77777777" w:rsidR="006F1692" w:rsidRDefault="006F1692" w:rsidP="006F1692">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181146C9" w14:textId="77777777" w:rsidR="006F1692" w:rsidRDefault="006F1692" w:rsidP="006F1692">
      <w:pPr>
        <w:pStyle w:val="Bibliography"/>
      </w:pPr>
      <w:r>
        <w:t xml:space="preserve">KAM BRNO (2023): </w:t>
      </w:r>
      <w:proofErr w:type="gramStart"/>
      <w:r>
        <w:t>Brno - 3D</w:t>
      </w:r>
      <w:proofErr w:type="gramEnd"/>
      <w:r>
        <w:t xml:space="preserve"> model, https://webmaps.kambrno.cz/webmaps.kambrno.cz/3d-model/ (31. 8. 2023). </w:t>
      </w:r>
    </w:p>
    <w:p w14:paraId="69D557F2" w14:textId="77777777" w:rsidR="006F1692" w:rsidRDefault="006F1692" w:rsidP="006F1692">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389BD155" w14:textId="77777777" w:rsidR="006F1692" w:rsidRDefault="006F1692" w:rsidP="006F1692">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4CBA6B5E" w14:textId="77777777" w:rsidR="006F1692" w:rsidRDefault="006F1692" w:rsidP="006F1692">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26B5C58C" w14:textId="77777777" w:rsidR="006F1692" w:rsidRDefault="006F1692" w:rsidP="006F1692">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266861E1" w14:textId="77777777" w:rsidR="006F1692" w:rsidRDefault="006F1692" w:rsidP="006F1692">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0D7FBC4C" w14:textId="77777777" w:rsidR="006F1692" w:rsidRDefault="006F1692" w:rsidP="006F1692">
      <w:pPr>
        <w:pStyle w:val="Bibliography"/>
      </w:pPr>
      <w:r>
        <w:lastRenderedPageBreak/>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786774FD" w14:textId="77777777" w:rsidR="006F1692" w:rsidRDefault="006F1692" w:rsidP="006F1692">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340015C2" w14:textId="77777777" w:rsidR="006F1692" w:rsidRDefault="006F1692" w:rsidP="006F1692">
      <w:pPr>
        <w:pStyle w:val="Bibliography"/>
      </w:pPr>
      <w:r>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024F7318" w14:textId="77777777" w:rsidR="006F1692" w:rsidRDefault="006F1692" w:rsidP="006F1692">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3CFF1B5D" w14:textId="77777777" w:rsidR="006F1692" w:rsidRDefault="006F1692" w:rsidP="006F1692">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21C988BE" w14:textId="77777777" w:rsidR="006F1692" w:rsidRDefault="006F1692" w:rsidP="006F1692">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4B8FB637" w14:textId="77777777" w:rsidR="006F1692" w:rsidRDefault="006F1692" w:rsidP="006F1692">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proofErr w:type="gramStart"/>
      <w:r>
        <w:t>Raton</w:t>
      </w:r>
      <w:proofErr w:type="spellEnd"/>
      <w:r>
        <w:t> ;</w:t>
      </w:r>
      <w:proofErr w:type="gramEnd"/>
      <w:r>
        <w:t xml:space="preserve"> London. </w:t>
      </w:r>
    </w:p>
    <w:p w14:paraId="634E49F9" w14:textId="77777777" w:rsidR="006F1692" w:rsidRDefault="006F1692" w:rsidP="006F1692">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4D78C82C" w14:textId="77777777" w:rsidR="006F1692" w:rsidRDefault="006F1692" w:rsidP="006F1692">
      <w:pPr>
        <w:pStyle w:val="Bibliography"/>
      </w:pPr>
      <w:r>
        <w:t xml:space="preserve">KUBÍČEK, P., STACHOŇ, Z. (2009): NOVÉ MAPOVÉ TECHNOLOGIE V KARTOGRAFICKÉ KOMUNIKACI. </w:t>
      </w:r>
      <w:proofErr w:type="spellStart"/>
      <w:r>
        <w:t>Karografické</w:t>
      </w:r>
      <w:proofErr w:type="spellEnd"/>
      <w:r>
        <w:t xml:space="preserve"> listy, 17, 8. </w:t>
      </w:r>
    </w:p>
    <w:p w14:paraId="2DA41D59" w14:textId="77777777" w:rsidR="006F1692" w:rsidRDefault="006F1692" w:rsidP="006F1692">
      <w:pPr>
        <w:pStyle w:val="Bibliography"/>
      </w:pPr>
      <w:r>
        <w:t xml:space="preserve">KVARDA, O. (2020): Virtuální realita jako prostředek kartografické komunikace. Masarykova univerzita, Přírodovědecká fakulta. </w:t>
      </w:r>
    </w:p>
    <w:p w14:paraId="0C069F40" w14:textId="77777777" w:rsidR="006F1692" w:rsidRDefault="006F1692" w:rsidP="006F1692">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75180B66" w14:textId="77777777" w:rsidR="006F1692" w:rsidRDefault="006F1692" w:rsidP="006F1692">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367A4E41" w14:textId="77777777" w:rsidR="006F1692" w:rsidRDefault="006F1692" w:rsidP="006F1692">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0D18D361" w14:textId="77777777" w:rsidR="006F1692" w:rsidRDefault="006F1692" w:rsidP="006F1692">
      <w:pPr>
        <w:pStyle w:val="Bibliography"/>
      </w:pPr>
      <w:r>
        <w:t xml:space="preserve">LEITNER, F. (2020): Vývoj vybraného nástroje DPZ pro podporu precizního zemědělství. Masarykova univerzita, Přírodovědecká fakulta. </w:t>
      </w:r>
    </w:p>
    <w:p w14:paraId="0C71F9D2" w14:textId="77777777" w:rsidR="006F1692" w:rsidRDefault="006F1692" w:rsidP="006F1692">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0B89AF01" w14:textId="77777777" w:rsidR="006F1692" w:rsidRDefault="006F1692" w:rsidP="006F1692">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3C0B784E" w14:textId="77777777" w:rsidR="006F1692" w:rsidRDefault="006F1692" w:rsidP="006F1692">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1F1311FE" w14:textId="77777777" w:rsidR="006F1692" w:rsidRDefault="006F1692" w:rsidP="006F1692">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39A605F4" w14:textId="77777777" w:rsidR="006F1692" w:rsidRDefault="006F1692" w:rsidP="006F1692">
      <w:pPr>
        <w:pStyle w:val="Bibliography"/>
      </w:pPr>
      <w:r>
        <w:lastRenderedPageBreak/>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313F42D3" w14:textId="77777777" w:rsidR="006F1692" w:rsidRDefault="006F1692" w:rsidP="006F1692">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62F362AE" w14:textId="77777777" w:rsidR="006F1692" w:rsidRDefault="006F1692" w:rsidP="006F1692">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2E1D98BC" w14:textId="77777777" w:rsidR="006F1692" w:rsidRDefault="006F1692" w:rsidP="006F1692">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407930E0" w14:textId="77777777" w:rsidR="006F1692" w:rsidRDefault="006F1692" w:rsidP="006F1692">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0454CD48" w14:textId="77777777" w:rsidR="006F1692" w:rsidRDefault="006F1692" w:rsidP="006F1692">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4453F6B5" w14:textId="77777777" w:rsidR="006F1692" w:rsidRDefault="006F1692" w:rsidP="006F1692">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642C5664" w14:textId="77777777" w:rsidR="006F1692" w:rsidRDefault="006F1692" w:rsidP="006F1692">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13FB35F6" w14:textId="77777777" w:rsidR="006F1692" w:rsidRDefault="006F1692" w:rsidP="006F1692">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2751ECF8" w14:textId="77777777" w:rsidR="006F1692" w:rsidRDefault="006F1692" w:rsidP="006F1692">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0CFCAE54" w14:textId="77777777" w:rsidR="006F1692" w:rsidRDefault="006F1692" w:rsidP="006F1692">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54B883E3" w14:textId="77777777" w:rsidR="006F1692" w:rsidRDefault="006F1692" w:rsidP="006F1692">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45A87E38" w14:textId="77777777" w:rsidR="006F1692" w:rsidRDefault="006F1692" w:rsidP="006F1692">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6BFF139E" w14:textId="77777777" w:rsidR="006F1692" w:rsidRDefault="006F1692" w:rsidP="006F1692">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33A0761B" w14:textId="77777777" w:rsidR="006F1692" w:rsidRDefault="006F1692" w:rsidP="006F1692">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2DDFBE41" w14:textId="77777777" w:rsidR="006F1692" w:rsidRDefault="006F1692" w:rsidP="006F1692">
      <w:pPr>
        <w:pStyle w:val="Bibliography"/>
      </w:pPr>
      <w:r>
        <w:lastRenderedPageBreak/>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7B929249" w14:textId="77777777" w:rsidR="006F1692" w:rsidRDefault="006F1692" w:rsidP="006F1692">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4102F015" w14:textId="77777777" w:rsidR="006F1692" w:rsidRDefault="006F1692" w:rsidP="006F1692">
      <w:pPr>
        <w:pStyle w:val="Bibliography"/>
      </w:pPr>
      <w:r>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28C12F52" w14:textId="77777777" w:rsidR="006F1692" w:rsidRDefault="006F1692" w:rsidP="006F1692">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16412087" w14:textId="77777777" w:rsidR="006F1692" w:rsidRDefault="006F1692" w:rsidP="006F1692">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5B89964F" w14:textId="77777777" w:rsidR="006F1692" w:rsidRDefault="006F1692" w:rsidP="006F1692">
      <w:pPr>
        <w:pStyle w:val="Bibliography"/>
      </w:pPr>
      <w:r>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4858488A" w14:textId="77777777" w:rsidR="006F1692" w:rsidRDefault="006F1692" w:rsidP="006F1692">
      <w:pPr>
        <w:pStyle w:val="Bibliography"/>
      </w:pPr>
      <w:r>
        <w:t xml:space="preserve">MEZZO, D. B. (2019): FOSS4G 2021 - 3D Urban data in QGIS. </w:t>
      </w:r>
    </w:p>
    <w:p w14:paraId="7DE3A8ED" w14:textId="77777777" w:rsidR="006F1692" w:rsidRDefault="006F1692" w:rsidP="006F1692">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21D4814A" w14:textId="77777777" w:rsidR="006F1692" w:rsidRDefault="006F1692" w:rsidP="006F1692">
      <w:pPr>
        <w:pStyle w:val="Bibliography"/>
      </w:pPr>
      <w:r>
        <w:t xml:space="preserve">MIRANDA, E. (2011): Time boxing </w:t>
      </w:r>
      <w:proofErr w:type="spellStart"/>
      <w:r>
        <w:t>planning</w:t>
      </w:r>
      <w:proofErr w:type="spellEnd"/>
      <w:r>
        <w:t xml:space="preserve">: </w:t>
      </w:r>
      <w:proofErr w:type="spellStart"/>
      <w:r>
        <w:t>buffered</w:t>
      </w:r>
      <w:proofErr w:type="spellEnd"/>
      <w:r>
        <w:t xml:space="preserve"> </w:t>
      </w:r>
      <w:proofErr w:type="spellStart"/>
      <w:r>
        <w:t>moscow</w:t>
      </w:r>
      <w:proofErr w:type="spellEnd"/>
      <w:r>
        <w:t xml:space="preserve"> </w:t>
      </w:r>
      <w:proofErr w:type="spellStart"/>
      <w:r>
        <w:t>rules</w:t>
      </w:r>
      <w:proofErr w:type="spellEnd"/>
      <w:r>
        <w:t xml:space="preserve">. ACM SIGSOFT Software </w:t>
      </w:r>
      <w:proofErr w:type="spellStart"/>
      <w:r>
        <w:t>Engineering</w:t>
      </w:r>
      <w:proofErr w:type="spellEnd"/>
      <w:r>
        <w:t xml:space="preserve"> Notes, 6, 36, 1–5. </w:t>
      </w:r>
    </w:p>
    <w:p w14:paraId="7070AAA7" w14:textId="77777777" w:rsidR="006F1692" w:rsidRDefault="006F1692" w:rsidP="006F1692">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2D4FC068" w14:textId="77777777" w:rsidR="006F1692" w:rsidRDefault="006F1692" w:rsidP="006F1692">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67951372" w14:textId="77777777" w:rsidR="006F1692" w:rsidRDefault="006F1692" w:rsidP="006F1692">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5D17E90F" w14:textId="77777777" w:rsidR="006F1692" w:rsidRDefault="006F1692" w:rsidP="006F1692">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7954CCD2" w14:textId="77777777" w:rsidR="006F1692" w:rsidRDefault="006F1692" w:rsidP="006F1692">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45429577" w14:textId="77777777" w:rsidR="006F1692" w:rsidRDefault="006F1692" w:rsidP="006F1692">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266CD5C4" w14:textId="77777777" w:rsidR="006F1692" w:rsidRDefault="006F1692" w:rsidP="006F1692">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Wonderland </w:t>
      </w:r>
      <w:proofErr w:type="spellStart"/>
      <w:r>
        <w:t>Engine</w:t>
      </w:r>
      <w:proofErr w:type="spellEnd"/>
      <w:r>
        <w:t xml:space="preserve">. </w:t>
      </w:r>
    </w:p>
    <w:p w14:paraId="38518A62" w14:textId="77777777" w:rsidR="006F1692" w:rsidRDefault="006F1692" w:rsidP="006F1692">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2B36A4B3" w14:textId="77777777" w:rsidR="006F1692" w:rsidRDefault="006F1692" w:rsidP="006F1692">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6A592B5C" w14:textId="77777777" w:rsidR="006F1692" w:rsidRDefault="006F1692" w:rsidP="006F1692">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w:t>
      </w:r>
      <w:proofErr w:type="gramStart"/>
      <w:r>
        <w:t>3D</w:t>
      </w:r>
      <w:proofErr w:type="gramEnd"/>
      <w:r>
        <w:t xml:space="preserve"> </w:t>
      </w:r>
      <w:proofErr w:type="spellStart"/>
      <w:r>
        <w:t>assets</w:t>
      </w:r>
      <w:proofErr w:type="spellEnd"/>
      <w:r>
        <w:t xml:space="preserve">. </w:t>
      </w:r>
    </w:p>
    <w:p w14:paraId="79E15B6F" w14:textId="77777777" w:rsidR="006F1692" w:rsidRDefault="006F1692" w:rsidP="006F1692">
      <w:pPr>
        <w:pStyle w:val="Bibliography"/>
      </w:pPr>
      <w:r>
        <w:lastRenderedPageBreak/>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557DAA8F" w14:textId="77777777" w:rsidR="006F1692" w:rsidRDefault="006F1692" w:rsidP="006F1692">
      <w:pPr>
        <w:pStyle w:val="Bibliography"/>
      </w:pPr>
      <w:r>
        <w:t xml:space="preserve">PEŇÁK, M. (2017): Výzkum a vývoj webové aplikace pro vizualizaci viditelnosti. Masarykova univerzita, Přírodovědecká fakulta. </w:t>
      </w:r>
    </w:p>
    <w:p w14:paraId="510505E4" w14:textId="77777777" w:rsidR="006F1692" w:rsidRDefault="006F1692" w:rsidP="006F1692">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48BFE2C8" w14:textId="77777777" w:rsidR="006F1692" w:rsidRDefault="006F1692" w:rsidP="006F1692">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046BDC2A" w14:textId="77777777" w:rsidR="006F1692" w:rsidRDefault="006F1692" w:rsidP="006F1692">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38E9F201" w14:textId="77777777" w:rsidR="006F1692" w:rsidRDefault="006F1692" w:rsidP="006F1692">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01F5D36E" w14:textId="77777777" w:rsidR="006F1692" w:rsidRDefault="006F1692" w:rsidP="006F1692">
      <w:pPr>
        <w:pStyle w:val="Bibliography"/>
      </w:pPr>
      <w:r>
        <w:t xml:space="preserve">REDHAT (2022): </w:t>
      </w:r>
      <w:proofErr w:type="spellStart"/>
      <w:r>
        <w:t>What</w:t>
      </w:r>
      <w:proofErr w:type="spellEnd"/>
      <w:r>
        <w:t xml:space="preserve"> </w:t>
      </w:r>
      <w:proofErr w:type="spellStart"/>
      <w:r>
        <w:t>is</w:t>
      </w:r>
      <w:proofErr w:type="spellEnd"/>
      <w:r>
        <w:t xml:space="preserve"> CI/</w:t>
      </w:r>
      <w:proofErr w:type="gramStart"/>
      <w:r>
        <w:t>CD?,</w:t>
      </w:r>
      <w:proofErr w:type="gramEnd"/>
      <w:r>
        <w:t xml:space="preserve"> https://www.redhat.com/en/topics/devops/what-is-ci-cd (28. 12. 2023). </w:t>
      </w:r>
    </w:p>
    <w:p w14:paraId="4EBCC5E1" w14:textId="77777777" w:rsidR="006F1692" w:rsidRDefault="006F1692" w:rsidP="006F1692">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3B0014F1" w14:textId="77777777" w:rsidR="006F1692" w:rsidRDefault="006F1692" w:rsidP="006F1692">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0D3047FB" w14:textId="77777777" w:rsidR="006F1692" w:rsidRDefault="006F1692" w:rsidP="006F1692">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10462747" w14:textId="77777777" w:rsidR="006F1692" w:rsidRDefault="006F1692" w:rsidP="006F1692">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6E5D8005" w14:textId="77777777" w:rsidR="006F1692" w:rsidRDefault="006F1692" w:rsidP="006F1692">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1405269F" w14:textId="77777777" w:rsidR="006F1692" w:rsidRDefault="006F1692" w:rsidP="006F1692">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24A75D55" w14:textId="77777777" w:rsidR="006F1692" w:rsidRDefault="006F1692" w:rsidP="006F1692">
      <w:pPr>
        <w:pStyle w:val="Bibliography"/>
      </w:pPr>
      <w:r>
        <w:t xml:space="preserve">ŠAŠINKA, Č. (2013): Interindividuální rozdíly v percepci prostoru a map. Masarykova univerzita, Filozofická fakulta. </w:t>
      </w:r>
    </w:p>
    <w:p w14:paraId="43B448DD" w14:textId="77777777" w:rsidR="006F1692" w:rsidRDefault="006F1692" w:rsidP="006F1692">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765C2EF5" w14:textId="77777777" w:rsidR="006F1692" w:rsidRDefault="006F1692" w:rsidP="006F1692">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498263B1" w14:textId="77777777" w:rsidR="006F1692" w:rsidRDefault="006F1692" w:rsidP="006F1692">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2A374C5A" w14:textId="77777777" w:rsidR="006F1692" w:rsidRDefault="006F1692" w:rsidP="006F1692">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2678E460" w14:textId="77777777" w:rsidR="006F1692" w:rsidRDefault="006F1692" w:rsidP="006F1692">
      <w:pPr>
        <w:pStyle w:val="Bibliography"/>
      </w:pPr>
      <w:r>
        <w:lastRenderedPageBreak/>
        <w:t xml:space="preserve">SHÁNĚL, J. (2019): Optimalizace otevřené </w:t>
      </w:r>
      <w:proofErr w:type="spellStart"/>
      <w:r>
        <w:t>JavaScriptové</w:t>
      </w:r>
      <w:proofErr w:type="spellEnd"/>
      <w:r>
        <w:t xml:space="preserve"> knihovny pro </w:t>
      </w:r>
      <w:proofErr w:type="spellStart"/>
      <w:proofErr w:type="gramStart"/>
      <w:r>
        <w:t>geo</w:t>
      </w:r>
      <w:proofErr w:type="spellEnd"/>
      <w:r>
        <w:t>- aplikace</w:t>
      </w:r>
      <w:proofErr w:type="gramEnd"/>
      <w:r>
        <w:t xml:space="preserve">. Masarykova univerzita, Přírodovědecká fakulta. </w:t>
      </w:r>
    </w:p>
    <w:p w14:paraId="06DDFBE3" w14:textId="77777777" w:rsidR="006F1692" w:rsidRDefault="006F1692" w:rsidP="006F1692">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0D14F21C" w14:textId="77777777" w:rsidR="006F1692" w:rsidRDefault="006F1692" w:rsidP="006F1692">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7798C9F3" w14:textId="77777777" w:rsidR="006F1692" w:rsidRDefault="006F1692" w:rsidP="006F1692">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3B886ECE" w14:textId="77777777" w:rsidR="006F1692" w:rsidRDefault="006F1692" w:rsidP="006F1692">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7C0FB4AA" w14:textId="77777777" w:rsidR="006F1692" w:rsidRDefault="006F1692" w:rsidP="006F1692">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0192EA2D" w14:textId="77777777" w:rsidR="006F1692" w:rsidRDefault="006F1692" w:rsidP="006F1692">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7C2E831B" w14:textId="77777777" w:rsidR="006F1692" w:rsidRDefault="006F1692" w:rsidP="006F1692">
      <w:pPr>
        <w:pStyle w:val="Bibliography"/>
      </w:pPr>
      <w:r>
        <w:t xml:space="preserve">STERBA, Z., ŠAŠINKA, Č., STACHOŇ, Z., STAMPACH, R., </w:t>
      </w:r>
      <w:proofErr w:type="gramStart"/>
      <w:r>
        <w:t xml:space="preserve">MORONG,  </w:t>
      </w:r>
      <w:proofErr w:type="spellStart"/>
      <w:r>
        <w:t>kamil</w:t>
      </w:r>
      <w:proofErr w:type="spellEnd"/>
      <w:proofErr w:type="gramEnd"/>
      <w:r>
        <w:t xml:space="preserve"> (2015): </w:t>
      </w:r>
      <w:proofErr w:type="spellStart"/>
      <w:r>
        <w:t>Selected</w:t>
      </w:r>
      <w:proofErr w:type="spellEnd"/>
      <w:r>
        <w:t xml:space="preserve"> </w:t>
      </w:r>
      <w:proofErr w:type="spellStart"/>
      <w:r>
        <w:t>Issues</w:t>
      </w:r>
      <w:proofErr w:type="spellEnd"/>
      <w:r>
        <w:t xml:space="preserve"> </w:t>
      </w:r>
      <w:proofErr w:type="spellStart"/>
      <w:r>
        <w:t>of</w:t>
      </w:r>
      <w:proofErr w:type="spellEnd"/>
      <w:r>
        <w:t xml:space="preserve"> </w:t>
      </w:r>
      <w:proofErr w:type="spellStart"/>
      <w:r>
        <w:t>Experimental</w:t>
      </w:r>
      <w:proofErr w:type="spellEnd"/>
      <w:r>
        <w:t xml:space="preserve"> Testing in </w:t>
      </w:r>
      <w:proofErr w:type="spellStart"/>
      <w:r>
        <w:t>Cartography</w:t>
      </w:r>
      <w:proofErr w:type="spellEnd"/>
      <w:r>
        <w:t xml:space="preserve">. </w:t>
      </w:r>
    </w:p>
    <w:p w14:paraId="1F689CF2" w14:textId="77777777" w:rsidR="006F1692" w:rsidRDefault="006F1692" w:rsidP="006F1692">
      <w:pPr>
        <w:pStyle w:val="Bibliography"/>
      </w:pPr>
      <w:r>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0B59B1C8" w14:textId="77777777" w:rsidR="006F1692" w:rsidRDefault="006F1692" w:rsidP="006F1692">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0B05EC2C" w14:textId="77777777" w:rsidR="006F1692" w:rsidRDefault="006F1692" w:rsidP="006F1692">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7D421565" w14:textId="77777777" w:rsidR="006F1692" w:rsidRDefault="006F1692" w:rsidP="006F1692">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6B3BB37B" w14:textId="77777777" w:rsidR="006F1692" w:rsidRDefault="006F1692" w:rsidP="006F1692">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6C61762F" w14:textId="77777777" w:rsidR="006F1692" w:rsidRDefault="006F1692" w:rsidP="006F1692">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71FFD6B1" w14:textId="77777777" w:rsidR="006F1692" w:rsidRDefault="006F1692" w:rsidP="006F1692">
      <w:pPr>
        <w:pStyle w:val="Bibliography"/>
      </w:pPr>
      <w:r>
        <w:t xml:space="preserve">THREE.JS CONTRIBUTORS (2023f): VR - three.js </w:t>
      </w:r>
      <w:proofErr w:type="spellStart"/>
      <w:r>
        <w:t>manual</w:t>
      </w:r>
      <w:proofErr w:type="spellEnd"/>
      <w:r>
        <w:t xml:space="preserve">, https://threejs.org/manual/#en/webxr-basics (5. 11. 2023). </w:t>
      </w:r>
    </w:p>
    <w:p w14:paraId="7EDC3A9C" w14:textId="77777777" w:rsidR="006F1692" w:rsidRDefault="006F1692" w:rsidP="006F1692">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61C16BAE" w14:textId="77777777" w:rsidR="006F1692" w:rsidRDefault="006F1692" w:rsidP="006F1692">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544CD989" w14:textId="77777777" w:rsidR="006F1692" w:rsidRDefault="006F1692" w:rsidP="006F1692">
      <w:pPr>
        <w:pStyle w:val="Bibliography"/>
      </w:pPr>
      <w:r>
        <w:t xml:space="preserve">VICENTE, I. P., DASCOLA, J. R., HOLDER, W. M., PALANGIE, A. H., BURNS, A. M., CONESA, P. P. I., III, W. A. S., LEMAY, S. O., MCKENZIE, C. D., CHIU, S.-S., BOESEL, B. H., RAVASZ, J. (2022): </w:t>
      </w:r>
      <w:proofErr w:type="spellStart"/>
      <w:r>
        <w:lastRenderedPageBreak/>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2342491E" w14:textId="77777777" w:rsidR="006F1692" w:rsidRDefault="006F1692" w:rsidP="006F1692">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40FBD067" w14:textId="77777777" w:rsidR="006F1692" w:rsidRDefault="006F1692" w:rsidP="006F1692">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1776C45B" w14:textId="77777777" w:rsidR="006F1692" w:rsidRDefault="006F1692" w:rsidP="006F1692">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42578EBB" w14:textId="77777777" w:rsidR="006F1692" w:rsidRDefault="006F1692" w:rsidP="006F1692">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340B7433" w14:textId="77777777" w:rsidR="006F1692" w:rsidRDefault="006F1692" w:rsidP="006F1692">
      <w:pPr>
        <w:pStyle w:val="Bibliography"/>
      </w:pPr>
      <w:r>
        <w:t xml:space="preserve">WONDERLAND ENGINE (2023): Wonderland </w:t>
      </w:r>
      <w:proofErr w:type="spellStart"/>
      <w:r>
        <w:t>Engine</w:t>
      </w:r>
      <w:proofErr w:type="spellEnd"/>
      <w:r>
        <w:t xml:space="preserve">, Wonderland </w:t>
      </w:r>
      <w:proofErr w:type="spellStart"/>
      <w:r>
        <w:t>Engine</w:t>
      </w:r>
      <w:proofErr w:type="spellEnd"/>
      <w:r>
        <w:t xml:space="preserve">, https://wonderlandengine.com/ (26. 12. 2023). </w:t>
      </w:r>
    </w:p>
    <w:p w14:paraId="3675A151" w14:textId="77777777" w:rsidR="006F1692" w:rsidRDefault="006F1692" w:rsidP="006F1692">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59BA83A1" w14:textId="77777777" w:rsidR="006F1692" w:rsidRDefault="006F1692" w:rsidP="006F1692">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58A5E846"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9"/>
          <w:footerReference w:type="default" r:id="rId90"/>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91"/>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92"/>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4"/>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9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0"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47"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54"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55"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68"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69"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7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7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92"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93"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0"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04BD0" w14:textId="77777777" w:rsidR="001F7060" w:rsidRDefault="001F7060" w:rsidP="0057088F">
      <w:pPr>
        <w:spacing w:after="0" w:line="240" w:lineRule="auto"/>
      </w:pPr>
      <w:r>
        <w:separator/>
      </w:r>
    </w:p>
  </w:endnote>
  <w:endnote w:type="continuationSeparator" w:id="0">
    <w:p w14:paraId="46EC5AB5" w14:textId="77777777" w:rsidR="001F7060" w:rsidRDefault="001F706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 w:name="Cambra">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DA4BC" w14:textId="77777777" w:rsidR="001F7060" w:rsidRDefault="001F7060" w:rsidP="0057088F">
      <w:pPr>
        <w:spacing w:after="0" w:line="240" w:lineRule="auto"/>
      </w:pPr>
      <w:r>
        <w:separator/>
      </w:r>
    </w:p>
  </w:footnote>
  <w:footnote w:type="continuationSeparator" w:id="0">
    <w:p w14:paraId="28DDE03F" w14:textId="77777777" w:rsidR="001F7060" w:rsidRDefault="001F7060"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blender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1"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8"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5"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8"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9"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1"/>
  </w:num>
  <w:num w:numId="3" w16cid:durableId="1170680267">
    <w:abstractNumId w:val="21"/>
  </w:num>
  <w:num w:numId="4" w16cid:durableId="1796368114">
    <w:abstractNumId w:val="34"/>
  </w:num>
  <w:num w:numId="5" w16cid:durableId="300885919">
    <w:abstractNumId w:val="46"/>
  </w:num>
  <w:num w:numId="6" w16cid:durableId="521938209">
    <w:abstractNumId w:val="69"/>
  </w:num>
  <w:num w:numId="7" w16cid:durableId="619992562">
    <w:abstractNumId w:val="39"/>
  </w:num>
  <w:num w:numId="8" w16cid:durableId="208229350">
    <w:abstractNumId w:val="15"/>
  </w:num>
  <w:num w:numId="9" w16cid:durableId="2076317703">
    <w:abstractNumId w:val="27"/>
  </w:num>
  <w:num w:numId="10" w16cid:durableId="802234337">
    <w:abstractNumId w:val="44"/>
  </w:num>
  <w:num w:numId="11" w16cid:durableId="385684583">
    <w:abstractNumId w:val="33"/>
  </w:num>
  <w:num w:numId="12" w16cid:durableId="65956355">
    <w:abstractNumId w:val="64"/>
  </w:num>
  <w:num w:numId="13" w16cid:durableId="354035738">
    <w:abstractNumId w:val="78"/>
  </w:num>
  <w:num w:numId="14" w16cid:durableId="395475347">
    <w:abstractNumId w:val="1"/>
  </w:num>
  <w:num w:numId="15" w16cid:durableId="1336884254">
    <w:abstractNumId w:val="42"/>
  </w:num>
  <w:num w:numId="16" w16cid:durableId="757364363">
    <w:abstractNumId w:val="55"/>
  </w:num>
  <w:num w:numId="17" w16cid:durableId="2033720445">
    <w:abstractNumId w:val="80"/>
  </w:num>
  <w:num w:numId="18" w16cid:durableId="837696955">
    <w:abstractNumId w:val="67"/>
  </w:num>
  <w:num w:numId="19" w16cid:durableId="414474922">
    <w:abstractNumId w:val="41"/>
  </w:num>
  <w:num w:numId="20" w16cid:durableId="2059282820">
    <w:abstractNumId w:val="19"/>
  </w:num>
  <w:num w:numId="21" w16cid:durableId="1490631062">
    <w:abstractNumId w:val="40"/>
  </w:num>
  <w:num w:numId="22" w16cid:durableId="1901403376">
    <w:abstractNumId w:val="2"/>
  </w:num>
  <w:num w:numId="23" w16cid:durableId="901527545">
    <w:abstractNumId w:val="62"/>
  </w:num>
  <w:num w:numId="24" w16cid:durableId="13649980">
    <w:abstractNumId w:val="9"/>
  </w:num>
  <w:num w:numId="25" w16cid:durableId="1364744581">
    <w:abstractNumId w:val="20"/>
  </w:num>
  <w:num w:numId="26" w16cid:durableId="1671255231">
    <w:abstractNumId w:val="50"/>
  </w:num>
  <w:num w:numId="27" w16cid:durableId="1198667109">
    <w:abstractNumId w:val="68"/>
  </w:num>
  <w:num w:numId="28" w16cid:durableId="619802950">
    <w:abstractNumId w:val="6"/>
  </w:num>
  <w:num w:numId="29" w16cid:durableId="367877274">
    <w:abstractNumId w:val="48"/>
  </w:num>
  <w:num w:numId="30" w16cid:durableId="802776096">
    <w:abstractNumId w:val="8"/>
  </w:num>
  <w:num w:numId="31" w16cid:durableId="742023868">
    <w:abstractNumId w:val="32"/>
  </w:num>
  <w:num w:numId="32" w16cid:durableId="404689245">
    <w:abstractNumId w:val="60"/>
  </w:num>
  <w:num w:numId="33" w16cid:durableId="1361203164">
    <w:abstractNumId w:val="63"/>
  </w:num>
  <w:num w:numId="34" w16cid:durableId="2136636456">
    <w:abstractNumId w:val="45"/>
  </w:num>
  <w:num w:numId="35" w16cid:durableId="882057253">
    <w:abstractNumId w:val="18"/>
  </w:num>
  <w:num w:numId="36" w16cid:durableId="2002463788">
    <w:abstractNumId w:val="70"/>
  </w:num>
  <w:num w:numId="37" w16cid:durableId="1464738753">
    <w:abstractNumId w:val="28"/>
  </w:num>
  <w:num w:numId="38" w16cid:durableId="1462070677">
    <w:abstractNumId w:val="4"/>
  </w:num>
  <w:num w:numId="39" w16cid:durableId="1886866115">
    <w:abstractNumId w:val="53"/>
  </w:num>
  <w:num w:numId="40" w16cid:durableId="965311621">
    <w:abstractNumId w:val="59"/>
  </w:num>
  <w:num w:numId="41" w16cid:durableId="818768559">
    <w:abstractNumId w:val="66"/>
  </w:num>
  <w:num w:numId="42" w16cid:durableId="1967276253">
    <w:abstractNumId w:val="22"/>
  </w:num>
  <w:num w:numId="43" w16cid:durableId="1442647274">
    <w:abstractNumId w:val="17"/>
  </w:num>
  <w:num w:numId="44" w16cid:durableId="1146313284">
    <w:abstractNumId w:val="37"/>
  </w:num>
  <w:num w:numId="45" w16cid:durableId="1133062556">
    <w:abstractNumId w:val="12"/>
  </w:num>
  <w:num w:numId="46" w16cid:durableId="1318923120">
    <w:abstractNumId w:val="36"/>
  </w:num>
  <w:num w:numId="47" w16cid:durableId="976765939">
    <w:abstractNumId w:val="43"/>
  </w:num>
  <w:num w:numId="48" w16cid:durableId="1987278381">
    <w:abstractNumId w:val="76"/>
  </w:num>
  <w:num w:numId="49" w16cid:durableId="344286222">
    <w:abstractNumId w:val="58"/>
  </w:num>
  <w:num w:numId="50" w16cid:durableId="586889268">
    <w:abstractNumId w:val="72"/>
  </w:num>
  <w:num w:numId="51" w16cid:durableId="1214346142">
    <w:abstractNumId w:val="52"/>
  </w:num>
  <w:num w:numId="52" w16cid:durableId="1666350155">
    <w:abstractNumId w:val="10"/>
  </w:num>
  <w:num w:numId="53" w16cid:durableId="1936208616">
    <w:abstractNumId w:val="54"/>
  </w:num>
  <w:num w:numId="54" w16cid:durableId="1802922892">
    <w:abstractNumId w:val="23"/>
  </w:num>
  <w:num w:numId="55" w16cid:durableId="2044668093">
    <w:abstractNumId w:val="24"/>
  </w:num>
  <w:num w:numId="56" w16cid:durableId="1700474541">
    <w:abstractNumId w:val="61"/>
  </w:num>
  <w:num w:numId="57" w16cid:durableId="2082558311">
    <w:abstractNumId w:val="56"/>
  </w:num>
  <w:num w:numId="58" w16cid:durableId="1871141540">
    <w:abstractNumId w:val="77"/>
  </w:num>
  <w:num w:numId="59" w16cid:durableId="1538816812">
    <w:abstractNumId w:val="13"/>
  </w:num>
  <w:num w:numId="60" w16cid:durableId="747965305">
    <w:abstractNumId w:val="51"/>
  </w:num>
  <w:num w:numId="61" w16cid:durableId="2103643924">
    <w:abstractNumId w:val="7"/>
  </w:num>
  <w:num w:numId="62" w16cid:durableId="457264442">
    <w:abstractNumId w:val="71"/>
  </w:num>
  <w:num w:numId="63" w16cid:durableId="496380383">
    <w:abstractNumId w:val="11"/>
  </w:num>
  <w:num w:numId="64" w16cid:durableId="1291588825">
    <w:abstractNumId w:val="74"/>
  </w:num>
  <w:num w:numId="65" w16cid:durableId="1924559521">
    <w:abstractNumId w:val="57"/>
  </w:num>
  <w:num w:numId="66" w16cid:durableId="1492871536">
    <w:abstractNumId w:val="35"/>
  </w:num>
  <w:num w:numId="67" w16cid:durableId="1847862588">
    <w:abstractNumId w:val="30"/>
  </w:num>
  <w:num w:numId="68" w16cid:durableId="1165321076">
    <w:abstractNumId w:val="38"/>
  </w:num>
  <w:num w:numId="69" w16cid:durableId="1432359916">
    <w:abstractNumId w:val="3"/>
  </w:num>
  <w:num w:numId="70" w16cid:durableId="1256011317">
    <w:abstractNumId w:val="29"/>
  </w:num>
  <w:num w:numId="71" w16cid:durableId="1149593339">
    <w:abstractNumId w:val="75"/>
  </w:num>
  <w:num w:numId="72" w16cid:durableId="1324970709">
    <w:abstractNumId w:val="26"/>
  </w:num>
  <w:num w:numId="73" w16cid:durableId="1500316195">
    <w:abstractNumId w:val="25"/>
  </w:num>
  <w:num w:numId="74" w16cid:durableId="2032218307">
    <w:abstractNumId w:val="65"/>
  </w:num>
  <w:num w:numId="75" w16cid:durableId="1761871177">
    <w:abstractNumId w:val="79"/>
  </w:num>
  <w:num w:numId="76" w16cid:durableId="736054453">
    <w:abstractNumId w:val="5"/>
  </w:num>
  <w:num w:numId="77" w16cid:durableId="1100099704">
    <w:abstractNumId w:val="14"/>
  </w:num>
  <w:num w:numId="78" w16cid:durableId="531500397">
    <w:abstractNumId w:val="47"/>
  </w:num>
  <w:num w:numId="79" w16cid:durableId="615598801">
    <w:abstractNumId w:val="73"/>
  </w:num>
  <w:num w:numId="80" w16cid:durableId="353190352">
    <w:abstractNumId w:val="16"/>
  </w:num>
  <w:num w:numId="81" w16cid:durableId="729503524">
    <w:abstractNumId w:val="4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1BF5"/>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DA4"/>
    <w:rsid w:val="006B136A"/>
    <w:rsid w:val="006B2254"/>
    <w:rsid w:val="006B23F6"/>
    <w:rsid w:val="006B2C82"/>
    <w:rsid w:val="006B323D"/>
    <w:rsid w:val="006B3254"/>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331"/>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5FDD"/>
    <w:rsid w:val="00FE628F"/>
    <w:rsid w:val="00FE65E9"/>
    <w:rsid w:val="00FE69A7"/>
    <w:rsid w:val="00FE7117"/>
    <w:rsid w:val="00FE74D6"/>
    <w:rsid w:val="00FE773A"/>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A55668"/>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akela.mendelu.cz/~xmitter/spatial_data_visualisation_in_metaverse.pdf"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eader" Target="header1.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foam-jumpy-dianella.glitch.me" TargetMode="External"/><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footer" Target="footer2.xml"/><Relationship Id="rId95"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hubs.mozilla.com/bBJ9sxc?hub_invite_id=Lr9efka"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interesting-parallel-bit.glitch.me" TargetMode="External"/><Relationship Id="rId62" Type="http://schemas.openxmlformats.org/officeDocument/2006/relationships/hyperlink" Target="https://hubs.mozilla.com/link/PFhZqGd"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oter" Target="footer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jendahorak.github.io/a3sixty/" TargetMode="External"/><Relationship Id="rId60" Type="http://schemas.openxmlformats.org/officeDocument/2006/relationships/hyperlink" Target="https://hubs.mozilla.com/jkemrr4"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3.svg"/><Relationship Id="rId55" Type="http://schemas.openxmlformats.org/officeDocument/2006/relationships/hyperlink" Target="https://glitch.com/edit/" TargetMode="External"/><Relationship Id="rId76" Type="http://schemas.openxmlformats.org/officeDocument/2006/relationships/image" Target="media/image50.png"/><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hyperlink" Target="https://github.com/pka/awesome-3d-tiles" TargetMode="Externa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hyperlink" Target="https://hubs.mozilla.com/link/v3xSqDE" TargetMode="External"/><Relationship Id="rId82" Type="http://schemas.openxmlformats.org/officeDocument/2006/relationships/image" Target="media/image56.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hyperlink" Target="https://jendahorak.github.io/disc3vr/" TargetMode="External"/><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23848</TotalTime>
  <Pages>108</Pages>
  <Words>82727</Words>
  <Characters>471546</Characters>
  <Application>Microsoft Office Word</Application>
  <DocSecurity>0</DocSecurity>
  <Lines>3929</Lines>
  <Paragraphs>1106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270</cp:revision>
  <cp:lastPrinted>2023-11-02T09:14:00Z</cp:lastPrinted>
  <dcterms:created xsi:type="dcterms:W3CDTF">2023-08-27T13:40:00Z</dcterms:created>
  <dcterms:modified xsi:type="dcterms:W3CDTF">2024-01-01T09:06:00Z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