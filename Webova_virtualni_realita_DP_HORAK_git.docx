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w:t>
      </w:r>
      <w:proofErr w:type="spellStart"/>
      <w:r w:rsidR="0064029B" w:rsidRPr="001F6849">
        <w:t>Sermet</w:t>
      </w:r>
      <w:proofErr w:type="spellEnd"/>
      <w:r w:rsidR="0064029B" w:rsidRPr="001F6849">
        <w:t xml:space="preserve">, </w:t>
      </w:r>
      <w:proofErr w:type="spellStart"/>
      <w:r w:rsidR="0064029B" w:rsidRPr="001F6849">
        <w:t>Demir</w:t>
      </w:r>
      <w:proofErr w:type="spellEnd"/>
      <w:r w:rsidR="0064029B" w:rsidRPr="001F6849">
        <w:t xml:space="preserve">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w:t>
      </w:r>
      <w:proofErr w:type="spellStart"/>
      <w:r w:rsidR="006B05E9" w:rsidRPr="001F6849">
        <w:t>Mazzei</w:t>
      </w:r>
      <w:proofErr w:type="spellEnd"/>
      <w:r w:rsidR="006B05E9" w:rsidRPr="001F6849">
        <w:t xml:space="preserve">, </w:t>
      </w:r>
      <w:proofErr w:type="spellStart"/>
      <w:r w:rsidR="006B05E9" w:rsidRPr="001F6849">
        <w:t>Quaroni</w:t>
      </w:r>
      <w:proofErr w:type="spellEnd"/>
      <w:r w:rsidR="006B05E9" w:rsidRPr="001F6849">
        <w:t xml:space="preserve">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w:t>
      </w:r>
      <w:proofErr w:type="spellStart"/>
      <w:r w:rsidR="009F7D92" w:rsidRPr="001F6849">
        <w:rPr>
          <w:rFonts w:cs="Times New Roman"/>
          <w:szCs w:val="24"/>
        </w:rPr>
        <w:t>Peňák</w:t>
      </w:r>
      <w:proofErr w:type="spellEnd"/>
      <w:r w:rsidR="009F7D92" w:rsidRPr="001F6849">
        <w:rPr>
          <w:rFonts w:cs="Times New Roman"/>
          <w:szCs w:val="24"/>
        </w:rPr>
        <w:t xml:space="preserve">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474C13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625D92A1"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35287F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746A41">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7C9E3FF"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7CFF13D"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A2B959B" w:rsidR="00863307" w:rsidRPr="00736AD5" w:rsidRDefault="00863307" w:rsidP="00863307">
      <w:pPr>
        <w:pStyle w:val="Caption"/>
      </w:pPr>
      <w:r>
        <w:t xml:space="preserve">Obr. </w:t>
      </w:r>
      <w:r>
        <w:fldChar w:fldCharType="begin"/>
      </w:r>
      <w:r>
        <w:instrText xml:space="preserve"> SEQ Obr. \* ARABIC </w:instrText>
      </w:r>
      <w:r>
        <w:fldChar w:fldCharType="separate"/>
      </w:r>
      <w:r w:rsidR="00746A41">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w:t>
      </w:r>
      <w:proofErr w:type="spellStart"/>
      <w:r w:rsidR="00572B4B" w:rsidRPr="00572B4B">
        <w:t>Paracuellos</w:t>
      </w:r>
      <w:proofErr w:type="spellEnd"/>
      <w:r w:rsidR="00572B4B" w:rsidRPr="00572B4B">
        <w:t xml:space="preserve">, </w:t>
      </w:r>
      <w:proofErr w:type="spellStart"/>
      <w:r w:rsidR="00572B4B" w:rsidRPr="00572B4B">
        <w:t>MacIntyre</w:t>
      </w:r>
      <w:proofErr w:type="spellEnd"/>
      <w:r w:rsidR="00572B4B" w:rsidRPr="00572B4B">
        <w:t xml:space="preserv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B7CC465"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183D16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26A408C"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746A41">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C2D4ED7" w:rsidR="001100A3" w:rsidRDefault="001100A3" w:rsidP="001100A3">
      <w:pPr>
        <w:pStyle w:val="Caption"/>
      </w:pPr>
      <w:r>
        <w:t xml:space="preserve">Obr. </w:t>
      </w:r>
      <w:r>
        <w:fldChar w:fldCharType="begin"/>
      </w:r>
      <w:r>
        <w:instrText xml:space="preserve"> SEQ Obr. \* ARABIC </w:instrText>
      </w:r>
      <w:r>
        <w:fldChar w:fldCharType="separate"/>
      </w:r>
      <w:r w:rsidR="00746A41">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 xml:space="preserve">(three.js </w:t>
      </w:r>
      <w:proofErr w:type="spellStart"/>
      <w:r w:rsidR="000D4A30" w:rsidRPr="000D4A30">
        <w:t>Contributors</w:t>
      </w:r>
      <w:proofErr w:type="spellEnd"/>
      <w:r w:rsidR="000D4A30" w:rsidRPr="000D4A30">
        <w:t xml:space="preserve">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85E4CD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3AAE085E">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684C4B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621853F"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042AE96" w:rsidR="00B41874" w:rsidRDefault="00B41874" w:rsidP="001D37CB">
      <w:pPr>
        <w:pStyle w:val="Caption"/>
      </w:pPr>
      <w:r>
        <w:t xml:space="preserve">Obr. </w:t>
      </w:r>
      <w:r>
        <w:fldChar w:fldCharType="begin"/>
      </w:r>
      <w:r>
        <w:instrText xml:space="preserve"> SEQ Obr. \* ARABIC </w:instrText>
      </w:r>
      <w:r>
        <w:fldChar w:fldCharType="separate"/>
      </w:r>
      <w:r>
        <w:rPr>
          <w:noProof/>
        </w:rPr>
        <w:t>27</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65F0FF4E"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B971AED" w:rsidR="00B2682C" w:rsidRPr="001F6849" w:rsidRDefault="00B2682C" w:rsidP="00B2682C">
      <w:pPr>
        <w:pStyle w:val="Caption"/>
      </w:pPr>
      <w:r>
        <w:t xml:space="preserve">Obr. </w:t>
      </w:r>
      <w:r>
        <w:fldChar w:fldCharType="begin"/>
      </w:r>
      <w:r>
        <w:instrText xml:space="preserve"> SEQ Obr. \* ARABIC </w:instrText>
      </w:r>
      <w:r>
        <w:fldChar w:fldCharType="separate"/>
      </w:r>
      <w:r w:rsidR="00746A41">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BC7A8B" w:rsidRPr="001D37CB">
        <w:rPr>
          <w:highlight w:val="yellow"/>
        </w:rPr>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6DCB910B"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C773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FA9180D"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E704D79" w:rsidR="00B1180A" w:rsidRPr="00B1180A" w:rsidRDefault="00EE12F5" w:rsidP="003A5BDB">
      <w:pPr>
        <w:pStyle w:val="Caption"/>
      </w:pPr>
      <w:r>
        <w:t xml:space="preserve">Obr. </w:t>
      </w:r>
      <w:r>
        <w:fldChar w:fldCharType="begin"/>
      </w:r>
      <w:r>
        <w:instrText xml:space="preserve"> SEQ Obr. \* ARABIC </w:instrText>
      </w:r>
      <w:r>
        <w:fldChar w:fldCharType="separate"/>
      </w:r>
      <w:r w:rsidR="00746A41">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1D1D0A"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46A41">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6CDB559B"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746A41">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25C019F6"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746A41">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683D5CD">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D5C0F9F" w:rsidR="008A7EFA" w:rsidRDefault="008A7EFA" w:rsidP="008A7EFA">
      <w:pPr>
        <w:pStyle w:val="Caption"/>
      </w:pPr>
      <w:r>
        <w:t xml:space="preserve">Obr. </w:t>
      </w:r>
      <w:r>
        <w:fldChar w:fldCharType="begin"/>
      </w:r>
      <w:r>
        <w:instrText xml:space="preserve"> SEQ Obr. \* ARABIC </w:instrText>
      </w:r>
      <w:r>
        <w:fldChar w:fldCharType="separate"/>
      </w:r>
      <w:r w:rsidR="00746A41">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0A6E82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46A41">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EF5FF4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1F082B" w:rsidR="00637A27" w:rsidRPr="00637A27" w:rsidRDefault="00637A27" w:rsidP="00637A27">
      <w:pPr>
        <w:pStyle w:val="Caption"/>
      </w:pPr>
      <w:r>
        <w:t xml:space="preserve">Obr. </w:t>
      </w:r>
      <w:r>
        <w:fldChar w:fldCharType="begin"/>
      </w:r>
      <w:r>
        <w:instrText xml:space="preserve"> SEQ Obr. \* ARABIC </w:instrText>
      </w:r>
      <w:r>
        <w:fldChar w:fldCharType="separate"/>
      </w:r>
      <w:r w:rsidR="00746A41">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645661E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46A41">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49C95192" w:rsidR="0021568E" w:rsidRPr="0021568E" w:rsidRDefault="00D926B2" w:rsidP="00D926B2">
      <w:pPr>
        <w:pStyle w:val="Caption"/>
      </w:pPr>
      <w:r>
        <w:t xml:space="preserve">Obr. </w:t>
      </w:r>
      <w:r>
        <w:fldChar w:fldCharType="begin"/>
      </w:r>
      <w:r>
        <w:instrText xml:space="preserve"> SEQ Obr. \* ARABIC </w:instrText>
      </w:r>
      <w:r>
        <w:fldChar w:fldCharType="separate"/>
      </w:r>
      <w:r w:rsidR="00746A41">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597FB95"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746A41">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BC27A5" w:rsidP="00BC27A5">
      <w:pPr>
        <w:pStyle w:val="Malnadpis"/>
        <w:rPr>
          <w:b w:val="0"/>
          <w:bCs/>
        </w:rPr>
      </w:pPr>
      <w:hyperlink r:id="rId54" w:history="1">
        <w:r w:rsidRPr="00BC27A5">
          <w:rPr>
            <w:rStyle w:val="Hyperlink"/>
            <w:b w:val="0"/>
            <w:bCs/>
          </w:rPr>
          <w:t>https://jendahorak.github.io/d</w:t>
        </w:r>
        <w:r w:rsidRPr="00BC27A5">
          <w:rPr>
            <w:rStyle w:val="Hyperlink"/>
            <w:b w:val="0"/>
            <w:bCs/>
          </w:rPr>
          <w:t>i</w:t>
        </w:r>
        <w:r w:rsidRPr="00BC27A5">
          <w:rPr>
            <w:rStyle w:val="Hyperlink"/>
            <w:b w:val="0"/>
            <w:bCs/>
          </w:rPr>
          <w:t>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5787F599" w:rsidR="00B40019" w:rsidRDefault="00B40019" w:rsidP="00B40019">
      <w:pPr>
        <w:pStyle w:val="Caption"/>
      </w:pPr>
      <w:r>
        <w:t xml:space="preserve">Obr. </w:t>
      </w:r>
      <w:r>
        <w:fldChar w:fldCharType="begin"/>
      </w:r>
      <w:r>
        <w:instrText xml:space="preserve"> SEQ Obr. \* ARABIC </w:instrText>
      </w:r>
      <w:r>
        <w:fldChar w:fldCharType="separate"/>
      </w:r>
      <w:r w:rsidR="00746A41">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0FADB818" w:rsidR="003635FB" w:rsidRDefault="003635FB" w:rsidP="003635FB">
      <w:pPr>
        <w:pStyle w:val="Caption"/>
      </w:pPr>
      <w:r>
        <w:t xml:space="preserve">Obr. </w:t>
      </w:r>
      <w:r>
        <w:fldChar w:fldCharType="begin"/>
      </w:r>
      <w:r>
        <w:instrText xml:space="preserve"> SEQ Obr. \* ARABIC </w:instrText>
      </w:r>
      <w:r>
        <w:fldChar w:fldCharType="separate"/>
      </w:r>
      <w:r w:rsidR="00746A41">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3</w:t>
      </w:r>
      <w:r w:rsidR="007E209C" w:rsidRPr="0028129D">
        <w:rPr>
          <w:highlight w:val="yellow"/>
          <w:lang w:eastAsia="en-US"/>
        </w:rPr>
        <w:t xml:space="preserve">DOF aplikace s terénem a </w:t>
      </w:r>
      <w:proofErr w:type="spellStart"/>
      <w:r w:rsidR="007E209C" w:rsidRPr="0028129D">
        <w:rPr>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2" w:history="1">
        <w:r w:rsidRPr="001F6849">
          <w:rPr>
            <w:rStyle w:val="Hyperlink"/>
          </w:rPr>
          <w:t>https://hubs.mozilla.com/bBJ9sxc?hub_invite_id=Lr9efka</w:t>
        </w:r>
      </w:hyperlink>
    </w:p>
    <w:p w14:paraId="66873AD1" w14:textId="77777777" w:rsidR="00DE4E4E" w:rsidRDefault="00DE4E4E" w:rsidP="00DE4E4E">
      <w:pPr>
        <w:pStyle w:val="Normlnprvnodsazen"/>
        <w:ind w:firstLine="0"/>
        <w:rPr>
          <w:rStyle w:val="Hyperlink"/>
        </w:rPr>
      </w:pPr>
      <w:r w:rsidRPr="001F6849">
        <w:t>Prototyp 3D model Brno:</w:t>
      </w:r>
      <w:r w:rsidRPr="001F6849">
        <w:rPr>
          <w:b/>
          <w:bCs/>
        </w:rPr>
        <w:t xml:space="preserve"> </w:t>
      </w:r>
      <w:hyperlink r:id="rId63" w:history="1">
        <w:r w:rsidRPr="001F6849">
          <w:rPr>
            <w:rStyle w:val="Hyperlink"/>
          </w:rPr>
          <w:t>https://hubs.mozilla.com/jkemrr4</w:t>
        </w:r>
      </w:hyperlink>
    </w:p>
    <w:p w14:paraId="0B6C7793" w14:textId="73BFE6A8" w:rsidR="00D079A0" w:rsidRPr="001F6849" w:rsidRDefault="00D079A0" w:rsidP="00DE4E4E">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6132BC9A" w:rsidR="00173EE3" w:rsidRPr="00D079A0" w:rsidRDefault="00742FD9" w:rsidP="00173EE3">
      <w:pPr>
        <w:rPr>
          <w:b/>
          <w:bCs/>
        </w:rPr>
      </w:pPr>
      <w:proofErr w:type="spellStart"/>
      <w:r w:rsidRPr="00D079A0">
        <w:rPr>
          <w:b/>
          <w:bCs/>
        </w:rPr>
        <w:lastRenderedPageBreak/>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30DE614E" w:rsidR="00F973CB" w:rsidRPr="006242FC" w:rsidRDefault="0063295F" w:rsidP="005C1591">
      <w:pPr>
        <w:pStyle w:val="Normlnprvnodsazen"/>
        <w:numPr>
          <w:ilvl w:val="1"/>
          <w:numId w:val="7"/>
        </w:numPr>
      </w:pPr>
      <w:r w:rsidRPr="0063295F">
        <w:t>https://developers.google.com/maps/documentation/tile/use-renderer</w:t>
      </w: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lastRenderedPageBreak/>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77777777" w:rsidR="005C1591" w:rsidRDefault="005C1591" w:rsidP="005C1591">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75DAA67C" w:rsidR="00F973CB" w:rsidRPr="00A3391B" w:rsidRDefault="005C1591" w:rsidP="00A3391B">
      <w:pPr>
        <w:pStyle w:val="Normlnprvnodsazen"/>
        <w:numPr>
          <w:ilvl w:val="0"/>
          <w:numId w:val="26"/>
        </w:numPr>
      </w:pPr>
      <w:r>
        <w:t xml:space="preserve">Ostatní –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lastRenderedPageBreak/>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P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4"/>
          <w:footerReference w:type="default" r:id="rId65"/>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6"/>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36B00" w14:textId="77777777" w:rsidR="00C00CFD" w:rsidRDefault="00C00CFD" w:rsidP="0057088F">
      <w:pPr>
        <w:spacing w:after="0" w:line="240" w:lineRule="auto"/>
      </w:pPr>
      <w:r>
        <w:separator/>
      </w:r>
    </w:p>
  </w:endnote>
  <w:endnote w:type="continuationSeparator" w:id="0">
    <w:p w14:paraId="51BFA9DA" w14:textId="77777777" w:rsidR="00C00CFD" w:rsidRDefault="00C00CFD"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74B8A" w14:textId="77777777" w:rsidR="00C00CFD" w:rsidRDefault="00C00CFD" w:rsidP="0057088F">
      <w:pPr>
        <w:spacing w:after="0" w:line="240" w:lineRule="auto"/>
      </w:pPr>
      <w:r>
        <w:separator/>
      </w:r>
    </w:p>
  </w:footnote>
  <w:footnote w:type="continuationSeparator" w:id="0">
    <w:p w14:paraId="10545E29" w14:textId="77777777" w:rsidR="00C00CFD" w:rsidRDefault="00C00CFD"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14278</TotalTime>
  <Pages>74</Pages>
  <Words>69227</Words>
  <Characters>394594</Characters>
  <Application>Microsoft Office Word</Application>
  <DocSecurity>0</DocSecurity>
  <Lines>3288</Lines>
  <Paragraphs>925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462896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161</cp:revision>
  <cp:lastPrinted>2023-11-02T09:14:00Z</cp:lastPrinted>
  <dcterms:created xsi:type="dcterms:W3CDTF">2023-08-27T13:40:00Z</dcterms:created>
  <dcterms:modified xsi:type="dcterms:W3CDTF">2023-11-15T00:14:00Z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