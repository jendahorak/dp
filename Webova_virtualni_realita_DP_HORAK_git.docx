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0C9DF322"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4F2C7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y12voDRS/2aWzYRjb","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15AACB53"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530837C"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4F2C70">
        <w:instrText xml:space="preserve"> ADDIN ZOTERO_ITEM CSL_CITATION {"citationID":"3CtlPLsy","properties":{"formattedCitation":"(Coltekin et al. 2020)","plainCitation":"(Coltekin et al. 2020)","noteIndex":0},"citationItems":[{"id":"y12voDRS/qP6kim96","uris":["http://zotero.org/groups/4599106/items/F54Y7ICM"],"itemData":{"id":"9DyV48Zt/oRbg8WmZ","type":"article-journal","abstract":"This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1E8FE64C"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4F31243D"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D643C8">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C7D7BA6"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46E8A01B"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4F2C70">
        <w:instrText xml:space="preserve"> ADDIN ZOTERO_ITEM CSL_CITATION {"citationID":"1qIlQgrk","properties":{"formattedCitation":"(Coltekin et al. 2020)","plainCitation":"(Coltekin et al. 2020)","noteIndex":0},"citationItems":[{"id":"y12voDRS/qP6kim96","uris":["http://zotero.org/groups/4599106/items/F54Y7ICM"],"itemData":{"id":1274,"type":"article-journal","abstract":"This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1C913140"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5</w:t>
      </w:r>
      <w:r w:rsidRPr="001F6849">
        <w:fldChar w:fldCharType="end"/>
      </w:r>
      <w:r w:rsidRPr="001F6849">
        <w:t xml:space="preserve"> Dělení HMD, zdroj: </w:t>
      </w:r>
      <w:r w:rsidRPr="001F6849">
        <w:fldChar w:fldCharType="begin"/>
      </w:r>
      <w:r w:rsidR="004F2C70">
        <w:instrText xml:space="preserve"> ADDIN ZOTERO_ITEM CSL_CITATION {"citationID":"o3pU5io5","properties":{"formattedCitation":"(Coltekin et al. 2020)","plainCitation":"(Coltekin et al. 2020)","noteIndex":0},"citationItems":[{"id":"y12voDRS/qP6kim96","uris":["http://zotero.org/groups/4599106/items/F54Y7ICM"],"itemData":{"id":"9DyV48Zt/oRbg8WmZ","type":"article-journal","abstract":"This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09DFC724" w:rsidR="00B972DB" w:rsidRDefault="00B972DB" w:rsidP="00B972DB">
      <w:pPr>
        <w:pStyle w:val="Caption"/>
        <w:keepNext/>
      </w:pPr>
      <w:r>
        <w:t xml:space="preserve">Tab. </w:t>
      </w:r>
      <w:r>
        <w:fldChar w:fldCharType="begin"/>
      </w:r>
      <w:r>
        <w:instrText xml:space="preserve"> SEQ Tab. \* ARABIC </w:instrText>
      </w:r>
      <w:r>
        <w:fldChar w:fldCharType="separate"/>
      </w:r>
      <w:r w:rsidR="00400092">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3C21CBB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4F2C70">
        <w:instrText xml:space="preserve"> ADDIN ZOTERO_ITEM CSL_CITATION {"citationID":"Vvs5N4QI","properties":{"formattedCitation":"(Coltekin et al. 2020)","plainCitation":"(Coltekin et al. 2020)","noteIndex":0},"citationItems":[{"id":"y12voDRS/qP6kim96","uris":["http://zotero.org/groups/4599106/items/F54Y7ICM"],"itemData":{"id":1274,"type":"article-journal","abstract":"This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E52C4D1"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36B12F46">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F31EBC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643C8">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13F8518" w:rsidR="001100A3" w:rsidRDefault="001100A3" w:rsidP="001100A3">
      <w:pPr>
        <w:pStyle w:val="Caption"/>
      </w:pPr>
      <w:r>
        <w:t xml:space="preserve">Obr. </w:t>
      </w:r>
      <w:r>
        <w:fldChar w:fldCharType="begin"/>
      </w:r>
      <w:r>
        <w:instrText xml:space="preserve"> SEQ Obr. \* ARABIC </w:instrText>
      </w:r>
      <w:r>
        <w:fldChar w:fldCharType="separate"/>
      </w:r>
      <w:r w:rsidR="00D643C8">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B883FC6"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64694CB9">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A1A863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2FA1611"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7C7B1916" w:rsidR="00AB45B4" w:rsidRDefault="00AB45B4" w:rsidP="00331DCE">
      <w:pPr>
        <w:pStyle w:val="Normlnprvnodsazen"/>
      </w:pPr>
      <w:r w:rsidRPr="001F6849">
        <w:t xml:space="preserve">Jako důležitou problematiku zmiňuje </w:t>
      </w:r>
      <w:r w:rsidRPr="001F6849">
        <w:fldChar w:fldCharType="begin"/>
      </w:r>
      <w:r w:rsidR="004F2C70">
        <w:instrText xml:space="preserve"> ADDIN ZOTERO_ITEM CSL_CITATION {"citationID":"pyYXfhhk","properties":{"formattedCitation":"(Coltekin et al. 2020)","plainCitation":"(Coltekin et al. 2020)","noteIndex":0},"citationItems":[{"id":"y12voDRS/qP6kim96","uris":["http://zotero.org/groups/4599106/items/F54Y7ICM"],"itemData":{"id":1274,"type":"article-journal","abstract":"This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4F2C70">
        <w:instrText xml:space="preserve"> ADDIN ZOTERO_ITEM CSL_CITATION {"citationID":"cz6cyLsT","properties":{"formattedCitation":"(Coltekin et al. 2020)","plainCitation":"(Coltekin et al. 2020)","noteIndex":0},"citationItems":[{"id":"y12voDRS/qP6kim96","uris":["http://zotero.org/groups/4599106/items/F54Y7ICM"],"itemData":{"id":1274,"type":"article-journal","abstract":"This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21F76DA2" w:rsidR="00B2682C" w:rsidRPr="001F6849" w:rsidRDefault="00B2682C" w:rsidP="00B2682C">
      <w:pPr>
        <w:pStyle w:val="Caption"/>
      </w:pPr>
      <w:r>
        <w:t xml:space="preserve">Obr. </w:t>
      </w:r>
      <w:r>
        <w:fldChar w:fldCharType="begin"/>
      </w:r>
      <w:r>
        <w:instrText xml:space="preserve"> SEQ Obr. \* ARABIC </w:instrText>
      </w:r>
      <w:r>
        <w:fldChar w:fldCharType="separate"/>
      </w:r>
      <w:r w:rsidR="00D643C8">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17F3786A"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4F2C70">
        <w:instrText xml:space="preserve"> ADDIN ZOTERO_ITEM CSL_CITATION {"citationID":"Qk91xJhn","properties":{"formattedCitation":"(Coltekin et al. 2020)","plainCitation":"(Coltekin et al. 2020)","noteIndex":0},"citationItems":[{"id":"y12voDRS/qP6kim96","uris":["http://zotero.org/groups/4599106/items/F54Y7ICM"],"itemData":{"id":1274,"type":"article-journal","abstract":"This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10C4F004" w14:textId="273D3A8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400092">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3B5FCFC8" w:rsidR="008812DD" w:rsidRDefault="00EE12F5" w:rsidP="00EE12F5">
      <w:pPr>
        <w:pStyle w:val="Caption"/>
      </w:pPr>
      <w:r>
        <w:t xml:space="preserve">Obr. </w:t>
      </w:r>
      <w:r>
        <w:fldChar w:fldCharType="begin"/>
      </w:r>
      <w:r>
        <w:instrText xml:space="preserve"> SEQ Obr. \* ARABIC </w:instrText>
      </w:r>
      <w:r>
        <w:fldChar w:fldCharType="separate"/>
      </w:r>
      <w:r w:rsidR="00D643C8">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6E067B9D"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643C8">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F37631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643C8">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303AD9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643C8">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3BB41C07" w14:textId="7A8BAECA" w:rsidR="00B358A5" w:rsidRDefault="006168A6" w:rsidP="00BC581D">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4D859F3C" w14:textId="77777777" w:rsidR="00B918D1" w:rsidRPr="00BC581D" w:rsidRDefault="00B918D1" w:rsidP="00B918D1">
      <w:pPr>
        <w:pStyle w:val="Normlnprvnodsazen"/>
        <w:ind w:firstLine="0"/>
      </w:pP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w:t>
      </w:r>
      <w:r>
        <w:lastRenderedPageBreak/>
        <w:t>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400252C0" w14:textId="77777777" w:rsidR="001B364C" w:rsidRDefault="001B364C" w:rsidP="001B364C">
      <w:pPr>
        <w:pStyle w:val="Heading3"/>
      </w:pPr>
      <w:r>
        <w:t>Výkon</w:t>
      </w:r>
    </w:p>
    <w:p w14:paraId="38BFB6A0" w14:textId="4274A571" w:rsidR="00EE47DE" w:rsidRDefault="001B364C" w:rsidP="00EE47DE">
      <w:pPr>
        <w:pStyle w:val="Normlnprvnodsazen"/>
      </w:pPr>
      <w:r>
        <w:t>Při vývoji VR aplikace pro web. Je nutné mít na paměti parametry ovlivňující virtuální zážitek. Jedná se primárně o přenosovou náročnost tedy velikost dané scény (</w:t>
      </w:r>
      <w:r w:rsidR="00D72ECF">
        <w:t>bajty</w:t>
      </w:r>
      <w:r>
        <w:t xml:space="preserve">) a následně </w:t>
      </w:r>
      <w:r w:rsidR="00EE47DE">
        <w:t>výpočetní,</w:t>
      </w:r>
      <w:r>
        <w:t xml:space="preserve"> popř. vykreslovací náročnost. Velikost scény přímo </w:t>
      </w:r>
      <w:r w:rsidR="00EE47DE">
        <w:t>ovlivňuje</w:t>
      </w:r>
      <w:r>
        <w:t xml:space="preserve"> </w:t>
      </w:r>
      <w:proofErr w:type="gramStart"/>
      <w:r>
        <w:t>čas</w:t>
      </w:r>
      <w:proofErr w:type="gramEnd"/>
      <w:r>
        <w:t xml:space="preserve"> jaký je potřeba pro její stažení. V případě webového prostředí nelze počítat s tím, že každé zařízení má rychlé připojení k internetu.</w:t>
      </w:r>
      <w:r w:rsidR="00BF699A">
        <w:t xml:space="preserve"> Výkon se většinou </w:t>
      </w:r>
      <w:proofErr w:type="gramStart"/>
      <w:r w:rsidR="00BF699A">
        <w:t>měří</w:t>
      </w:r>
      <w:proofErr w:type="gramEnd"/>
      <w:r w:rsidR="00BF699A">
        <w:t xml:space="preserve"> pomocí velikosti využité RAM, počtu vykreslovacích příkazů (</w:t>
      </w:r>
      <w:proofErr w:type="spellStart"/>
      <w:r w:rsidR="00BF699A">
        <w:t>draw</w:t>
      </w:r>
      <w:proofErr w:type="spellEnd"/>
      <w:r w:rsidR="00BF699A">
        <w:t xml:space="preserve"> </w:t>
      </w:r>
      <w:proofErr w:type="spellStart"/>
      <w:r w:rsidR="00BF699A">
        <w:t>calls</w:t>
      </w:r>
      <w:proofErr w:type="spellEnd"/>
      <w:r w:rsidR="00BF699A">
        <w:t>), a s</w:t>
      </w:r>
      <w:r w:rsidR="00BF699A" w:rsidRPr="00BF699A">
        <w:t>nímková frekvence aplikace</w:t>
      </w:r>
      <w:r w:rsidR="00BF699A">
        <w:rPr>
          <w:lang w:val="en-US"/>
        </w:rPr>
        <w:t xml:space="preserve">; </w:t>
      </w:r>
      <w:r w:rsidR="00BF699A">
        <w:t>FPS (</w:t>
      </w:r>
      <w:proofErr w:type="spellStart"/>
      <w:r w:rsidR="00BF699A">
        <w:t>frames</w:t>
      </w:r>
      <w:proofErr w:type="spellEnd"/>
      <w:r w:rsidR="00BF699A">
        <w:t xml:space="preserve"> per second), které je aplikace schopná vykreslit.  </w:t>
      </w:r>
      <w:r>
        <w:t>Z hlediska výkonu hrají roli při optimalizaci výkonu pak</w:t>
      </w:r>
      <w:r w:rsidR="00BF699A">
        <w:t xml:space="preserve"> </w:t>
      </w:r>
      <w:r w:rsidR="00BF699A">
        <w:fldChar w:fldCharType="begin"/>
      </w:r>
      <w:r w:rsidR="00BF699A">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00BF699A">
        <w:fldChar w:fldCharType="separate"/>
      </w:r>
      <w:r w:rsidR="00BF699A" w:rsidRPr="00BF699A">
        <w:t>(Mozzila Corporation 2023b)</w:t>
      </w:r>
      <w:r w:rsidR="00BF699A">
        <w:fldChar w:fldCharType="end"/>
      </w:r>
      <w:r w:rsidR="00BF699A">
        <w:t xml:space="preserve">: </w:t>
      </w:r>
    </w:p>
    <w:p w14:paraId="1017585F" w14:textId="7F353A0B" w:rsidR="00EE47DE" w:rsidRDefault="001B364C" w:rsidP="00EE47DE">
      <w:pPr>
        <w:pStyle w:val="Normlnprvnodsazen"/>
        <w:numPr>
          <w:ilvl w:val="0"/>
          <w:numId w:val="54"/>
        </w:numPr>
      </w:pPr>
      <w:r w:rsidRPr="00D2399F">
        <w:rPr>
          <w:b/>
          <w:bCs/>
        </w:rPr>
        <w:t>Počet polygonů</w:t>
      </w:r>
      <w:r w:rsidR="00EE47DE" w:rsidRPr="00D2399F">
        <w:rPr>
          <w:b/>
          <w:bCs/>
        </w:rPr>
        <w:t xml:space="preserve"> </w:t>
      </w:r>
      <w:r w:rsidR="00BF699A" w:rsidRPr="00D2399F">
        <w:rPr>
          <w:b/>
          <w:bCs/>
        </w:rPr>
        <w:t>–</w:t>
      </w:r>
      <w:r w:rsidR="00EE47DE">
        <w:t xml:space="preserve"> </w:t>
      </w:r>
      <w:r w:rsidR="00BF699A">
        <w:t xml:space="preserve">Počet polygonů by zpravidla neměl zasahovat do řádu statisíců. </w:t>
      </w:r>
    </w:p>
    <w:p w14:paraId="79266D90" w14:textId="6A341598" w:rsidR="00EE47DE" w:rsidRDefault="001B364C" w:rsidP="00EE47DE">
      <w:pPr>
        <w:pStyle w:val="Normlnprvnodsazen"/>
        <w:numPr>
          <w:ilvl w:val="0"/>
          <w:numId w:val="54"/>
        </w:numPr>
      </w:pPr>
      <w:r w:rsidRPr="00D2399F">
        <w:rPr>
          <w:b/>
          <w:bCs/>
        </w:rPr>
        <w:t>Počet materiálů</w:t>
      </w:r>
      <w:r w:rsidR="00BF699A">
        <w:t xml:space="preserve"> </w:t>
      </w:r>
      <w:r w:rsidR="00D72ECF">
        <w:t>–</w:t>
      </w:r>
      <w:r w:rsidR="00BF699A">
        <w:t xml:space="preserve"> </w:t>
      </w:r>
      <w:r w:rsidR="00D72ECF">
        <w:t xml:space="preserve">Vyšší počty materiálů zvyšují počet potřebných vykreslovacích příkazů, tedy zatěžují GPU zařízení. </w:t>
      </w:r>
    </w:p>
    <w:p w14:paraId="02FBD32D" w14:textId="15976C35" w:rsidR="00EE47DE" w:rsidRDefault="001B364C" w:rsidP="00EE47DE">
      <w:pPr>
        <w:pStyle w:val="Normlnprvnodsazen"/>
        <w:numPr>
          <w:ilvl w:val="0"/>
          <w:numId w:val="54"/>
        </w:numPr>
      </w:pPr>
      <w:r w:rsidRPr="00D2399F">
        <w:rPr>
          <w:b/>
          <w:bCs/>
        </w:rPr>
        <w:t>Velikost a počet textur</w:t>
      </w:r>
      <w:r w:rsidR="00D72ECF">
        <w:t xml:space="preserve"> – Textury je zpravidla nutné nejvíce </w:t>
      </w:r>
      <w:proofErr w:type="gramStart"/>
      <w:r w:rsidR="00D72ECF">
        <w:t>optimalizovat</w:t>
      </w:r>
      <w:proofErr w:type="gramEnd"/>
      <w:r w:rsidR="00D72ECF">
        <w:t xml:space="preserve"> a to jak jejich velikost tak jejich rozlišení. V </w:t>
      </w:r>
      <w:proofErr w:type="spellStart"/>
      <w:r w:rsidR="00D72ECF">
        <w:t>rendering</w:t>
      </w:r>
      <w:proofErr w:type="spellEnd"/>
      <w:r w:rsidR="00D72ECF">
        <w:t xml:space="preserve"> </w:t>
      </w:r>
      <w:proofErr w:type="spellStart"/>
      <w:r w:rsidR="00D72ECF">
        <w:t>enginu</w:t>
      </w:r>
      <w:proofErr w:type="spellEnd"/>
      <w:r w:rsidR="00D72ECF">
        <w:t xml:space="preserve"> three.js textura zabere </w:t>
      </w:r>
      <w:r w:rsidR="00D72ECF">
        <w:rPr>
          <w:i/>
          <w:iCs/>
        </w:rPr>
        <w:t xml:space="preserve">šířka * výška * 4 * 1.33 </w:t>
      </w:r>
      <w:r w:rsidR="00D72ECF">
        <w:t xml:space="preserve">bajtů operační paměti. Což pro texturu o rozlišení 1024x1024 znamená 5.19 MB operační paměti. </w:t>
      </w:r>
      <w:r w:rsidR="00D72ECF">
        <w:fldChar w:fldCharType="begin"/>
      </w:r>
      <w:r w:rsidR="00D72ECF">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D72ECF">
        <w:fldChar w:fldCharType="separate"/>
      </w:r>
      <w:r w:rsidR="00D72ECF" w:rsidRPr="00D72ECF">
        <w:t>(three.js Contributors 2023e)</w:t>
      </w:r>
      <w:r w:rsidR="00D72ECF">
        <w:fldChar w:fldCharType="end"/>
      </w:r>
      <w:r w:rsidR="00D72ECF">
        <w:t xml:space="preserve"> </w:t>
      </w:r>
    </w:p>
    <w:p w14:paraId="0F38FF2B" w14:textId="24B8D4A2" w:rsidR="00D72ECF" w:rsidRDefault="00EE47DE" w:rsidP="00D72ECF">
      <w:pPr>
        <w:pStyle w:val="Normlnprvnodsazen"/>
        <w:numPr>
          <w:ilvl w:val="0"/>
          <w:numId w:val="54"/>
        </w:numPr>
      </w:pPr>
      <w:r w:rsidRPr="00D2399F">
        <w:rPr>
          <w:b/>
          <w:bCs/>
        </w:rPr>
        <w:t>P</w:t>
      </w:r>
      <w:r w:rsidR="001B364C" w:rsidRPr="00D2399F">
        <w:rPr>
          <w:b/>
          <w:bCs/>
        </w:rPr>
        <w:t>očet světel</w:t>
      </w:r>
      <w:r w:rsidR="00D2399F">
        <w:rPr>
          <w:b/>
          <w:bCs/>
        </w:rPr>
        <w:t xml:space="preserve"> </w:t>
      </w:r>
      <w:r w:rsidR="00D72ECF">
        <w:t xml:space="preserve">– Větší počet </w:t>
      </w:r>
      <w:r w:rsidR="00D2399F">
        <w:t xml:space="preserve">dynamických </w:t>
      </w:r>
      <w:r w:rsidR="00D72ECF">
        <w:t xml:space="preserve">světel znamená </w:t>
      </w:r>
      <w:r w:rsidR="00D2399F">
        <w:t xml:space="preserve">větší počet vykreslení a větší výpočetní náročnost pro simulaci osvětlení. </w:t>
      </w:r>
    </w:p>
    <w:p w14:paraId="25E57916" w14:textId="3C6E8061" w:rsidR="00D72ECF" w:rsidRDefault="00D2399F" w:rsidP="00D72ECF">
      <w:pPr>
        <w:pStyle w:val="Normlnprvnodsazen"/>
        <w:ind w:firstLine="0"/>
      </w:pPr>
      <w:r w:rsidRPr="00D2399F">
        <w:rPr>
          <w:highlight w:val="yellow"/>
          <w:lang w:val="en-US"/>
        </w:rPr>
        <w:t xml:space="preserve">#todo </w:t>
      </w:r>
      <w:r w:rsidR="00D72ECF" w:rsidRPr="00D2399F">
        <w:rPr>
          <w:highlight w:val="yellow"/>
        </w:rPr>
        <w:t xml:space="preserve">Techniky optimalizace – stručně – až je použiju </w:t>
      </w:r>
      <w:r w:rsidR="00D72ECF"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00D72ECF" w:rsidRPr="00D2399F">
        <w:rPr>
          <w:highlight w:val="yellow"/>
        </w:rPr>
        <w:t>.</w:t>
      </w:r>
    </w:p>
    <w:p w14:paraId="5CCD1977" w14:textId="64D4522C" w:rsidR="00713631" w:rsidRDefault="00B42B55" w:rsidP="00D72ECF">
      <w:pPr>
        <w:pStyle w:val="Normlnprvnodsazen"/>
        <w:ind w:firstLine="0"/>
      </w:pPr>
      <w:r>
        <w:t xml:space="preserve">Průhlednost materiálů je náročná na počet </w:t>
      </w:r>
      <w:proofErr w:type="spellStart"/>
      <w:r>
        <w:t>vyrkeslení</w:t>
      </w:r>
      <w:proofErr w:type="spellEnd"/>
      <w:r>
        <w:t xml:space="preserve"> + v </w:t>
      </w:r>
      <w:proofErr w:type="spellStart"/>
      <w:r>
        <w:t>renderovacích</w:t>
      </w:r>
      <w:proofErr w:type="spellEnd"/>
      <w:r>
        <w:t xml:space="preserve"> </w:t>
      </w:r>
      <w:proofErr w:type="spellStart"/>
      <w:r>
        <w:t>enginech</w:t>
      </w:r>
      <w:proofErr w:type="spellEnd"/>
      <w:r>
        <w:t xml:space="preserve"> často nastává problém určení, které objekty zakrývají jiné. </w:t>
      </w:r>
    </w:p>
    <w:p w14:paraId="7430C6C0" w14:textId="5E5F57D9" w:rsidR="00713631" w:rsidRDefault="00713631" w:rsidP="00713631">
      <w:pPr>
        <w:pStyle w:val="Heading3"/>
      </w:pPr>
      <w:r>
        <w:t>Vývoj</w:t>
      </w:r>
    </w:p>
    <w:p w14:paraId="1A8BE9CA" w14:textId="61B5A8FD" w:rsidR="00631F2D" w:rsidRPr="00631F2D" w:rsidRDefault="00713631" w:rsidP="00713631">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proofErr w:type="spellStart"/>
      <w:r w:rsidR="006A51B8">
        <w:t>funkctionalita</w:t>
      </w:r>
      <w:proofErr w:type="spellEnd"/>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18EC07E4">
            <wp:extent cx="5579745" cy="4145280"/>
            <wp:effectExtent l="0" t="0" r="1905" b="762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145280"/>
                    </a:xfrm>
                    <a:prstGeom prst="rect">
                      <a:avLst/>
                    </a:prstGeom>
                    <a:noFill/>
                    <a:ln>
                      <a:noFill/>
                    </a:ln>
                  </pic:spPr>
                </pic:pic>
              </a:graphicData>
            </a:graphic>
          </wp:inline>
        </w:drawing>
      </w:r>
    </w:p>
    <w:p w14:paraId="64F963C0" w14:textId="1CEA30FF" w:rsidR="008A7EFA" w:rsidRPr="008A7EFA" w:rsidRDefault="008A7EFA" w:rsidP="008A7EFA">
      <w:pPr>
        <w:pStyle w:val="Caption"/>
        <w:rPr>
          <w:lang w:val="en-US"/>
        </w:rPr>
      </w:pPr>
      <w:r>
        <w:t xml:space="preserve">Obr. </w:t>
      </w:r>
      <w:r>
        <w:fldChar w:fldCharType="begin"/>
      </w:r>
      <w:r>
        <w:instrText xml:space="preserve"> SEQ Obr. \* ARABIC </w:instrText>
      </w:r>
      <w:r>
        <w:fldChar w:fldCharType="separate"/>
      </w:r>
      <w:r w:rsidR="00D643C8">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465EDAF2" w14:textId="77777777" w:rsidR="001B364C" w:rsidRPr="00B71937" w:rsidRDefault="001B364C" w:rsidP="00B71937">
      <w:pPr>
        <w:pStyle w:val="Normlnprvnodsazen"/>
      </w:pP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A7F8437"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643C8">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EAB7AC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7299AC12" w:rsidR="00637A27" w:rsidRPr="00637A27" w:rsidRDefault="00637A27" w:rsidP="00637A27">
      <w:pPr>
        <w:pStyle w:val="Caption"/>
      </w:pPr>
      <w:r>
        <w:t xml:space="preserve">Obr. </w:t>
      </w:r>
      <w:r>
        <w:fldChar w:fldCharType="begin"/>
      </w:r>
      <w:r>
        <w:instrText xml:space="preserve"> SEQ Obr. \* ARABIC </w:instrText>
      </w:r>
      <w:r>
        <w:fldChar w:fldCharType="separate"/>
      </w:r>
      <w:r w:rsidR="00D643C8">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033709A"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7321BB18"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400092">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4"/>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w:t>
      </w:r>
      <w:proofErr w:type="spellStart"/>
      <w:r w:rsidR="000333F9" w:rsidRPr="004F2C70">
        <w:t>Seguin</w:t>
      </w:r>
      <w:proofErr w:type="spellEnd"/>
      <w:r w:rsidR="000333F9" w:rsidRPr="004F2C70">
        <w:t xml:space="preserve"> 2023)</w:t>
      </w:r>
      <w:r w:rsidR="000333F9">
        <w:fldChar w:fldCharType="end"/>
      </w:r>
      <w:r w:rsidR="000333F9">
        <w:t>.</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Pr="00CC22A1"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3"/>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78724CC6" w14:textId="3AF24F23" w:rsidR="005B6BC8" w:rsidRPr="00CC22A1" w:rsidRDefault="005B6BC8" w:rsidP="005B6BC8">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00400092">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5B6BC8" w:rsidRPr="00FC78BE" w14:paraId="6AAD64A0" w14:textId="77777777" w:rsidTr="00414BC7">
        <w:trPr>
          <w:trHeight w:val="525"/>
        </w:trPr>
        <w:tc>
          <w:tcPr>
            <w:tcW w:w="1420" w:type="dxa"/>
            <w:tcBorders>
              <w:top w:val="single" w:sz="4" w:space="0" w:color="auto"/>
              <w:left w:val="nil"/>
              <w:bottom w:val="single" w:sz="8" w:space="0" w:color="auto"/>
              <w:right w:val="nil"/>
            </w:tcBorders>
            <w:shd w:val="clear" w:color="auto" w:fill="auto"/>
            <w:vAlign w:val="center"/>
            <w:hideMark/>
          </w:tcPr>
          <w:p w14:paraId="53F847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76E5B2D1"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6509F7DB"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4A76772E"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3DC70B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181AE879"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5B551903"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5B6BC8" w:rsidRPr="00FC78BE" w14:paraId="77114F9B" w14:textId="77777777" w:rsidTr="00414BC7">
        <w:trPr>
          <w:trHeight w:val="645"/>
        </w:trPr>
        <w:tc>
          <w:tcPr>
            <w:tcW w:w="1420" w:type="dxa"/>
            <w:tcBorders>
              <w:top w:val="nil"/>
              <w:left w:val="nil"/>
              <w:bottom w:val="nil"/>
              <w:right w:val="nil"/>
            </w:tcBorders>
            <w:shd w:val="clear" w:color="auto" w:fill="auto"/>
            <w:noWrap/>
            <w:vAlign w:val="center"/>
            <w:hideMark/>
          </w:tcPr>
          <w:p w14:paraId="18FA347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1BC0AC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35F75C8D"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6DA64D49"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1FEFCEFA"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DE3FE3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E9BB8E7"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41F0B539" w14:textId="77777777" w:rsidTr="00414BC7">
        <w:trPr>
          <w:trHeight w:val="735"/>
        </w:trPr>
        <w:tc>
          <w:tcPr>
            <w:tcW w:w="1420" w:type="dxa"/>
            <w:tcBorders>
              <w:top w:val="nil"/>
              <w:left w:val="nil"/>
              <w:bottom w:val="nil"/>
              <w:right w:val="nil"/>
            </w:tcBorders>
            <w:shd w:val="clear" w:color="auto" w:fill="auto"/>
            <w:noWrap/>
            <w:vAlign w:val="center"/>
            <w:hideMark/>
          </w:tcPr>
          <w:p w14:paraId="6E27D768"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097F926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E20BA0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88EAB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244B27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724401D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606E7A0"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21FFDA3E" w14:textId="77777777" w:rsidTr="00414BC7">
        <w:trPr>
          <w:trHeight w:val="1020"/>
        </w:trPr>
        <w:tc>
          <w:tcPr>
            <w:tcW w:w="1420" w:type="dxa"/>
            <w:tcBorders>
              <w:top w:val="nil"/>
              <w:left w:val="nil"/>
              <w:bottom w:val="single" w:sz="4" w:space="0" w:color="auto"/>
              <w:right w:val="nil"/>
            </w:tcBorders>
            <w:shd w:val="clear" w:color="auto" w:fill="auto"/>
            <w:noWrap/>
            <w:vAlign w:val="center"/>
            <w:hideMark/>
          </w:tcPr>
          <w:p w14:paraId="4A652C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265E1206"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1E63412" w14:textId="77777777" w:rsidR="005B6BC8" w:rsidRPr="00FC78BE" w:rsidRDefault="005B6BC8" w:rsidP="00414BC7">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7683961"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746E29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4147E15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D98E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6F644DF8" w14:textId="77777777" w:rsidR="005B6BC8" w:rsidRDefault="005B6BC8" w:rsidP="005B6BC8"/>
    <w:p w14:paraId="76100DF0" w14:textId="77777777" w:rsidR="005B6BC8" w:rsidRDefault="005B6BC8" w:rsidP="005B6BC8">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w:t>
      </w:r>
    </w:p>
    <w:p w14:paraId="7041AC0D" w14:textId="3F1D23FC" w:rsidR="000333F9" w:rsidRPr="00BA1E69" w:rsidRDefault="005B6BC8" w:rsidP="00BA1E69">
      <w:pPr>
        <w:pStyle w:val="Normlnprvnodsazen"/>
      </w:pPr>
      <w:r>
        <w:t xml:space="preserve">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 Jedná se o desktopový editor a webový </w:t>
      </w:r>
      <w:proofErr w:type="spellStart"/>
      <w:r>
        <w:t>javascriptový</w:t>
      </w:r>
      <w:proofErr w:type="spellEnd"/>
      <w:r>
        <w:t xml:space="preserve"> runtime. </w:t>
      </w:r>
      <w:proofErr w:type="spellStart"/>
      <w:r>
        <w:t>Wonderland</w:t>
      </w:r>
      <w:proofErr w:type="spellEnd"/>
      <w:r>
        <w:t xml:space="preserve"> </w:t>
      </w:r>
      <w:proofErr w:type="spellStart"/>
      <w:r>
        <w:t>engine</w:t>
      </w:r>
      <w:proofErr w:type="spellEnd"/>
      <w:r>
        <w:t xml:space="preserve"> je vyvinut především pro tvorbu </w:t>
      </w:r>
      <w:proofErr w:type="gramStart"/>
      <w:r>
        <w:t>3D</w:t>
      </w:r>
      <w:proofErr w:type="gramEnd"/>
      <w:r>
        <w:t xml:space="preserve">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20FE181D" w14:textId="6477D86E" w:rsidR="000333F9" w:rsidRDefault="000333F9" w:rsidP="000333F9">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t>
      </w:r>
      <w:r>
        <w:lastRenderedPageBreak/>
        <w:t xml:space="preserve">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w:t>
      </w:r>
      <w:r w:rsidR="004B6BD3">
        <w:t xml:space="preserve">Projekty s poslední aktualizací starší než 3 měsíce nebyly brány v potaz. </w:t>
      </w:r>
    </w:p>
    <w:p w14:paraId="50E57BB8" w14:textId="44E1E2FA" w:rsidR="006741D9" w:rsidRPr="006741D9" w:rsidRDefault="006741D9" w:rsidP="006741D9">
      <w:pPr>
        <w:pStyle w:val="Caption"/>
        <w:keepNext/>
        <w:rPr>
          <w:noProof/>
        </w:rPr>
      </w:pPr>
      <w:r>
        <w:t xml:space="preserve">Tab. </w:t>
      </w:r>
      <w:r>
        <w:fldChar w:fldCharType="begin"/>
      </w:r>
      <w:r>
        <w:instrText xml:space="preserve"> SEQ Tab. \* ARABIC </w:instrText>
      </w:r>
      <w:r>
        <w:fldChar w:fldCharType="separate"/>
      </w:r>
      <w:r w:rsidR="00400092">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w:t>
      </w:r>
      <w:proofErr w:type="spellStart"/>
      <w:r w:rsidRPr="006741D9">
        <w:t>Seguin</w:t>
      </w:r>
      <w:proofErr w:type="spellEnd"/>
      <w:r w:rsidRPr="006741D9">
        <w:t xml:space="preserve">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6741D9" w:rsidRPr="006741D9" w14:paraId="16399EFB" w14:textId="77777777" w:rsidTr="006741D9">
        <w:trPr>
          <w:trHeight w:val="555"/>
        </w:trPr>
        <w:tc>
          <w:tcPr>
            <w:tcW w:w="1167" w:type="dxa"/>
            <w:tcBorders>
              <w:top w:val="single" w:sz="4" w:space="0" w:color="auto"/>
              <w:left w:val="nil"/>
              <w:bottom w:val="single" w:sz="8" w:space="0" w:color="auto"/>
              <w:right w:val="nil"/>
            </w:tcBorders>
            <w:shd w:val="clear" w:color="auto" w:fill="auto"/>
            <w:vAlign w:val="center"/>
            <w:hideMark/>
          </w:tcPr>
          <w:p w14:paraId="10B89C37"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154DB00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6067431A"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7486239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5911692C"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0BFC91B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36F771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6741D9" w:rsidRPr="006741D9" w14:paraId="4E1B78E2" w14:textId="77777777" w:rsidTr="006741D9">
        <w:trPr>
          <w:trHeight w:val="720"/>
        </w:trPr>
        <w:tc>
          <w:tcPr>
            <w:tcW w:w="1167" w:type="dxa"/>
            <w:tcBorders>
              <w:top w:val="nil"/>
              <w:left w:val="nil"/>
              <w:bottom w:val="nil"/>
              <w:right w:val="nil"/>
            </w:tcBorders>
            <w:shd w:val="clear" w:color="auto" w:fill="auto"/>
            <w:vAlign w:val="center"/>
            <w:hideMark/>
          </w:tcPr>
          <w:p w14:paraId="3B94B80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536400B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3E7D2E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371788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32A9251"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633BDFC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0B04B18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4B6C37E5" w14:textId="77777777" w:rsidTr="006741D9">
        <w:trPr>
          <w:trHeight w:val="720"/>
        </w:trPr>
        <w:tc>
          <w:tcPr>
            <w:tcW w:w="1167" w:type="dxa"/>
            <w:tcBorders>
              <w:top w:val="nil"/>
              <w:left w:val="nil"/>
              <w:bottom w:val="nil"/>
              <w:right w:val="nil"/>
            </w:tcBorders>
            <w:shd w:val="clear" w:color="auto" w:fill="auto"/>
            <w:vAlign w:val="center"/>
            <w:hideMark/>
          </w:tcPr>
          <w:p w14:paraId="0EF9651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10A73DC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AF8E34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9336C7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04D5C7A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1859667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38BD261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438D28FE" w14:textId="77777777" w:rsidTr="006741D9">
        <w:trPr>
          <w:trHeight w:val="480"/>
        </w:trPr>
        <w:tc>
          <w:tcPr>
            <w:tcW w:w="1167" w:type="dxa"/>
            <w:tcBorders>
              <w:top w:val="nil"/>
              <w:left w:val="nil"/>
              <w:bottom w:val="nil"/>
              <w:right w:val="nil"/>
            </w:tcBorders>
            <w:shd w:val="clear" w:color="auto" w:fill="auto"/>
            <w:vAlign w:val="center"/>
            <w:hideMark/>
          </w:tcPr>
          <w:p w14:paraId="11A934B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23583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0A9863B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1336A180"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31DE778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E9D441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32495D4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1776B5C" w14:textId="77777777" w:rsidTr="006741D9">
        <w:trPr>
          <w:trHeight w:val="480"/>
        </w:trPr>
        <w:tc>
          <w:tcPr>
            <w:tcW w:w="1167" w:type="dxa"/>
            <w:tcBorders>
              <w:top w:val="nil"/>
              <w:left w:val="nil"/>
              <w:bottom w:val="nil"/>
              <w:right w:val="nil"/>
            </w:tcBorders>
            <w:shd w:val="clear" w:color="auto" w:fill="auto"/>
            <w:vAlign w:val="center"/>
            <w:hideMark/>
          </w:tcPr>
          <w:p w14:paraId="196A5FD5"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0EB33C4"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7A2DA15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4392ACB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CF7DD56"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7BF320A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3939978A"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340124D7" w14:textId="77777777" w:rsidTr="006741D9">
        <w:trPr>
          <w:trHeight w:val="390"/>
        </w:trPr>
        <w:tc>
          <w:tcPr>
            <w:tcW w:w="1167" w:type="dxa"/>
            <w:tcBorders>
              <w:top w:val="nil"/>
              <w:left w:val="nil"/>
              <w:bottom w:val="nil"/>
              <w:right w:val="nil"/>
            </w:tcBorders>
            <w:shd w:val="clear" w:color="auto" w:fill="auto"/>
            <w:vAlign w:val="center"/>
            <w:hideMark/>
          </w:tcPr>
          <w:p w14:paraId="0D5EADA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4386B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037888E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229581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725577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7E98C2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456E50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996F2B5" w14:textId="77777777" w:rsidTr="006741D9">
        <w:trPr>
          <w:trHeight w:val="720"/>
        </w:trPr>
        <w:tc>
          <w:tcPr>
            <w:tcW w:w="1167" w:type="dxa"/>
            <w:tcBorders>
              <w:top w:val="nil"/>
              <w:left w:val="nil"/>
              <w:bottom w:val="nil"/>
              <w:right w:val="nil"/>
            </w:tcBorders>
            <w:shd w:val="clear" w:color="auto" w:fill="auto"/>
            <w:vAlign w:val="center"/>
            <w:hideMark/>
          </w:tcPr>
          <w:p w14:paraId="2AEF0F1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3022CE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4246D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3087B7C"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7760FB9"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7461795"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17036DC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6520580" w14:textId="77777777" w:rsidTr="006741D9">
        <w:trPr>
          <w:trHeight w:val="480"/>
        </w:trPr>
        <w:tc>
          <w:tcPr>
            <w:tcW w:w="1167" w:type="dxa"/>
            <w:tcBorders>
              <w:top w:val="nil"/>
              <w:left w:val="nil"/>
              <w:bottom w:val="nil"/>
              <w:right w:val="nil"/>
            </w:tcBorders>
            <w:shd w:val="clear" w:color="auto" w:fill="auto"/>
            <w:vAlign w:val="center"/>
            <w:hideMark/>
          </w:tcPr>
          <w:p w14:paraId="2EEA09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6372EEF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4B4745F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853D75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137910C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26866D6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E1FD5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6741D9" w:rsidRPr="006741D9" w14:paraId="7F84B14B" w14:textId="77777777" w:rsidTr="006741D9">
        <w:trPr>
          <w:trHeight w:val="480"/>
        </w:trPr>
        <w:tc>
          <w:tcPr>
            <w:tcW w:w="1167" w:type="dxa"/>
            <w:tcBorders>
              <w:top w:val="nil"/>
              <w:left w:val="nil"/>
              <w:bottom w:val="single" w:sz="4" w:space="0" w:color="auto"/>
              <w:right w:val="nil"/>
            </w:tcBorders>
            <w:shd w:val="clear" w:color="auto" w:fill="auto"/>
            <w:vAlign w:val="center"/>
            <w:hideMark/>
          </w:tcPr>
          <w:p w14:paraId="43AA052C"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6C95449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3576673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1A62B91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5862A654"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5B93C6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4F36AC8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56C52354" w14:textId="77777777" w:rsidR="004B6BD3" w:rsidRPr="006741D9" w:rsidRDefault="004B6BD3" w:rsidP="006741D9">
      <w:pPr>
        <w:pStyle w:val="Normlnprvnodsazen"/>
        <w:ind w:firstLine="0"/>
        <w:rPr>
          <w:lang w:val="en-US" w:eastAsia="en-US"/>
        </w:rPr>
      </w:pPr>
    </w:p>
    <w:p w14:paraId="17793A2B" w14:textId="406D5997" w:rsidR="006741D9" w:rsidRPr="006741D9" w:rsidRDefault="006741D9" w:rsidP="00386DB5">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003E73F7" w14:textId="5A6CB56F" w:rsidR="00386DB5" w:rsidRPr="009D3674" w:rsidRDefault="00386DB5" w:rsidP="00386DB5">
      <w:pPr>
        <w:rPr>
          <w:b/>
          <w:bCs/>
        </w:rPr>
      </w:pPr>
      <w:r w:rsidRPr="009D3674">
        <w:rPr>
          <w:b/>
          <w:bCs/>
        </w:rPr>
        <w:t>Three.js</w:t>
      </w:r>
    </w:p>
    <w:p w14:paraId="7BC28792" w14:textId="77777777" w:rsidR="00CA4B60" w:rsidRDefault="00282527" w:rsidP="009D3674">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w:t>
      </w:r>
      <w:r w:rsidR="006D4E47" w:rsidRPr="008F062B">
        <w:t xml:space="preserve">se o </w:t>
      </w:r>
      <w:r w:rsidR="00897D31" w:rsidRPr="008F062B">
        <w:t xml:space="preserve">velice populární knihovnu (více nežli 1.1 mil. instalací skrze </w:t>
      </w:r>
      <w:proofErr w:type="spellStart"/>
      <w:r w:rsidR="00897D31" w:rsidRPr="008F062B">
        <w:t>npm</w:t>
      </w:r>
      <w:proofErr w:type="spellEnd"/>
      <w:r w:rsidR="00897D31" w:rsidRPr="008F062B">
        <w:t xml:space="preserve">), která je v aktivním vývoji. </w:t>
      </w:r>
      <w:r w:rsidR="00897D31" w:rsidRPr="008F062B">
        <w:fldChar w:fldCharType="begin"/>
      </w:r>
      <w:r w:rsidR="00897D31"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fldChar w:fldCharType="separate"/>
      </w:r>
      <w:r w:rsidR="00897D31" w:rsidRPr="008F062B">
        <w:t>(npm 2023)</w:t>
      </w:r>
      <w:r w:rsidR="00897D31" w:rsidRPr="008F062B">
        <w:fldChar w:fldCharType="end"/>
      </w:r>
      <w:r w:rsidR="00897D31" w:rsidRPr="008F062B">
        <w:t xml:space="preserve"> Knihovna poskytuje velice detailní a udržovanou </w:t>
      </w:r>
      <w:r w:rsidR="00897D31" w:rsidRPr="009D3674">
        <w:t>dokumentaci</w:t>
      </w:r>
      <w:r w:rsidR="00897D31" w:rsidRPr="008F062B">
        <w:t>,</w:t>
      </w:r>
      <w:r w:rsidR="008F062B">
        <w:t xml:space="preserve"> širokou komunitu s řadou již existujících implementací.</w:t>
      </w:r>
      <w:r w:rsidR="00897D31" w:rsidRPr="008F062B">
        <w:t xml:space="preserve"> </w:t>
      </w:r>
      <w:r w:rsidR="008F062B">
        <w:t>Z</w:t>
      </w:r>
      <w:r w:rsidR="00897D31" w:rsidRPr="008F062B">
        <w:t> tohoto důvodu je three.js de-facto standard pro renderování 3D grafiky na webu</w:t>
      </w:r>
      <w:r w:rsidR="008F062B">
        <w:t xml:space="preserve"> </w:t>
      </w:r>
      <w:r w:rsidR="008F062B">
        <w:fldChar w:fldCharType="begin"/>
      </w:r>
      <w:r w:rsidR="008F062B">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fldChar w:fldCharType="separate"/>
      </w:r>
      <w:r w:rsidR="008F062B" w:rsidRPr="008F062B">
        <w:t>(Meta Developers 2022)</w:t>
      </w:r>
      <w:r w:rsidR="008F062B">
        <w:fldChar w:fldCharType="end"/>
      </w:r>
      <w:r w:rsidR="00897D31" w:rsidRPr="008F062B">
        <w:t>.</w:t>
      </w:r>
      <w:r w:rsidR="00262EC3">
        <w:t xml:space="preserve"> </w:t>
      </w:r>
      <w:r w:rsidR="00897D31" w:rsidRPr="008F062B">
        <w:t xml:space="preserve">Three.js </w:t>
      </w:r>
      <w:proofErr w:type="gramStart"/>
      <w:r w:rsidR="00897D31" w:rsidRPr="008F062B">
        <w:t>vytváří</w:t>
      </w:r>
      <w:proofErr w:type="gramEnd"/>
      <w:r w:rsidR="00897D31" w:rsidRPr="008F062B">
        <w:t xml:space="preserve"> vlastní ekosystém frameworků a implementací, které </w:t>
      </w:r>
      <w:r w:rsidR="00467A7E" w:rsidRPr="008F062B">
        <w:t>rozšiřují</w:t>
      </w:r>
      <w:r w:rsidR="00897D31" w:rsidRPr="008F062B">
        <w:t xml:space="preserve"> její funkcionalitu</w:t>
      </w:r>
      <w:r w:rsidR="00CA4B60">
        <w:t>.</w:t>
      </w:r>
    </w:p>
    <w:p w14:paraId="6C7907F6" w14:textId="65B33A2A" w:rsidR="00CA4B60" w:rsidRDefault="00897D31" w:rsidP="00CA4B60">
      <w:pPr>
        <w:pStyle w:val="ListParagraph"/>
        <w:numPr>
          <w:ilvl w:val="0"/>
          <w:numId w:val="55"/>
        </w:numPr>
      </w:pPr>
      <w:r w:rsidRPr="00CA4B60">
        <w:rPr>
          <w:b/>
          <w:bCs/>
        </w:rPr>
        <w:t>r3f</w:t>
      </w:r>
      <w:r w:rsidR="009D3674" w:rsidRPr="00CA4B60">
        <w:rPr>
          <w:b/>
          <w:bCs/>
        </w:rPr>
        <w:t xml:space="preserve"> </w:t>
      </w:r>
      <w:r w:rsidR="009D3674">
        <w:t>(</w:t>
      </w:r>
      <w:proofErr w:type="spellStart"/>
      <w:r w:rsidR="009D3674">
        <w:t>React</w:t>
      </w:r>
      <w:proofErr w:type="spellEnd"/>
      <w:r w:rsidR="009D3674">
        <w:t xml:space="preserve"> </w:t>
      </w:r>
      <w:proofErr w:type="spellStart"/>
      <w:r w:rsidR="009D3674">
        <w:t>Three</w:t>
      </w:r>
      <w:proofErr w:type="spellEnd"/>
      <w:r w:rsidR="009D3674">
        <w:t xml:space="preserve"> </w:t>
      </w:r>
      <w:proofErr w:type="spellStart"/>
      <w:r w:rsidR="009D3674">
        <w:t>Fiber</w:t>
      </w:r>
      <w:proofErr w:type="spellEnd"/>
      <w:r w:rsidR="009D3674">
        <w:t>)</w:t>
      </w:r>
      <w:r w:rsidRPr="008F062B">
        <w:t xml:space="preserve"> –</w:t>
      </w:r>
      <w:r w:rsidR="00CA4B60">
        <w:t xml:space="preserve"> Knihovna pro tvorbu interaktivních </w:t>
      </w:r>
      <w:proofErr w:type="gramStart"/>
      <w:r w:rsidR="00CA4B60">
        <w:t>3D</w:t>
      </w:r>
      <w:proofErr w:type="gramEnd"/>
      <w:r w:rsidR="00CA4B60">
        <w:t xml:space="preserve"> uživatelských rozhraní pomocí frameworku </w:t>
      </w:r>
      <w:proofErr w:type="spellStart"/>
      <w:r w:rsidR="00CA4B60">
        <w:t>React</w:t>
      </w:r>
      <w:proofErr w:type="spellEnd"/>
      <w:r w:rsidR="00CA4B60">
        <w:t xml:space="preserve"> JS. </w:t>
      </w:r>
    </w:p>
    <w:p w14:paraId="5403EACD" w14:textId="4E99E97B" w:rsidR="00CA4B60" w:rsidRDefault="00CA4B60" w:rsidP="00CA4B60">
      <w:pPr>
        <w:pStyle w:val="ListParagraph"/>
        <w:numPr>
          <w:ilvl w:val="0"/>
          <w:numId w:val="55"/>
        </w:numPr>
      </w:pPr>
      <w:r>
        <w:rPr>
          <w:b/>
          <w:bCs/>
        </w:rPr>
        <w:t>A-</w:t>
      </w:r>
      <w:proofErr w:type="spellStart"/>
      <w:r>
        <w:rPr>
          <w:b/>
          <w:bCs/>
        </w:rPr>
        <w:t>frame</w:t>
      </w:r>
      <w:proofErr w:type="spellEnd"/>
      <w:r w:rsidR="00897D31" w:rsidRPr="008F062B">
        <w:t xml:space="preserve"> – </w:t>
      </w:r>
      <w:r>
        <w:t>Deklarativní systém pro tvorbu virtuálních prostředí a integraci s </w:t>
      </w:r>
      <w:proofErr w:type="spellStart"/>
      <w:r>
        <w:t>WebXR</w:t>
      </w:r>
      <w:proofErr w:type="spellEnd"/>
      <w:r>
        <w:t xml:space="preserve"> API.  </w:t>
      </w:r>
      <w:r w:rsidR="00DA7E52" w:rsidRPr="00DA7E52">
        <w:rPr>
          <w:highlight w:val="yellow"/>
        </w:rPr>
        <w:t>(viz. X)</w:t>
      </w:r>
    </w:p>
    <w:p w14:paraId="038A7326" w14:textId="78BCCFA9" w:rsidR="00CA4B60" w:rsidRDefault="00CA4B60" w:rsidP="00CA4B60">
      <w:pPr>
        <w:pStyle w:val="ListParagraph"/>
        <w:numPr>
          <w:ilvl w:val="0"/>
          <w:numId w:val="55"/>
        </w:numPr>
      </w:pPr>
      <w:r w:rsidRPr="00CA4B60">
        <w:rPr>
          <w:b/>
          <w:bCs/>
        </w:rPr>
        <w:t>Ammo.js, C</w:t>
      </w:r>
      <w:r w:rsidR="00897D31" w:rsidRPr="00CA4B60">
        <w:rPr>
          <w:b/>
          <w:bCs/>
        </w:rPr>
        <w:t>a</w:t>
      </w:r>
      <w:r w:rsidRPr="00CA4B60">
        <w:rPr>
          <w:b/>
          <w:bCs/>
        </w:rPr>
        <w:t>nnon.js</w:t>
      </w:r>
      <w:r>
        <w:t xml:space="preserve"> – </w:t>
      </w:r>
      <w:r w:rsidR="00DA7E52">
        <w:t>Knihovny</w:t>
      </w:r>
      <w:r>
        <w:t xml:space="preserve"> dodávající </w:t>
      </w:r>
      <w:r w:rsidR="00DA7E52">
        <w:t>funkcionalitu</w:t>
      </w:r>
      <w:r>
        <w:t xml:space="preserve"> fyzikálních simulací – klíčové pro interakci objektů. </w:t>
      </w:r>
    </w:p>
    <w:p w14:paraId="4A85EFB1" w14:textId="6D3DDF33" w:rsidR="00DA7E52" w:rsidRDefault="00DA7E52" w:rsidP="00CA4B60">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20C15225" w14:textId="494449D3" w:rsidR="009D3674" w:rsidRPr="00606C54" w:rsidRDefault="00DA7E52" w:rsidP="00CA4B60">
      <w:pPr>
        <w:pStyle w:val="ListParagraph"/>
        <w:numPr>
          <w:ilvl w:val="0"/>
          <w:numId w:val="55"/>
        </w:numPr>
        <w:rPr>
          <w:highlight w:val="yellow"/>
        </w:rPr>
      </w:pPr>
      <w:r>
        <w:t>Geoprostorové informace -</w:t>
      </w:r>
      <w:r>
        <w:rPr>
          <w:b/>
          <w:bCs/>
        </w:rPr>
        <w:t xml:space="preserve"> </w:t>
      </w:r>
      <w:r w:rsidR="00B75120" w:rsidRPr="00CA4B60">
        <w:rPr>
          <w:b/>
          <w:bCs/>
        </w:rPr>
        <w:t>qgis2three.js</w:t>
      </w:r>
      <w:r w:rsidR="00B75120" w:rsidRPr="008F062B">
        <w:t xml:space="preserve"> plugin</w:t>
      </w:r>
      <w:r w:rsidR="00B75120" w:rsidRPr="00CA4B60">
        <w:rPr>
          <w:b/>
          <w:bCs/>
        </w:rPr>
        <w:t xml:space="preserve">, </w:t>
      </w:r>
      <w:proofErr w:type="spellStart"/>
      <w:proofErr w:type="gramStart"/>
      <w:r w:rsidR="00897D31" w:rsidRPr="00CA4B60">
        <w:rPr>
          <w:b/>
          <w:bCs/>
        </w:rPr>
        <w:t>ITowns</w:t>
      </w:r>
      <w:proofErr w:type="spellEnd"/>
      <w:proofErr w:type="gramEnd"/>
      <w:r w:rsidR="00897D31" w:rsidRPr="008F062B">
        <w:t xml:space="preserve"> popř. </w:t>
      </w:r>
      <w:r w:rsidR="00897D31" w:rsidRPr="00CA4B60">
        <w:rPr>
          <w:b/>
          <w:bCs/>
        </w:rPr>
        <w:t>3dbag-viewer</w:t>
      </w:r>
      <w:r w:rsidR="00897D31" w:rsidRPr="008F062B">
        <w:t xml:space="preserve"> aj</w:t>
      </w:r>
      <w:r w:rsidR="00397AC6">
        <w:t xml:space="preserve"> </w:t>
      </w:r>
      <w:r w:rsidR="00397AC6" w:rsidRPr="00606C54">
        <w:rPr>
          <w:highlight w:val="yellow"/>
        </w:rPr>
        <w:t>(</w:t>
      </w:r>
      <w:r w:rsidR="00397AC6" w:rsidRPr="00606C54">
        <w:rPr>
          <w:highlight w:val="yellow"/>
          <w:lang w:val="en-US"/>
        </w:rPr>
        <w:t xml:space="preserve">#TODO – </w:t>
      </w:r>
      <w:proofErr w:type="spellStart"/>
      <w:r w:rsidR="00397AC6" w:rsidRPr="00606C54">
        <w:rPr>
          <w:highlight w:val="yellow"/>
          <w:lang w:val="en-US"/>
        </w:rPr>
        <w:t>projít</w:t>
      </w:r>
      <w:proofErr w:type="spellEnd"/>
      <w:r w:rsidR="00397AC6" w:rsidRPr="00606C54">
        <w:rPr>
          <w:highlight w:val="yellow"/>
          <w:lang w:val="en-US"/>
        </w:rPr>
        <w:t xml:space="preserve"> </w:t>
      </w:r>
      <w:proofErr w:type="spellStart"/>
      <w:r w:rsidR="00397AC6" w:rsidRPr="00606C54">
        <w:rPr>
          <w:highlight w:val="yellow"/>
          <w:lang w:val="en-US"/>
        </w:rPr>
        <w:t>github</w:t>
      </w:r>
      <w:proofErr w:type="spellEnd"/>
      <w:r w:rsidR="00397AC6" w:rsidRPr="00606C54">
        <w:rPr>
          <w:highlight w:val="yellow"/>
          <w:lang w:val="en-US"/>
        </w:rPr>
        <w:t xml:space="preserve"> stars a </w:t>
      </w:r>
      <w:proofErr w:type="spellStart"/>
      <w:r w:rsidR="00397AC6" w:rsidRPr="00606C54">
        <w:rPr>
          <w:highlight w:val="yellow"/>
          <w:lang w:val="en-US"/>
        </w:rPr>
        <w:t>vypsat</w:t>
      </w:r>
      <w:proofErr w:type="spellEnd"/>
      <w:r w:rsidR="00397AC6" w:rsidRPr="00606C54">
        <w:rPr>
          <w:highlight w:val="yellow"/>
          <w:lang w:val="en-US"/>
        </w:rPr>
        <w:t xml:space="preserve"> </w:t>
      </w:r>
      <w:proofErr w:type="spellStart"/>
      <w:r w:rsidR="00397AC6" w:rsidRPr="00606C54">
        <w:rPr>
          <w:highlight w:val="yellow"/>
          <w:lang w:val="en-US"/>
        </w:rPr>
        <w:t>relevantní</w:t>
      </w:r>
      <w:proofErr w:type="spellEnd"/>
      <w:r w:rsidR="00397AC6" w:rsidRPr="00606C54">
        <w:rPr>
          <w:highlight w:val="yellow"/>
          <w:lang w:val="en-US"/>
        </w:rPr>
        <w:t xml:space="preserve"> geo </w:t>
      </w:r>
      <w:proofErr w:type="spellStart"/>
      <w:r w:rsidR="00397AC6" w:rsidRPr="00606C54">
        <w:rPr>
          <w:highlight w:val="yellow"/>
          <w:lang w:val="en-US"/>
        </w:rPr>
        <w:t>projekty</w:t>
      </w:r>
      <w:proofErr w:type="spellEnd"/>
      <w:r w:rsidR="00397AC6" w:rsidRPr="00606C54">
        <w:rPr>
          <w:highlight w:val="yellow"/>
          <w:lang w:val="en-US"/>
        </w:rPr>
        <w:t xml:space="preserve"> – </w:t>
      </w:r>
      <w:proofErr w:type="spellStart"/>
      <w:r w:rsidR="00397AC6" w:rsidRPr="00606C54">
        <w:rPr>
          <w:highlight w:val="yellow"/>
          <w:lang w:val="en-US"/>
        </w:rPr>
        <w:t>GeoThree</w:t>
      </w:r>
      <w:proofErr w:type="spellEnd"/>
      <w:r w:rsidR="00397AC6" w:rsidRPr="00606C54">
        <w:rPr>
          <w:highlight w:val="yellow"/>
          <w:lang w:val="en-US"/>
        </w:rPr>
        <w:t xml:space="preserve"> </w:t>
      </w:r>
      <w:proofErr w:type="spellStart"/>
      <w:r w:rsidR="00397AC6" w:rsidRPr="00606C54">
        <w:rPr>
          <w:highlight w:val="yellow"/>
          <w:lang w:val="en-US"/>
        </w:rPr>
        <w:t>aj</w:t>
      </w:r>
      <w:proofErr w:type="spellEnd"/>
      <w:r w:rsidR="00397AC6" w:rsidRPr="00606C54">
        <w:rPr>
          <w:highlight w:val="yellow"/>
          <w:lang w:val="en-US"/>
        </w:rPr>
        <w:t>.</w:t>
      </w:r>
      <w:r w:rsidR="00606C54" w:rsidRPr="00606C54">
        <w:rPr>
          <w:highlight w:val="yellow"/>
          <w:lang w:val="en-US"/>
        </w:rPr>
        <w:t xml:space="preserve">, 3DMover </w:t>
      </w:r>
      <w:proofErr w:type="spellStart"/>
      <w:r w:rsidR="00606C54" w:rsidRPr="00606C54">
        <w:rPr>
          <w:highlight w:val="yellow"/>
          <w:lang w:val="en-US"/>
        </w:rPr>
        <w:t>aj</w:t>
      </w:r>
      <w:proofErr w:type="spellEnd"/>
      <w:r w:rsidR="00397AC6" w:rsidRPr="00606C54">
        <w:rPr>
          <w:highlight w:val="yellow"/>
          <w:lang w:val="en-US"/>
        </w:rPr>
        <w:t>)</w:t>
      </w:r>
      <w:r w:rsidR="00897D31" w:rsidRPr="00606C54">
        <w:rPr>
          <w:highlight w:val="yellow"/>
        </w:rPr>
        <w:t>.</w:t>
      </w:r>
    </w:p>
    <w:p w14:paraId="58199BCF" w14:textId="6E4B0440" w:rsidR="009D3674" w:rsidRPr="009D3674" w:rsidRDefault="009D3674" w:rsidP="009D3674">
      <w:pPr>
        <w:pStyle w:val="Normlnprvnodsazen"/>
        <w:rPr>
          <w:lang w:eastAsia="en-US"/>
        </w:rPr>
      </w:pPr>
      <w:r>
        <w:rPr>
          <w:lang w:eastAsia="en-US"/>
        </w:rPr>
        <w:lastRenderedPageBreak/>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rsidR="00D643C8">
        <w:t xml:space="preserve"> Hlavní strukturou v three.js je implementovaný graf scény (</w:t>
      </w:r>
      <w:proofErr w:type="spellStart"/>
      <w:r w:rsidR="00D643C8">
        <w:t>Obr.X</w:t>
      </w:r>
      <w:proofErr w:type="spellEnd"/>
      <w:r w:rsidR="00D643C8">
        <w:t>) popsaný v </w:t>
      </w:r>
      <w:r w:rsidR="00D643C8" w:rsidRPr="00D643C8">
        <w:rPr>
          <w:highlight w:val="yellow"/>
        </w:rPr>
        <w:t>kap. X.</w:t>
      </w:r>
      <w:r w:rsidR="00D643C8">
        <w:t xml:space="preserve"> Specifika implementace dalších komponent jsou obdobná jejich popisu v </w:t>
      </w:r>
      <w:r w:rsidR="00D643C8" w:rsidRPr="00D643C8">
        <w:rPr>
          <w:highlight w:val="yellow"/>
        </w:rPr>
        <w:t>kap. X.</w:t>
      </w:r>
      <w:r w:rsidR="00D643C8">
        <w:t xml:space="preserve"> </w:t>
      </w:r>
    </w:p>
    <w:p w14:paraId="058E6515" w14:textId="3379071F" w:rsidR="00282527" w:rsidRPr="008F062B" w:rsidRDefault="00282527" w:rsidP="009D3674"/>
    <w:p w14:paraId="3F4DD31B" w14:textId="44A075D7" w:rsidR="00D643C8" w:rsidRDefault="00814A56" w:rsidP="00D643C8">
      <w:pPr>
        <w:keepNext/>
      </w:pPr>
      <w:r>
        <w:rPr>
          <w:noProof/>
        </w:rPr>
        <w:drawing>
          <wp:inline distT="0" distB="0" distL="0" distR="0" wp14:anchorId="5D73394F" wp14:editId="23A78DFF">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99969" cy="2257747"/>
                    </a:xfrm>
                    <a:prstGeom prst="rect">
                      <a:avLst/>
                    </a:prstGeom>
                  </pic:spPr>
                </pic:pic>
              </a:graphicData>
            </a:graphic>
          </wp:inline>
        </w:drawing>
      </w:r>
      <w:r w:rsidR="000E0587" w:rsidRPr="000E0587">
        <w:rPr>
          <w:noProof/>
        </w:rPr>
        <w:t xml:space="preserve"> </w:t>
      </w:r>
      <w:r w:rsidR="000E0587">
        <w:rPr>
          <w:noProof/>
        </w:rPr>
        <w:drawing>
          <wp:inline distT="0" distB="0" distL="0" distR="0" wp14:anchorId="77C8C228" wp14:editId="37BD03BA">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037693" cy="2287936"/>
                    </a:xfrm>
                    <a:prstGeom prst="rect">
                      <a:avLst/>
                    </a:prstGeom>
                  </pic:spPr>
                </pic:pic>
              </a:graphicData>
            </a:graphic>
          </wp:inline>
        </w:drawing>
      </w:r>
    </w:p>
    <w:p w14:paraId="0D301E3F" w14:textId="5E7D9BA2" w:rsidR="00262EC3" w:rsidRPr="00262EC3" w:rsidRDefault="00D643C8" w:rsidP="00D643C8">
      <w:pPr>
        <w:pStyle w:val="Caption"/>
        <w:rPr>
          <w:highlight w:val="yellow"/>
        </w:rPr>
      </w:pPr>
      <w:r>
        <w:t xml:space="preserve">Obr. </w:t>
      </w:r>
      <w:r>
        <w:fldChar w:fldCharType="begin"/>
      </w:r>
      <w:r>
        <w:instrText xml:space="preserve"> SEQ Obr. \* ARABIC </w:instrText>
      </w:r>
      <w:r>
        <w:fldChar w:fldCharType="separate"/>
      </w:r>
      <w:r>
        <w:rPr>
          <w:noProof/>
        </w:rPr>
        <w:t>22</w:t>
      </w:r>
      <w:r>
        <w:fldChar w:fldCharType="end"/>
      </w:r>
      <w:r>
        <w:t xml:space="preserve"> Graf scény </w:t>
      </w:r>
      <w:r w:rsidR="000E0587">
        <w:t>a kartézský souřadnicový systém three.js aplikace</w:t>
      </w:r>
      <w:r>
        <w:t xml:space="preserve">. </w:t>
      </w:r>
      <w:r>
        <w:fldChar w:fldCharType="begin"/>
      </w:r>
      <w:r w:rsidR="0078152F">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0078152F" w:rsidRPr="0078152F">
        <w:t xml:space="preserve">(three.js </w:t>
      </w:r>
      <w:proofErr w:type="spellStart"/>
      <w:r w:rsidR="0078152F" w:rsidRPr="0078152F">
        <w:t>Contributors</w:t>
      </w:r>
      <w:proofErr w:type="spellEnd"/>
      <w:r w:rsidR="0078152F" w:rsidRPr="0078152F">
        <w:t xml:space="preserve"> 2023c; </w:t>
      </w:r>
      <w:proofErr w:type="spellStart"/>
      <w:r w:rsidR="0078152F" w:rsidRPr="0078152F">
        <w:t>Discover</w:t>
      </w:r>
      <w:proofErr w:type="spellEnd"/>
      <w:r w:rsidR="0078152F" w:rsidRPr="0078152F">
        <w:t xml:space="preserve"> three.js </w:t>
      </w:r>
      <w:proofErr w:type="spellStart"/>
      <w:r w:rsidR="0078152F" w:rsidRPr="0078152F">
        <w:t>Contributors</w:t>
      </w:r>
      <w:proofErr w:type="spellEnd"/>
      <w:r w:rsidR="0078152F" w:rsidRPr="0078152F">
        <w:t xml:space="preserve"> 2023)</w:t>
      </w:r>
      <w:r>
        <w:fldChar w:fldCharType="end"/>
      </w:r>
    </w:p>
    <w:p w14:paraId="33E5D643" w14:textId="73CCB23C" w:rsidR="00374A59" w:rsidRDefault="005B6BC8" w:rsidP="00397AC6">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sidR="00CC1D3E">
        <w:rPr>
          <w:lang w:eastAsia="en-US"/>
        </w:rPr>
        <w:t>3</w:t>
      </w:r>
      <w:r w:rsidR="00D643C8">
        <w:rPr>
          <w:lang w:eastAsia="en-US"/>
        </w:rPr>
        <w:t>D</w:t>
      </w:r>
      <w:proofErr w:type="gramEnd"/>
      <w:r w:rsidR="00CC1D3E">
        <w:rPr>
          <w:lang w:eastAsia="en-US"/>
        </w:rPr>
        <w:t xml:space="preserve"> </w:t>
      </w:r>
      <w:r>
        <w:rPr>
          <w:lang w:eastAsia="en-US"/>
        </w:rPr>
        <w:t>kartézské soustavy kdy střed scény je (</w:t>
      </w:r>
      <w:r w:rsidR="00413CFF">
        <w:rPr>
          <w:lang w:eastAsia="en-US"/>
        </w:rPr>
        <w:t xml:space="preserve">x = </w:t>
      </w:r>
      <w:r>
        <w:rPr>
          <w:lang w:eastAsia="en-US"/>
        </w:rPr>
        <w:t>0,</w:t>
      </w:r>
      <w:r w:rsidR="00413CFF">
        <w:rPr>
          <w:lang w:eastAsia="en-US"/>
        </w:rPr>
        <w:t xml:space="preserve"> y = </w:t>
      </w:r>
      <w:r>
        <w:rPr>
          <w:lang w:eastAsia="en-US"/>
        </w:rPr>
        <w:t>0,</w:t>
      </w:r>
      <w:r w:rsidR="00413CFF">
        <w:rPr>
          <w:lang w:eastAsia="en-US"/>
        </w:rPr>
        <w:t xml:space="preserve"> z = </w:t>
      </w:r>
      <w:r>
        <w:rPr>
          <w:lang w:eastAsia="en-US"/>
        </w:rPr>
        <w:t xml:space="preserve">0) a jednotkou je metr. </w:t>
      </w:r>
      <w:r w:rsidR="00374A59">
        <w:rPr>
          <w:lang w:eastAsia="en-US"/>
        </w:rPr>
        <w:t xml:space="preserve">Jedná se o standard pro vykreslovací </w:t>
      </w:r>
      <w:proofErr w:type="spellStart"/>
      <w:r w:rsidR="00374A59">
        <w:rPr>
          <w:lang w:eastAsia="en-US"/>
        </w:rPr>
        <w:t>enginy</w:t>
      </w:r>
      <w:proofErr w:type="spellEnd"/>
      <w:r w:rsidR="00374A59">
        <w:rPr>
          <w:lang w:eastAsia="en-US"/>
        </w:rPr>
        <w:t xml:space="preserve"> a jiné 3D softwary.</w:t>
      </w:r>
      <w:r w:rsidR="00D643C8">
        <w:rPr>
          <w:lang w:eastAsia="en-US"/>
        </w:rPr>
        <w:t xml:space="preserve"> Orientace os je však častým problémem nekompatibility jak mezi softwarovými řešeními, tak i kartografickými souřadnicovými systémy</w:t>
      </w:r>
      <w:r w:rsidR="00374A59">
        <w:rPr>
          <w:lang w:eastAsia="en-US"/>
        </w:rPr>
        <w:t>.</w:t>
      </w:r>
      <w:r w:rsidR="00413CFF">
        <w:rPr>
          <w:lang w:eastAsia="en-US"/>
        </w:rPr>
        <w:t xml:space="preserve"> V three.js</w:t>
      </w:r>
      <w:r w:rsidR="00374A59">
        <w:rPr>
          <w:lang w:eastAsia="en-US"/>
        </w:rPr>
        <w:t xml:space="preserve"> </w:t>
      </w:r>
      <w:r w:rsidR="00413CFF">
        <w:rPr>
          <w:lang w:eastAsia="en-US"/>
        </w:rPr>
        <w:t>k</w:t>
      </w:r>
      <w:r w:rsidR="00374A59">
        <w:rPr>
          <w:lang w:eastAsia="en-US"/>
        </w:rPr>
        <w:t xml:space="preserve">aždý z objektů, který je v rámci scény má svůj lokální kartézský souřadnicový systém. </w:t>
      </w:r>
      <w:r w:rsidR="00C83F90">
        <w:rPr>
          <w:lang w:eastAsia="en-US"/>
        </w:rPr>
        <w:t xml:space="preserve">TRS (translace, rotace, </w:t>
      </w:r>
      <w:proofErr w:type="spellStart"/>
      <w:r w:rsidR="00C83F90">
        <w:rPr>
          <w:lang w:eastAsia="en-US"/>
        </w:rPr>
        <w:t>scaling</w:t>
      </w:r>
      <w:proofErr w:type="spellEnd"/>
      <w:r w:rsidR="00C83F90">
        <w:rPr>
          <w:lang w:eastAsia="en-US"/>
        </w:rPr>
        <w:t xml:space="preserve">) je definována v souřadnicovém </w:t>
      </w:r>
      <w:r w:rsidR="00413CFF">
        <w:rPr>
          <w:lang w:eastAsia="en-US"/>
        </w:rPr>
        <w:t>systému</w:t>
      </w:r>
      <w:r w:rsidR="00C83F90">
        <w:rPr>
          <w:lang w:eastAsia="en-US"/>
        </w:rPr>
        <w:t xml:space="preserve"> otcovského </w:t>
      </w:r>
      <w:proofErr w:type="spellStart"/>
      <w:r w:rsidR="00C83F90">
        <w:rPr>
          <w:lang w:eastAsia="en-US"/>
        </w:rPr>
        <w:t>nódu</w:t>
      </w:r>
      <w:proofErr w:type="spellEnd"/>
      <w:r w:rsidR="00C83F90">
        <w:rPr>
          <w:lang w:eastAsia="en-US"/>
        </w:rPr>
        <w:t xml:space="preserve"> v rámci grafu scény. </w:t>
      </w:r>
    </w:p>
    <w:p w14:paraId="1AB843AD" w14:textId="1EB6E17B" w:rsidR="00C74EEE" w:rsidRPr="00397AC6" w:rsidRDefault="00C74EEE" w:rsidP="00397AC6">
      <w:pPr>
        <w:pStyle w:val="Normlnprvnodsazen"/>
        <w:rPr>
          <w:lang w:val="en-US"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w:t>
      </w:r>
      <w:r w:rsidR="00C03484">
        <w:rPr>
          <w:lang w:eastAsia="en-US"/>
        </w:rPr>
        <w:t>pomocní,</w:t>
      </w:r>
      <w:r>
        <w:rPr>
          <w:lang w:eastAsia="en-US"/>
        </w:rPr>
        <w:t xml:space="preserve">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w:t>
      </w:r>
      <w:r w:rsidR="00BA1E69">
        <w:rPr>
          <w:lang w:eastAsia="en-US"/>
        </w:rPr>
        <w:t>virtuální</w:t>
      </w:r>
      <w:r>
        <w:rPr>
          <w:lang w:eastAsia="en-US"/>
        </w:rPr>
        <w:t xml:space="preserve">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r w:rsidR="00E154D9" w:rsidRPr="00E154D9">
        <w:rPr>
          <w:highlight w:val="yellow"/>
          <w:lang w:val="en-US" w:eastAsia="en-US"/>
        </w:rPr>
        <w:t xml:space="preserve">#todo – add </w:t>
      </w:r>
      <w:proofErr w:type="spellStart"/>
      <w:r w:rsidR="00E154D9" w:rsidRPr="00E154D9">
        <w:rPr>
          <w:highlight w:val="yellow"/>
          <w:lang w:val="en-US" w:eastAsia="en-US"/>
        </w:rPr>
        <w:t>obrazek</w:t>
      </w:r>
      <w:proofErr w:type="spellEnd"/>
      <w:r w:rsidR="00E154D9" w:rsidRPr="00E154D9">
        <w:rPr>
          <w:highlight w:val="yellow"/>
          <w:lang w:val="en-US" w:eastAsia="en-US"/>
        </w:rPr>
        <w:t xml:space="preserve"> z game development book</w:t>
      </w:r>
      <w:r w:rsidR="00E154D9">
        <w:rPr>
          <w:lang w:val="en-US" w:eastAsia="en-US"/>
        </w:rPr>
        <w:t>.</w:t>
      </w:r>
    </w:p>
    <w:p w14:paraId="40F4EA4D" w14:textId="0C141A07" w:rsidR="000D323F" w:rsidRDefault="000D323F" w:rsidP="000D323F">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2EED59CA" w14:textId="7A3735D6" w:rsidR="008F062B"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45FF3E8" w14:textId="5E071C61"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0B5E4C0A" w14:textId="5BFA4B8B" w:rsidR="00493B41" w:rsidRDefault="008F062B" w:rsidP="00BA1E69">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674A4E37" w14:textId="5EFDCC48" w:rsidR="008A417D" w:rsidRDefault="006108EA" w:rsidP="008A417D">
      <w:pPr>
        <w:pStyle w:val="Heading3"/>
      </w:pPr>
      <w:r>
        <w:lastRenderedPageBreak/>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w:t>
      </w:r>
      <w:r w:rsidR="00246197">
        <w:lastRenderedPageBreak/>
        <w:t>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7"/>
                    <a:stretch>
                      <a:fillRect/>
                    </a:stretch>
                  </pic:blipFill>
                  <pic:spPr>
                    <a:xfrm>
                      <a:off x="0" y="0"/>
                      <a:ext cx="5579745" cy="2852420"/>
                    </a:xfrm>
                    <a:prstGeom prst="rect">
                      <a:avLst/>
                    </a:prstGeom>
                  </pic:spPr>
                </pic:pic>
              </a:graphicData>
            </a:graphic>
          </wp:inline>
        </w:drawing>
      </w:r>
    </w:p>
    <w:p w14:paraId="6E019035" w14:textId="52723654" w:rsidR="00B40019" w:rsidRDefault="00B40019" w:rsidP="00B40019">
      <w:pPr>
        <w:pStyle w:val="Caption"/>
      </w:pPr>
      <w:r>
        <w:t xml:space="preserve">Obr. </w:t>
      </w:r>
      <w:r>
        <w:fldChar w:fldCharType="begin"/>
      </w:r>
      <w:r>
        <w:instrText xml:space="preserve"> SEQ Obr. \* ARABIC </w:instrText>
      </w:r>
      <w:r>
        <w:fldChar w:fldCharType="separate"/>
      </w:r>
      <w:r w:rsidR="00D643C8">
        <w:rPr>
          <w:noProof/>
        </w:rPr>
        <w:t>24</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8"/>
                    <a:stretch>
                      <a:fillRect/>
                    </a:stretch>
                  </pic:blipFill>
                  <pic:spPr>
                    <a:xfrm>
                      <a:off x="0" y="0"/>
                      <a:ext cx="5579745" cy="2602865"/>
                    </a:xfrm>
                    <a:prstGeom prst="rect">
                      <a:avLst/>
                    </a:prstGeom>
                  </pic:spPr>
                </pic:pic>
              </a:graphicData>
            </a:graphic>
          </wp:inline>
        </w:drawing>
      </w:r>
    </w:p>
    <w:p w14:paraId="4AFAB6CE" w14:textId="3EFC2BEE" w:rsidR="003635FB" w:rsidRPr="003635FB" w:rsidRDefault="003635FB" w:rsidP="003635FB">
      <w:pPr>
        <w:pStyle w:val="Caption"/>
      </w:pPr>
      <w:r>
        <w:t xml:space="preserve">Obr. </w:t>
      </w:r>
      <w:r>
        <w:fldChar w:fldCharType="begin"/>
      </w:r>
      <w:r>
        <w:instrText xml:space="preserve"> SEQ Obr. \* ARABIC </w:instrText>
      </w:r>
      <w:r>
        <w:fldChar w:fldCharType="separate"/>
      </w:r>
      <w:r w:rsidR="00D643C8">
        <w:rPr>
          <w:noProof/>
        </w:rPr>
        <w:t>25</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628BD73E" w14:textId="29CD4D00" w:rsidR="00400092" w:rsidRDefault="00400092">
      <w:pPr>
        <w:spacing w:after="160"/>
        <w:jc w:val="left"/>
        <w:rPr>
          <w:lang w:eastAsia="cs-CZ"/>
        </w:rPr>
      </w:pPr>
      <w:r>
        <w:br w:type="page"/>
      </w:r>
    </w:p>
    <w:p w14:paraId="0A9D595B" w14:textId="2E501ABD"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Pr>
          <w:noProof/>
        </w:rPr>
        <w:t>6</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37AD8F8"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Z této analýzy je možné vyvodit, že většina technologií je přímou implementací nad </w:t>
      </w:r>
      <w:proofErr w:type="spellStart"/>
      <w:proofErr w:type="gramStart"/>
      <w:r>
        <w:t>WebGL</w:t>
      </w:r>
      <w:proofErr w:type="spellEnd"/>
      <w:proofErr w:type="gramEnd"/>
      <w:r>
        <w:t xml:space="preserve"> popř. využívá populární three.js knihovnu. </w:t>
      </w:r>
    </w:p>
    <w:p w14:paraId="7D314C55" w14:textId="77777777" w:rsidR="008A417D" w:rsidRPr="001F6849" w:rsidRDefault="008A417D" w:rsidP="00A400E8">
      <w:pPr>
        <w:pStyle w:val="Normlnprvnodsazen"/>
        <w:ind w:firstLine="0"/>
        <w:rPr>
          <w:lang w:eastAsia="en-US"/>
        </w:rPr>
      </w:pPr>
    </w:p>
    <w:p w14:paraId="5009607A" w14:textId="1303B357" w:rsidR="00D560AD" w:rsidRPr="00D560AD" w:rsidRDefault="006741D9" w:rsidP="00D560AD">
      <w:pPr>
        <w:pStyle w:val="Heading3"/>
      </w:pPr>
      <w:r>
        <w:t>Nadstavby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9"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5B270F9F" w14:textId="7D3E7E84" w:rsidR="00382976"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lastRenderedPageBreak/>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0"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1"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2"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3"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P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D6176AA" w14:textId="589E6718" w:rsidR="00606C54" w:rsidRDefault="00606C54" w:rsidP="00606C54">
      <w:pPr>
        <w:pStyle w:val="Normlnprvnodsazen"/>
        <w:ind w:firstLine="0"/>
      </w:pPr>
      <w:r>
        <w:t xml:space="preserve">Interakce </w:t>
      </w:r>
    </w:p>
    <w:p w14:paraId="2BFA3BEA" w14:textId="77777777" w:rsidR="00606C54" w:rsidRDefault="00606C54" w:rsidP="00606C54">
      <w:pPr>
        <w:pStyle w:val="Normlnprvnodsazen"/>
        <w:numPr>
          <w:ilvl w:val="0"/>
          <w:numId w:val="26"/>
        </w:numPr>
      </w:pPr>
      <w:r>
        <w:t xml:space="preserve">Pohyb </w:t>
      </w:r>
    </w:p>
    <w:p w14:paraId="7BC22246" w14:textId="20444662" w:rsidR="00606C54" w:rsidRDefault="00606C54" w:rsidP="00606C54">
      <w:pPr>
        <w:pStyle w:val="Normlnprvnodsazen"/>
        <w:numPr>
          <w:ilvl w:val="1"/>
          <w:numId w:val="26"/>
        </w:numPr>
      </w:pPr>
      <w:r>
        <w:t>lokální prostor</w:t>
      </w:r>
    </w:p>
    <w:p w14:paraId="7F7BB5B7" w14:textId="193989C7" w:rsidR="00606C54" w:rsidRDefault="00606C54" w:rsidP="00606C54">
      <w:pPr>
        <w:pStyle w:val="Normlnprvnodsazen"/>
        <w:numPr>
          <w:ilvl w:val="1"/>
          <w:numId w:val="26"/>
        </w:numPr>
      </w:pPr>
      <w:r>
        <w:t>teleportace</w:t>
      </w:r>
    </w:p>
    <w:p w14:paraId="4AEB1F5F" w14:textId="672789E2" w:rsidR="00606C54" w:rsidRDefault="00606C54" w:rsidP="00606C54">
      <w:pPr>
        <w:pStyle w:val="Normlnprvnodsazen"/>
        <w:numPr>
          <w:ilvl w:val="1"/>
          <w:numId w:val="26"/>
        </w:numPr>
      </w:pPr>
      <w:r>
        <w:t>otáčení</w:t>
      </w:r>
    </w:p>
    <w:p w14:paraId="520F7DDD" w14:textId="1E1B61C9" w:rsidR="00606C54" w:rsidRDefault="00606C54" w:rsidP="00606C54">
      <w:pPr>
        <w:pStyle w:val="Normlnprvnodsazen"/>
        <w:numPr>
          <w:ilvl w:val="0"/>
          <w:numId w:val="26"/>
        </w:numPr>
      </w:pPr>
      <w:r>
        <w:t>Interakce</w:t>
      </w:r>
    </w:p>
    <w:p w14:paraId="44C1272A" w14:textId="07A62E32" w:rsidR="00606C54" w:rsidRDefault="00606C54" w:rsidP="00606C54">
      <w:pPr>
        <w:pStyle w:val="Normlnprvnodsazen"/>
        <w:numPr>
          <w:ilvl w:val="1"/>
          <w:numId w:val="26"/>
        </w:numPr>
      </w:pPr>
      <w:r>
        <w:t>Otáčení modelem</w:t>
      </w:r>
    </w:p>
    <w:p w14:paraId="62151E95" w14:textId="77777777" w:rsidR="00606C54" w:rsidRPr="00606C54" w:rsidRDefault="00606C54" w:rsidP="00606C54">
      <w:pPr>
        <w:pStyle w:val="Normlnprvnodsazen"/>
        <w:ind w:left="717" w:firstLine="0"/>
      </w:pP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63EE52B4" w:rsidR="00054069" w:rsidRPr="001F6849" w:rsidRDefault="00054069" w:rsidP="00054069">
      <w:pPr>
        <w:pStyle w:val="Normlnprvnodsazen"/>
        <w:ind w:firstLine="0"/>
      </w:pPr>
      <w:r w:rsidRPr="001F6849">
        <w:fldChar w:fldCharType="begin"/>
      </w:r>
      <w:r w:rsidR="004F2C70">
        <w:instrText xml:space="preserve"> ADDIN ZOTERO_ITEM CSL_CITATION {"citationID":"cYRPxs8U","properties":{"formattedCitation":"(Coltekin et al. 2020)","plainCitation":"(Coltekin et al. 2020)","noteIndex":0},"citationItems":[{"id":"y12voDRS/qP6kim96","uris":["http://zotero.org/groups/4599106/items/F54Y7ICM"],"itemData":{"id":1274,"type":"article-journal","abstract":"This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4"/>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6"/>
          <w:footerReference w:type="default" r:id="rId57"/>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2D29A" w14:textId="77777777" w:rsidR="00730909" w:rsidRDefault="00730909" w:rsidP="0057088F">
      <w:pPr>
        <w:spacing w:after="0" w:line="240" w:lineRule="auto"/>
      </w:pPr>
      <w:r>
        <w:separator/>
      </w:r>
    </w:p>
  </w:endnote>
  <w:endnote w:type="continuationSeparator" w:id="0">
    <w:p w14:paraId="5FF8B619" w14:textId="77777777" w:rsidR="00730909" w:rsidRDefault="00730909"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7B3CE" w14:textId="77777777" w:rsidR="00730909" w:rsidRDefault="00730909" w:rsidP="0057088F">
      <w:pPr>
        <w:spacing w:after="0" w:line="240" w:lineRule="auto"/>
      </w:pPr>
      <w:r>
        <w:separator/>
      </w:r>
    </w:p>
  </w:footnote>
  <w:footnote w:type="continuationSeparator" w:id="0">
    <w:p w14:paraId="7EDA7FC7" w14:textId="77777777" w:rsidR="00730909" w:rsidRDefault="00730909"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3"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5"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2"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49"/>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5"/>
  </w:num>
  <w:num w:numId="13" w16cid:durableId="354035738">
    <w:abstractNumId w:val="53"/>
  </w:num>
  <w:num w:numId="14" w16cid:durableId="395475347">
    <w:abstractNumId w:val="1"/>
  </w:num>
  <w:num w:numId="15" w16cid:durableId="1336884254">
    <w:abstractNumId w:val="29"/>
  </w:num>
  <w:num w:numId="16" w16cid:durableId="757364363">
    <w:abstractNumId w:val="39"/>
  </w:num>
  <w:num w:numId="17" w16cid:durableId="2033720445">
    <w:abstractNumId w:val="54"/>
  </w:num>
  <w:num w:numId="18" w16cid:durableId="837696955">
    <w:abstractNumId w:val="47"/>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3"/>
  </w:num>
  <w:num w:numId="24" w16cid:durableId="13649980">
    <w:abstractNumId w:val="6"/>
  </w:num>
  <w:num w:numId="25" w16cid:durableId="1364744581">
    <w:abstractNumId w:val="13"/>
  </w:num>
  <w:num w:numId="26" w16cid:durableId="1671255231">
    <w:abstractNumId w:val="35"/>
  </w:num>
  <w:num w:numId="27" w16cid:durableId="1198667109">
    <w:abstractNumId w:val="48"/>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2"/>
  </w:num>
  <w:num w:numId="33" w16cid:durableId="1361203164">
    <w:abstractNumId w:val="44"/>
  </w:num>
  <w:num w:numId="34" w16cid:durableId="2136636456">
    <w:abstractNumId w:val="32"/>
  </w:num>
  <w:num w:numId="35" w16cid:durableId="882057253">
    <w:abstractNumId w:val="11"/>
  </w:num>
  <w:num w:numId="36" w16cid:durableId="2002463788">
    <w:abstractNumId w:val="50"/>
  </w:num>
  <w:num w:numId="37" w16cid:durableId="1464738753">
    <w:abstractNumId w:val="19"/>
  </w:num>
  <w:num w:numId="38" w16cid:durableId="1462070677">
    <w:abstractNumId w:val="3"/>
  </w:num>
  <w:num w:numId="39" w16cid:durableId="1886866115">
    <w:abstractNumId w:val="37"/>
  </w:num>
  <w:num w:numId="40" w16cid:durableId="965311621">
    <w:abstractNumId w:val="41"/>
  </w:num>
  <w:num w:numId="41" w16cid:durableId="818768559">
    <w:abstractNumId w:val="46"/>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2"/>
  </w:num>
  <w:num w:numId="49" w16cid:durableId="344286222">
    <w:abstractNumId w:val="40"/>
  </w:num>
  <w:num w:numId="50" w16cid:durableId="586889268">
    <w:abstractNumId w:val="51"/>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587"/>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hubs.mozilla.com/bBJ9sxc?hub_invite_id=Lr9efka" TargetMode="External"/><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litch.com/edit/" TargetMode="External"/><Relationship Id="rId5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hubs.mozilla.com/jkemrr4"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sv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foam-jumpy-dianella.glitch.me" TargetMode="External"/><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interesting-parallel-bit.glitch.me" TargetMode="External"/><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12070</TotalTime>
  <Pages>67</Pages>
  <Words>65612</Words>
  <Characters>373990</Characters>
  <Application>Microsoft Office Word</Application>
  <DocSecurity>0</DocSecurity>
  <Lines>3116</Lines>
  <Paragraphs>877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438725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114</cp:revision>
  <cp:lastPrinted>2023-11-02T09:14:00Z</cp:lastPrinted>
  <dcterms:created xsi:type="dcterms:W3CDTF">2023-08-27T13:40:00Z</dcterms:created>
  <dcterms:modified xsi:type="dcterms:W3CDTF">2023-11-02T18:21:00Z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id="y12voDRS"/&gt;&lt;style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