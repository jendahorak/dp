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proofErr w:type="gramStart"/>
      <w:r w:rsidRPr="001F6849">
        <w:t>slouží</w:t>
      </w:r>
      <w:proofErr w:type="gramEnd"/>
      <w:r w:rsidRPr="001F6849">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w:t>
      </w:r>
      <w:proofErr w:type="gramStart"/>
      <w:r w:rsidRPr="001F6849">
        <w:t>2D</w:t>
      </w:r>
      <w:proofErr w:type="gramEnd"/>
      <w:r w:rsidRPr="001F6849">
        <w:t xml:space="preserve">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1F6849">
        <w:rPr>
          <w:highlight w:val="yellow"/>
        </w:rPr>
        <w:t>3D</w:t>
      </w:r>
      <w:proofErr w:type="gramEnd"/>
      <w:r w:rsidRPr="001F6849">
        <w:rPr>
          <w:highlight w:val="yellow"/>
        </w:rPr>
        <w:t xml:space="preserve"> mapu? Kde </w:t>
      </w:r>
      <w:proofErr w:type="gramStart"/>
      <w:r w:rsidRPr="001F6849">
        <w:rPr>
          <w:highlight w:val="yellow"/>
        </w:rPr>
        <w:t>leží</w:t>
      </w:r>
      <w:proofErr w:type="gramEnd"/>
      <w:r w:rsidRPr="001F6849">
        <w:rPr>
          <w:highlight w:val="yellow"/>
        </w:rPr>
        <w:t xml:space="preserve">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w:t>
      </w:r>
      <w:proofErr w:type="gramStart"/>
      <w:r w:rsidRPr="001F6849">
        <w:rPr>
          <w:highlight w:val="yellow"/>
        </w:rPr>
        <w:t>snaží</w:t>
      </w:r>
      <w:proofErr w:type="gramEnd"/>
      <w:r w:rsidRPr="001F6849">
        <w:rPr>
          <w:highlight w:val="yellow"/>
        </w:rPr>
        <w:t xml:space="preserve">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68EF7AA0"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6168A6">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TljsDU13/adz6ywTT","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 xml:space="preserve">pomocí webového prohlížeče </w:t>
      </w:r>
      <w:proofErr w:type="gramStart"/>
      <w:r w:rsidR="00370404">
        <w:t>řeší .</w:t>
      </w:r>
      <w:proofErr w:type="gramEnd"/>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 xml:space="preserve">#TODO – rozdělit </w:t>
      </w:r>
      <w:proofErr w:type="gramStart"/>
      <w:r w:rsidRPr="001F6849">
        <w:rPr>
          <w:highlight w:val="yellow"/>
        </w:rPr>
        <w:t>3D</w:t>
      </w:r>
      <w:proofErr w:type="gramEnd"/>
      <w:r w:rsidRPr="001F6849">
        <w:rPr>
          <w:highlight w:val="yellow"/>
        </w:rPr>
        <w:t xml:space="preserve">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D1416C8"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52680F8" w:rsidR="0079621B"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řízení, vojenské simulace, geologie a geofyzika, meteorologie a teplotní, hlukové, ekologické </w:t>
      </w:r>
      <w:r w:rsidR="003B54F9">
        <w:t>a hlukové</w:t>
      </w:r>
      <w:r w:rsidR="00212457">
        <w:t xml:space="preserve"> studie urbánních prostředí, modelování budov a facility management.</w:t>
      </w:r>
    </w:p>
    <w:p w14:paraId="712E7937" w14:textId="77777777" w:rsidR="0079621B" w:rsidRDefault="0079621B" w:rsidP="0079621B">
      <w:pPr>
        <w:pStyle w:val="Normlnprvnodsazen"/>
      </w:pPr>
      <w:r>
        <w:br w:type="page"/>
      </w:r>
    </w:p>
    <w:p w14:paraId="1C5AABBA" w14:textId="77777777" w:rsidR="00B70690" w:rsidRDefault="00B70690" w:rsidP="00B70690">
      <w:pPr>
        <w:pStyle w:val="Normlnprvnodsazen"/>
        <w:ind w:firstLine="0"/>
        <w:rPr>
          <w:b/>
          <w:bCs/>
          <w:lang w:val="en-US"/>
        </w:rPr>
      </w:pPr>
      <w:r w:rsidRPr="00401020">
        <w:rPr>
          <w:b/>
          <w:bCs/>
          <w:lang w:val="en-US"/>
        </w:rPr>
        <w:lastRenderedPageBreak/>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w:t>
      </w:r>
      <w:r w:rsidRPr="00FC59D6">
        <w:rPr>
          <w:b w:val="0"/>
          <w:bCs/>
        </w:rPr>
        <w:lastRenderedPageBreak/>
        <w:t xml:space="preserve">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2900708"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6168A6">
        <w:instrText xml:space="preserve"> ADDIN ZOTERO_ITEM CSL_CITATION {"citationID":"3CtlPLsy","properties":{"formattedCitation":"(Coltekin et al. 2020)","plainCitation":"(Coltekin et al. 2020)","noteIndex":0},"citationItems":[{"id":"TljsDU13/qOLpzI39","uris":["http://zotero.org/groups/4599106/items/F54Y7ICM"],"itemData":{"id":"9DyV48Zt/oRbg8WmZ","type":"article-journal","abstract":"This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718532B4"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0BF6449E"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BD3EFA">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82CC3E3"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45CE48EE"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6168A6">
        <w:instrText xml:space="preserve"> ADDIN ZOTERO_ITEM CSL_CITATION {"citationID":"1qIlQgrk","properties":{"formattedCitation":"(Coltekin et al. 2020)","plainCitation":"(Coltekin et al. 2020)","noteIndex":0},"citationItems":[{"id":"TljsDU13/qOLpzI39","uris":["http://zotero.org/groups/4599106/items/F54Y7ICM"],"itemData":{"id":1274,"type":"article-journal","abstract":"This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9BF3950"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5</w:t>
      </w:r>
      <w:r w:rsidRPr="001F6849">
        <w:fldChar w:fldCharType="end"/>
      </w:r>
      <w:r w:rsidRPr="001F6849">
        <w:t xml:space="preserve"> Dělení HMD, zdroj: </w:t>
      </w:r>
      <w:r w:rsidRPr="001F6849">
        <w:fldChar w:fldCharType="begin"/>
      </w:r>
      <w:r w:rsidR="006168A6">
        <w:instrText xml:space="preserve"> ADDIN ZOTERO_ITEM CSL_CITATION {"citationID":"o3pU5io5","properties":{"formattedCitation":"(Coltekin et al. 2020)","plainCitation":"(Coltekin et al. 2020)","noteIndex":0},"citationItems":[{"id":"TljsDU13/qOLpzI39","uris":["http://zotero.org/groups/4599106/items/F54Y7ICM"],"itemData":{"id":"9DyV48Zt/oRbg8WmZ","type":"article-journal","abstract":"This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4CADBB46" w14:textId="7919B12C" w:rsidR="00A744C1" w:rsidRPr="00D26A67" w:rsidRDefault="00A744C1" w:rsidP="00D26A67">
      <w:pPr>
        <w:pStyle w:val="Normlnprvnodsazen"/>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619BABF8" w14:textId="77777777" w:rsidR="00D221D1" w:rsidRDefault="00D221D1">
      <w:pPr>
        <w:spacing w:after="160"/>
        <w:jc w:val="left"/>
        <w:rPr>
          <w:b/>
          <w:iCs/>
          <w:color w:val="000000" w:themeColor="text1"/>
          <w:sz w:val="20"/>
          <w:szCs w:val="18"/>
        </w:rPr>
      </w:pPr>
      <w:r>
        <w:br w:type="page"/>
      </w:r>
    </w:p>
    <w:p w14:paraId="3AA10B76" w14:textId="26D8E1BB"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1AE20BAE"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6168A6">
        <w:instrText xml:space="preserve"> ADDIN ZOTERO_ITEM CSL_CITATION {"citationID":"Vvs5N4QI","properties":{"formattedCitation":"(Coltekin et al. 2020)","plainCitation":"(Coltekin et al. 2020)","noteIndex":0},"citationItems":[{"id":"TljsDU13/qOLpzI39","uris":["http://zotero.org/groups/4599106/items/F54Y7ICM"],"itemData":{"id":1274,"type":"article-journal","abstract":"This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07DED6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19281BD0">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47124E9"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BD3EFA">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1E2E5A19" w:rsidR="001100A3" w:rsidRDefault="001100A3" w:rsidP="001100A3">
      <w:pPr>
        <w:pStyle w:val="Caption"/>
      </w:pPr>
      <w:r>
        <w:t xml:space="preserve">Obr. </w:t>
      </w:r>
      <w:r>
        <w:fldChar w:fldCharType="begin"/>
      </w:r>
      <w:r>
        <w:instrText xml:space="preserve"> SEQ Obr. \* ARABIC </w:instrText>
      </w:r>
      <w:r>
        <w:fldChar w:fldCharType="separate"/>
      </w:r>
      <w:r w:rsidR="00BD3EFA">
        <w:rPr>
          <w:noProof/>
        </w:rPr>
        <w:t>8</w:t>
      </w:r>
      <w:r>
        <w:fldChar w:fldCharType="end"/>
      </w:r>
      <w:r>
        <w:t xml:space="preserve"> Vybrané příklady řešení interakce ve VP. </w:t>
      </w:r>
      <w:r w:rsidR="0093570D">
        <w:t xml:space="preserve">zdroj: </w:t>
      </w:r>
      <w:r w:rsidR="0093570D">
        <w:fldChar w:fldCharType="begin"/>
      </w:r>
      <w:r w:rsidR="0093570D">
        <w:instrText xml:space="preserve"> ADDIN ZOTERO_ITEM CSL_CITATION {"citationID":"kpNWpLw1","properties":{"formattedCitation":"(Mozzila Corporation 2023; Ravasz 2019)","plainCitation":"(Mozzila Corporation 2023;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93570D" w:rsidRPr="0093570D">
        <w:t>(Mozzila Corporation 2023; Ravasz 2019)</w:t>
      </w:r>
      <w:r w:rsidR="0093570D">
        <w:fldChar w:fldCharType="end"/>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lastRenderedPageBreak/>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37860F79"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w:t>
      </w:r>
      <w:r>
        <w:rPr>
          <w:lang w:eastAsia="en-US"/>
        </w:rPr>
        <w:lastRenderedPageBreak/>
        <w:t xml:space="preserve">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lastRenderedPageBreak/>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533AFDD1">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23D30A79"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lastRenderedPageBreak/>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777AB2B"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00F0F915" w:rsidR="00AB45B4" w:rsidRDefault="00AB45B4" w:rsidP="00331DCE">
      <w:pPr>
        <w:pStyle w:val="Normlnprvnodsazen"/>
      </w:pPr>
      <w:r w:rsidRPr="001F6849">
        <w:t xml:space="preserve">Jako důležitou problematiku zmiňuje </w:t>
      </w:r>
      <w:r w:rsidRPr="001F6849">
        <w:fldChar w:fldCharType="begin"/>
      </w:r>
      <w:r w:rsidR="006168A6">
        <w:instrText xml:space="preserve"> ADDIN ZOTERO_ITEM CSL_CITATION {"citationID":"pyYXfhhk","properties":{"formattedCitation":"(Coltekin et al. 2020)","plainCitation":"(Coltekin et al. 2020)","noteIndex":0},"citationItems":[{"id":"TljsDU13/qOLpzI39","uris":["http://zotero.org/groups/4599106/items/F54Y7ICM"],"itemData":{"id":1274,"type":"article-journal","abstract":"This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6168A6">
        <w:instrText xml:space="preserve"> ADDIN ZOTERO_ITEM CSL_CITATION {"citationID":"cz6cyLsT","properties":{"formattedCitation":"(Coltekin et al. 2020)","plainCitation":"(Coltekin et al. 2020)","noteIndex":0},"citationItems":[{"id":"TljsDU13/qOLpzI39","uris":["http://zotero.org/groups/4599106/items/F54Y7ICM"],"itemData":{"id":1274,"type":"article-journal","abstract":"This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1"/>
                    <a:stretch>
                      <a:fillRect/>
                    </a:stretch>
                  </pic:blipFill>
                  <pic:spPr>
                    <a:xfrm>
                      <a:off x="0" y="0"/>
                      <a:ext cx="5579745" cy="3993515"/>
                    </a:xfrm>
                    <a:prstGeom prst="rect">
                      <a:avLst/>
                    </a:prstGeom>
                  </pic:spPr>
                </pic:pic>
              </a:graphicData>
            </a:graphic>
          </wp:inline>
        </w:drawing>
      </w:r>
    </w:p>
    <w:p w14:paraId="00AB9F73" w14:textId="2597CCCB" w:rsidR="00B2682C" w:rsidRPr="001F6849" w:rsidRDefault="00B2682C" w:rsidP="00B2682C">
      <w:pPr>
        <w:pStyle w:val="Caption"/>
      </w:pPr>
      <w:r>
        <w:t xml:space="preserve">Obr. </w:t>
      </w:r>
      <w:r>
        <w:fldChar w:fldCharType="begin"/>
      </w:r>
      <w:r>
        <w:instrText xml:space="preserve"> SEQ Obr. \* ARABIC </w:instrText>
      </w:r>
      <w:r>
        <w:fldChar w:fldCharType="separate"/>
      </w:r>
      <w:r w:rsidR="00BD3EFA">
        <w:rPr>
          <w:noProof/>
        </w:rPr>
        <w:t>12</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w:t>
      </w:r>
      <w:proofErr w:type="gramStart"/>
      <w:r w:rsidRPr="00B2682C">
        <w:rPr>
          <w:highlight w:val="yellow"/>
        </w:rPr>
        <w:t>todo - citovat</w:t>
      </w:r>
      <w:proofErr w:type="gramEnd"/>
    </w:p>
    <w:p w14:paraId="3E7A8760" w14:textId="57939E64"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6168A6">
        <w:instrText xml:space="preserve"> ADDIN ZOTERO_ITEM CSL_CITATION {"citationID":"Qk91xJhn","properties":{"formattedCitation":"(Coltekin et al. 2020)","plainCitation":"(Coltekin et al. 2020)","noteIndex":0},"citationItems":[{"id":"TljsDU13/qOLpzI39","uris":["http://zotero.org/groups/4599106/items/F54Y7ICM"],"itemData":{"id":1274,"type":"article-journal","abstract":"This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Za hlavní úskalí se považuje </w:t>
      </w:r>
      <w:r w:rsidRPr="001F6849">
        <w:lastRenderedPageBreak/>
        <w:t>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3300E120" w:rsidR="00A93670" w:rsidRDefault="004B36EC" w:rsidP="00A93670">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xml:space="preserve">- </w:t>
      </w:r>
      <w:proofErr w:type="spellStart"/>
      <w:r w:rsidR="00AC6F9B" w:rsidRPr="002328BA">
        <w:rPr>
          <w:highlight w:val="yellow"/>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1232AF68" w14:textId="3D7FD9A3" w:rsidR="00A45BA4" w:rsidRDefault="0087744F" w:rsidP="00A45BA4">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r w:rsidR="00EC1C95">
        <w:rPr>
          <w:lang w:eastAsia="en-US"/>
        </w:rPr>
        <w:t>Formáty lze dále dělit na základě druhu dat pro který jsou primárně určeny. Zpravidla se jedná o mračna bodů (PCD, EPT), 3D modely (3DS, OBJ), 3D scény (</w:t>
      </w:r>
      <w:proofErr w:type="spellStart"/>
      <w:r w:rsidR="00EC1C95">
        <w:rPr>
          <w:lang w:eastAsia="en-US"/>
        </w:rPr>
        <w:t>Collada</w:t>
      </w:r>
      <w:proofErr w:type="spellEnd"/>
      <w:r w:rsidR="00EC1C95">
        <w:rPr>
          <w:lang w:eastAsia="en-US"/>
        </w:rPr>
        <w:t xml:space="preserve">, </w:t>
      </w:r>
      <w:proofErr w:type="spellStart"/>
      <w:r w:rsidR="00EC1C95">
        <w:rPr>
          <w:lang w:eastAsia="en-US"/>
        </w:rPr>
        <w:t>glTF</w:t>
      </w:r>
      <w:proofErr w:type="spellEnd"/>
      <w:r w:rsidR="00EC1C95">
        <w:rPr>
          <w:lang w:eastAsia="en-US"/>
        </w:rPr>
        <w:t>, KML), modely měst (</w:t>
      </w:r>
      <w:proofErr w:type="spellStart"/>
      <w:r w:rsidR="00EC1C95">
        <w:rPr>
          <w:lang w:eastAsia="en-US"/>
        </w:rPr>
        <w:t>CityGML</w:t>
      </w:r>
      <w:proofErr w:type="spellEnd"/>
      <w:r w:rsidR="007A18E9">
        <w:rPr>
          <w:lang w:eastAsia="en-US"/>
        </w:rPr>
        <w:t>, City JSON</w:t>
      </w:r>
      <w:r w:rsidR="00EC1C95">
        <w:rPr>
          <w:lang w:eastAsia="en-US"/>
        </w:rPr>
        <w:t xml:space="preserve">) </w:t>
      </w:r>
      <w:r w:rsidR="00EC1C95">
        <w:rPr>
          <w:lang w:eastAsia="en-US"/>
        </w:rPr>
        <w:fldChar w:fldCharType="begin"/>
      </w:r>
      <w:r w:rsidR="00EC1C95">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sidR="00EC1C95">
        <w:rPr>
          <w:lang w:eastAsia="en-US"/>
        </w:rPr>
        <w:fldChar w:fldCharType="separate"/>
      </w:r>
      <w:r w:rsidR="00EC1C95" w:rsidRPr="00EC1C95">
        <w:t>(</w:t>
      </w:r>
      <w:proofErr w:type="spellStart"/>
      <w:r w:rsidR="00EC1C95" w:rsidRPr="00EC1C95">
        <w:t>Mezzo</w:t>
      </w:r>
      <w:proofErr w:type="spellEnd"/>
      <w:r w:rsidR="00EC1C95" w:rsidRPr="00EC1C95">
        <w:t xml:space="preserve"> 2019)</w:t>
      </w:r>
      <w:r w:rsidR="00EC1C95">
        <w:rPr>
          <w:lang w:eastAsia="en-US"/>
        </w:rPr>
        <w:fldChar w:fldCharType="end"/>
      </w:r>
      <w:r w:rsidR="00EC1C95">
        <w:rPr>
          <w:lang w:eastAsia="en-US"/>
        </w:rPr>
        <w:t>.</w:t>
      </w:r>
    </w:p>
    <w:p w14:paraId="4C9A84A9" w14:textId="7223B869"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 xml:space="preserve">JPG pro </w:t>
      </w:r>
      <w:proofErr w:type="gramStart"/>
      <w:r w:rsidR="00D727F5" w:rsidRPr="001F6849">
        <w:rPr>
          <w:i/>
          <w:iCs/>
          <w:lang w:eastAsia="en-US"/>
        </w:rPr>
        <w:t>3D</w:t>
      </w:r>
      <w:proofErr w:type="gramEnd"/>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w:t>
      </w:r>
      <w:proofErr w:type="gramStart"/>
      <w:r w:rsidR="00D727F5" w:rsidRPr="001F6849">
        <w:rPr>
          <w:lang w:eastAsia="en-US"/>
        </w:rPr>
        <w:t>3D</w:t>
      </w:r>
      <w:proofErr w:type="gramEnd"/>
      <w:r w:rsidR="00D727F5" w:rsidRPr="001F6849">
        <w:rPr>
          <w:lang w:eastAsia="en-US"/>
        </w:rPr>
        <w:t xml:space="preserve"> scén. Může být ve dvou formách – jakožto binární </w:t>
      </w:r>
      <w:proofErr w:type="gramStart"/>
      <w:r w:rsidR="00D727F5" w:rsidRPr="001F6849">
        <w:rPr>
          <w:lang w:eastAsia="en-US"/>
        </w:rPr>
        <w:t xml:space="preserve">balík </w:t>
      </w:r>
      <w:r w:rsidR="00D727F5" w:rsidRPr="001F6849">
        <w:rPr>
          <w:i/>
          <w:iCs/>
          <w:lang w:eastAsia="en-US"/>
        </w:rPr>
        <w:t>.</w:t>
      </w:r>
      <w:proofErr w:type="spellStart"/>
      <w:r w:rsidR="00D727F5" w:rsidRPr="001F6849">
        <w:rPr>
          <w:i/>
          <w:iCs/>
          <w:lang w:eastAsia="en-US"/>
        </w:rPr>
        <w:t>glb</w:t>
      </w:r>
      <w:proofErr w:type="spellEnd"/>
      <w:proofErr w:type="gram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89" w:author="Lukáš Herman" w:date="2023-02-06T14:25:00Z">
        <w:r w:rsidR="00D727F5" w:rsidRPr="001F6849" w:rsidDel="00227A2E">
          <w:rPr>
            <w:lang w:eastAsia="en-US"/>
          </w:rPr>
          <w:delText>atiributy</w:delText>
        </w:r>
      </w:del>
      <w:ins w:id="90"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xml:space="preserve">. </w:t>
      </w:r>
      <w:proofErr w:type="gramStart"/>
      <w:r w:rsidR="00D727F5" w:rsidRPr="001F6849">
        <w:rPr>
          <w:i/>
          <w:iCs/>
          <w:lang w:eastAsia="en-US"/>
        </w:rPr>
        <w:t>.</w:t>
      </w:r>
      <w:proofErr w:type="spellStart"/>
      <w:r w:rsidR="00D727F5" w:rsidRPr="001F6849">
        <w:rPr>
          <w:i/>
          <w:iCs/>
          <w:lang w:eastAsia="en-US"/>
        </w:rPr>
        <w:t>webP</w:t>
      </w:r>
      <w:proofErr w:type="spellEnd"/>
      <w:proofErr w:type="gram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w:t>
      </w:r>
      <w:r w:rsidR="000D323F">
        <w:rPr>
          <w:lang w:eastAsia="en-US"/>
        </w:rPr>
        <w:t>způsob,</w:t>
      </w:r>
      <w:r w:rsidR="005D5388">
        <w:rPr>
          <w:lang w:eastAsia="en-US"/>
        </w:rPr>
        <w:t xml:space="preserve">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r w:rsidR="000D323F">
        <w:rPr>
          <w:lang w:eastAsia="en-US"/>
        </w:rPr>
        <w:t xml:space="preserve">Formát je podporován v mnoha desktopových i webových řešeních </w:t>
      </w:r>
      <w:r w:rsidR="000D323F">
        <w:rPr>
          <w:lang w:eastAsia="en-US"/>
        </w:rPr>
        <w:fldChar w:fldCharType="begin"/>
      </w:r>
      <w:r w:rsidR="000D323F">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sidR="000D323F">
        <w:rPr>
          <w:lang w:eastAsia="en-US"/>
        </w:rPr>
        <w:fldChar w:fldCharType="separate"/>
      </w:r>
      <w:r w:rsidR="000D323F" w:rsidRPr="000D323F">
        <w:t>(Khronos Group 2017)</w:t>
      </w:r>
      <w:r w:rsidR="000D323F">
        <w:rPr>
          <w:lang w:eastAsia="en-US"/>
        </w:rPr>
        <w:fldChar w:fldCharType="end"/>
      </w:r>
      <w:r w:rsidR="000D323F">
        <w:rPr>
          <w:lang w:eastAsia="en-US"/>
        </w:rPr>
        <w:t xml:space="preserve">. </w:t>
      </w:r>
      <w:r w:rsidR="007A18E9">
        <w:rPr>
          <w:lang w:eastAsia="en-US"/>
        </w:rPr>
        <w:t xml:space="preserve">Formát GLTF je schopen obsáhnout kompletní </w:t>
      </w:r>
      <w:proofErr w:type="gramStart"/>
      <w:r w:rsidR="007A18E9">
        <w:rPr>
          <w:lang w:eastAsia="en-US"/>
        </w:rPr>
        <w:t>3D</w:t>
      </w:r>
      <w:proofErr w:type="gramEnd"/>
      <w:r w:rsidR="007A18E9">
        <w:rPr>
          <w:lang w:eastAsia="en-US"/>
        </w:rPr>
        <w:t xml:space="preserve"> scénu se všemi komponenty </w:t>
      </w:r>
      <w:r w:rsidR="007A18E9" w:rsidRPr="007A18E9">
        <w:rPr>
          <w:highlight w:val="yellow"/>
          <w:lang w:eastAsia="en-US"/>
        </w:rPr>
        <w:t>(viz. kap. X)</w:t>
      </w:r>
      <w:r w:rsidR="007A18E9">
        <w:rPr>
          <w:lang w:eastAsia="en-US"/>
        </w:rPr>
        <w:t xml:space="preserve">. </w:t>
      </w:r>
    </w:p>
    <w:p w14:paraId="1679A4F0" w14:textId="08839BEA" w:rsidR="007A18E9" w:rsidRDefault="005C35FA" w:rsidP="007A18E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r w:rsidR="007A18E9">
        <w:rPr>
          <w:lang w:eastAsia="en-US"/>
        </w:rPr>
        <w:t xml:space="preserve"> </w:t>
      </w:r>
    </w:p>
    <w:p w14:paraId="1EDDD5B3" w14:textId="31B3FD8D" w:rsidR="00D92D85" w:rsidRPr="00D92D85" w:rsidRDefault="00D92D85" w:rsidP="00D92D85">
      <w:pPr>
        <w:pStyle w:val="Normlnprvnodsazen"/>
        <w:rPr>
          <w:lang w:eastAsia="en-US"/>
        </w:rPr>
      </w:pPr>
      <w:r w:rsidRPr="00D92D85">
        <w:rPr>
          <w:highlight w:val="yellow"/>
          <w:lang w:val="en-US" w:eastAsia="en-US"/>
        </w:rPr>
        <w:t xml:space="preserve">#todo – </w:t>
      </w:r>
      <w:proofErr w:type="spellStart"/>
      <w:r w:rsidRPr="00D92D85">
        <w:rPr>
          <w:highlight w:val="yellow"/>
          <w:lang w:val="en-US" w:eastAsia="en-US"/>
        </w:rPr>
        <w:t>napsat</w:t>
      </w:r>
      <w:proofErr w:type="spellEnd"/>
      <w:r w:rsidRPr="00D92D85">
        <w:rPr>
          <w:highlight w:val="yellow"/>
          <w:lang w:val="en-US" w:eastAsia="en-US"/>
        </w:rPr>
        <w:t xml:space="preserve"> p</w:t>
      </w:r>
      <w:proofErr w:type="spellStart"/>
      <w:r w:rsidRPr="00D92D85">
        <w:rPr>
          <w:highlight w:val="yellow"/>
          <w:lang w:eastAsia="en-US"/>
        </w:rPr>
        <w:t>říklady</w:t>
      </w:r>
      <w:proofErr w:type="spellEnd"/>
      <w:r w:rsidRPr="00D92D85">
        <w:rPr>
          <w:highlight w:val="yellow"/>
          <w:lang w:eastAsia="en-US"/>
        </w:rPr>
        <w:t xml:space="preserve"> kdy to kdo kdy použil – viz. </w:t>
      </w:r>
      <w:proofErr w:type="spellStart"/>
      <w:r w:rsidRPr="00D92D85">
        <w:rPr>
          <w:highlight w:val="yellow"/>
          <w:lang w:eastAsia="en-US"/>
        </w:rPr>
        <w:t>metavideo</w:t>
      </w:r>
      <w:proofErr w:type="spellEnd"/>
      <w:r w:rsidRPr="00D92D85">
        <w:rPr>
          <w:highlight w:val="yellow"/>
          <w:lang w:eastAsia="en-US"/>
        </w:rPr>
        <w:t xml:space="preserve"> </w:t>
      </w:r>
      <w:proofErr w:type="spellStart"/>
      <w:r w:rsidRPr="00D92D85">
        <w:rPr>
          <w:highlight w:val="yellow"/>
          <w:lang w:eastAsia="en-US"/>
        </w:rPr>
        <w:t>Metaconect</w:t>
      </w:r>
      <w:proofErr w:type="spellEnd"/>
      <w:r w:rsidRPr="00D92D85">
        <w:rPr>
          <w:highlight w:val="yellow"/>
          <w:lang w:eastAsia="en-US"/>
        </w:rPr>
        <w:t xml:space="preserve"> 2020</w:t>
      </w:r>
    </w:p>
    <w:p w14:paraId="11CAFCE9" w14:textId="6CCD062C" w:rsidR="007A18E9" w:rsidRDefault="005D7C60" w:rsidP="005D7C60">
      <w:pPr>
        <w:pStyle w:val="Normlnprvnodsazen"/>
        <w:rPr>
          <w:b/>
          <w:bCs/>
          <w:lang w:eastAsia="en-US"/>
        </w:rPr>
      </w:pPr>
      <w:proofErr w:type="spellStart"/>
      <w:r w:rsidRPr="005D7C60">
        <w:rPr>
          <w:b/>
          <w:bCs/>
          <w:lang w:eastAsia="en-US"/>
        </w:rPr>
        <w:t>CityJSON</w:t>
      </w:r>
      <w:proofErr w:type="spellEnd"/>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0047B458"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 xml:space="preserve">napříč implementacemi. 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(Ghayour, Cantor 2018; Ariën 2017; Sherif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lastRenderedPageBreak/>
        <w:t xml:space="preserve">Nastavení scény: </w:t>
      </w:r>
      <w:r>
        <w:rPr>
          <w:lang w:eastAsia="en-US"/>
        </w:rPr>
        <w:t xml:space="preserve">Nastavení geometrie, normálových vektorů, barev, textur aj. parametrů 3D scény </w:t>
      </w:r>
      <w:r w:rsidRPr="00301FA1">
        <w:rPr>
          <w:highlight w:val="yellow"/>
          <w:lang w:eastAsia="en-US"/>
        </w:rPr>
        <w:t xml:space="preserve">(viz. </w:t>
      </w:r>
      <w:proofErr w:type="spellStart"/>
      <w:r w:rsidRPr="00301FA1">
        <w:rPr>
          <w:highlight w:val="yellow"/>
          <w:lang w:eastAsia="en-US"/>
        </w:rPr>
        <w:t>xx</w:t>
      </w:r>
      <w:proofErr w:type="spellEnd"/>
      <w:r w:rsidRPr="00301FA1">
        <w:rPr>
          <w:highlight w:val="yellow"/>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5814BD8A" w:rsidR="008812DD" w:rsidRDefault="00EE12F5" w:rsidP="00EE12F5">
      <w:pPr>
        <w:pStyle w:val="Caption"/>
      </w:pPr>
      <w:r>
        <w:t xml:space="preserve">Obr. </w:t>
      </w:r>
      <w:r>
        <w:fldChar w:fldCharType="begin"/>
      </w:r>
      <w:r>
        <w:instrText xml:space="preserve"> SEQ Obr. \* ARABIC </w:instrText>
      </w:r>
      <w:r>
        <w:fldChar w:fldCharType="separate"/>
      </w:r>
      <w:r w:rsidR="00BD3EFA">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9541CF2"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 </w:t>
      </w:r>
      <w:r w:rsidR="00A85DF7">
        <w:rPr>
          <w:lang w:eastAsia="cs-CZ"/>
        </w:rPr>
        <w:t>Q</w:t>
      </w:r>
      <w:r w:rsidR="00A85DF7">
        <w:rPr>
          <w:lang w:eastAsia="cs-CZ"/>
        </w:rPr>
        <w:tab/>
      </w:r>
    </w:p>
    <w:p w14:paraId="33DF4246" w14:textId="68BFEAD1" w:rsidR="00D81069" w:rsidRPr="00C41253" w:rsidRDefault="00D81069" w:rsidP="00D81069">
      <w:pPr>
        <w:pStyle w:val="Normlnprvnodsazen"/>
        <w:ind w:firstLine="0"/>
      </w:pPr>
      <w:r w:rsidRPr="00D81069">
        <w:rPr>
          <w:b/>
          <w:bCs/>
        </w:rPr>
        <w:lastRenderedPageBreak/>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proofErr w:type="spellStart"/>
      <w:r w:rsidR="00E672E7" w:rsidRPr="00E672E7">
        <w:rPr>
          <w:b/>
          <w:bCs/>
        </w:rPr>
        <w:t>Mesh</w:t>
      </w:r>
      <w:proofErr w:type="spellEnd"/>
      <w:r w:rsidR="00E672E7">
        <w:t xml:space="preserve"> je tedy sémantická struktura pro tvorbu objektů z geometrie a jednoho či více materiálů.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5"/>
                    <a:stretch>
                      <a:fillRect/>
                    </a:stretch>
                  </pic:blipFill>
                  <pic:spPr>
                    <a:xfrm>
                      <a:off x="0" y="0"/>
                      <a:ext cx="2671063" cy="1939387"/>
                    </a:xfrm>
                    <a:prstGeom prst="rect">
                      <a:avLst/>
                    </a:prstGeom>
                  </pic:spPr>
                </pic:pic>
              </a:graphicData>
            </a:graphic>
          </wp:inline>
        </w:drawing>
      </w:r>
    </w:p>
    <w:p w14:paraId="62B42586" w14:textId="30726660"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BD3EFA">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 xml:space="preserve">(three.js </w:t>
      </w:r>
      <w:proofErr w:type="spellStart"/>
      <w:r w:rsidR="006168A6" w:rsidRPr="006168A6">
        <w:t>Contributors</w:t>
      </w:r>
      <w:proofErr w:type="spellEnd"/>
      <w:r w:rsidR="006168A6" w:rsidRPr="006168A6">
        <w:t xml:space="preserve"> 2023c; </w:t>
      </w:r>
      <w:proofErr w:type="spellStart"/>
      <w:r w:rsidR="006168A6" w:rsidRPr="006168A6">
        <w:t>Khronos</w:t>
      </w:r>
      <w:proofErr w:type="spellEnd"/>
      <w:r w:rsidR="006168A6" w:rsidRPr="006168A6">
        <w:t xml:space="preserve"> Group </w:t>
      </w:r>
      <w:proofErr w:type="gramStart"/>
      <w:r w:rsidR="006168A6" w:rsidRPr="006168A6">
        <w:t>2023a</w:t>
      </w:r>
      <w:proofErr w:type="gramEnd"/>
      <w:r w:rsidR="006168A6" w:rsidRPr="006168A6">
        <w:t>)</w:t>
      </w:r>
      <w:r w:rsidR="000D403B">
        <w:fldChar w:fldCharType="end"/>
      </w:r>
    </w:p>
    <w:p w14:paraId="450503B2" w14:textId="657901FD"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w:t>
      </w:r>
      <w:proofErr w:type="gramStart"/>
      <w:r w:rsidR="0064106A">
        <w:t>parametry</w:t>
      </w:r>
      <w:r w:rsidR="00DC5C3D">
        <w:t xml:space="preserve"> </w:t>
      </w:r>
      <w:r w:rsidR="00E672E7">
        <w:t>:</w:t>
      </w:r>
      <w:proofErr w:type="gramEnd"/>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5C992971"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BD3EFA">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2460BAB3" w:rsidR="0078088F" w:rsidRPr="00BD3EFA" w:rsidRDefault="00D81069" w:rsidP="003B280C">
      <w:pPr>
        <w:pStyle w:val="Normlnprvnodsazen"/>
        <w:rPr>
          <w:lang w:val="en-US"/>
        </w:rPr>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w:t>
      </w:r>
      <w:proofErr w:type="spellStart"/>
      <w:r w:rsidR="006168A6" w:rsidRPr="006168A6">
        <w:t>Blender</w:t>
      </w:r>
      <w:proofErr w:type="spellEnd"/>
      <w:r w:rsidR="006168A6" w:rsidRPr="006168A6">
        <w:t xml:space="preserve"> </w:t>
      </w:r>
      <w:proofErr w:type="spellStart"/>
      <w:r w:rsidR="006168A6" w:rsidRPr="006168A6">
        <w:t>Documentation</w:t>
      </w:r>
      <w:proofErr w:type="spellEnd"/>
      <w:r w:rsidR="006168A6" w:rsidRPr="006168A6">
        <w:t xml:space="preserve"> Team 2023a)</w:t>
      </w:r>
      <w:r w:rsidR="0078088F">
        <w:fldChar w:fldCharType="end"/>
      </w:r>
      <w:r w:rsidR="0078088F">
        <w:t xml:space="preserve">. Způsob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3B280C">
        <w:instrText xml:space="preserve"> ADDIN ZOTERO_ITEM CSL_CITATION {"citationID":"TsLVY27i","properties":{"formattedCitation":"(Chow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ECF460C"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06656120" w:rsidR="007E3F0A" w:rsidRDefault="00603358" w:rsidP="003B280C">
      <w:pPr>
        <w:pStyle w:val="Normlnprvnodsazen"/>
      </w:pPr>
      <w:r w:rsidRPr="00B44B8E">
        <w:rPr>
          <w:b/>
          <w:bCs/>
        </w:rPr>
        <w:t>Textury:</w:t>
      </w:r>
      <w:r w:rsidRPr="00603358">
        <w:t xml:space="preserve"> </w:t>
      </w:r>
      <w:r w:rsidR="003B280C" w:rsidRPr="003B280C">
        <w:t xml:space="preserve">Textury jsou grafické vzory, které se aplikují na povrchy trojrozměrných objektů. Tyto vzory mohou obsahovat detaily, barvy a různé vzory, a jsou klíčovým prvkem pro definici </w:t>
      </w:r>
      <w:r w:rsidR="003B280C" w:rsidRPr="003B280C">
        <w:lastRenderedPageBreak/>
        <w:t>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6168A6">
        <w:instrText xml:space="preserve"> ADDIN ZOTERO_ITEM CSL_CITATION {"citationID":"HchJAu7g","properties":{"formattedCitation":"(Hutter 2021; three.js Contributors 2023d)","plainCitation":"(Hutter 2021; three.js Contributors 2023d)","noteIndex":0},"citationItems":[{"id":2016,"uris":["http://zotero.org/groups/4599106/items/4W5M9EXC"],"itemData":{"id":2016,"type":"webpage","abstract":"glTF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6168A6" w:rsidRPr="006168A6">
        <w:t>(</w:t>
      </w:r>
      <w:proofErr w:type="spellStart"/>
      <w:r w:rsidR="006168A6" w:rsidRPr="006168A6">
        <w:t>Hutter</w:t>
      </w:r>
      <w:proofErr w:type="spellEnd"/>
      <w:r w:rsidR="006168A6" w:rsidRPr="006168A6">
        <w:t xml:space="preserve"> 2021; three.js </w:t>
      </w:r>
      <w:proofErr w:type="spellStart"/>
      <w:r w:rsidR="006168A6" w:rsidRPr="006168A6">
        <w:t>Contributors</w:t>
      </w:r>
      <w:proofErr w:type="spellEnd"/>
      <w:r w:rsidR="006168A6" w:rsidRPr="006168A6">
        <w:t xml:space="preserve"> 2023d)</w:t>
      </w:r>
      <w:r w:rsidR="00B44B8E">
        <w:fldChar w:fldCharType="end"/>
      </w:r>
      <w:r w:rsidR="00B44B8E">
        <w:t>.</w:t>
      </w:r>
    </w:p>
    <w:p w14:paraId="5084C922" w14:textId="2EE0F61C" w:rsidR="00D81069" w:rsidRDefault="00D81069" w:rsidP="00FA2F48">
      <w:pPr>
        <w:pStyle w:val="Normlnprvnodsazen"/>
      </w:pPr>
      <w:r w:rsidRPr="00D81069">
        <w:rPr>
          <w:b/>
          <w:bCs/>
        </w:rPr>
        <w:t>Osvětlení:</w:t>
      </w:r>
      <w:r>
        <w:t xml:space="preserve"> Osvětlení ovlivňuje,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6168A6">
        <w:instrText xml:space="preserve"> ADDIN ZOTERO_ITEM CSL_CITATION {"citationID":"xPqsEaZb","properties":{"formattedCitation":"(Unity 2022; three.js Contributors 2023b; Blender Documentation Team 2023b)","plainCitation":"(Unity 2022; three.js Contributors 2023b; Blender Documentation Team 2023b)","noteIndex":0},"citationItems":[{"id":2025,"uris":["http://zotero.org/groups/4599106/items/64CA7JB5"],"itemData":{"id":2025,"type":"webpage","language":"en","title":"Unity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Team","given":""}],"accessed":{"date-parts":[["2023",10,17]]},"issued":{"date-parts":[["2023"]]},"citation-key":"blenderdocumentationteamLightObjectsBlender2023"}}],"schema":"https://github.com/citation-style-language/schema/raw/master/csl-citation.json"} </w:instrText>
      </w:r>
      <w:r w:rsidR="006168A6">
        <w:fldChar w:fldCharType="separate"/>
      </w:r>
      <w:r w:rsidR="006168A6" w:rsidRPr="006168A6">
        <w:t xml:space="preserve">(Unity 2022; three.js </w:t>
      </w:r>
      <w:proofErr w:type="spellStart"/>
      <w:r w:rsidR="006168A6" w:rsidRPr="006168A6">
        <w:t>Contributors</w:t>
      </w:r>
      <w:proofErr w:type="spellEnd"/>
      <w:r w:rsidR="006168A6" w:rsidRPr="006168A6">
        <w:t xml:space="preserve"> 2023b; </w:t>
      </w:r>
      <w:proofErr w:type="spellStart"/>
      <w:r w:rsidR="006168A6" w:rsidRPr="006168A6">
        <w:t>Blender</w:t>
      </w:r>
      <w:proofErr w:type="spellEnd"/>
      <w:r w:rsidR="006168A6" w:rsidRPr="006168A6">
        <w:t xml:space="preserve"> </w:t>
      </w:r>
      <w:proofErr w:type="spellStart"/>
      <w:r w:rsidR="006168A6" w:rsidRPr="006168A6">
        <w:t>Documentation</w:t>
      </w:r>
      <w:proofErr w:type="spellEnd"/>
      <w:r w:rsidR="006168A6" w:rsidRPr="006168A6">
        <w:t xml:space="preserve"> Team 2023b)</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55D05FDC" w14:textId="42AF6CC7" w:rsidR="006168A6" w:rsidRPr="00FA2F48" w:rsidRDefault="006168A6" w:rsidP="0049679B">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4878950" w14:textId="77777777" w:rsidR="00D81069" w:rsidRDefault="00D81069" w:rsidP="00D81069">
      <w:pPr>
        <w:pStyle w:val="Normlnprvnodsazen"/>
        <w:ind w:firstLine="0"/>
      </w:pPr>
      <w:r w:rsidRPr="00D81069">
        <w:rPr>
          <w:b/>
          <w:bCs/>
        </w:rPr>
        <w:t>Interakce:</w:t>
      </w:r>
      <w:r>
        <w:t xml:space="preserve"> Tato komponenta umožňuje uživatelům interagovat s virtuálním prostředím. To může zahrnovat pohyb, ovládání gesty, doteky a další metody komunikace.</w:t>
      </w:r>
    </w:p>
    <w:p w14:paraId="4F5AC286" w14:textId="7DDEDD78"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 (datovými formáty).</w:t>
      </w:r>
    </w:p>
    <w:p w14:paraId="0FADC0A2" w14:textId="0374AECC" w:rsidR="00D81069" w:rsidRDefault="00D81069" w:rsidP="00D81069">
      <w:pPr>
        <w:pStyle w:val="Normlnprvnodsazen"/>
        <w:ind w:firstLine="0"/>
      </w:pPr>
      <w:r>
        <w:t xml:space="preserve">Tyto komponenty společně tvoří základ pro vytváření komplexních a autentických </w:t>
      </w:r>
      <w:proofErr w:type="gramStart"/>
      <w:r>
        <w:t>3D</w:t>
      </w:r>
      <w:proofErr w:type="gramEnd"/>
      <w:r>
        <w:t xml:space="preserve"> vizualizací a virtuální reality, které mohou být použity v různých odvětvích, včetně herního průmyslu, architektury, vzdělávání a dalších."</w:t>
      </w:r>
    </w:p>
    <w:p w14:paraId="6C764B62" w14:textId="37926C15" w:rsidR="001D0278" w:rsidRDefault="000558F0" w:rsidP="002656D4">
      <w:pPr>
        <w:pStyle w:val="Heading1"/>
        <w:rPr>
          <w:lang w:val="cs-CZ"/>
        </w:rPr>
      </w:pPr>
      <w:r w:rsidRPr="001F6849">
        <w:rPr>
          <w:lang w:val="cs-CZ"/>
        </w:rPr>
        <w:lastRenderedPageBreak/>
        <w:t>Analýza technologií</w:t>
      </w:r>
    </w:p>
    <w:p w14:paraId="526A49B6" w14:textId="1F3AD7DD" w:rsidR="00D90163" w:rsidRPr="00D92D85" w:rsidRDefault="00D92D85" w:rsidP="00D90163">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p>
    <w:p w14:paraId="14703021" w14:textId="77777777" w:rsidR="00D92D85" w:rsidRDefault="00D92D85" w:rsidP="00D92D85">
      <w:pPr>
        <w:pStyle w:val="Normlnprvnodsazen"/>
      </w:pPr>
    </w:p>
    <w:p w14:paraId="41F80075" w14:textId="23479560" w:rsidR="00D92D85" w:rsidRPr="00D92D85" w:rsidRDefault="00D92D85" w:rsidP="00D92D85">
      <w:pPr>
        <w:pStyle w:val="Normlnprvnodsazen"/>
      </w:pPr>
      <w:r w:rsidRPr="00D92D85">
        <w:rPr>
          <w:highlight w:val="yellow"/>
          <w:lang w:val="en-US"/>
        </w:rPr>
        <w:t xml:space="preserve">#todo – </w:t>
      </w:r>
      <w:proofErr w:type="spellStart"/>
      <w:r w:rsidRPr="00D92D85">
        <w:rPr>
          <w:highlight w:val="yellow"/>
          <w:lang w:val="en-US"/>
        </w:rPr>
        <w:t>řídit</w:t>
      </w:r>
      <w:proofErr w:type="spellEnd"/>
      <w:r w:rsidRPr="00D92D85">
        <w:rPr>
          <w:highlight w:val="yellow"/>
          <w:lang w:val="en-US"/>
        </w:rPr>
        <w:t xml:space="preserve"> </w:t>
      </w:r>
      <w:proofErr w:type="spellStart"/>
      <w:r w:rsidRPr="00D92D85">
        <w:rPr>
          <w:highlight w:val="yellow"/>
          <w:lang w:val="en-US"/>
        </w:rPr>
        <w:t>dle</w:t>
      </w:r>
      <w:proofErr w:type="spellEnd"/>
      <w:r w:rsidRPr="00D92D85">
        <w:rPr>
          <w:highlight w:val="yellow"/>
          <w:lang w:val="en-US"/>
        </w:rPr>
        <w:t xml:space="preserve"> </w:t>
      </w:r>
      <w:proofErr w:type="spellStart"/>
      <w:r w:rsidRPr="00D92D85">
        <w:rPr>
          <w:highlight w:val="yellow"/>
          <w:lang w:val="en-US"/>
        </w:rPr>
        <w:t>postupu</w:t>
      </w:r>
      <w:proofErr w:type="spellEnd"/>
      <w:r w:rsidRPr="00D92D85">
        <w:rPr>
          <w:highlight w:val="yellow"/>
          <w:lang w:val="en-US"/>
        </w:rPr>
        <w:t xml:space="preserve"> </w:t>
      </w:r>
      <w:proofErr w:type="spellStart"/>
      <w:r w:rsidRPr="00D92D85">
        <w:rPr>
          <w:highlight w:val="yellow"/>
          <w:lang w:val="en-US"/>
        </w:rPr>
        <w:t>tvorby</w:t>
      </w:r>
      <w:proofErr w:type="spellEnd"/>
      <w:r w:rsidRPr="00D92D85">
        <w:rPr>
          <w:highlight w:val="yellow"/>
          <w:lang w:val="en-US"/>
        </w:rPr>
        <w:t xml:space="preserve"> – SLAM, -- CAD, GIS / 3d </w:t>
      </w:r>
      <w:proofErr w:type="spellStart"/>
      <w:r w:rsidRPr="00D92D85">
        <w:rPr>
          <w:highlight w:val="yellow"/>
          <w:lang w:val="en-US"/>
        </w:rPr>
        <w:t>modelování</w:t>
      </w:r>
      <w:proofErr w:type="spellEnd"/>
      <w:r w:rsidRPr="00D92D85">
        <w:rPr>
          <w:highlight w:val="yellow"/>
          <w:lang w:val="en-US"/>
        </w:rPr>
        <w:t xml:space="preserve"> – 3d </w:t>
      </w:r>
      <w:proofErr w:type="spellStart"/>
      <w:r w:rsidRPr="00D92D85">
        <w:rPr>
          <w:highlight w:val="yellow"/>
          <w:lang w:val="en-US"/>
        </w:rPr>
        <w:t>enginy</w:t>
      </w:r>
      <w:proofErr w:type="spellEnd"/>
      <w:r w:rsidRPr="00D92D85">
        <w:rPr>
          <w:highlight w:val="yellow"/>
          <w:lang w:val="en-US"/>
        </w:rPr>
        <w:t xml:space="preserve"> (game </w:t>
      </w:r>
      <w:proofErr w:type="spellStart"/>
      <w:r w:rsidRPr="00D92D85">
        <w:rPr>
          <w:highlight w:val="yellow"/>
          <w:lang w:val="en-US"/>
        </w:rPr>
        <w:t>enginy</w:t>
      </w:r>
      <w:proofErr w:type="spellEnd"/>
      <w:r w:rsidRPr="00D92D85">
        <w:rPr>
          <w:highlight w:val="yellow"/>
          <w:lang w:val="en-US"/>
        </w:rPr>
        <w:t xml:space="preserve">) / web </w:t>
      </w:r>
      <w:proofErr w:type="spellStart"/>
      <w:r w:rsidRPr="00D92D85">
        <w:rPr>
          <w:highlight w:val="yellow"/>
          <w:lang w:val="en-US"/>
        </w:rPr>
        <w:t>enginy</w:t>
      </w:r>
      <w:proofErr w:type="spellEnd"/>
      <w:r w:rsidRPr="00D92D85">
        <w:rPr>
          <w:highlight w:val="yellow"/>
          <w:lang w:val="en-US"/>
        </w:rPr>
        <w:t xml:space="preserve"> --- XR </w:t>
      </w:r>
      <w:proofErr w:type="spellStart"/>
      <w:r w:rsidRPr="00D92D85">
        <w:rPr>
          <w:highlight w:val="yellow"/>
          <w:lang w:val="en-US"/>
        </w:rPr>
        <w:t>integrace</w:t>
      </w:r>
      <w:proofErr w:type="spellEnd"/>
      <w:r>
        <w:rPr>
          <w:lang w:val="en-US"/>
        </w:rPr>
        <w:t xml:space="preserve"> </w:t>
      </w:r>
    </w:p>
    <w:p w14:paraId="4D168E40" w14:textId="3BF84BBD" w:rsidR="0070296D" w:rsidRDefault="00C6634E" w:rsidP="00D92D85">
      <w:pPr>
        <w:pStyle w:val="Normlnprvnodsazen"/>
      </w:pPr>
      <w:r w:rsidRPr="00D92D85">
        <w:rPr>
          <w:highlight w:val="yellow"/>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D92D85">
        <w:rPr>
          <w:highlight w:val="yellow"/>
        </w:rPr>
        <w:t>enginů</w:t>
      </w:r>
      <w:proofErr w:type="spellEnd"/>
      <w:r w:rsidRPr="00D92D85">
        <w:rPr>
          <w:highlight w:val="yellow"/>
        </w:rPr>
        <w:t xml:space="preserve">), následně pak webová řešení tedy zpravidla </w:t>
      </w:r>
      <w:ins w:id="91" w:author="Lukáš Herman" w:date="2023-02-21T16:21:00Z">
        <w:r w:rsidR="00247F6B" w:rsidRPr="00D92D85">
          <w:rPr>
            <w:highlight w:val="yellow"/>
          </w:rPr>
          <w:t>J</w:t>
        </w:r>
      </w:ins>
      <w:del w:id="92" w:author="Lukáš Herman" w:date="2023-02-21T16:21:00Z">
        <w:r w:rsidRPr="00D92D85" w:rsidDel="00247F6B">
          <w:rPr>
            <w:highlight w:val="yellow"/>
          </w:rPr>
          <w:delText>j</w:delText>
        </w:r>
      </w:del>
      <w:r w:rsidRPr="00D92D85">
        <w:rPr>
          <w:highlight w:val="yellow"/>
        </w:rPr>
        <w:t>ava</w:t>
      </w:r>
      <w:ins w:id="93" w:author="Lukáš Herman" w:date="2023-02-21T16:21:00Z">
        <w:r w:rsidR="00247F6B" w:rsidRPr="00D92D85">
          <w:rPr>
            <w:highlight w:val="yellow"/>
          </w:rPr>
          <w:t>S</w:t>
        </w:r>
      </w:ins>
      <w:del w:id="94" w:author="Lukáš Herman" w:date="2023-02-21T16:21:00Z">
        <w:r w:rsidRPr="00D92D85" w:rsidDel="00247F6B">
          <w:rPr>
            <w:highlight w:val="yellow"/>
          </w:rPr>
          <w:delText>sr</w:delText>
        </w:r>
      </w:del>
      <w:r w:rsidRPr="00D92D85">
        <w:rPr>
          <w:highlight w:val="yellow"/>
        </w:rPr>
        <w:t>c</w:t>
      </w:r>
      <w:ins w:id="95" w:author="Lukáš Herman" w:date="2023-02-21T16:21:00Z">
        <w:r w:rsidR="00247F6B" w:rsidRPr="00D92D85">
          <w:rPr>
            <w:highlight w:val="yellow"/>
          </w:rPr>
          <w:t>r</w:t>
        </w:r>
      </w:ins>
      <w:r w:rsidRPr="00D92D85">
        <w:rPr>
          <w:highlight w:val="yellow"/>
        </w:rPr>
        <w:t>ipt</w:t>
      </w:r>
      <w:del w:id="96" w:author="Lukáš Herman" w:date="2023-02-21T16:21:00Z">
        <w:r w:rsidRPr="00D92D85" w:rsidDel="00247F6B">
          <w:rPr>
            <w:highlight w:val="yellow"/>
          </w:rPr>
          <w:delText>ové</w:delText>
        </w:r>
      </w:del>
      <w:r w:rsidRPr="00D92D85">
        <w:rPr>
          <w:highlight w:val="yellow"/>
        </w:rPr>
        <w:t xml:space="preserve"> knihovny nad </w:t>
      </w:r>
      <w:proofErr w:type="spellStart"/>
      <w:r w:rsidRPr="00D92D85">
        <w:rPr>
          <w:highlight w:val="yellow"/>
        </w:rPr>
        <w:t>WebGL</w:t>
      </w:r>
      <w:proofErr w:type="spellEnd"/>
      <w:r w:rsidRPr="00D92D85">
        <w:rPr>
          <w:highlight w:val="yellow"/>
        </w:rPr>
        <w:t xml:space="preserve">. Nutno zmínit, že výše zmíněné rozřazení není exaktní, ale v mnoha případech se </w:t>
      </w:r>
      <w:r w:rsidR="00260F6F" w:rsidRPr="00D92D85">
        <w:rPr>
          <w:highlight w:val="yellow"/>
        </w:rPr>
        <w:t xml:space="preserve">překrývá, popř. doplňuje, čímž je myšleno, že pro vizualizaci dat na webu ve </w:t>
      </w:r>
      <w:r w:rsidR="00D3616A" w:rsidRPr="00D92D85">
        <w:rPr>
          <w:highlight w:val="yellow"/>
        </w:rPr>
        <w:t>virtuální</w:t>
      </w:r>
      <w:r w:rsidR="00260F6F" w:rsidRPr="00D92D85">
        <w:rPr>
          <w:highlight w:val="yellow"/>
        </w:rPr>
        <w:t xml:space="preserve"> realitě je potřeba souhra více technologií, které umožní pořízení dat, úpravu dat, vizualizaci, interakci a následně publikaci</w:t>
      </w:r>
      <w:r w:rsidR="00A1051A" w:rsidRPr="00D92D85">
        <w:rPr>
          <w:highlight w:val="yellow"/>
        </w:rPr>
        <w:t>.</w:t>
      </w:r>
      <w:r w:rsidR="00695EF6" w:rsidRPr="00D92D85">
        <w:rPr>
          <w:highlight w:val="yellow"/>
        </w:rPr>
        <w:t xml:space="preserve"> </w:t>
      </w:r>
      <w:r w:rsidR="00260F6F" w:rsidRPr="00D92D85">
        <w:rPr>
          <w:highlight w:val="yellow"/>
        </w:rPr>
        <w:t xml:space="preserve">Nejedná se tedy o jednotlivou technologii, ale souhru více tzv. </w:t>
      </w:r>
      <w:r w:rsidR="00260F6F" w:rsidRPr="00D92D85">
        <w:rPr>
          <w:i/>
          <w:iCs/>
          <w:highlight w:val="yellow"/>
        </w:rPr>
        <w:t xml:space="preserve">tech </w:t>
      </w:r>
      <w:proofErr w:type="spellStart"/>
      <w:r w:rsidR="00260F6F" w:rsidRPr="00D92D85">
        <w:rPr>
          <w:i/>
          <w:iCs/>
          <w:highlight w:val="yellow"/>
        </w:rPr>
        <w:t>stack</w:t>
      </w:r>
      <w:proofErr w:type="spellEnd"/>
      <w:r w:rsidR="00260F6F" w:rsidRPr="00D92D85">
        <w:rPr>
          <w:highlight w:val="yellow"/>
        </w:rPr>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D92D85">
        <w:rPr>
          <w:i/>
          <w:iCs/>
          <w:highlight w:val="yellow"/>
        </w:rPr>
        <w:t xml:space="preserve">tech </w:t>
      </w:r>
      <w:proofErr w:type="spellStart"/>
      <w:r w:rsidR="00260F6F" w:rsidRPr="00D92D85">
        <w:rPr>
          <w:i/>
          <w:iCs/>
          <w:highlight w:val="yellow"/>
        </w:rPr>
        <w:t>stacku</w:t>
      </w:r>
      <w:proofErr w:type="spellEnd"/>
      <w:r w:rsidR="00260F6F" w:rsidRPr="00D92D85">
        <w:rPr>
          <w:highlight w:val="yellow"/>
        </w:rPr>
        <w:t xml:space="preserve"> v kontextu </w:t>
      </w:r>
      <w:r w:rsidR="00260F6F" w:rsidRPr="00D92D85">
        <w:rPr>
          <w:color w:val="FF0000"/>
          <w:highlight w:val="yellow"/>
        </w:rPr>
        <w:t>specifického využití.</w:t>
      </w:r>
      <w:r w:rsidR="00260F6F" w:rsidRPr="00D92D85">
        <w:rPr>
          <w:highlight w:val="yellow"/>
        </w:rPr>
        <w:t xml:space="preserve"> V případě této studie se jedná o využití v rámci územního plánování. </w:t>
      </w:r>
      <w:r w:rsidR="00D3616A" w:rsidRPr="00D92D85">
        <w:rPr>
          <w:highlight w:val="yellow"/>
        </w:rPr>
        <w:t>Do výběru technologie by měli vstupovat určité funkční a nefunkční požadavk</w:t>
      </w:r>
      <w:r w:rsidR="00695EF6" w:rsidRPr="00D92D85">
        <w:rPr>
          <w:highlight w:val="yellow"/>
        </w:rPr>
        <w:t>y</w:t>
      </w:r>
      <w:r w:rsidR="00D3616A" w:rsidRPr="00D92D85">
        <w:rPr>
          <w:highlight w:val="yellow"/>
        </w:rPr>
        <w:t>.</w:t>
      </w:r>
      <w:r w:rsidR="006B5C82" w:rsidRPr="00D92D85">
        <w:rPr>
          <w:highlight w:val="yellow"/>
        </w:rPr>
        <w:t xml:space="preserve"> </w:t>
      </w:r>
      <w:r w:rsidR="00E364D4" w:rsidRPr="00D92D85">
        <w:rPr>
          <w:highlight w:val="yellow"/>
        </w:rPr>
        <w:t>Za účelem výběru technologie je nutné popsat charakteristiky existujících technologií, aby bylo možné je kategorizovat a následně vybrat správnou konfiguraci technologií pro daný účel.</w:t>
      </w:r>
      <w:r w:rsidR="00E364D4" w:rsidRPr="001F6849">
        <w:t xml:space="preserve"> </w:t>
      </w:r>
    </w:p>
    <w:p w14:paraId="0195418E" w14:textId="59F3B4C8" w:rsidR="00081BEF" w:rsidRDefault="00081BEF" w:rsidP="00081BEF">
      <w:pPr>
        <w:pStyle w:val="Normlnprvnodsazen"/>
        <w:rPr>
          <w:lang w:eastAsia="en-US"/>
        </w:rPr>
      </w:pPr>
      <w:r>
        <w:rPr>
          <w:lang w:eastAsia="en-US"/>
        </w:rPr>
        <w:t>Obecný postup tvorby virtuálního prostředí je možné zjednodušit dle úkolů na:</w:t>
      </w:r>
    </w:p>
    <w:p w14:paraId="06B34DB3" w14:textId="32E2754E" w:rsidR="00081BEF" w:rsidRDefault="00081BEF" w:rsidP="00081BEF">
      <w:pPr>
        <w:pStyle w:val="Normlnprvnodsazen"/>
        <w:numPr>
          <w:ilvl w:val="0"/>
          <w:numId w:val="47"/>
        </w:numPr>
        <w:rPr>
          <w:lang w:eastAsia="en-US"/>
        </w:rPr>
      </w:pPr>
      <w:r>
        <w:rPr>
          <w:lang w:eastAsia="en-US"/>
        </w:rPr>
        <w:t>Získání dat pro zobrazení – SLAM</w:t>
      </w:r>
    </w:p>
    <w:p w14:paraId="063E33CF" w14:textId="6CDBFDE2" w:rsidR="00081BEF" w:rsidRDefault="00081BEF" w:rsidP="00081BEF">
      <w:pPr>
        <w:pStyle w:val="Normlnprvnodsazen"/>
        <w:numPr>
          <w:ilvl w:val="1"/>
          <w:numId w:val="47"/>
        </w:numPr>
        <w:rPr>
          <w:lang w:eastAsia="en-US"/>
        </w:rPr>
      </w:pPr>
      <w:r>
        <w:rPr>
          <w:lang w:eastAsia="en-US"/>
        </w:rPr>
        <w:t>Lidar, fotogrammetrie, tradiční mapování (textury)</w:t>
      </w:r>
    </w:p>
    <w:p w14:paraId="15ACCC0D" w14:textId="595772EA" w:rsidR="00081BEF" w:rsidRDefault="00081BEF" w:rsidP="00081BEF">
      <w:pPr>
        <w:pStyle w:val="Normlnprvnodsazen"/>
        <w:numPr>
          <w:ilvl w:val="0"/>
          <w:numId w:val="47"/>
        </w:numPr>
        <w:rPr>
          <w:lang w:eastAsia="en-US"/>
        </w:rPr>
      </w:pPr>
      <w:r>
        <w:rPr>
          <w:lang w:eastAsia="en-US"/>
        </w:rPr>
        <w:t>Zpracování dat</w:t>
      </w:r>
    </w:p>
    <w:p w14:paraId="5956730C" w14:textId="1BF315BE" w:rsidR="00081BEF" w:rsidRDefault="00081BEF" w:rsidP="00081BEF">
      <w:pPr>
        <w:pStyle w:val="Normlnprvnodsazen"/>
        <w:numPr>
          <w:ilvl w:val="1"/>
          <w:numId w:val="47"/>
        </w:numPr>
        <w:rPr>
          <w:lang w:eastAsia="en-US"/>
        </w:rPr>
      </w:pPr>
      <w:r>
        <w:rPr>
          <w:lang w:eastAsia="en-US"/>
        </w:rPr>
        <w:t xml:space="preserve">Vytvoření </w:t>
      </w:r>
      <w:proofErr w:type="gramStart"/>
      <w:r>
        <w:rPr>
          <w:lang w:eastAsia="en-US"/>
        </w:rPr>
        <w:t>3D</w:t>
      </w:r>
      <w:proofErr w:type="gramEnd"/>
      <w:r>
        <w:rPr>
          <w:lang w:eastAsia="en-US"/>
        </w:rPr>
        <w:t xml:space="preserve"> objektů (</w:t>
      </w:r>
      <w:proofErr w:type="spellStart"/>
      <w:r>
        <w:rPr>
          <w:lang w:eastAsia="en-US"/>
        </w:rPr>
        <w:t>mesh</w:t>
      </w:r>
      <w:proofErr w:type="spellEnd"/>
      <w:r>
        <w:rPr>
          <w:lang w:eastAsia="en-US"/>
        </w:rPr>
        <w:t>), zpracování textur, vytvoření 3D scény</w:t>
      </w:r>
    </w:p>
    <w:p w14:paraId="5BB59B74" w14:textId="3E5F9F11" w:rsidR="00081BEF" w:rsidRDefault="00081BEF" w:rsidP="00081BEF">
      <w:pPr>
        <w:pStyle w:val="Normlnprvnodsazen"/>
        <w:numPr>
          <w:ilvl w:val="0"/>
          <w:numId w:val="47"/>
        </w:numPr>
        <w:rPr>
          <w:lang w:eastAsia="en-US"/>
        </w:rPr>
      </w:pPr>
      <w:r>
        <w:rPr>
          <w:lang w:eastAsia="en-US"/>
        </w:rPr>
        <w:t>Vizualizace dat</w:t>
      </w:r>
    </w:p>
    <w:p w14:paraId="543AD929" w14:textId="3EF6CF5B" w:rsidR="00081BEF" w:rsidRDefault="00081BEF" w:rsidP="00081BEF">
      <w:pPr>
        <w:pStyle w:val="Normlnprvnodsazen"/>
        <w:numPr>
          <w:ilvl w:val="1"/>
          <w:numId w:val="47"/>
        </w:numPr>
        <w:rPr>
          <w:lang w:eastAsia="en-US"/>
        </w:rPr>
      </w:pPr>
      <w:r>
        <w:rPr>
          <w:lang w:eastAsia="en-US"/>
        </w:rPr>
        <w:t xml:space="preserve">Zobrazení dat pomocí vybraného vykreslovacího </w:t>
      </w:r>
      <w:proofErr w:type="spellStart"/>
      <w:r>
        <w:rPr>
          <w:lang w:eastAsia="en-US"/>
        </w:rPr>
        <w:t>enginu</w:t>
      </w:r>
      <w:proofErr w:type="spellEnd"/>
      <w:r>
        <w:rPr>
          <w:lang w:eastAsia="en-US"/>
        </w:rPr>
        <w:t>, aplikační logika – implementace uživatelské implementace s daty</w:t>
      </w:r>
    </w:p>
    <w:p w14:paraId="1F14CE57" w14:textId="761D400E" w:rsidR="00081BEF" w:rsidRDefault="00081BEF" w:rsidP="00081BEF">
      <w:pPr>
        <w:pStyle w:val="Normlnprvnodsazen"/>
        <w:numPr>
          <w:ilvl w:val="0"/>
          <w:numId w:val="47"/>
        </w:numPr>
        <w:rPr>
          <w:lang w:eastAsia="en-US"/>
        </w:rPr>
      </w:pPr>
      <w:r>
        <w:rPr>
          <w:lang w:eastAsia="en-US"/>
        </w:rPr>
        <w:t>Publikace dat</w:t>
      </w:r>
    </w:p>
    <w:p w14:paraId="3EE3A746" w14:textId="67E17198" w:rsidR="00081BEF" w:rsidRPr="00081BEF" w:rsidRDefault="00081BEF" w:rsidP="00081BEF">
      <w:pPr>
        <w:pStyle w:val="Normlnprvnodsazen"/>
        <w:numPr>
          <w:ilvl w:val="1"/>
          <w:numId w:val="47"/>
        </w:numPr>
        <w:rPr>
          <w:lang w:eastAsia="en-US"/>
        </w:rPr>
      </w:pPr>
      <w:proofErr w:type="spellStart"/>
      <w:r>
        <w:rPr>
          <w:lang w:eastAsia="en-US"/>
        </w:rPr>
        <w:t>Zvěřejnění</w:t>
      </w:r>
      <w:proofErr w:type="spellEnd"/>
      <w:r>
        <w:rPr>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285432F7" w14:textId="77777777" w:rsidR="003A0BA8" w:rsidRDefault="00D90163" w:rsidP="003A0BA8">
      <w:pPr>
        <w:rPr>
          <w:lang w:eastAsia="cs-CZ"/>
        </w:rPr>
      </w:pPr>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p>
    <w:p w14:paraId="40EA12A5" w14:textId="01C7291B" w:rsidR="003A0BA8" w:rsidRDefault="003A0BA8" w:rsidP="003A0BA8">
      <w:pPr>
        <w:pStyle w:val="Normlnprvnodsazen"/>
      </w:pPr>
      <w:r w:rsidRPr="001F6849">
        <w:t>Za nativní software – vyvinutý pro daný operační systém a jehož runtime prostředí je specifické pro daný hardware a operační systém – je možné považovat GIS</w:t>
      </w:r>
      <w:r>
        <w:t xml:space="preserve"> a CAD</w:t>
      </w:r>
      <w:r w:rsidRPr="001F6849">
        <w:t xml:space="preserve"> řešení (QGIS, </w:t>
      </w:r>
      <w:proofErr w:type="spellStart"/>
      <w:r w:rsidRPr="001F6849">
        <w:lastRenderedPageBreak/>
        <w:t>ArcGIS</w:t>
      </w:r>
      <w:proofErr w:type="spellEnd"/>
      <w:r w:rsidRPr="001F6849">
        <w:t>, GRASS</w:t>
      </w:r>
      <w:r>
        <w:t xml:space="preserve">, FME, Autodesk, Bentley </w:t>
      </w:r>
      <w:proofErr w:type="spellStart"/>
      <w:r>
        <w:t>Microstation</w:t>
      </w:r>
      <w:proofErr w:type="spellEnd"/>
      <w:r w:rsidRPr="001F6849">
        <w:t xml:space="preserve"> aj.</w:t>
      </w:r>
      <w:del w:id="97" w:author="Lukáš Herman" w:date="2023-02-21T16:22:00Z">
        <w:r w:rsidRPr="001F6849" w:rsidDel="00247F6B">
          <w:delText xml:space="preserve"> </w:delText>
        </w:r>
      </w:del>
      <w:r w:rsidRPr="001F6849">
        <w:t>), aplikace pro tvorbu 3D grafiky (</w:t>
      </w:r>
      <w:proofErr w:type="spellStart"/>
      <w:r w:rsidRPr="001F6849">
        <w:t>Blender</w:t>
      </w:r>
      <w:proofErr w:type="spellEnd"/>
      <w:r w:rsidRPr="001F6849">
        <w:t xml:space="preserve">, </w:t>
      </w:r>
      <w:proofErr w:type="spellStart"/>
      <w:r w:rsidRPr="001F6849">
        <w:t>SketchUP</w:t>
      </w:r>
      <w:proofErr w:type="spellEnd"/>
      <w:r w:rsidRPr="001F6849">
        <w:t xml:space="preserve">, </w:t>
      </w:r>
      <w:proofErr w:type="spellStart"/>
      <w:r w:rsidRPr="001F6849">
        <w:t>Microstation</w:t>
      </w:r>
      <w:proofErr w:type="spellEnd"/>
      <w:r>
        <w:t xml:space="preserve">, </w:t>
      </w:r>
      <w:r w:rsidRPr="003A0BA8">
        <w:t xml:space="preserve">Rhinoceros </w:t>
      </w:r>
      <w:proofErr w:type="gramStart"/>
      <w:r w:rsidRPr="003A0BA8">
        <w:t>3D</w:t>
      </w:r>
      <w:proofErr w:type="gramEnd"/>
      <w:r>
        <w:t xml:space="preserve"> aj.</w:t>
      </w:r>
      <w:r w:rsidRPr="001F6849">
        <w:t xml:space="preserve">) a herní </w:t>
      </w:r>
      <w:proofErr w:type="spellStart"/>
      <w:r w:rsidRPr="001F6849">
        <w:t>enginy</w:t>
      </w:r>
      <w:proofErr w:type="spellEnd"/>
      <w:r w:rsidRPr="001F6849">
        <w:t xml:space="preserve"> (Unity, </w:t>
      </w:r>
      <w:proofErr w:type="spellStart"/>
      <w:r w:rsidRPr="001F6849">
        <w:t>Unreal</w:t>
      </w:r>
      <w:proofErr w:type="spellEnd"/>
      <w:r w:rsidRPr="001F6849">
        <w:t xml:space="preserve"> </w:t>
      </w:r>
      <w:proofErr w:type="spellStart"/>
      <w:r w:rsidRPr="001F6849">
        <w:t>Engine</w:t>
      </w:r>
      <w:proofErr w:type="spellEnd"/>
      <w:r w:rsidRPr="001F6849">
        <w:t xml:space="preserve">, Godot, </w:t>
      </w:r>
      <w:proofErr w:type="spellStart"/>
      <w:r w:rsidRPr="001F6849">
        <w:t>Wonderland</w:t>
      </w:r>
      <w:proofErr w:type="spellEnd"/>
      <w:r w:rsidRPr="001F6849">
        <w:t>). Webový software, tedy software, jehož runtime prostředí je buďto v rámci klienta, tím pádem v prohlížeči uživatele nebo v rámci serveru.</w:t>
      </w:r>
      <w:r>
        <w:t xml:space="preserve"> Webové technologie dříve závislé na externích rozšířeních do vybraných internetových prohlížečů, jsou nyní nahrazeny standardizovanými technologiemi jako je HTML5, </w:t>
      </w:r>
      <w:proofErr w:type="spellStart"/>
      <w:r>
        <w:t>WebGL</w:t>
      </w:r>
      <w:proofErr w:type="spellEnd"/>
      <w:r>
        <w:t xml:space="preserve">, </w:t>
      </w:r>
      <w:proofErr w:type="spellStart"/>
      <w:r>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2D61D596" w14:textId="0D00F48D" w:rsidR="00007055" w:rsidRPr="00007055" w:rsidRDefault="00007055" w:rsidP="003A0BA8">
      <w:pPr>
        <w:pStyle w:val="Normlnprvnodsazen"/>
      </w:pPr>
      <w:r>
        <w:br/>
      </w:r>
      <w:r w:rsidRPr="00007055">
        <w:rPr>
          <w:highlight w:val="yellow"/>
          <w:lang w:val="en-US"/>
        </w:rPr>
        <w:t xml:space="preserve"># </w:t>
      </w:r>
      <w:proofErr w:type="spellStart"/>
      <w:r w:rsidRPr="00007055">
        <w:rPr>
          <w:highlight w:val="yellow"/>
          <w:lang w:val="en-US"/>
        </w:rPr>
        <w:t>todo</w:t>
      </w:r>
      <w:proofErr w:type="spellEnd"/>
      <w:r w:rsidRPr="00007055">
        <w:rPr>
          <w:highlight w:val="yellow"/>
          <w:lang w:val="en-US"/>
        </w:rPr>
        <w:t xml:space="preserve"> – </w:t>
      </w:r>
      <w:proofErr w:type="spellStart"/>
      <w:r w:rsidRPr="00007055">
        <w:rPr>
          <w:highlight w:val="yellow"/>
          <w:lang w:val="en-US"/>
        </w:rPr>
        <w:t>dat</w:t>
      </w:r>
      <w:proofErr w:type="spellEnd"/>
      <w:r w:rsidRPr="00007055">
        <w:rPr>
          <w:highlight w:val="yellow"/>
          <w:lang w:val="en-US"/>
        </w:rPr>
        <w:t xml:space="preserve"> </w:t>
      </w:r>
      <w:proofErr w:type="spellStart"/>
      <w:r w:rsidRPr="00007055">
        <w:rPr>
          <w:highlight w:val="yellow"/>
          <w:lang w:val="en-US"/>
        </w:rPr>
        <w:t>pryč</w:t>
      </w:r>
      <w:proofErr w:type="spellEnd"/>
      <w:r w:rsidRPr="00007055">
        <w:rPr>
          <w:highlight w:val="yellow"/>
          <w:lang w:val="en-US"/>
        </w:rPr>
        <w:t xml:space="preserve"> – </w:t>
      </w:r>
      <w:proofErr w:type="spellStart"/>
      <w:r w:rsidRPr="00007055">
        <w:rPr>
          <w:highlight w:val="yellow"/>
          <w:lang w:val="en-US"/>
        </w:rPr>
        <w:t>zbytečné</w:t>
      </w:r>
      <w:proofErr w:type="spellEnd"/>
      <w:r w:rsidRPr="00007055">
        <w:rPr>
          <w:highlight w:val="yellow"/>
          <w:lang w:val="en-US"/>
        </w:rPr>
        <w:t xml:space="preserve"> </w:t>
      </w:r>
      <w:proofErr w:type="spellStart"/>
      <w:r w:rsidRPr="00007055">
        <w:rPr>
          <w:highlight w:val="yellow"/>
          <w:lang w:val="en-US"/>
        </w:rPr>
        <w:t>okecávačky</w:t>
      </w:r>
      <w:proofErr w:type="spellEnd"/>
    </w:p>
    <w:p w14:paraId="1515D1B4" w14:textId="6312F2DE" w:rsidR="00007055" w:rsidRDefault="00007055" w:rsidP="003A0BA8">
      <w:pPr>
        <w:pStyle w:val="Normlnprvnodsazen"/>
      </w:pPr>
      <w:r w:rsidRPr="00007055">
        <w:rPr>
          <w:highlight w:val="yellow"/>
        </w:rPr>
        <w:t xml:space="preserve">Dalším z kategorizačních kritérií pro popis technologií je úroveň detailu, do jaké umožňují uživateli tvořit danou vizualizaci. V tomto případě je vhodné rozlišit termíny softwarové </w:t>
      </w:r>
      <w:r w:rsidRPr="00007055">
        <w:rPr>
          <w:i/>
          <w:iCs/>
          <w:highlight w:val="yellow"/>
        </w:rPr>
        <w:t xml:space="preserve">knihovny </w:t>
      </w:r>
      <w:r w:rsidRPr="00007055">
        <w:rPr>
          <w:highlight w:val="yellow"/>
        </w:rPr>
        <w:t xml:space="preserve">a </w:t>
      </w:r>
      <w:r w:rsidRPr="00007055">
        <w:rPr>
          <w:i/>
          <w:iCs/>
          <w:highlight w:val="yellow"/>
        </w:rPr>
        <w:t xml:space="preserve">frameworky. </w:t>
      </w:r>
      <w:r w:rsidRPr="00007055">
        <w:rPr>
          <w:highlight w:val="yellow"/>
        </w:rPr>
        <w:t xml:space="preserve"> V případě knihoven se jedná o hotové implementace pro řešení konkrétních problémů, kdežto frameworky jsou sadou knihoven nástrojů a vývojových vzorů / přepisů pro usnadnění vývoje aplikace.  V případě 3D grafiky lze pak představit termín </w:t>
      </w:r>
      <w:r w:rsidRPr="00007055">
        <w:rPr>
          <w:i/>
          <w:iCs/>
          <w:highlight w:val="yellow"/>
        </w:rPr>
        <w:t xml:space="preserve">game / </w:t>
      </w:r>
      <w:proofErr w:type="spellStart"/>
      <w:r w:rsidRPr="00007055">
        <w:rPr>
          <w:i/>
          <w:iCs/>
          <w:highlight w:val="yellow"/>
        </w:rPr>
        <w:t>virutal</w:t>
      </w:r>
      <w:proofErr w:type="spellEnd"/>
      <w:r w:rsidRPr="00007055">
        <w:rPr>
          <w:i/>
          <w:iCs/>
          <w:highlight w:val="yellow"/>
        </w:rPr>
        <w:t xml:space="preserve"> </w:t>
      </w:r>
      <w:proofErr w:type="spellStart"/>
      <w:r w:rsidRPr="00007055">
        <w:rPr>
          <w:i/>
          <w:iCs/>
          <w:highlight w:val="yellow"/>
        </w:rPr>
        <w:t>engine</w:t>
      </w:r>
      <w:proofErr w:type="spellEnd"/>
      <w:r w:rsidRPr="00007055">
        <w:rPr>
          <w:highlight w:val="yellow"/>
        </w:rPr>
        <w:t>, které ve většině případech umožnují tvorbu virtuálních interaktivních prostředí prostřednictvím GUI (</w:t>
      </w:r>
      <w:proofErr w:type="spellStart"/>
      <w:r w:rsidRPr="00007055">
        <w:rPr>
          <w:i/>
          <w:iCs/>
          <w:highlight w:val="yellow"/>
        </w:rPr>
        <w:t>graphical</w:t>
      </w:r>
      <w:proofErr w:type="spellEnd"/>
      <w:r w:rsidRPr="00007055">
        <w:rPr>
          <w:i/>
          <w:iCs/>
          <w:highlight w:val="yellow"/>
        </w:rPr>
        <w:t xml:space="preserve"> user interface</w:t>
      </w:r>
      <w:r w:rsidRPr="00007055">
        <w:rPr>
          <w:highlight w:val="yellow"/>
        </w:rPr>
        <w:t xml:space="preserve">) a představují komplexní řešení. V případě webového </w:t>
      </w:r>
      <w:proofErr w:type="spellStart"/>
      <w:r w:rsidRPr="00007055">
        <w:rPr>
          <w:highlight w:val="yellow"/>
        </w:rPr>
        <w:t>prosředí</w:t>
      </w:r>
      <w:proofErr w:type="spellEnd"/>
      <w:r w:rsidRPr="00007055">
        <w:rPr>
          <w:highlight w:val="yellow"/>
        </w:rPr>
        <w:t xml:space="preserve"> je pak možné mluvit primárně o </w:t>
      </w:r>
      <w:proofErr w:type="spellStart"/>
      <w:r w:rsidRPr="00007055">
        <w:rPr>
          <w:i/>
          <w:iCs/>
          <w:highlight w:val="yellow"/>
        </w:rPr>
        <w:t>rendering</w:t>
      </w:r>
      <w:proofErr w:type="spellEnd"/>
      <w:r w:rsidRPr="00007055">
        <w:rPr>
          <w:i/>
          <w:iCs/>
          <w:highlight w:val="yellow"/>
        </w:rPr>
        <w:t xml:space="preserve"> </w:t>
      </w:r>
      <w:proofErr w:type="spellStart"/>
      <w:r w:rsidRPr="00007055">
        <w:rPr>
          <w:highlight w:val="yellow"/>
        </w:rPr>
        <w:t>engine</w:t>
      </w:r>
      <w:proofErr w:type="spellEnd"/>
      <w:r w:rsidRPr="00007055">
        <w:rPr>
          <w:highlight w:val="yellow"/>
        </w:rPr>
        <w:t xml:space="preserve"> řešeních, které umožňují 3D vizualizace na webu prostřednictvím </w:t>
      </w:r>
      <w:proofErr w:type="spellStart"/>
      <w:r w:rsidRPr="00007055">
        <w:rPr>
          <w:highlight w:val="yellow"/>
        </w:rPr>
        <w:t>javascriptu</w:t>
      </w:r>
      <w:proofErr w:type="spellEnd"/>
      <w:r w:rsidRPr="00007055">
        <w:rPr>
          <w:highlight w:val="yellow"/>
        </w:rPr>
        <w:t>.</w:t>
      </w:r>
      <w:r w:rsidRPr="001F6849">
        <w:t xml:space="preserve"> </w:t>
      </w:r>
    </w:p>
    <w:p w14:paraId="3AF052DC" w14:textId="08EEB62D" w:rsidR="004D6387" w:rsidRPr="001F6849" w:rsidRDefault="003A0BA8" w:rsidP="00007055">
      <w:pPr>
        <w:pStyle w:val="Normlnprvnodsazen"/>
      </w:pPr>
      <w:r w:rsidRPr="001F6849">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4982D31A"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BD3EFA">
        <w:rPr>
          <w:noProof/>
        </w:rPr>
        <w:t>17</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F5ADE9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18</w:t>
      </w:r>
      <w:r w:rsidRPr="001F6849">
        <w:fldChar w:fldCharType="end"/>
      </w:r>
      <w:r w:rsidRPr="001F6849">
        <w:t xml:space="preserve"> Taxonomie </w:t>
      </w:r>
      <w:del w:id="98" w:author="Lukáš Herman" w:date="2023-02-06T14:26:00Z">
        <w:r w:rsidRPr="001F6849" w:rsidDel="00227A2E">
          <w:delText>weobvých</w:delText>
        </w:r>
      </w:del>
      <w:ins w:id="99" w:author="Lukáš Herman" w:date="2023-02-06T14:26:00Z">
        <w:r w:rsidR="00227A2E" w:rsidRPr="001F6849">
          <w:t>webových</w:t>
        </w:r>
      </w:ins>
      <w:r w:rsidRPr="001F6849">
        <w:t xml:space="preserve"> technologií umožňujících tvorbu </w:t>
      </w:r>
      <w:del w:id="100" w:author="Lukáš Herman" w:date="2023-02-06T14:26:00Z">
        <w:r w:rsidRPr="001F6849" w:rsidDel="00227A2E">
          <w:delText>virutálních</w:delText>
        </w:r>
      </w:del>
      <w:ins w:id="101"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6B7FB5AD" w:rsidR="00637A27" w:rsidRPr="00637A27" w:rsidRDefault="00637A27" w:rsidP="00637A27">
      <w:pPr>
        <w:pStyle w:val="Caption"/>
      </w:pPr>
      <w:r>
        <w:t xml:space="preserve">Obr. </w:t>
      </w:r>
      <w:r>
        <w:fldChar w:fldCharType="begin"/>
      </w:r>
      <w:r>
        <w:instrText xml:space="preserve"> SEQ Obr. \* ARABIC </w:instrText>
      </w:r>
      <w:r>
        <w:fldChar w:fldCharType="separate"/>
      </w:r>
      <w:r w:rsidR="00BD3EFA">
        <w:rPr>
          <w:noProof/>
        </w:rPr>
        <w:t>19</w:t>
      </w:r>
      <w:r>
        <w:fldChar w:fldCharType="end"/>
      </w:r>
      <w:r>
        <w:t xml:space="preserve"> </w:t>
      </w:r>
      <w:r w:rsidRPr="001F6849">
        <w:t xml:space="preserve">Taxonomie </w:t>
      </w:r>
      <w:del w:id="102" w:author="Lukáš Herman" w:date="2023-02-06T14:26:00Z">
        <w:r w:rsidRPr="001F6849" w:rsidDel="00227A2E">
          <w:delText>weobvých</w:delText>
        </w:r>
      </w:del>
      <w:ins w:id="103" w:author="Lukáš Herman" w:date="2023-02-06T14:26:00Z">
        <w:r w:rsidRPr="001F6849">
          <w:t>webových</w:t>
        </w:r>
      </w:ins>
      <w:r w:rsidRPr="001F6849">
        <w:t xml:space="preserve"> technologií umožňujících tvorbu </w:t>
      </w:r>
      <w:del w:id="104" w:author="Lukáš Herman" w:date="2023-02-06T14:26:00Z">
        <w:r w:rsidRPr="001F6849" w:rsidDel="00227A2E">
          <w:delText>virutálních</w:delText>
        </w:r>
      </w:del>
      <w:ins w:id="105"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proofErr w:type="gramStart"/>
      <w:r w:rsidRPr="00AC6F9B">
        <w:rPr>
          <w:highlight w:val="yellow"/>
        </w:rPr>
        <w:t>WebGL</w:t>
      </w:r>
      <w:proofErr w:type="spellEnd"/>
      <w:r w:rsidRPr="00AC6F9B">
        <w:rPr>
          <w:highlight w:val="yellow"/>
        </w:rPr>
        <w:t xml:space="preserve">  skrze</w:t>
      </w:r>
      <w:proofErr w:type="gramEnd"/>
      <w:r w:rsidRPr="00AC6F9B">
        <w:rPr>
          <w:highlight w:val="yellow"/>
        </w:rPr>
        <w:t xml:space="preserv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proofErr w:type="gram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roofErr w:type="gramEnd"/>
    </w:p>
    <w:p w14:paraId="18945E20" w14:textId="25BDC6A5" w:rsidR="001937BB" w:rsidRPr="00AC6F9B" w:rsidRDefault="001937BB" w:rsidP="001937BB">
      <w:pPr>
        <w:rPr>
          <w:b/>
          <w:bCs/>
          <w:highlight w:val="yellow"/>
        </w:rPr>
      </w:pPr>
      <w:r w:rsidRPr="00AC6F9B">
        <w:rPr>
          <w:b/>
          <w:bCs/>
          <w:highlight w:val="yellow"/>
        </w:rPr>
        <w:t>JS Frameworky a knihovny</w:t>
      </w:r>
    </w:p>
    <w:p w14:paraId="1A628DD2" w14:textId="2ECD009F" w:rsidR="001937BB" w:rsidRPr="001937BB" w:rsidRDefault="001937BB" w:rsidP="00464C35">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6"/>
      <w:commentRangeStart w:id="107"/>
      <w:r w:rsidRPr="001F6849">
        <w:rPr>
          <w:lang w:eastAsia="en-US"/>
        </w:rPr>
        <w:t>2</w:t>
      </w:r>
      <w:del w:id="108" w:author="Lukáš Herman" w:date="2023-02-10T18:48:00Z">
        <w:r w:rsidRPr="001F6849" w:rsidDel="0045773E">
          <w:rPr>
            <w:lang w:eastAsia="en-US"/>
          </w:rPr>
          <w:delText xml:space="preserve"> </w:delText>
        </w:r>
      </w:del>
      <w:r w:rsidRPr="001F6849">
        <w:rPr>
          <w:lang w:eastAsia="en-US"/>
        </w:rPr>
        <w:t>D</w:t>
      </w:r>
      <w:commentRangeEnd w:id="106"/>
      <w:r w:rsidR="0045773E" w:rsidRPr="001F6849">
        <w:rPr>
          <w:rStyle w:val="CommentReference"/>
          <w:lang w:eastAsia="en-US"/>
        </w:rPr>
        <w:commentReference w:id="106"/>
      </w:r>
      <w:commentRangeEnd w:id="107"/>
      <w:r w:rsidR="009C30BB" w:rsidRPr="001F6849">
        <w:rPr>
          <w:rStyle w:val="CommentReference"/>
          <w:lang w:eastAsia="en-US"/>
        </w:rPr>
        <w:commentReference w:id="107"/>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8F399C1"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BD3EFA">
        <w:rPr>
          <w:noProof/>
        </w:rPr>
        <w:t>20</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9" w:author="Jan Horák" w:date="2023-06-15T11:57:00Z"/>
          <w:bCs/>
        </w:rPr>
      </w:pPr>
    </w:p>
    <w:p w14:paraId="12BAB988" w14:textId="0ACBD3F3" w:rsidR="00571A2A" w:rsidRPr="001F6849" w:rsidRDefault="00571A2A" w:rsidP="00571A2A">
      <w:pPr>
        <w:pStyle w:val="Malnadpis"/>
        <w:rPr>
          <w:ins w:id="110" w:author="Jan Horák" w:date="2023-06-15T11:58:00Z"/>
        </w:rPr>
      </w:pPr>
      <w:proofErr w:type="spellStart"/>
      <w:ins w:id="111"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12"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3"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3FC04C10"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w:t>
      </w:r>
      <w:r w:rsidRPr="00464C35">
        <w:rPr>
          <w:highlight w:val="yellow"/>
        </w:rPr>
        <w:lastRenderedPageBreak/>
        <w:t xml:space="preserve">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3411C646" w14:textId="1B221A0E" w:rsidR="001937BB" w:rsidRDefault="006108EA" w:rsidP="001937BB">
      <w:pPr>
        <w:pStyle w:val="Heading2"/>
      </w:pPr>
      <w:proofErr w:type="spellStart"/>
      <w:r>
        <w:t>Analýza</w:t>
      </w:r>
      <w:proofErr w:type="spellEnd"/>
      <w:r>
        <w:t xml:space="preserve"> </w:t>
      </w:r>
      <w:proofErr w:type="spellStart"/>
      <w:r>
        <w:t>technologií</w:t>
      </w:r>
      <w:proofErr w:type="spellEnd"/>
    </w:p>
    <w:p w14:paraId="4DD0A696" w14:textId="3DC2E4ED" w:rsidR="00D560AD" w:rsidRDefault="00D560AD" w:rsidP="00D560AD">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proofErr w:type="gramStart"/>
      <w:r w:rsidR="00464C35">
        <w:rPr>
          <w:lang w:eastAsia="cs-CZ"/>
        </w:rPr>
        <w:t>kompatibilita</w:t>
      </w:r>
      <w:proofErr w:type="gramEnd"/>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43D00F99" w14:textId="77777777" w:rsidR="00386DB5" w:rsidRDefault="00386DB5" w:rsidP="00386DB5">
      <w:pPr>
        <w:pStyle w:val="Normlnprvnodsazen"/>
        <w:ind w:firstLine="0"/>
        <w:rPr>
          <w:lang w:eastAsia="en-US"/>
        </w:rPr>
      </w:pPr>
      <w:r w:rsidRPr="002413F8">
        <w:rPr>
          <w:highlight w:val="yellow"/>
          <w:lang w:eastAsia="en-US"/>
        </w:rPr>
        <w:t xml:space="preserve">Vysokoúrovňové knihovny jako </w:t>
      </w:r>
      <w:proofErr w:type="gramStart"/>
      <w:r w:rsidRPr="002413F8">
        <w:rPr>
          <w:highlight w:val="yellow"/>
          <w:lang w:eastAsia="en-US"/>
        </w:rPr>
        <w:t>Three.js,  Babylon.js</w:t>
      </w:r>
      <w:proofErr w:type="gramEnd"/>
      <w:r w:rsidRPr="002413F8">
        <w:rPr>
          <w:highlight w:val="yellow"/>
          <w:lang w:eastAsia="en-US"/>
        </w:rPr>
        <w:t xml:space="preserve">, </w:t>
      </w:r>
      <w:proofErr w:type="spellStart"/>
      <w:r w:rsidRPr="002413F8">
        <w:rPr>
          <w:highlight w:val="yellow"/>
          <w:lang w:eastAsia="en-US"/>
        </w:rPr>
        <w:t>PlayCanvas</w:t>
      </w:r>
      <w:proofErr w:type="spellEnd"/>
      <w:r w:rsidRPr="002413F8">
        <w:rPr>
          <w:highlight w:val="yellow"/>
          <w:lang w:eastAsia="en-US"/>
        </w:rPr>
        <w:t xml:space="preserve">, </w:t>
      </w:r>
      <w:proofErr w:type="spellStart"/>
      <w:r w:rsidRPr="002413F8">
        <w:rPr>
          <w:highlight w:val="yellow"/>
          <w:lang w:eastAsia="en-US"/>
        </w:rPr>
        <w:t>SceneGL</w:t>
      </w:r>
      <w:proofErr w:type="spellEnd"/>
      <w:r w:rsidRPr="002413F8">
        <w:rPr>
          <w:highlight w:val="yellow"/>
          <w:lang w:eastAsia="en-US"/>
        </w:rPr>
        <w:t xml:space="preserve">, </w:t>
      </w:r>
      <w:proofErr w:type="spellStart"/>
      <w:r w:rsidRPr="002413F8">
        <w:rPr>
          <w:highlight w:val="yellow"/>
          <w:lang w:eastAsia="en-US"/>
        </w:rPr>
        <w:t>PhiloGL</w:t>
      </w:r>
      <w:proofErr w:type="spellEnd"/>
      <w:r w:rsidRPr="002413F8">
        <w:rPr>
          <w:highlight w:val="yellow"/>
          <w:lang w:eastAsia="en-US"/>
        </w:rPr>
        <w:t xml:space="preserve"> a další umožňují vytvářet složité 3D animace, které jsou připraveny k zobrazení v prohlížeči, bez velkého úsilí, které by bylo vyžadováno při vytváření samostatné (nativní </w:t>
      </w:r>
      <w:proofErr w:type="spellStart"/>
      <w:r w:rsidRPr="002413F8">
        <w:rPr>
          <w:highlight w:val="yellow"/>
          <w:lang w:eastAsia="en-US"/>
        </w:rPr>
        <w:t>WebGL</w:t>
      </w:r>
      <w:proofErr w:type="spellEnd"/>
      <w:r w:rsidRPr="002413F8">
        <w:rPr>
          <w:highlight w:val="yellow"/>
          <w:lang w:eastAsia="en-US"/>
        </w:rPr>
        <w:t>) nebo tradiční aplikace s použitím pluginů.</w:t>
      </w:r>
    </w:p>
    <w:p w14:paraId="003E73F7" w14:textId="76A746DE" w:rsidR="00386DB5" w:rsidRDefault="00386DB5" w:rsidP="00386DB5">
      <w:pPr>
        <w:rPr>
          <w:b/>
          <w:bCs/>
          <w:highlight w:val="yellow"/>
        </w:rPr>
      </w:pPr>
      <w:r w:rsidRPr="002413F8">
        <w:rPr>
          <w:b/>
          <w:bCs/>
          <w:highlight w:val="yellow"/>
        </w:rPr>
        <w:lastRenderedPageBreak/>
        <w:t>Three.js</w:t>
      </w:r>
    </w:p>
    <w:p w14:paraId="058E6515" w14:textId="343E4DCB" w:rsidR="00282527" w:rsidRPr="00897D31" w:rsidRDefault="00282527" w:rsidP="00282527">
      <w:pPr>
        <w:pStyle w:val="Normlnprvnodsazen"/>
        <w:ind w:firstLine="0"/>
        <w:rPr>
          <w:lang w:eastAsia="en-US"/>
        </w:rPr>
      </w:pPr>
      <w:r>
        <w:rPr>
          <w:lang w:eastAsia="en-US"/>
        </w:rPr>
        <w:t>Jedná se o Javascript knihovnu, tvořící abstrakci pro práci s </w:t>
      </w:r>
      <w:proofErr w:type="spellStart"/>
      <w:r>
        <w:rPr>
          <w:lang w:eastAsia="en-US"/>
        </w:rPr>
        <w:t>WebGL</w:t>
      </w:r>
      <w:proofErr w:type="spellEnd"/>
      <w:r>
        <w:rPr>
          <w:lang w:eastAsia="en-US"/>
        </w:rPr>
        <w:t xml:space="preserve">. Knihovna byla vytvořena Ricardem </w:t>
      </w:r>
      <w:proofErr w:type="spellStart"/>
      <w:r>
        <w:rPr>
          <w:lang w:eastAsia="en-US"/>
        </w:rPr>
        <w:t>Cabellem</w:t>
      </w:r>
      <w:proofErr w:type="spellEnd"/>
      <w:r>
        <w:rPr>
          <w:lang w:eastAsia="en-US"/>
        </w:rPr>
        <w:t xml:space="preserve"> (Mr. </w:t>
      </w:r>
      <w:proofErr w:type="spellStart"/>
      <w:r>
        <w:rPr>
          <w:lang w:eastAsia="en-US"/>
        </w:rPr>
        <w:t>Doob</w:t>
      </w:r>
      <w:proofErr w:type="spellEnd"/>
      <w:r>
        <w:rPr>
          <w:lang w:eastAsia="en-US"/>
        </w:rPr>
        <w:t xml:space="preserve">) a je publikována pod MIT Licencí. Jedná </w:t>
      </w:r>
      <w:r w:rsidR="006D4E47">
        <w:rPr>
          <w:lang w:val="en-US" w:eastAsia="en-US"/>
        </w:rPr>
        <w:t xml:space="preserve">se o </w:t>
      </w:r>
      <w:proofErr w:type="spellStart"/>
      <w:r w:rsidR="00897D31">
        <w:rPr>
          <w:lang w:val="en-US" w:eastAsia="en-US"/>
        </w:rPr>
        <w:t>velice</w:t>
      </w:r>
      <w:proofErr w:type="spellEnd"/>
      <w:r w:rsidR="00897D31">
        <w:rPr>
          <w:lang w:val="en-US" w:eastAsia="en-US"/>
        </w:rPr>
        <w:t xml:space="preserve"> </w:t>
      </w:r>
      <w:proofErr w:type="spellStart"/>
      <w:r w:rsidR="00897D31">
        <w:rPr>
          <w:lang w:val="en-US" w:eastAsia="en-US"/>
        </w:rPr>
        <w:t>populární</w:t>
      </w:r>
      <w:proofErr w:type="spellEnd"/>
      <w:r w:rsidR="00897D31">
        <w:rPr>
          <w:lang w:val="en-US" w:eastAsia="en-US"/>
        </w:rPr>
        <w:t xml:space="preserve"> </w:t>
      </w:r>
      <w:proofErr w:type="spellStart"/>
      <w:r w:rsidR="00897D31">
        <w:rPr>
          <w:lang w:val="en-US" w:eastAsia="en-US"/>
        </w:rPr>
        <w:t>knihovnu</w:t>
      </w:r>
      <w:proofErr w:type="spellEnd"/>
      <w:r w:rsidR="00897D31">
        <w:rPr>
          <w:lang w:val="en-US" w:eastAsia="en-US"/>
        </w:rPr>
        <w:t xml:space="preserve"> (v</w:t>
      </w:r>
      <w:proofErr w:type="spellStart"/>
      <w:r w:rsidR="00897D31">
        <w:rPr>
          <w:lang w:eastAsia="en-US"/>
        </w:rPr>
        <w:t>íce</w:t>
      </w:r>
      <w:proofErr w:type="spellEnd"/>
      <w:r w:rsidR="00897D31">
        <w:rPr>
          <w:lang w:eastAsia="en-US"/>
        </w:rPr>
        <w:t xml:space="preserve"> nežli </w:t>
      </w:r>
      <w:r w:rsidR="00897D31">
        <w:rPr>
          <w:lang w:val="en-US" w:eastAsia="en-US"/>
        </w:rPr>
        <w:t xml:space="preserve">1.1 mil. </w:t>
      </w:r>
      <w:r w:rsidR="00897D31">
        <w:rPr>
          <w:lang w:eastAsia="en-US"/>
        </w:rPr>
        <w:t xml:space="preserve">instalací skrze </w:t>
      </w:r>
      <w:proofErr w:type="spellStart"/>
      <w:r w:rsidR="00897D31">
        <w:rPr>
          <w:lang w:eastAsia="en-US"/>
        </w:rPr>
        <w:t>npm</w:t>
      </w:r>
      <w:proofErr w:type="spellEnd"/>
      <w:r w:rsidR="00897D31">
        <w:rPr>
          <w:lang w:eastAsia="en-US"/>
        </w:rPr>
        <w:t xml:space="preserve">), která je v aktivním vývoji. </w:t>
      </w:r>
      <w:r w:rsidR="00897D31">
        <w:rPr>
          <w:lang w:eastAsia="en-US"/>
        </w:rPr>
        <w:fldChar w:fldCharType="begin"/>
      </w:r>
      <w:r w:rsidR="00897D31">
        <w:rPr>
          <w:lang w:eastAsia="en-US"/>
        </w:rPr>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Pr>
          <w:lang w:eastAsia="en-US"/>
        </w:rPr>
        <w:fldChar w:fldCharType="separate"/>
      </w:r>
      <w:r w:rsidR="00897D31" w:rsidRPr="00897D31">
        <w:t>(npm 2023)</w:t>
      </w:r>
      <w:r w:rsidR="00897D31">
        <w:rPr>
          <w:lang w:eastAsia="en-US"/>
        </w:rPr>
        <w:fldChar w:fldCharType="end"/>
      </w:r>
      <w:r w:rsidR="00897D31">
        <w:rPr>
          <w:lang w:eastAsia="en-US"/>
        </w:rPr>
        <w:t xml:space="preserve"> Knihovna poskytuje velice detailní a udržovanou dokumentaci, z tohoto důvodu je three.js de-facto standard pro renderování 3D grafiky na webu. Three.js vytváří vlastní ekosystém frameworků a implementací, které </w:t>
      </w:r>
      <w:proofErr w:type="spellStart"/>
      <w:r w:rsidR="00897D31">
        <w:rPr>
          <w:lang w:eastAsia="en-US"/>
        </w:rPr>
        <w:t>rošiřují</w:t>
      </w:r>
      <w:proofErr w:type="spellEnd"/>
      <w:r w:rsidR="00897D31">
        <w:rPr>
          <w:lang w:eastAsia="en-US"/>
        </w:rPr>
        <w:t xml:space="preserve"> její funkcionalitu např. r3f – tvorba </w:t>
      </w:r>
      <w:proofErr w:type="gramStart"/>
      <w:r w:rsidR="00897D31">
        <w:rPr>
          <w:lang w:eastAsia="en-US"/>
        </w:rPr>
        <w:t>3D</w:t>
      </w:r>
      <w:proofErr w:type="gramEnd"/>
      <w:r w:rsidR="00897D31">
        <w:rPr>
          <w:lang w:eastAsia="en-US"/>
        </w:rPr>
        <w:t xml:space="preserve"> UI, </w:t>
      </w:r>
      <w:proofErr w:type="spellStart"/>
      <w:r w:rsidR="00897D31">
        <w:rPr>
          <w:lang w:eastAsia="en-US"/>
        </w:rPr>
        <w:t>aframe</w:t>
      </w:r>
      <w:proofErr w:type="spellEnd"/>
      <w:r w:rsidR="00897D31">
        <w:rPr>
          <w:lang w:eastAsia="en-US"/>
        </w:rPr>
        <w:t xml:space="preserve"> – systém pro tvorbu VP a následně i konkrétní implementace v případě geoprostorových informací např. </w:t>
      </w:r>
      <w:proofErr w:type="spellStart"/>
      <w:r w:rsidR="00897D31">
        <w:rPr>
          <w:lang w:eastAsia="en-US"/>
        </w:rPr>
        <w:t>ITowns</w:t>
      </w:r>
      <w:proofErr w:type="spellEnd"/>
      <w:r w:rsidR="00897D31">
        <w:rPr>
          <w:lang w:eastAsia="en-US"/>
        </w:rPr>
        <w:t xml:space="preserve"> popř. 3dbag-viewer aj.</w:t>
      </w:r>
    </w:p>
    <w:p w14:paraId="62D0E7A6" w14:textId="235DB847" w:rsidR="00814A56" w:rsidRDefault="00814A56" w:rsidP="00814A56">
      <w:pPr>
        <w:rPr>
          <w:highlight w:val="yellow"/>
        </w:rPr>
      </w:pPr>
      <w:r>
        <w:rPr>
          <w:noProof/>
        </w:rPr>
        <w:drawing>
          <wp:inline distT="0" distB="0" distL="0" distR="0" wp14:anchorId="5D73394F" wp14:editId="122C0B1F">
            <wp:extent cx="5579745" cy="37052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79745" cy="3705225"/>
                    </a:xfrm>
                    <a:prstGeom prst="rect">
                      <a:avLst/>
                    </a:prstGeom>
                  </pic:spPr>
                </pic:pic>
              </a:graphicData>
            </a:graphic>
          </wp:inline>
        </w:drawing>
      </w:r>
    </w:p>
    <w:p w14:paraId="0322695A" w14:textId="06F851CB" w:rsidR="00814A56" w:rsidRPr="00B31D05" w:rsidRDefault="00814A56" w:rsidP="00814A56">
      <w:r>
        <w:t>Hlavním komponentem Three.js</w:t>
      </w:r>
      <w:r w:rsidR="00102064">
        <w:t xml:space="preserve"> je </w:t>
      </w:r>
      <w:proofErr w:type="spellStart"/>
      <w:r w:rsidR="00102064">
        <w:t>Renderer</w:t>
      </w:r>
      <w:proofErr w:type="spellEnd"/>
      <w:r w:rsidR="00102064">
        <w:t xml:space="preserve">, </w:t>
      </w:r>
      <w:r>
        <w:t xml:space="preserve">který při poskytnutí Scény a Kamery umožní skrze </w:t>
      </w:r>
      <w:proofErr w:type="spellStart"/>
      <w:r>
        <w:t>WebGL</w:t>
      </w:r>
      <w:proofErr w:type="spellEnd"/>
      <w:r>
        <w:t xml:space="preserve"> vykreslit </w:t>
      </w:r>
      <w:r w:rsidR="00102064">
        <w:t>část 3D prostředí, které je v záběru kamery</w:t>
      </w:r>
      <w:r>
        <w:t xml:space="preserve"> </w:t>
      </w:r>
      <w:r w:rsidR="00102064">
        <w:t xml:space="preserve">jakožto 2D obraz v rámci </w:t>
      </w:r>
      <w:r>
        <w:rPr>
          <w:lang w:val="en-US"/>
        </w:rPr>
        <w:t>&lt;</w:t>
      </w:r>
      <w:proofErr w:type="spellStart"/>
      <w:r>
        <w:t>canvas</w:t>
      </w:r>
      <w:proofErr w:type="spellEnd"/>
      <w:r>
        <w:t>&gt;</w:t>
      </w:r>
      <w:r w:rsidR="00102064">
        <w:t xml:space="preserve"> HTML elementu. Hlavní strukturou Three.js je graf scény</w:t>
      </w:r>
      <w:r w:rsidR="00B31D05">
        <w:t>, který obsahuje objekty</w:t>
      </w:r>
      <w:r w:rsidR="00B31D05">
        <w:rPr>
          <w:lang w:val="en-US"/>
        </w:rPr>
        <w:t xml:space="preserve"> (viz. </w:t>
      </w:r>
      <w:proofErr w:type="spellStart"/>
      <w:r w:rsidR="00B31D05">
        <w:rPr>
          <w:lang w:val="en-US"/>
        </w:rPr>
        <w:t>Obr.X</w:t>
      </w:r>
      <w:proofErr w:type="spellEnd"/>
      <w:r w:rsidR="00B31D05">
        <w:rPr>
          <w:lang w:val="en-US"/>
        </w:rPr>
        <w:t xml:space="preserve">). </w:t>
      </w:r>
      <w:proofErr w:type="spellStart"/>
      <w:r w:rsidR="00B31D05">
        <w:rPr>
          <w:lang w:val="en-US"/>
        </w:rPr>
        <w:t>Stromová</w:t>
      </w:r>
      <w:proofErr w:type="spellEnd"/>
      <w:r w:rsidR="00B31D05">
        <w:rPr>
          <w:lang w:val="en-US"/>
        </w:rPr>
        <w:t xml:space="preserve"> </w:t>
      </w:r>
      <w:proofErr w:type="spellStart"/>
      <w:r w:rsidR="00B31D05">
        <w:rPr>
          <w:lang w:val="en-US"/>
        </w:rPr>
        <w:t>struktura</w:t>
      </w:r>
      <w:proofErr w:type="spellEnd"/>
      <w:r w:rsidR="00B31D05">
        <w:rPr>
          <w:lang w:val="en-US"/>
        </w:rPr>
        <w:t xml:space="preserve"> </w:t>
      </w:r>
      <w:proofErr w:type="spellStart"/>
      <w:r w:rsidR="00B31D05">
        <w:rPr>
          <w:lang w:val="en-US"/>
        </w:rPr>
        <w:t>určuje</w:t>
      </w:r>
      <w:proofErr w:type="spellEnd"/>
      <w:r w:rsidR="00B31D05">
        <w:rPr>
          <w:lang w:val="en-US"/>
        </w:rPr>
        <w:t xml:space="preserve"> </w:t>
      </w:r>
      <w:proofErr w:type="spellStart"/>
      <w:r w:rsidR="00B31D05">
        <w:rPr>
          <w:lang w:val="en-US"/>
        </w:rPr>
        <w:t>polohu</w:t>
      </w:r>
      <w:proofErr w:type="spellEnd"/>
      <w:r w:rsidR="00B31D05">
        <w:rPr>
          <w:lang w:val="en-US"/>
        </w:rPr>
        <w:t xml:space="preserve"> </w:t>
      </w:r>
      <w:proofErr w:type="gramStart"/>
      <w:r w:rsidR="00B31D05">
        <w:rPr>
          <w:lang w:val="en-US"/>
        </w:rPr>
        <w:t>a</w:t>
      </w:r>
      <w:proofErr w:type="gramEnd"/>
      <w:r w:rsidR="00B31D05">
        <w:rPr>
          <w:lang w:val="en-US"/>
        </w:rPr>
        <w:t xml:space="preserve"> </w:t>
      </w:r>
      <w:proofErr w:type="spellStart"/>
      <w:r w:rsidR="00B31D05">
        <w:rPr>
          <w:lang w:val="en-US"/>
        </w:rPr>
        <w:t>orientaci</w:t>
      </w:r>
      <w:proofErr w:type="spellEnd"/>
      <w:r w:rsidR="00B31D05">
        <w:rPr>
          <w:lang w:val="en-US"/>
        </w:rPr>
        <w:t xml:space="preserve"> </w:t>
      </w:r>
      <w:proofErr w:type="spellStart"/>
      <w:r w:rsidR="00B31D05">
        <w:rPr>
          <w:lang w:val="en-US"/>
        </w:rPr>
        <w:t>objektů</w:t>
      </w:r>
      <w:proofErr w:type="spellEnd"/>
      <w:r w:rsidR="00B31D05">
        <w:rPr>
          <w:lang w:val="en-US"/>
        </w:rPr>
        <w:t xml:space="preserve">, </w:t>
      </w:r>
      <w:r w:rsidR="00B31D05">
        <w:t xml:space="preserve">poloha objektu se určuje relativně k jeho rodičovskému objektu. </w:t>
      </w:r>
      <w:r w:rsidR="00B31D05">
        <w:rPr>
          <w:b/>
          <w:bCs/>
        </w:rPr>
        <w:t>Kamera</w:t>
      </w:r>
      <w:r w:rsidR="00B31D05">
        <w:t xml:space="preserve"> může být mimo scénu, jelikož může mít danou, popř. </w:t>
      </w:r>
      <w:proofErr w:type="spellStart"/>
      <w:r w:rsidR="00B31D05">
        <w:t>iteraktivní</w:t>
      </w:r>
      <w:proofErr w:type="spellEnd"/>
      <w:r w:rsidR="00B31D05">
        <w:t xml:space="preserve"> polohu, zároveň pokud má kamera rodičovský objekt a ten mění svou polohu v prostoru, kamera jej bude následovat. </w:t>
      </w:r>
    </w:p>
    <w:p w14:paraId="3D9C3374" w14:textId="77777777" w:rsidR="00814A56" w:rsidRDefault="00814A56" w:rsidP="000D323F">
      <w:pPr>
        <w:rPr>
          <w:highlight w:val="yellow"/>
        </w:rPr>
      </w:pPr>
    </w:p>
    <w:p w14:paraId="40F4EA4D" w14:textId="0353B6E5" w:rsidR="000D323F" w:rsidRPr="000D323F" w:rsidRDefault="000D323F" w:rsidP="000D323F">
      <w:proofErr w:type="spellStart"/>
      <w:r w:rsidRPr="002413F8">
        <w:rPr>
          <w:highlight w:val="yellow"/>
        </w:rPr>
        <w:t>Three</w:t>
      </w:r>
      <w:proofErr w:type="spellEnd"/>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lastRenderedPageBreak/>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w:t>
      </w:r>
      <w:r w:rsidR="00376ACF">
        <w:rPr>
          <w:lang w:eastAsia="en-US"/>
        </w:rPr>
        <w:lastRenderedPageBreak/>
        <w:t xml:space="preserve">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3"/>
                    <a:stretch>
                      <a:fillRect/>
                    </a:stretch>
                  </pic:blipFill>
                  <pic:spPr>
                    <a:xfrm>
                      <a:off x="0" y="0"/>
                      <a:ext cx="5579745" cy="2852420"/>
                    </a:xfrm>
                    <a:prstGeom prst="rect">
                      <a:avLst/>
                    </a:prstGeom>
                  </pic:spPr>
                </pic:pic>
              </a:graphicData>
            </a:graphic>
          </wp:inline>
        </w:drawing>
      </w:r>
    </w:p>
    <w:p w14:paraId="6E019035" w14:textId="1B63079F" w:rsidR="00B40019" w:rsidRDefault="00B40019" w:rsidP="00B40019">
      <w:pPr>
        <w:pStyle w:val="Caption"/>
      </w:pPr>
      <w:r>
        <w:t xml:space="preserve">Obr. </w:t>
      </w:r>
      <w:r>
        <w:fldChar w:fldCharType="begin"/>
      </w:r>
      <w:r>
        <w:instrText xml:space="preserve"> SEQ Obr. \* ARABIC </w:instrText>
      </w:r>
      <w:r>
        <w:fldChar w:fldCharType="separate"/>
      </w:r>
      <w:r w:rsidR="00BD3EFA">
        <w:rPr>
          <w:noProof/>
        </w:rPr>
        <w:t>21</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4"/>
                    <a:stretch>
                      <a:fillRect/>
                    </a:stretch>
                  </pic:blipFill>
                  <pic:spPr>
                    <a:xfrm>
                      <a:off x="0" y="0"/>
                      <a:ext cx="5579745" cy="2602865"/>
                    </a:xfrm>
                    <a:prstGeom prst="rect">
                      <a:avLst/>
                    </a:prstGeom>
                  </pic:spPr>
                </pic:pic>
              </a:graphicData>
            </a:graphic>
          </wp:inline>
        </w:drawing>
      </w:r>
    </w:p>
    <w:p w14:paraId="4AFAB6CE" w14:textId="1ACC72B4" w:rsidR="003635FB" w:rsidRPr="003635FB" w:rsidRDefault="003635FB" w:rsidP="003635FB">
      <w:pPr>
        <w:pStyle w:val="Caption"/>
      </w:pPr>
      <w:r>
        <w:t xml:space="preserve">Obr. </w:t>
      </w:r>
      <w:r>
        <w:fldChar w:fldCharType="begin"/>
      </w:r>
      <w:r>
        <w:instrText xml:space="preserve"> SEQ Obr. \* ARABIC </w:instrText>
      </w:r>
      <w:r>
        <w:fldChar w:fldCharType="separate"/>
      </w:r>
      <w:r w:rsidR="00BD3EFA">
        <w:rPr>
          <w:noProof/>
        </w:rPr>
        <w:t>22</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w:t>
      </w:r>
      <w:proofErr w:type="gramStart"/>
      <w:r w:rsidR="0091338E">
        <w:t>3D</w:t>
      </w:r>
      <w:proofErr w:type="gramEnd"/>
      <w:r w:rsidR="0091338E">
        <w:t xml:space="preserve">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proofErr w:type="gramStart"/>
      <w:r w:rsidR="008945D5">
        <w:t>WebGL</w:t>
      </w:r>
      <w:proofErr w:type="spellEnd"/>
      <w:proofErr w:type="gram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w:t>
      </w:r>
      <w:proofErr w:type="gramStart"/>
      <w:r>
        <w:t>parametry - mohou</w:t>
      </w:r>
      <w:proofErr w:type="gramEnd"/>
      <w:r>
        <w:t xml:space="preserve">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4156990" w14:textId="358F7A4E"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009607A" w14:textId="5C11719A" w:rsidR="00D560AD" w:rsidRPr="00D560AD" w:rsidRDefault="00125106" w:rsidP="00D560AD">
      <w:pPr>
        <w:pStyle w:val="Heading3"/>
      </w:pPr>
      <w:r>
        <w:t>Webová řešení</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5"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lastRenderedPageBreak/>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6"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7"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4026CF11" w14:textId="5EBCDA5D" w:rsidR="005C57E5" w:rsidRDefault="005C57E5" w:rsidP="007F7BCF">
      <w:pPr>
        <w:pStyle w:val="Normlnprvnodsazen"/>
        <w:ind w:firstLine="0"/>
        <w:rPr>
          <w:b/>
          <w:bCs/>
          <w:lang w:eastAsia="en-US"/>
        </w:rPr>
      </w:pPr>
      <w:proofErr w:type="spellStart"/>
      <w:r w:rsidRPr="001F6849">
        <w:rPr>
          <w:b/>
          <w:bCs/>
          <w:lang w:eastAsia="en-US"/>
        </w:rPr>
        <w:t>WonderlandEngine</w:t>
      </w:r>
      <w:proofErr w:type="spellEnd"/>
      <w:r w:rsidR="00125106">
        <w:rPr>
          <w:b/>
          <w:bCs/>
          <w:lang w:eastAsia="en-US"/>
        </w:rPr>
        <w:t xml:space="preserve"> (</w:t>
      </w:r>
      <w:proofErr w:type="spellStart"/>
      <w:r w:rsidR="00125106">
        <w:rPr>
          <w:b/>
          <w:bCs/>
          <w:lang w:eastAsia="en-US"/>
        </w:rPr>
        <w:t>Aframe</w:t>
      </w:r>
      <w:proofErr w:type="spellEnd"/>
      <w:r w:rsidR="00125106">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14"/>
      <w:r>
        <w:t xml:space="preserve">Viz: </w:t>
      </w:r>
      <w:hyperlink r:id="rId48"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49" w:anchor="!/interesting-parallel-bit" w:history="1">
        <w:r w:rsidRPr="000D3D05">
          <w:rPr>
            <w:rStyle w:val="Hyperlink"/>
          </w:rPr>
          <w:t>https://glitch.com/edit/#!/interesting-parallel-bit</w:t>
        </w:r>
      </w:hyperlink>
      <w:commentRangeEnd w:id="114"/>
      <w:r>
        <w:rPr>
          <w:rStyle w:val="CommentReference"/>
        </w:rPr>
        <w:commentReference w:id="114"/>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lastRenderedPageBreak/>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5B65262" w14:textId="77777777" w:rsidR="00125106" w:rsidRPr="001F6849" w:rsidRDefault="00125106" w:rsidP="00125106">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157A498B" w14:textId="77777777" w:rsidR="00125106" w:rsidRDefault="00125106" w:rsidP="007F7BCF">
      <w:pPr>
        <w:pStyle w:val="Normlnprvnodsazen"/>
        <w:ind w:firstLine="0"/>
        <w:rPr>
          <w:b/>
          <w:bCs/>
          <w:lang w:eastAsia="en-US"/>
        </w:rPr>
      </w:pPr>
    </w:p>
    <w:p w14:paraId="673349A7" w14:textId="190C05CE" w:rsidR="00125106" w:rsidRDefault="00E66303" w:rsidP="00E66303">
      <w:pPr>
        <w:pStyle w:val="Heading3"/>
      </w:pPr>
      <w:r>
        <w:t>Webová řešení produkty</w:t>
      </w:r>
    </w:p>
    <w:p w14:paraId="396BA6B2" w14:textId="40A99C91" w:rsidR="00E66303" w:rsidRPr="00E66303" w:rsidRDefault="00E66303" w:rsidP="00E66303">
      <w:r w:rsidRPr="00E66303">
        <w:t>https://learn.framevr.io/</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5B375CAA" w:rsidR="00054069" w:rsidRPr="001F6849" w:rsidRDefault="00054069" w:rsidP="00054069">
      <w:pPr>
        <w:pStyle w:val="Normlnprvnodsazen"/>
        <w:ind w:firstLine="0"/>
      </w:pPr>
      <w:r w:rsidRPr="001F6849">
        <w:fldChar w:fldCharType="begin"/>
      </w:r>
      <w:r w:rsidR="006168A6">
        <w:instrText xml:space="preserve"> ADDIN ZOTERO_ITEM CSL_CITATION {"citationID":"cYRPxs8U","properties":{"formattedCitation":"(Coltekin et al. 2020)","plainCitation":"(Coltekin et al. 2020)","noteIndex":0},"citationItems":[{"id":"TljsDU13/qOLpzI39","uris":["http://zotero.org/groups/4599106/items/F54Y7ICM"],"itemData":{"id":1274,"type":"article-journal","abstract":"This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0"/>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2"/>
          <w:footerReference w:type="default" r:id="rId53"/>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4"/>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6"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7"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4"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CBC9C" w14:textId="77777777" w:rsidR="00F43DD3" w:rsidRDefault="00F43DD3" w:rsidP="0057088F">
      <w:pPr>
        <w:spacing w:after="0" w:line="240" w:lineRule="auto"/>
      </w:pPr>
      <w:r>
        <w:separator/>
      </w:r>
    </w:p>
  </w:endnote>
  <w:endnote w:type="continuationSeparator" w:id="0">
    <w:p w14:paraId="416CF7C4" w14:textId="77777777" w:rsidR="00F43DD3" w:rsidRDefault="00F43DD3"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454D8" w14:textId="77777777" w:rsidR="00F43DD3" w:rsidRDefault="00F43DD3" w:rsidP="0057088F">
      <w:pPr>
        <w:spacing w:after="0" w:line="240" w:lineRule="auto"/>
      </w:pPr>
      <w:r>
        <w:separator/>
      </w:r>
    </w:p>
  </w:footnote>
  <w:footnote w:type="continuationSeparator" w:id="0">
    <w:p w14:paraId="15F46016" w14:textId="77777777" w:rsidR="00F43DD3" w:rsidRDefault="00F43DD3"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653EA3"/>
    <w:multiLevelType w:val="hybridMultilevel"/>
    <w:tmpl w:val="B43E2D4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0"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3"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1"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30"/>
  </w:num>
  <w:num w:numId="6" w16cid:durableId="521938209">
    <w:abstractNumId w:val="45"/>
  </w:num>
  <w:num w:numId="7" w16cid:durableId="619992562">
    <w:abstractNumId w:val="23"/>
  </w:num>
  <w:num w:numId="8" w16cid:durableId="208229350">
    <w:abstractNumId w:val="8"/>
  </w:num>
  <w:num w:numId="9" w16cid:durableId="2076317703">
    <w:abstractNumId w:val="15"/>
  </w:num>
  <w:num w:numId="10" w16cid:durableId="802234337">
    <w:abstractNumId w:val="28"/>
  </w:num>
  <w:num w:numId="11" w16cid:durableId="385684583">
    <w:abstractNumId w:val="19"/>
  </w:num>
  <w:num w:numId="12" w16cid:durableId="65956355">
    <w:abstractNumId w:val="41"/>
  </w:num>
  <w:num w:numId="13" w16cid:durableId="354035738">
    <w:abstractNumId w:val="49"/>
  </w:num>
  <w:num w:numId="14" w16cid:durableId="395475347">
    <w:abstractNumId w:val="1"/>
  </w:num>
  <w:num w:numId="15" w16cid:durableId="1336884254">
    <w:abstractNumId w:val="26"/>
  </w:num>
  <w:num w:numId="16" w16cid:durableId="757364363">
    <w:abstractNumId w:val="35"/>
  </w:num>
  <w:num w:numId="17" w16cid:durableId="2033720445">
    <w:abstractNumId w:val="50"/>
  </w:num>
  <w:num w:numId="18" w16cid:durableId="837696955">
    <w:abstractNumId w:val="43"/>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9"/>
  </w:num>
  <w:num w:numId="24" w16cid:durableId="13649980">
    <w:abstractNumId w:val="6"/>
  </w:num>
  <w:num w:numId="25" w16cid:durableId="1364744581">
    <w:abstractNumId w:val="12"/>
  </w:num>
  <w:num w:numId="26" w16cid:durableId="1671255231">
    <w:abstractNumId w:val="32"/>
  </w:num>
  <w:num w:numId="27" w16cid:durableId="1198667109">
    <w:abstractNumId w:val="44"/>
  </w:num>
  <w:num w:numId="28" w16cid:durableId="619802950">
    <w:abstractNumId w:val="4"/>
  </w:num>
  <w:num w:numId="29" w16cid:durableId="367877274">
    <w:abstractNumId w:val="31"/>
  </w:num>
  <w:num w:numId="30" w16cid:durableId="802776096">
    <w:abstractNumId w:val="5"/>
  </w:num>
  <w:num w:numId="31" w16cid:durableId="742023868">
    <w:abstractNumId w:val="18"/>
  </w:num>
  <w:num w:numId="32" w16cid:durableId="404689245">
    <w:abstractNumId w:val="38"/>
  </w:num>
  <w:num w:numId="33" w16cid:durableId="1361203164">
    <w:abstractNumId w:val="40"/>
  </w:num>
  <w:num w:numId="34" w16cid:durableId="2136636456">
    <w:abstractNumId w:val="29"/>
  </w:num>
  <w:num w:numId="35" w16cid:durableId="882057253">
    <w:abstractNumId w:val="10"/>
  </w:num>
  <w:num w:numId="36" w16cid:durableId="2002463788">
    <w:abstractNumId w:val="46"/>
  </w:num>
  <w:num w:numId="37" w16cid:durableId="1464738753">
    <w:abstractNumId w:val="16"/>
  </w:num>
  <w:num w:numId="38" w16cid:durableId="1462070677">
    <w:abstractNumId w:val="3"/>
  </w:num>
  <w:num w:numId="39" w16cid:durableId="1886866115">
    <w:abstractNumId w:val="34"/>
  </w:num>
  <w:num w:numId="40" w16cid:durableId="965311621">
    <w:abstractNumId w:val="37"/>
  </w:num>
  <w:num w:numId="41" w16cid:durableId="818768559">
    <w:abstractNumId w:val="42"/>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 w:numId="47" w16cid:durableId="976765939">
    <w:abstractNumId w:val="27"/>
  </w:num>
  <w:num w:numId="48" w16cid:durableId="1987278381">
    <w:abstractNumId w:val="48"/>
  </w:num>
  <w:num w:numId="49" w16cid:durableId="344286222">
    <w:abstractNumId w:val="36"/>
  </w:num>
  <w:num w:numId="50" w16cid:durableId="586889268">
    <w:abstractNumId w:val="47"/>
  </w:num>
  <w:num w:numId="51" w16cid:durableId="1214346142">
    <w:abstractNumId w:val="3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5BEE"/>
    <w:rsid w:val="000D6936"/>
    <w:rsid w:val="000D7301"/>
    <w:rsid w:val="000D7436"/>
    <w:rsid w:val="000D767C"/>
    <w:rsid w:val="000E00A9"/>
    <w:rsid w:val="000E030A"/>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6754"/>
    <w:rsid w:val="0049679B"/>
    <w:rsid w:val="00497CF3"/>
    <w:rsid w:val="00497F7B"/>
    <w:rsid w:val="00497FA3"/>
    <w:rsid w:val="004A0366"/>
    <w:rsid w:val="004A111E"/>
    <w:rsid w:val="004A117B"/>
    <w:rsid w:val="004A11B2"/>
    <w:rsid w:val="004A14BA"/>
    <w:rsid w:val="004A4540"/>
    <w:rsid w:val="004A4673"/>
    <w:rsid w:val="004A4A8A"/>
    <w:rsid w:val="004A547C"/>
    <w:rsid w:val="004A5C2D"/>
    <w:rsid w:val="004A6BEA"/>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76F6B"/>
    <w:rsid w:val="007804C0"/>
    <w:rsid w:val="0078088F"/>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9CF"/>
    <w:rsid w:val="00933D07"/>
    <w:rsid w:val="0093570D"/>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57ED"/>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276"/>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6A67"/>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414"/>
    <w:rsid w:val="00D64539"/>
    <w:rsid w:val="00D65217"/>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B17"/>
    <w:rsid w:val="00DD1E22"/>
    <w:rsid w:val="00DD20D6"/>
    <w:rsid w:val="00DD238E"/>
    <w:rsid w:val="00DD691C"/>
    <w:rsid w:val="00DD6F79"/>
    <w:rsid w:val="00DD7256"/>
    <w:rsid w:val="00DD7747"/>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svg"/><Relationship Id="rId42" Type="http://schemas.openxmlformats.org/officeDocument/2006/relationships/image" Target="media/image27.png"/><Relationship Id="rId47" Type="http://schemas.openxmlformats.org/officeDocument/2006/relationships/hyperlink" Target="https://hubs.mozilla.com/jkemrr4" TargetMode="External"/><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foam-jumpy-dianella.glitch.me" TargetMode="External"/><Relationship Id="rId53"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interesting-parallel-bit.glitch.me"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hubs.mozilla.com/bBJ9sxc?hub_invite_id=Lr9efka"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glitch.com/edit/"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8435</TotalTime>
  <Pages>62</Pages>
  <Words>59757</Words>
  <Characters>340616</Characters>
  <Application>Microsoft Office Word</Application>
  <DocSecurity>0</DocSecurity>
  <Lines>2838</Lines>
  <Paragraphs>799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399574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79</cp:revision>
  <cp:lastPrinted>2021-05-23T17:03:00Z</cp:lastPrinted>
  <dcterms:created xsi:type="dcterms:W3CDTF">2023-08-27T13:40:00Z</dcterms:created>
  <dcterms:modified xsi:type="dcterms:W3CDTF">2023-10-17T17:28:00Z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id="TljsDU13"/&gt;&lt;style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