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w:t>
      </w:r>
      <w:proofErr w:type="gramStart"/>
      <w:r w:rsidRPr="00B71937">
        <w:rPr>
          <w:color w:val="000000" w:themeColor="text1"/>
          <w:highlight w:val="yellow"/>
        </w:rPr>
        <w:t>snaží</w:t>
      </w:r>
      <w:proofErr w:type="gramEnd"/>
      <w:r w:rsidRPr="00B71937">
        <w:rPr>
          <w:color w:val="000000" w:themeColor="text1"/>
          <w:highlight w:val="yellow"/>
        </w:rPr>
        <w:t xml:space="preserve">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2EADB28B" w14:textId="77777777" w:rsidR="00584638" w:rsidRDefault="00584638" w:rsidP="00584638">
      <w:pPr>
        <w:pStyle w:val="Normlnprvnodsazen"/>
        <w:rPr>
          <w:highlight w:val="yellow"/>
        </w:rPr>
      </w:pPr>
    </w:p>
    <w:p w14:paraId="2400AEEE" w14:textId="3BA1095F" w:rsidR="00584638" w:rsidRPr="00584638" w:rsidRDefault="00584638" w:rsidP="00584638">
      <w:pPr>
        <w:pStyle w:val="Malnadpis"/>
      </w:pPr>
      <w:r w:rsidRPr="00584638">
        <w:t>Definice problému</w:t>
      </w:r>
    </w:p>
    <w:p w14:paraId="11970B10" w14:textId="0D7D0B92" w:rsidR="00A46F0E" w:rsidRPr="00A46F0E" w:rsidRDefault="00584638" w:rsidP="00584638">
      <w:pPr>
        <w:pStyle w:val="Malnadpis"/>
        <w:rPr>
          <w:lang w:val="en-US"/>
        </w:rPr>
      </w:pPr>
      <w:r w:rsidRPr="00A46F0E">
        <w:rPr>
          <w:lang w:val="en-US"/>
        </w:rPr>
        <w:t xml:space="preserve">“Jak </w:t>
      </w:r>
      <w:proofErr w:type="spellStart"/>
      <w:r w:rsidRPr="00A46F0E">
        <w:rPr>
          <w:lang w:val="en-US"/>
        </w:rPr>
        <w:t>dostat</w:t>
      </w:r>
      <w:proofErr w:type="spellEnd"/>
      <w:r w:rsidRPr="00A46F0E">
        <w:rPr>
          <w:lang w:val="en-US"/>
        </w:rPr>
        <w:t xml:space="preserve"> </w:t>
      </w:r>
      <w:proofErr w:type="spellStart"/>
      <w:r w:rsidRPr="00A46F0E">
        <w:rPr>
          <w:lang w:val="en-US"/>
        </w:rPr>
        <w:t>geografická</w:t>
      </w:r>
      <w:proofErr w:type="spellEnd"/>
      <w:r w:rsidRPr="00A46F0E">
        <w:rPr>
          <w:lang w:val="en-US"/>
        </w:rPr>
        <w:t xml:space="preserve"> data </w:t>
      </w:r>
      <w:proofErr w:type="spellStart"/>
      <w:r w:rsidRPr="00A46F0E">
        <w:rPr>
          <w:lang w:val="en-US"/>
        </w:rPr>
        <w:t>na</w:t>
      </w:r>
      <w:proofErr w:type="spellEnd"/>
      <w:r w:rsidRPr="00A46F0E">
        <w:rPr>
          <w:lang w:val="en-US"/>
        </w:rPr>
        <w:t xml:space="preserve"> web </w:t>
      </w:r>
      <w:proofErr w:type="spellStart"/>
      <w:r w:rsidRPr="00A46F0E">
        <w:rPr>
          <w:lang w:val="en-US"/>
        </w:rPr>
        <w:t>ve</w:t>
      </w:r>
      <w:proofErr w:type="spellEnd"/>
      <w:r w:rsidRPr="00A46F0E">
        <w:rPr>
          <w:lang w:val="en-US"/>
        </w:rPr>
        <w:t xml:space="preserve"> VR.” </w:t>
      </w:r>
    </w:p>
    <w:p w14:paraId="548D283A" w14:textId="10F7CCEB" w:rsidR="00584638" w:rsidRPr="00F66363" w:rsidRDefault="00A46F0E" w:rsidP="00F66363">
      <w:pPr>
        <w:pStyle w:val="Malnadpis"/>
        <w:rPr>
          <w:lang w:val="en-US"/>
        </w:rPr>
      </w:pPr>
      <w:r w:rsidRPr="00A46F0E">
        <w:rPr>
          <w:lang w:val="en-US"/>
        </w:rPr>
        <w:t>Pipelines</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1067F675"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BC7A8B">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DddkAsF4/MUyRxEUG","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61B9EF1F"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rsidRPr="002B3EE7">
        <w:rPr>
          <w:highlight w:val="yellow"/>
        </w:rPr>
        <w:t xml:space="preserve">Vizualizaci velkého množství </w:t>
      </w:r>
      <w:proofErr w:type="gramStart"/>
      <w:r w:rsidR="00370404" w:rsidRPr="002B3EE7">
        <w:rPr>
          <w:highlight w:val="yellow"/>
        </w:rPr>
        <w:t>3D</w:t>
      </w:r>
      <w:proofErr w:type="gramEnd"/>
      <w:r w:rsidR="00370404" w:rsidRPr="002B3EE7">
        <w:rPr>
          <w:highlight w:val="yellow"/>
        </w:rPr>
        <w:t xml:space="preserve"> budov </w:t>
      </w:r>
      <w:r w:rsidR="00E21604" w:rsidRPr="002B3EE7">
        <w:rPr>
          <w:highlight w:val="yellow"/>
        </w:rPr>
        <w:t xml:space="preserve">(veškeré budovy v Holandsku) </w:t>
      </w:r>
      <w:r w:rsidR="00370404" w:rsidRPr="002B3EE7">
        <w:rPr>
          <w:highlight w:val="yellow"/>
        </w:rPr>
        <w:t>pomocí webového prohlížeče řeší</w:t>
      </w:r>
      <w:r w:rsidR="002B3EE7" w:rsidRPr="002B3EE7">
        <w:rPr>
          <w:highlight w:val="yellow"/>
        </w:rPr>
        <w:t xml:space="preserve"> #TODO 3dbag</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4B75AA9D" w14:textId="6339B634" w:rsidR="002B3EE7" w:rsidRDefault="009F7D92" w:rsidP="002B3EE7">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207EBC27" w14:textId="3875C697" w:rsidR="002B3EE7" w:rsidRPr="00D169E7" w:rsidRDefault="002B3EE7" w:rsidP="002B3EE7">
      <w:pPr>
        <w:pStyle w:val="Normlnprvnodsazen"/>
        <w:divId w:val="1117915535"/>
        <w:rPr>
          <w:lang w:eastAsia="en-US"/>
        </w:rPr>
      </w:pPr>
      <w:r>
        <w:rPr>
          <w:lang w:eastAsia="en-US"/>
        </w:rPr>
        <w:t xml:space="preserve">Za účelem nastudování implementačních detailů jednotlivých technologií byly použity oficiální dokumentace, komunitní fóra, ale i tradiční publikace. </w:t>
      </w:r>
      <w:r w:rsidRPr="002B3EE7">
        <w:rPr>
          <w:highlight w:val="yellow"/>
          <w:lang w:val="en-US" w:eastAsia="en-US"/>
        </w:rPr>
        <w:t xml:space="preserve">#todo - </w:t>
      </w:r>
      <w:proofErr w:type="spellStart"/>
      <w:r w:rsidRPr="002B3EE7">
        <w:rPr>
          <w:highlight w:val="yellow"/>
          <w:lang w:val="en-US" w:eastAsia="en-US"/>
        </w:rPr>
        <w:t>vypsat</w:t>
      </w:r>
      <w:proofErr w:type="spellEnd"/>
    </w:p>
    <w:p w14:paraId="4C7139A4" w14:textId="1EA60C7C" w:rsidR="00413905" w:rsidRPr="001F6849" w:rsidRDefault="00413905" w:rsidP="00413905">
      <w:pPr>
        <w:pStyle w:val="Normlnprvnodsazen"/>
        <w:ind w:firstLine="0"/>
        <w:divId w:val="1117915535"/>
        <w:rPr>
          <w:lang w:eastAsia="en-US"/>
        </w:rPr>
      </w:pPr>
      <w:del w:id="33" w:author="Jan Horák" w:date="2023-06-15T11:55:00Z">
        <w:r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2474C135"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264D8EE1"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BC7A8B">
        <w:instrText xml:space="preserve"> ADDIN ZOTERO_ITEM CSL_CITATION {"citationID":"3CtlPLsy","properties":{"formattedCitation":"(Coltekin et al. 2020)","plainCitation":"(Coltekin et al. 2020)","noteIndex":0},"citationItems":[{"id":"DddkAsF4/6rLe0ClE","uris":["http://zotero.org/groups/4599106/items/F54Y7ICM"],"itemData":{"id":"9DyV48Zt/oRbg8WmZ","type":"article-journal","abstract":"This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625D92A1"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335287FD"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746A41">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57C9E3FF"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6557AB46"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BC7A8B">
        <w:instrText xml:space="preserve"> ADDIN ZOTERO_ITEM CSL_CITATION {"citationID":"1qIlQgrk","properties":{"formattedCitation":"(Coltekin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57CFF13D"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5</w:t>
      </w:r>
      <w:r w:rsidRPr="001F6849">
        <w:fldChar w:fldCharType="end"/>
      </w:r>
      <w:r w:rsidRPr="001F6849">
        <w:t xml:space="preserve"> Dělení HMD, zdroj: </w:t>
      </w:r>
      <w:r w:rsidRPr="001F6849">
        <w:fldChar w:fldCharType="begin"/>
      </w:r>
      <w:r w:rsidR="00BC7A8B">
        <w:instrText xml:space="preserve"> ADDIN ZOTERO_ITEM CSL_CITATION {"citationID":"o3pU5io5","properties":{"formattedCitation":"(Coltekin et al. 2020)","plainCitation":"(Coltekin et al. 2020)","noteIndex":0},"citationItems":[{"id":"DddkAsF4/6rLe0ClE","uris":["http://zotero.org/groups/4599106/items/F54Y7ICM"],"itemData":{"id":"9DyV48Zt/oRbg8WmZ","type":"article-journal","abstract":"This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4B653051" w:rsidR="00863307" w:rsidRPr="001D0D02" w:rsidRDefault="00863307" w:rsidP="00863307">
      <w:pPr>
        <w:pStyle w:val="Caption"/>
        <w:rPr>
          <w:lang w:val="en-US"/>
        </w:rPr>
      </w:pPr>
      <w:r>
        <w:t xml:space="preserve">Obr. </w:t>
      </w:r>
      <w:r>
        <w:fldChar w:fldCharType="begin"/>
      </w:r>
      <w:r>
        <w:instrText xml:space="preserve"> SEQ Obr. \* ARABIC </w:instrText>
      </w:r>
      <w:r>
        <w:fldChar w:fldCharType="separate"/>
      </w:r>
      <w:r w:rsidR="00746A41">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6007ABE7"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14A80">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0F09E144"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BC7A8B">
        <w:instrText xml:space="preserve"> ADDIN ZOTERO_ITEM CSL_CITATION {"citationID":"Vvs5N4QI","properties":{"formattedCitation":"(Coltekin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7B7CC465"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1142FBAB">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026A408C"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746A41">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5C2D4ED7" w:rsidR="001100A3" w:rsidRDefault="001100A3" w:rsidP="001100A3">
      <w:pPr>
        <w:pStyle w:val="Caption"/>
      </w:pPr>
      <w:r>
        <w:t xml:space="preserve">Obr. </w:t>
      </w:r>
      <w:r>
        <w:fldChar w:fldCharType="begin"/>
      </w:r>
      <w:r>
        <w:instrText xml:space="preserve"> SEQ Obr. \* ARABIC </w:instrText>
      </w:r>
      <w:r>
        <w:fldChar w:fldCharType="separate"/>
      </w:r>
      <w:r w:rsidR="00746A41">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2267B9E5" w:rsidR="00DD2072" w:rsidRDefault="00DD2072" w:rsidP="00DD2072">
      <w:r>
        <w:t xml:space="preserve">Typ </w:t>
      </w:r>
      <w:proofErr w:type="spellStart"/>
      <w:r>
        <w:t>itnerakce</w:t>
      </w:r>
      <w:proofErr w:type="spellEnd"/>
      <w:r>
        <w:t xml:space="preserve"> s </w:t>
      </w:r>
      <w:proofErr w:type="spellStart"/>
      <w:r>
        <w:t>apliakcí</w:t>
      </w:r>
      <w:proofErr w:type="spellEnd"/>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587F8812" w14:textId="229CDB25" w:rsidR="00DD2072" w:rsidRDefault="00DD2072" w:rsidP="00DD2072">
      <w:pPr>
        <w:pStyle w:val="Normlnprvnodsazen"/>
        <w:ind w:firstLine="0"/>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Pr>
          <w:lang w:eastAsia="en-US"/>
        </w:rPr>
        <w:t>rozhraním,</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implementaci pokročilého pohybu </w:t>
      </w:r>
      <w:r w:rsidR="000D4A30">
        <w:rPr>
          <w:lang w:eastAsia="en-US"/>
        </w:rPr>
        <w:lastRenderedPageBreak/>
        <w:t>(</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p>
    <w:p w14:paraId="6BDE09B2" w14:textId="1F8030B2" w:rsidR="00D06836" w:rsidRPr="00DD2072" w:rsidRDefault="00D06836" w:rsidP="00DD2072">
      <w:pPr>
        <w:pStyle w:val="Normlnprvnodsazen"/>
        <w:ind w:firstLine="0"/>
        <w:rPr>
          <w:lang w:eastAsia="en-US"/>
        </w:rPr>
      </w:pPr>
      <w:r w:rsidRPr="00D06836">
        <w:rPr>
          <w:noProof/>
          <w:lang w:eastAsia="en-US"/>
        </w:rPr>
        <w:drawing>
          <wp:inline distT="0" distB="0" distL="0" distR="0" wp14:anchorId="13D8E25A" wp14:editId="256C0EF0">
            <wp:extent cx="2534054" cy="1975449"/>
            <wp:effectExtent l="0" t="0" r="0" b="6350"/>
            <wp:docPr id="515606031" name="Picture 1" descr="A red and blue sphe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6031" name="Picture 1" descr="A red and blue spheres&#10;&#10;Description automatically generated"/>
                    <pic:cNvPicPr/>
                  </pic:nvPicPr>
                  <pic:blipFill>
                    <a:blip r:embed="rId29"/>
                    <a:stretch>
                      <a:fillRect/>
                    </a:stretch>
                  </pic:blipFill>
                  <pic:spPr>
                    <a:xfrm>
                      <a:off x="0" y="0"/>
                      <a:ext cx="2583076" cy="2013665"/>
                    </a:xfrm>
                    <a:prstGeom prst="rect">
                      <a:avLst/>
                    </a:prstGeom>
                  </pic:spPr>
                </pic:pic>
              </a:graphicData>
            </a:graphic>
          </wp:inline>
        </w:drawing>
      </w:r>
    </w:p>
    <w:p w14:paraId="112F4C9A" w14:textId="64FE3254" w:rsidR="00DD2072" w:rsidRPr="00DD2072" w:rsidRDefault="00DD2072" w:rsidP="00DD2072">
      <w:pPr>
        <w:pStyle w:val="Normlnprvnodsazen"/>
        <w:ind w:firstLine="0"/>
        <w:rPr>
          <w:lang w:eastAsia="en-US"/>
        </w:rPr>
      </w:pPr>
      <w:r>
        <w:rPr>
          <w:lang w:eastAsia="en-US"/>
        </w:rPr>
        <w:t xml:space="preserve"> Zároveň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lastRenderedPageBreak/>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085E4CD8"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w:t>
      </w:r>
      <w:r w:rsidR="00506131" w:rsidRPr="001F6849">
        <w:lastRenderedPageBreak/>
        <w:t>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6DEBFC82">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2684C4B8"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7621853F"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12</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71057B8A"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9276C4">
        <w:rPr>
          <w:highlight w:val="yellow"/>
        </w:rPr>
        <w:t>Náročnost tvorby těchto dat je vysoká, tudíž i jejich dostupnost pro běžného uživatele a podpora napříč softwarovými řešeními je nízká</w:t>
      </w:r>
      <w:r>
        <w:t xml:space="preserve">.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3" w:history="1">
        <w:r w:rsidR="00AB173B" w:rsidRPr="008F59DC">
          <w:rPr>
            <w:rStyle w:val="Hyperlink"/>
            <w:lang w:val="en-US"/>
          </w:rPr>
          <w:t>https://github.com/pka/awesome-3d-tiles</w:t>
        </w:r>
      </w:hyperlink>
    </w:p>
    <w:p w14:paraId="00CB6616" w14:textId="00DBECC6"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pohne </w:t>
      </w:r>
      <w:proofErr w:type="spellStart"/>
      <w:r w:rsidR="00D83A28" w:rsidRPr="00D83A28">
        <w:rPr>
          <w:highlight w:val="yellow"/>
        </w:rPr>
        <w:t>hýblátkem</w:t>
      </w:r>
      <w:proofErr w:type="spellEnd"/>
      <w:r w:rsidR="00D83A28" w:rsidRPr="00D83A28">
        <w:rPr>
          <w:highlight w:val="yellow"/>
        </w:rPr>
        <w:t xml:space="preserve"> a reliéf se </w:t>
      </w:r>
      <w:proofErr w:type="gramStart"/>
      <w:r w:rsidR="00D83A28" w:rsidRPr="00D83A28">
        <w:rPr>
          <w:highlight w:val="yellow"/>
        </w:rPr>
        <w:t>zvětší</w:t>
      </w:r>
      <w:proofErr w:type="gramEnd"/>
      <w:r w:rsidR="00D83A28" w:rsidRPr="00D83A28">
        <w:rPr>
          <w:highlight w:val="yellow"/>
        </w:rPr>
        <w:t xml:space="preserve"> 2x – 3x atd.</w:t>
      </w:r>
    </w:p>
    <w:p w14:paraId="47CC4203" w14:textId="77777777" w:rsidR="00B41874" w:rsidRDefault="00B41874" w:rsidP="00B41874">
      <w:pPr>
        <w:pStyle w:val="Normlnprvnodsazen"/>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t>.</w:t>
      </w:r>
    </w:p>
    <w:p w14:paraId="020D5924" w14:textId="77777777" w:rsidR="00B41874" w:rsidRDefault="00B41874" w:rsidP="00B41874">
      <w:pPr>
        <w:pStyle w:val="Normlnprvnodsazen"/>
      </w:pPr>
      <w:r w:rsidRPr="009276C4">
        <w:rPr>
          <w:b/>
          <w:bCs/>
        </w:rPr>
        <w:t>Topografické mapy:</w:t>
      </w:r>
      <w:r>
        <w:rPr>
          <w:b/>
          <w:bCs/>
        </w:rP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77777777"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proofErr w:type="gramStart"/>
      <w:r>
        <w:t>měřítko</w:t>
      </w:r>
      <w:proofErr w:type="gramEnd"/>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w:t>
      </w:r>
      <w:r>
        <w:rPr>
          <w:lang w:eastAsia="en-US"/>
        </w:rPr>
        <w:lastRenderedPageBreak/>
        <w:t>znamená nadmořskou výšku. Je tedy nutné vzít v potaz rozsah hodnot 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50E42F2"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 xml:space="preserve">(1 000 </w:t>
      </w:r>
      <w:proofErr w:type="gramStart"/>
      <w:r>
        <w:rPr>
          <w:b/>
          <w:bCs/>
          <w:lang w:val="en-US" w:eastAsia="en-US"/>
        </w:rPr>
        <w:t>000 :</w:t>
      </w:r>
      <w:proofErr w:type="gramEnd"/>
      <w:r>
        <w:rPr>
          <w:b/>
          <w:bCs/>
          <w:lang w:eastAsia="en-US"/>
        </w:rPr>
        <w:t xml:space="preserve">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4">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A598C31" w14:textId="77777777" w:rsidR="00B41874" w:rsidRDefault="00B41874" w:rsidP="00B41874">
      <w:pPr>
        <w:pStyle w:val="Caption"/>
      </w:pPr>
      <w:r>
        <w:t xml:space="preserve">Obr. </w:t>
      </w:r>
      <w:r>
        <w:fldChar w:fldCharType="begin"/>
      </w:r>
      <w:r>
        <w:instrText xml:space="preserve"> SEQ Obr. \* ARABIC </w:instrText>
      </w:r>
      <w:r>
        <w:fldChar w:fldCharType="separate"/>
      </w:r>
      <w:r>
        <w:rPr>
          <w:noProof/>
        </w:rPr>
        <w:t>27</w:t>
      </w:r>
      <w:r>
        <w:fldChar w:fldCharType="end"/>
      </w:r>
      <w:r>
        <w:t xml:space="preserve"> Porovnání měřítek map ve webovém prostředí ve 2D prostředí a 3D </w:t>
      </w:r>
      <w:proofErr w:type="gramStart"/>
      <w:r>
        <w:t>prostředí..</w:t>
      </w:r>
      <w:proofErr w:type="gramEnd"/>
      <w:r>
        <w:t xml:space="preserve">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p>
    <w:p w14:paraId="08642B04" w14:textId="77777777" w:rsidR="00B41874" w:rsidRDefault="00B41874" w:rsidP="00B41874">
      <w:pPr>
        <w:pStyle w:val="Normlnprvnodsazen"/>
        <w:ind w:firstLine="0"/>
        <w:rPr>
          <w:lang w:eastAsia="en-US"/>
        </w:rPr>
      </w:pPr>
    </w:p>
    <w:p w14:paraId="697F4B12" w14:textId="77777777" w:rsidR="00B41874" w:rsidRDefault="00B41874" w:rsidP="00B41874">
      <w:pPr>
        <w:pStyle w:val="Normlnprvnodsazen"/>
        <w:ind w:firstLine="0"/>
      </w:pPr>
    </w:p>
    <w:p w14:paraId="4674482E" w14:textId="65F0FF4E" w:rsidR="00AB45B4" w:rsidRDefault="00AB45B4" w:rsidP="00331DCE">
      <w:pPr>
        <w:pStyle w:val="Normlnprvnodsazen"/>
      </w:pPr>
      <w:r w:rsidRPr="001F6849">
        <w:t xml:space="preserve">Jako důležitou problematiku zmiňuje </w:t>
      </w:r>
      <w:r w:rsidRPr="001F6849">
        <w:fldChar w:fldCharType="begin"/>
      </w:r>
      <w:r w:rsidR="00BC7A8B">
        <w:instrText xml:space="preserve"> ADDIN ZOTERO_ITEM CSL_CITATION {"citationID":"pyYXfhhk","properties":{"formattedCitation":"(Coltekin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w:t>
      </w:r>
      <w:r w:rsidR="00A32AF4" w:rsidRPr="001F6849">
        <w:lastRenderedPageBreak/>
        <w:t>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BC7A8B">
        <w:instrText xml:space="preserve"> ADDIN ZOTERO_ITEM CSL_CITATION {"citationID":"cz6cyLsT","properties":{"formattedCitation":"(Coltekin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5"/>
                    <a:stretch>
                      <a:fillRect/>
                    </a:stretch>
                  </pic:blipFill>
                  <pic:spPr>
                    <a:xfrm>
                      <a:off x="0" y="0"/>
                      <a:ext cx="5579745" cy="3993515"/>
                    </a:xfrm>
                    <a:prstGeom prst="rect">
                      <a:avLst/>
                    </a:prstGeom>
                  </pic:spPr>
                </pic:pic>
              </a:graphicData>
            </a:graphic>
          </wp:inline>
        </w:drawing>
      </w:r>
    </w:p>
    <w:p w14:paraId="00AB9F73" w14:textId="086AA2C6" w:rsidR="00B2682C" w:rsidRPr="001F6849" w:rsidRDefault="00B2682C" w:rsidP="00B2682C">
      <w:pPr>
        <w:pStyle w:val="Caption"/>
      </w:pPr>
      <w:r>
        <w:t xml:space="preserve">Obr. </w:t>
      </w:r>
      <w:r>
        <w:fldChar w:fldCharType="begin"/>
      </w:r>
      <w:r>
        <w:instrText xml:space="preserve"> SEQ Obr. \* ARABIC </w:instrText>
      </w:r>
      <w:r>
        <w:fldChar w:fldCharType="separate"/>
      </w:r>
      <w:r w:rsidR="00746A41">
        <w:rPr>
          <w:noProof/>
        </w:rPr>
        <w:t>13</w:t>
      </w:r>
      <w:r>
        <w:fldChar w:fldCharType="end"/>
      </w:r>
      <w:r>
        <w:t xml:space="preserve"> </w:t>
      </w:r>
      <w:r w:rsidR="00B71937">
        <w:t xml:space="preserve">Klasifikace </w:t>
      </w:r>
      <w:proofErr w:type="gramStart"/>
      <w:r w:rsidR="00B71937">
        <w:t>3D</w:t>
      </w:r>
      <w:proofErr w:type="gramEnd"/>
      <w:r w:rsidR="00B71937">
        <w:t xml:space="preserve"> vizualizací, na </w:t>
      </w:r>
      <w:proofErr w:type="spellStart"/>
      <w:r w:rsidR="00B71937">
        <w:t>zaákldě</w:t>
      </w:r>
      <w:proofErr w:type="spellEnd"/>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5AD4FEF5"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BC7A8B">
        <w:instrText xml:space="preserve"> ADDIN ZOTERO_ITEM CSL_CITATION {"citationID":"Qk91xJhn","properties":{"formattedCitation":"(Coltekin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0CD5F2F8"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rsidR="000A08D9" w:rsidRPr="00932527">
        <w:rPr>
          <w:highlight w:val="yellow"/>
        </w:rPr>
        <w:t xml:space="preserve">možnosti uchovat informaci o </w:t>
      </w:r>
      <w:proofErr w:type="spellStart"/>
      <w:r w:rsidR="000A08D9" w:rsidRPr="00932527">
        <w:rPr>
          <w:highlight w:val="yellow"/>
        </w:rPr>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lastRenderedPageBreak/>
        <w:t>relevantní pro tuto práci</w:t>
      </w:r>
      <w:r w:rsidR="00153841">
        <w:t xml:space="preserve">. </w:t>
      </w:r>
      <w:r w:rsidR="000A08D9">
        <w:t xml:space="preserve">Z nich pak budou vybráni kandidáti pro tvorbu pilotní aplikace, kteří budou podrobněji popsáni. </w:t>
      </w:r>
      <w:r w:rsidR="00CB71DF" w:rsidRPr="00CB71DF">
        <w:rPr>
          <w:highlight w:val="yellow"/>
          <w:lang w:val="en-US"/>
        </w:rPr>
        <w:t xml:space="preserve">#TODO – </w:t>
      </w:r>
      <w:proofErr w:type="spellStart"/>
      <w:r w:rsidR="00CB71DF" w:rsidRPr="00CB71DF">
        <w:rPr>
          <w:highlight w:val="yellow"/>
          <w:lang w:val="en-US"/>
        </w:rPr>
        <w:t>zminit</w:t>
      </w:r>
      <w:proofErr w:type="spellEnd"/>
      <w:r w:rsidR="00CB71DF" w:rsidRPr="00CB71DF">
        <w:rPr>
          <w:highlight w:val="yellow"/>
          <w:lang w:val="en-US"/>
        </w:rPr>
        <w:t xml:space="preserve"> </w:t>
      </w:r>
      <w:proofErr w:type="spellStart"/>
      <w:r w:rsidR="00CB71DF" w:rsidRPr="00CB71DF">
        <w:rPr>
          <w:highlight w:val="yellow"/>
          <w:lang w:val="en-US"/>
        </w:rPr>
        <w:t>geoformaty</w:t>
      </w:r>
      <w:proofErr w:type="spellEnd"/>
      <w:r w:rsidR="00CB71DF" w:rsidRPr="00CB71DF">
        <w:rPr>
          <w:highlight w:val="yellow"/>
          <w:lang w:val="en-US"/>
        </w:rPr>
        <w:t xml:space="preserve">, ale </w:t>
      </w:r>
      <w:proofErr w:type="spellStart"/>
      <w:r w:rsidR="00CB71DF" w:rsidRPr="00CB71DF">
        <w:rPr>
          <w:highlight w:val="yellow"/>
          <w:lang w:val="en-US"/>
        </w:rPr>
        <w:t>nejit</w:t>
      </w:r>
      <w:proofErr w:type="spellEnd"/>
      <w:r w:rsidR="00CB71DF" w:rsidRPr="00CB71DF">
        <w:rPr>
          <w:highlight w:val="yellow"/>
          <w:lang w:val="en-US"/>
        </w:rPr>
        <w:t xml:space="preserve"> </w:t>
      </w:r>
      <w:proofErr w:type="spellStart"/>
      <w:r w:rsidR="00CB71DF" w:rsidRPr="00CB71DF">
        <w:rPr>
          <w:highlight w:val="yellow"/>
          <w:lang w:val="en-US"/>
        </w:rPr>
        <w:t>moc</w:t>
      </w:r>
      <w:proofErr w:type="spellEnd"/>
      <w:r w:rsidR="00CB71DF" w:rsidRPr="00CB71DF">
        <w:rPr>
          <w:highlight w:val="yellow"/>
          <w:lang w:val="en-US"/>
        </w:rPr>
        <w:t xml:space="preserve"> </w:t>
      </w:r>
      <w:proofErr w:type="spellStart"/>
      <w:r w:rsidR="00CB71DF" w:rsidRPr="00CB71DF">
        <w:rPr>
          <w:highlight w:val="yellow"/>
          <w:lang w:val="en-US"/>
        </w:rPr>
        <w:t>podrobn</w:t>
      </w:r>
      <w:proofErr w:type="spellEnd"/>
      <w:r w:rsidR="00CB71DF" w:rsidRPr="00CB71DF">
        <w:rPr>
          <w:highlight w:val="yellow"/>
        </w:rPr>
        <w:t xml:space="preserve">ě, hlavně </w:t>
      </w:r>
      <w:proofErr w:type="spellStart"/>
      <w:r w:rsidR="00CB71DF" w:rsidRPr="00CB71DF">
        <w:rPr>
          <w:highlight w:val="yellow"/>
        </w:rPr>
        <w:t>gltf</w:t>
      </w:r>
      <w:proofErr w:type="spellEnd"/>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13E3A211" w14:textId="765F3EBE" w:rsidR="00FC3789" w:rsidRDefault="006C458C" w:rsidP="00FC378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2C2EFC05"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6DCB910B"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w:t>
      </w:r>
      <w:r>
        <w:rPr>
          <w:lang w:eastAsia="en-US"/>
        </w:rPr>
        <w:lastRenderedPageBreak/>
        <w:t>formát minimalizující GPU paměť</w:t>
      </w:r>
      <w:r w:rsidR="00A8032F">
        <w:rPr>
          <w:lang w:eastAsia="en-US"/>
        </w:rPr>
        <w:t>.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C773C">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https://www.rapidcompact.com/3d-pipel...","title":"Best Practices for Compressing glTF Textures | Eric Chadwick | 3D Pipeline Days 2023","URL":"https://www.youtube.com/watch?v=vX7jPajwLUo","author":[{"family":"Chadwick","given":"Eric"}],"accessed":{"date-parts":[["2023",11,8]]},"issued":{"date-parts":[["2023"]]},"citation-key":"chadwickBestPracticesCompressing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10C4F004" w14:textId="1650E391"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714A80">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6FA9180D"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Pr>
          <w:noProof/>
        </w:rPr>
        <w:t>3</w:t>
      </w:r>
      <w:r>
        <w:fldChar w:fldCharType="end"/>
      </w:r>
      <w:r>
        <w:t xml:space="preserve"> Formáty pro textury. </w:t>
      </w:r>
      <w:r w:rsidR="00470CBF">
        <w:fldChar w:fldCharType="begin"/>
      </w:r>
      <w:r w:rsidR="00BC7A8B">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https://www.rapidcompact.com/3d-pipel...","title":"Best Practices for Compressing glTF Textures | Eric Chadwick | 3D Pipeline Days 2023","URL":"https://www.youtube.com/watch?v=vX7jPajwLUo","author":[{"family":"Chadwick","given":"Eric"}],"accessed":{"date-parts":[["2023",11,8]]},"issued":{"date-parts":[["2023"]]},"citation-key":"chadwickBestPracticesCompressing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2E704D79" w:rsidR="00B1180A" w:rsidRPr="00B1180A" w:rsidRDefault="00EE12F5" w:rsidP="003A5BDB">
      <w:pPr>
        <w:pStyle w:val="Caption"/>
      </w:pPr>
      <w:r>
        <w:t xml:space="preserve">Obr. </w:t>
      </w:r>
      <w:r>
        <w:fldChar w:fldCharType="begin"/>
      </w:r>
      <w:r>
        <w:instrText xml:space="preserve"> SEQ Obr. \* ARABIC </w:instrText>
      </w:r>
      <w:r>
        <w:fldChar w:fldCharType="separate"/>
      </w:r>
      <w:r w:rsidR="00746A41">
        <w:rPr>
          <w:noProof/>
        </w:rPr>
        <w:t>14</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9"/>
                    <a:stretch>
                      <a:fillRect/>
                    </a:stretch>
                  </pic:blipFill>
                  <pic:spPr>
                    <a:xfrm>
                      <a:off x="0" y="0"/>
                      <a:ext cx="2671063" cy="1939387"/>
                    </a:xfrm>
                    <a:prstGeom prst="rect">
                      <a:avLst/>
                    </a:prstGeom>
                  </pic:spPr>
                </pic:pic>
              </a:graphicData>
            </a:graphic>
          </wp:inline>
        </w:drawing>
      </w:r>
    </w:p>
    <w:p w14:paraId="62B42586" w14:textId="6D1D1D0A"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746A41">
        <w:rPr>
          <w:noProof/>
          <w:highlight w:val="yellow"/>
        </w:rPr>
        <w:t>15</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6CDB559B"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746A41">
        <w:rPr>
          <w:noProof/>
        </w:rPr>
        <w:t>16</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25C019F6"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746A41">
        <w:rPr>
          <w:noProof/>
        </w:rPr>
        <w:t>17</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proofErr w:type="gramStart"/>
      <w:r w:rsidR="00DD4B34">
        <w:t>oko</w:t>
      </w:r>
      <w:proofErr w:type="gramEnd"/>
      <w:r w:rsidR="00DD4B34">
        <w:t xml:space="preserve">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lastRenderedPageBreak/>
        <w:t>Osvětlení ovlivňuje</w:t>
      </w:r>
      <w:r w:rsidR="00DD4B34">
        <w:t xml:space="preserve"> tedy </w:t>
      </w:r>
      <w:proofErr w:type="gramStart"/>
      <w:r w:rsidR="00441CF7">
        <w:t>ovlivňuje</w:t>
      </w:r>
      <w:proofErr w:type="gramEnd"/>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15C97DCE">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5D5C0F9F" w:rsidR="008A7EFA" w:rsidRDefault="008A7EFA" w:rsidP="008A7EFA">
      <w:pPr>
        <w:pStyle w:val="Caption"/>
      </w:pPr>
      <w:r>
        <w:t xml:space="preserve">Obr. </w:t>
      </w:r>
      <w:r>
        <w:fldChar w:fldCharType="begin"/>
      </w:r>
      <w:r>
        <w:instrText xml:space="preserve"> SEQ Obr. \* ARABIC </w:instrText>
      </w:r>
      <w:r>
        <w:fldChar w:fldCharType="separate"/>
      </w:r>
      <w:r w:rsidR="00746A41">
        <w:rPr>
          <w:noProof/>
        </w:rPr>
        <w:t>18</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7777777" w:rsidR="009F4413" w:rsidRDefault="009F4413" w:rsidP="009F4413">
      <w:pPr>
        <w:pStyle w:val="Normlnprvnodsazen"/>
        <w:numPr>
          <w:ilvl w:val="0"/>
          <w:numId w:val="54"/>
        </w:numPr>
      </w:pPr>
      <w:r w:rsidRPr="00D2399F">
        <w:rPr>
          <w:b/>
          <w:bCs/>
        </w:rPr>
        <w:t>Velikost a počet textur</w:t>
      </w:r>
      <w:r>
        <w:t xml:space="preserve"> – Textury je zpravidla nutné nejvíce </w:t>
      </w:r>
      <w:proofErr w:type="gramStart"/>
      <w:r>
        <w:t>optimalizovat</w:t>
      </w:r>
      <w:proofErr w:type="gramEnd"/>
      <w:r>
        <w:t xml:space="preserve"> a to jak jejich velikost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P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5C71F6BA"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 </w:t>
      </w:r>
      <w:r w:rsidR="002F5A56" w:rsidRPr="00BE6F26">
        <w:rPr>
          <w:highlight w:val="yellow"/>
        </w:rPr>
        <w:t xml:space="preserve">jedná se však o nový produkt stále ve vývoji, jelikož samotné </w:t>
      </w:r>
      <w:proofErr w:type="spellStart"/>
      <w:r w:rsidR="002F5A56" w:rsidRPr="00BE6F26">
        <w:rPr>
          <w:highlight w:val="yellow"/>
        </w:rPr>
        <w:t>WebXR</w:t>
      </w:r>
      <w:proofErr w:type="spellEnd"/>
      <w:r w:rsidR="002F5A56" w:rsidRPr="00BE6F26">
        <w:rPr>
          <w:highlight w:val="yellow"/>
        </w:rPr>
        <w:t xml:space="preserve"> API je stále novou specifikací.</w:t>
      </w:r>
      <w:r w:rsidR="002F5A56">
        <w:t xml:space="preserve"> </w:t>
      </w:r>
    </w:p>
    <w:p w14:paraId="3AF052DC" w14:textId="42FA3B53" w:rsidR="004D6387" w:rsidRPr="00F66363"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10A6E824"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746A41">
        <w:rPr>
          <w:noProof/>
        </w:rPr>
        <w:t>19</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3EF5FF4C"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20</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351F082B" w:rsidR="00637A27" w:rsidRPr="00637A27" w:rsidRDefault="00637A27" w:rsidP="00637A27">
      <w:pPr>
        <w:pStyle w:val="Caption"/>
      </w:pPr>
      <w:r>
        <w:t xml:space="preserve">Obr. </w:t>
      </w:r>
      <w:r>
        <w:fldChar w:fldCharType="begin"/>
      </w:r>
      <w:r>
        <w:instrText xml:space="preserve"> SEQ Obr. \* ARABIC </w:instrText>
      </w:r>
      <w:r>
        <w:fldChar w:fldCharType="separate"/>
      </w:r>
      <w:r w:rsidR="00746A41">
        <w:rPr>
          <w:noProof/>
        </w:rPr>
        <w:t>21</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645661E1"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22</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w:t>
      </w:r>
      <w:r w:rsidR="007F7BCF" w:rsidRPr="001F6849">
        <w:rPr>
          <w:bCs/>
          <w:i/>
          <w:iCs/>
        </w:rPr>
        <w:lastRenderedPageBreak/>
        <w:t>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lastRenderedPageBreak/>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 xml:space="preserve">široký a různorodý ekosystém technologií. Za účelem vývoje úspěšné aplikace je nutné zohlednit aspekt kompatibility dané aplikace s webovým prohlížečem </w:t>
      </w:r>
      <w:r w:rsidR="00C90E92" w:rsidRPr="001F6849">
        <w:lastRenderedPageBreak/>
        <w:t>(</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C11233B"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14A80">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0E63AD04" w14:textId="20F120FC" w:rsidR="0021568E" w:rsidRDefault="007E3F0A" w:rsidP="0021568E">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r w:rsidR="00884108">
        <w:t xml:space="preserve"> </w:t>
      </w:r>
    </w:p>
    <w:p w14:paraId="02D64007" w14:textId="190BD90A" w:rsidR="0021568E" w:rsidRPr="00231D31" w:rsidRDefault="0021568E" w:rsidP="0021568E">
      <w:pPr>
        <w:pStyle w:val="Normlnprvnodsazen"/>
        <w:rPr>
          <w:lang w:val="en-US" w:eastAsia="en-US"/>
        </w:rPr>
      </w:pPr>
      <w:r>
        <w:rPr>
          <w:lang w:eastAsia="en-US"/>
        </w:rPr>
        <w:t xml:space="preserve">Vývoj virtuálních </w:t>
      </w:r>
      <w:r w:rsidR="00D926B2">
        <w:rPr>
          <w:lang w:eastAsia="en-US"/>
        </w:rPr>
        <w:t>imerzních</w:t>
      </w:r>
      <w:r>
        <w:rPr>
          <w:lang w:eastAsia="en-US"/>
        </w:rPr>
        <w:t xml:space="preserve"> prostředí z velké části na tradiční obrazovce vyžaduje dodatečné nástroje umožňující prototypování a testování při vývoji. Dostupnost HMD zařízení je stále na takové </w:t>
      </w:r>
      <w:r w:rsidR="00D926B2">
        <w:rPr>
          <w:lang w:eastAsia="en-US"/>
        </w:rPr>
        <w:t>úrovni, aby</w:t>
      </w:r>
      <w:r>
        <w:rPr>
          <w:lang w:eastAsia="en-US"/>
        </w:rP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lang w:eastAsia="en-US"/>
        </w:rPr>
        <w:t>Immersive</w:t>
      </w:r>
      <w:proofErr w:type="spellEnd"/>
      <w:r>
        <w:rPr>
          <w:b/>
          <w:bCs/>
          <w:lang w:eastAsia="en-US"/>
        </w:rPr>
        <w:t xml:space="preserve"> web </w:t>
      </w:r>
      <w:proofErr w:type="spellStart"/>
      <w:r>
        <w:rPr>
          <w:b/>
          <w:bCs/>
          <w:lang w:eastAsia="en-US"/>
        </w:rPr>
        <w:t>emmulator</w:t>
      </w:r>
      <w:proofErr w:type="spellEnd"/>
      <w:r>
        <w:rPr>
          <w:b/>
          <w:bCs/>
          <w:lang w:eastAsia="en-US"/>
        </w:rPr>
        <w:t xml:space="preserve"> </w:t>
      </w:r>
      <w:r>
        <w:rPr>
          <w:lang w:eastAsia="en-US"/>
        </w:rPr>
        <w:t xml:space="preserve">(Chrome, </w:t>
      </w:r>
      <w:proofErr w:type="spellStart"/>
      <w:r>
        <w:rPr>
          <w:lang w:eastAsia="en-US"/>
        </w:rPr>
        <w:t>Edge</w:t>
      </w:r>
      <w:proofErr w:type="spellEnd"/>
      <w:r>
        <w:rPr>
          <w:lang w:eastAsia="en-US"/>
        </w:rPr>
        <w:t>)</w:t>
      </w:r>
      <w:r>
        <w:rPr>
          <w:b/>
          <w:bCs/>
          <w:lang w:eastAsia="en-US"/>
        </w:rPr>
        <w:t xml:space="preserve"> </w:t>
      </w:r>
      <w:r>
        <w:rPr>
          <w:lang w:eastAsia="en-US"/>
        </w:rPr>
        <w:t xml:space="preserve">a </w:t>
      </w:r>
      <w:proofErr w:type="spellStart"/>
      <w:r>
        <w:rPr>
          <w:b/>
          <w:bCs/>
          <w:lang w:eastAsia="en-US"/>
        </w:rPr>
        <w:t>WebXR</w:t>
      </w:r>
      <w:proofErr w:type="spellEnd"/>
      <w:r>
        <w:rPr>
          <w:b/>
          <w:bCs/>
          <w:lang w:eastAsia="en-US"/>
        </w:rPr>
        <w:t xml:space="preserve"> API </w:t>
      </w:r>
      <w:proofErr w:type="spellStart"/>
      <w:r>
        <w:rPr>
          <w:b/>
          <w:bCs/>
          <w:lang w:eastAsia="en-US"/>
        </w:rPr>
        <w:t>emulator</w:t>
      </w:r>
      <w:proofErr w:type="spellEnd"/>
      <w:r>
        <w:rPr>
          <w:b/>
          <w:bCs/>
          <w:lang w:eastAsia="en-US"/>
        </w:rPr>
        <w:t xml:space="preserve"> </w:t>
      </w:r>
      <w:r>
        <w:rPr>
          <w:lang w:eastAsia="en-US"/>
        </w:rPr>
        <w:t>(Firefox)</w:t>
      </w:r>
      <w:r w:rsidR="00231D31">
        <w:rPr>
          <w:lang w:eastAsia="en-US"/>
        </w:rPr>
        <w:t xml:space="preserve"> </w:t>
      </w:r>
      <w:r w:rsidR="00231D31">
        <w:rPr>
          <w:lang w:eastAsia="en-US"/>
        </w:rPr>
        <w:fldChar w:fldCharType="begin"/>
      </w:r>
      <w:r w:rsidR="00231D31">
        <w:rPr>
          <w:lang w:eastAsia="en-US"/>
        </w:rPr>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rPr>
          <w:lang w:eastAsia="en-US"/>
        </w:rPr>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rPr>
          <w:lang w:eastAsia="en-US"/>
        </w:rPr>
        <w:fldChar w:fldCharType="end"/>
      </w:r>
      <w:r>
        <w:rPr>
          <w:lang w:eastAsia="en-US"/>
        </w:rPr>
        <w:t>. Jedná se o rozšíření do prohlížečů, které umožňují uživateli simulovat interakci aplikace s HMD zařízením.</w:t>
      </w:r>
      <w:r w:rsidR="00D926B2">
        <w:rPr>
          <w:lang w:eastAsia="en-US"/>
        </w:rPr>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w:t>
      </w:r>
      <w:r w:rsidR="00D926B2">
        <w:rPr>
          <w:lang w:eastAsia="en-US"/>
        </w:rPr>
        <w:lastRenderedPageBreak/>
        <w:t xml:space="preserve">zařízení je možné propojit mobilní zařízení s počítačem skrze USB kabel a pomocí vývojářských nástrojů prohlížeče Chrome </w:t>
      </w:r>
      <w:proofErr w:type="spellStart"/>
      <w:r w:rsidR="00D926B2">
        <w:rPr>
          <w:lang w:eastAsia="en-US"/>
        </w:rPr>
        <w:t>streamovat</w:t>
      </w:r>
      <w:proofErr w:type="spellEnd"/>
      <w:r w:rsidR="00D926B2">
        <w:rPr>
          <w:lang w:eastAsia="en-US"/>
        </w:rPr>
        <w:t xml:space="preserve"> lokální vývojový server do mobilního zařízení</w:t>
      </w:r>
      <w:r w:rsidR="00231D31">
        <w:rPr>
          <w:lang w:eastAsia="en-US"/>
        </w:rPr>
        <w:t xml:space="preserve"> </w:t>
      </w:r>
      <w:r w:rsidR="00231D31">
        <w:rPr>
          <w:lang w:eastAsia="en-US"/>
        </w:rPr>
        <w:fldChar w:fldCharType="begin"/>
      </w:r>
      <w:r w:rsidR="00231D31">
        <w:rPr>
          <w:lang w:eastAsia="en-US"/>
        </w:rPr>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rPr>
          <w:lang w:eastAsia="en-US"/>
        </w:rPr>
        <w:fldChar w:fldCharType="separate"/>
      </w:r>
      <w:r w:rsidR="00231D31" w:rsidRPr="00231D31">
        <w:t>(Basques 2023)</w:t>
      </w:r>
      <w:r w:rsidR="00231D31">
        <w:rPr>
          <w:lang w:eastAsia="en-US"/>
        </w:rPr>
        <w:fldChar w:fldCharType="end"/>
      </w:r>
      <w:r w:rsidR="00D926B2">
        <w:rPr>
          <w:lang w:eastAsia="en-US"/>
        </w:rPr>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8"/>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49"/>
                    <a:stretch>
                      <a:fillRect/>
                    </a:stretch>
                  </pic:blipFill>
                  <pic:spPr>
                    <a:xfrm>
                      <a:off x="0" y="0"/>
                      <a:ext cx="3850119" cy="2269673"/>
                    </a:xfrm>
                    <a:prstGeom prst="rect">
                      <a:avLst/>
                    </a:prstGeom>
                  </pic:spPr>
                </pic:pic>
              </a:graphicData>
            </a:graphic>
          </wp:inline>
        </w:drawing>
      </w:r>
    </w:p>
    <w:p w14:paraId="39CC6B3E" w14:textId="49C95192" w:rsidR="0021568E" w:rsidRPr="0021568E" w:rsidRDefault="00D926B2" w:rsidP="00D926B2">
      <w:pPr>
        <w:pStyle w:val="Caption"/>
      </w:pPr>
      <w:r>
        <w:t xml:space="preserve">Obr. </w:t>
      </w:r>
      <w:r>
        <w:fldChar w:fldCharType="begin"/>
      </w:r>
      <w:r>
        <w:instrText xml:space="preserve"> SEQ Obr. \* ARABIC </w:instrText>
      </w:r>
      <w:r>
        <w:fldChar w:fldCharType="separate"/>
      </w:r>
      <w:r w:rsidR="00746A41">
        <w:rPr>
          <w:noProof/>
        </w:rPr>
        <w:t>23</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lastRenderedPageBreak/>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lastRenderedPageBreak/>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440EA8D6" w:rsidR="002C3EA4" w:rsidRDefault="002C3EA4" w:rsidP="002C3EA4">
      <w:pPr>
        <w:pStyle w:val="Heading3"/>
      </w:pPr>
      <w:r>
        <w:t xml:space="preserve">Existující řešení </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000F9194" w14:textId="0A343BB4" w:rsidR="00300A59" w:rsidRDefault="002C3EA4" w:rsidP="002C1FE1">
      <w:pPr>
        <w:pStyle w:val="Normlnprvnodsazen"/>
        <w:ind w:firstLine="0"/>
        <w:rPr>
          <w:i/>
          <w:iCs/>
          <w:lang w:val="en-US" w:eastAsia="en-US"/>
        </w:rPr>
      </w:pPr>
      <w:proofErr w:type="spellStart"/>
      <w:r w:rsidRPr="009520E3">
        <w:rPr>
          <w:i/>
          <w:iCs/>
          <w:highlight w:val="yellow"/>
          <w:lang w:eastAsia="en-US"/>
        </w:rPr>
        <w:t>Blender</w:t>
      </w:r>
      <w:proofErr w:type="spellEnd"/>
      <w:r w:rsidRPr="009520E3">
        <w:rPr>
          <w:i/>
          <w:iCs/>
          <w:highlight w:val="yellow"/>
          <w:lang w:eastAsia="en-US"/>
        </w:rPr>
        <w:t xml:space="preserve"> – </w:t>
      </w:r>
      <w:proofErr w:type="spellStart"/>
      <w:r w:rsidRPr="009520E3">
        <w:rPr>
          <w:i/>
          <w:iCs/>
          <w:highlight w:val="yellow"/>
          <w:lang w:eastAsia="en-US"/>
        </w:rPr>
        <w:t>scripting</w:t>
      </w:r>
      <w:proofErr w:type="spellEnd"/>
      <w:r w:rsidRPr="009520E3">
        <w:rPr>
          <w:i/>
          <w:iCs/>
          <w:highlight w:val="yellow"/>
          <w:lang w:eastAsia="en-US"/>
        </w:rPr>
        <w:t xml:space="preserve"> – level editor – </w:t>
      </w:r>
      <w:proofErr w:type="spellStart"/>
      <w:r w:rsidRPr="009520E3">
        <w:rPr>
          <w:i/>
          <w:iCs/>
          <w:highlight w:val="yellow"/>
          <w:lang w:eastAsia="en-US"/>
        </w:rPr>
        <w:t>custom</w:t>
      </w:r>
      <w:proofErr w:type="spellEnd"/>
      <w:r w:rsidRPr="009520E3">
        <w:rPr>
          <w:i/>
          <w:iCs/>
          <w:highlight w:val="yellow"/>
          <w:lang w:eastAsia="en-US"/>
        </w:rPr>
        <w:t xml:space="preserve"> </w:t>
      </w:r>
      <w:proofErr w:type="spellStart"/>
      <w:r w:rsidRPr="009520E3">
        <w:rPr>
          <w:i/>
          <w:iCs/>
          <w:highlight w:val="yellow"/>
          <w:lang w:eastAsia="en-US"/>
        </w:rPr>
        <w:t>properties</w:t>
      </w:r>
      <w:proofErr w:type="spellEnd"/>
      <w:r w:rsidRPr="009520E3">
        <w:rPr>
          <w:i/>
          <w:iCs/>
          <w:highlight w:val="yellow"/>
          <w:lang w:eastAsia="en-US"/>
        </w:rPr>
        <w:t xml:space="preserve"> to </w:t>
      </w:r>
      <w:proofErr w:type="spellStart"/>
      <w:r w:rsidRPr="009520E3">
        <w:rPr>
          <w:i/>
          <w:iCs/>
          <w:highlight w:val="yellow"/>
          <w:lang w:eastAsia="en-US"/>
        </w:rPr>
        <w:t>individual</w:t>
      </w:r>
      <w:proofErr w:type="spellEnd"/>
      <w:r w:rsidRPr="009520E3">
        <w:rPr>
          <w:i/>
          <w:iCs/>
          <w:highlight w:val="yellow"/>
          <w:lang w:eastAsia="en-US"/>
        </w:rPr>
        <w:t xml:space="preserve"> </w:t>
      </w:r>
      <w:proofErr w:type="spellStart"/>
      <w:r w:rsidRPr="009520E3">
        <w:rPr>
          <w:i/>
          <w:iCs/>
          <w:highlight w:val="yellow"/>
          <w:lang w:eastAsia="en-US"/>
        </w:rPr>
        <w:t>meshes</w:t>
      </w:r>
      <w:proofErr w:type="spellEnd"/>
      <w:r w:rsidRPr="009520E3">
        <w:rPr>
          <w:i/>
          <w:iCs/>
          <w:highlight w:val="yellow"/>
          <w:lang w:eastAsia="en-US"/>
        </w:rPr>
        <w:t xml:space="preserve"> and </w:t>
      </w:r>
      <w:proofErr w:type="spellStart"/>
      <w:r w:rsidRPr="009520E3">
        <w:rPr>
          <w:i/>
          <w:iCs/>
          <w:highlight w:val="yellow"/>
          <w:lang w:eastAsia="en-US"/>
        </w:rPr>
        <w:t>attach</w:t>
      </w:r>
      <w:proofErr w:type="spellEnd"/>
      <w:r w:rsidRPr="009520E3">
        <w:rPr>
          <w:i/>
          <w:iCs/>
          <w:highlight w:val="yellow"/>
          <w:lang w:eastAsia="en-US"/>
        </w:rPr>
        <w:t xml:space="preserve"> </w:t>
      </w:r>
      <w:proofErr w:type="spellStart"/>
      <w:r w:rsidRPr="009520E3">
        <w:rPr>
          <w:i/>
          <w:iCs/>
          <w:highlight w:val="yellow"/>
          <w:lang w:eastAsia="en-US"/>
        </w:rPr>
        <w:t>json</w:t>
      </w:r>
      <w:proofErr w:type="spellEnd"/>
      <w:r w:rsidRPr="009520E3">
        <w:rPr>
          <w:i/>
          <w:iCs/>
          <w:highlight w:val="yellow"/>
          <w:lang w:eastAsia="en-US"/>
        </w:rPr>
        <w:t xml:space="preserve"> data as </w:t>
      </w:r>
      <w:proofErr w:type="spellStart"/>
      <w:r w:rsidRPr="009520E3">
        <w:rPr>
          <w:i/>
          <w:iCs/>
          <w:highlight w:val="yellow"/>
          <w:lang w:eastAsia="en-US"/>
        </w:rPr>
        <w:t>attributes</w:t>
      </w:r>
      <w:proofErr w:type="spellEnd"/>
      <w:r w:rsidRPr="009520E3">
        <w:rPr>
          <w:i/>
          <w:iCs/>
          <w:highlight w:val="yellow"/>
          <w:lang w:eastAsia="en-US"/>
        </w:rPr>
        <w:t xml:space="preserve"> </w:t>
      </w:r>
      <w:proofErr w:type="spellStart"/>
      <w:r w:rsidRPr="009520E3">
        <w:rPr>
          <w:i/>
          <w:iCs/>
          <w:highlight w:val="yellow"/>
          <w:lang w:eastAsia="en-US"/>
        </w:rPr>
        <w:t>directly</w:t>
      </w:r>
      <w:proofErr w:type="spellEnd"/>
      <w:r w:rsidRPr="009520E3">
        <w:rPr>
          <w:i/>
          <w:iCs/>
          <w:highlight w:val="yellow"/>
          <w:lang w:eastAsia="en-US"/>
        </w:rPr>
        <w:t xml:space="preserve"> to </w:t>
      </w:r>
      <w:proofErr w:type="spellStart"/>
      <w:r w:rsidRPr="009520E3">
        <w:rPr>
          <w:i/>
          <w:iCs/>
          <w:highlight w:val="yellow"/>
          <w:lang w:eastAsia="en-US"/>
        </w:rPr>
        <w:t>the</w:t>
      </w:r>
      <w:proofErr w:type="spellEnd"/>
      <w:r w:rsidRPr="009520E3">
        <w:rPr>
          <w:i/>
          <w:iCs/>
          <w:highlight w:val="yellow"/>
          <w:lang w:eastAsia="en-US"/>
        </w:rPr>
        <w:t xml:space="preserve"> </w:t>
      </w:r>
      <w:proofErr w:type="spellStart"/>
      <w:r w:rsidRPr="009520E3">
        <w:rPr>
          <w:i/>
          <w:iCs/>
          <w:highlight w:val="yellow"/>
          <w:lang w:eastAsia="en-US"/>
        </w:rPr>
        <w:t>nodes</w:t>
      </w:r>
      <w:proofErr w:type="spellEnd"/>
      <w:r w:rsidRPr="009520E3">
        <w:rPr>
          <w:i/>
          <w:iCs/>
          <w:highlight w:val="yellow"/>
          <w:lang w:eastAsia="en-US"/>
        </w:rPr>
        <w:t xml:space="preserve"> in GLTF </w:t>
      </w:r>
      <w:proofErr w:type="spellStart"/>
      <w:r w:rsidRPr="009520E3">
        <w:rPr>
          <w:i/>
          <w:iCs/>
          <w:highlight w:val="yellow"/>
          <w:lang w:eastAsia="en-US"/>
        </w:rPr>
        <w:t>format</w:t>
      </w:r>
      <w:proofErr w:type="spellEnd"/>
      <w:r w:rsidRPr="009520E3">
        <w:rPr>
          <w:i/>
          <w:iCs/>
          <w:highlight w:val="yellow"/>
          <w:lang w:eastAsia="en-US"/>
        </w:rPr>
        <w:t xml:space="preserve"> – </w:t>
      </w:r>
      <w:proofErr w:type="spellStart"/>
      <w:r w:rsidRPr="009520E3">
        <w:rPr>
          <w:i/>
          <w:iCs/>
          <w:highlight w:val="yellow"/>
          <w:lang w:eastAsia="en-US"/>
        </w:rPr>
        <w:t>read</w:t>
      </w:r>
      <w:proofErr w:type="spellEnd"/>
      <w:r w:rsidRPr="009520E3">
        <w:rPr>
          <w:i/>
          <w:iCs/>
          <w:highlight w:val="yellow"/>
          <w:lang w:eastAsia="en-US"/>
        </w:rPr>
        <w:t xml:space="preserve"> </w:t>
      </w:r>
      <w:proofErr w:type="spellStart"/>
      <w:r w:rsidRPr="009520E3">
        <w:rPr>
          <w:i/>
          <w:iCs/>
          <w:highlight w:val="yellow"/>
          <w:lang w:eastAsia="en-US"/>
        </w:rPr>
        <w:t>those</w:t>
      </w:r>
      <w:proofErr w:type="spellEnd"/>
      <w:r w:rsidRPr="009520E3">
        <w:rPr>
          <w:i/>
          <w:iCs/>
          <w:highlight w:val="yellow"/>
          <w:lang w:eastAsia="en-US"/>
        </w:rPr>
        <w:t xml:space="preserve"> </w:t>
      </w:r>
      <w:proofErr w:type="spellStart"/>
      <w:r w:rsidRPr="009520E3">
        <w:rPr>
          <w:i/>
          <w:iCs/>
          <w:highlight w:val="yellow"/>
          <w:lang w:eastAsia="en-US"/>
        </w:rPr>
        <w:t>properties</w:t>
      </w:r>
      <w:proofErr w:type="spellEnd"/>
      <w:r w:rsidRPr="009520E3">
        <w:rPr>
          <w:i/>
          <w:iCs/>
          <w:highlight w:val="yellow"/>
          <w:lang w:eastAsia="en-US"/>
        </w:rPr>
        <w:t xml:space="preserve"> in </w:t>
      </w:r>
      <w:proofErr w:type="spellStart"/>
      <w:r w:rsidRPr="009520E3">
        <w:rPr>
          <w:i/>
          <w:iCs/>
          <w:highlight w:val="yellow"/>
          <w:lang w:eastAsia="en-US"/>
        </w:rPr>
        <w:t>engine</w:t>
      </w:r>
      <w:proofErr w:type="spellEnd"/>
      <w:r w:rsidRPr="009520E3">
        <w:rPr>
          <w:i/>
          <w:iCs/>
          <w:highlight w:val="yellow"/>
          <w:lang w:eastAsia="en-US"/>
        </w:rPr>
        <w:t xml:space="preserve"> to </w:t>
      </w:r>
      <w:proofErr w:type="spellStart"/>
      <w:r w:rsidRPr="009520E3">
        <w:rPr>
          <w:i/>
          <w:iCs/>
          <w:highlight w:val="yellow"/>
          <w:lang w:eastAsia="en-US"/>
        </w:rPr>
        <w:t>attach</w:t>
      </w:r>
      <w:proofErr w:type="spellEnd"/>
      <w:r w:rsidRPr="009520E3">
        <w:rPr>
          <w:i/>
          <w:iCs/>
          <w:highlight w:val="yellow"/>
          <w:lang w:eastAsia="en-US"/>
        </w:rPr>
        <w:t xml:space="preserve"> </w:t>
      </w:r>
      <w:proofErr w:type="spellStart"/>
      <w:r w:rsidRPr="009520E3">
        <w:rPr>
          <w:i/>
          <w:iCs/>
          <w:highlight w:val="yellow"/>
          <w:lang w:eastAsia="en-US"/>
        </w:rPr>
        <w:t>gameplay</w:t>
      </w:r>
      <w:proofErr w:type="spellEnd"/>
      <w:r w:rsidRPr="009520E3">
        <w:rPr>
          <w:i/>
          <w:iCs/>
          <w:highlight w:val="yellow"/>
          <w:lang w:eastAsia="en-US"/>
        </w:rPr>
        <w:t xml:space="preserve"> </w:t>
      </w:r>
      <w:proofErr w:type="spellStart"/>
      <w:proofErr w:type="gramStart"/>
      <w:r w:rsidRPr="009520E3">
        <w:rPr>
          <w:i/>
          <w:iCs/>
          <w:highlight w:val="yellow"/>
          <w:lang w:eastAsia="en-US"/>
        </w:rPr>
        <w:t>behaviours</w:t>
      </w:r>
      <w:proofErr w:type="spellEnd"/>
      <w:r w:rsidRPr="009520E3">
        <w:rPr>
          <w:i/>
          <w:iCs/>
          <w:highlight w:val="yellow"/>
          <w:lang w:eastAsia="en-US"/>
        </w:rPr>
        <w:t xml:space="preserve"> </w:t>
      </w:r>
      <w:r w:rsidRPr="009520E3">
        <w:rPr>
          <w:i/>
          <w:iCs/>
          <w:highlight w:val="yellow"/>
          <w:lang w:val="en-US" w:eastAsia="en-US"/>
        </w:rPr>
        <w:t>??</w:t>
      </w:r>
      <w:proofErr w:type="gramEnd"/>
      <w:r w:rsidRPr="009520E3">
        <w:rPr>
          <w:i/>
          <w:iCs/>
          <w:highlight w:val="yellow"/>
          <w:lang w:val="en-US" w:eastAsia="en-US"/>
        </w:rPr>
        <w:t xml:space="preserve"> </w:t>
      </w:r>
      <w:proofErr w:type="gramStart"/>
      <w:r w:rsidRPr="009520E3">
        <w:rPr>
          <w:i/>
          <w:iCs/>
          <w:highlight w:val="yellow"/>
          <w:lang w:val="en-US" w:eastAsia="en-US"/>
        </w:rPr>
        <w:t>HOW</w:t>
      </w:r>
      <w:proofErr w:type="gramEnd"/>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lastRenderedPageBreak/>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0FC31E20" w14:textId="5B2F5668" w:rsidR="00BE7E16"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5CE9C378" w14:textId="60959CC0" w:rsidR="00BE7E16" w:rsidRDefault="00BE7E16" w:rsidP="00BE7E16">
      <w:pPr>
        <w:pStyle w:val="Normlnprvnodsazen"/>
        <w:ind w:firstLine="0"/>
        <w:rPr>
          <w:lang w:eastAsia="en-US"/>
        </w:rPr>
      </w:pPr>
      <w:hyperlink r:id="rId50" w:history="1">
        <w:r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58EC3E92" w14:textId="58C4ED1E" w:rsidR="00BE7E16" w:rsidRPr="00BE7E16" w:rsidRDefault="00BE7E16" w:rsidP="00BE7E16">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09472650" w14:textId="77777777" w:rsidR="00B825BE" w:rsidRDefault="00B825BE" w:rsidP="009F4413">
      <w:pPr>
        <w:pStyle w:val="Malnadpis"/>
        <w:rPr>
          <w:rFonts w:ascii="Times New Roman" w:hAnsi="Times New Roman"/>
          <w:lang w:val="en-U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w:t>
      </w:r>
      <w:r>
        <w:lastRenderedPageBreak/>
        <w:t xml:space="preserve">hlavní zástupci této kategorie. Výběr byl vytvořen na základě popularity řešení a poslední aktualizace projektu. Projekty s poslední aktualizací starší než 3 měsíce nebyly brány v potaz. </w:t>
      </w:r>
    </w:p>
    <w:p w14:paraId="2BBA8A0D" w14:textId="21945890"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14A80">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393A19DC" w14:textId="77777777" w:rsidR="00EF7E0B" w:rsidRPr="009D3674" w:rsidRDefault="00EF7E0B" w:rsidP="00EF7E0B">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proofErr w:type="gramStart"/>
      <w:r w:rsidRPr="009520E3">
        <w:rPr>
          <w:b/>
          <w:bCs/>
          <w:highlight w:val="yellow"/>
        </w:rPr>
        <w:t>ITowns</w:t>
      </w:r>
      <w:proofErr w:type="spellEnd"/>
      <w:proofErr w:type="gram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xml:space="preserve">) </w:t>
      </w:r>
      <w:r>
        <w:lastRenderedPageBreak/>
        <w:t>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037693" cy="2287936"/>
                    </a:xfrm>
                    <a:prstGeom prst="rect">
                      <a:avLst/>
                    </a:prstGeom>
                  </pic:spPr>
                </pic:pic>
              </a:graphicData>
            </a:graphic>
          </wp:inline>
        </w:drawing>
      </w:r>
    </w:p>
    <w:p w14:paraId="112B699F" w14:textId="7597FB95"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746A41">
        <w:rPr>
          <w:noProof/>
        </w:rPr>
        <w:t>24</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B66645E" w14:textId="022C60FF" w:rsidR="00EF7E0B" w:rsidRPr="002555DB" w:rsidRDefault="00EF7E0B" w:rsidP="00EF7E0B">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p>
    <w:p w14:paraId="7225323A" w14:textId="77777777" w:rsidR="00EF7E0B" w:rsidRDefault="00EF7E0B" w:rsidP="00EF7E0B">
      <w:r w:rsidRPr="002413F8">
        <w:rPr>
          <w:highlight w:val="yellow"/>
        </w:rPr>
        <w:t xml:space="preserve"> </w:t>
      </w:r>
      <w:proofErr w:type="spellStart"/>
      <w:r w:rsidRPr="002413F8">
        <w:rPr>
          <w:highlight w:val="yellow"/>
        </w:rPr>
        <w:t>PlayCanvas</w:t>
      </w:r>
      <w:proofErr w:type="spellEnd"/>
      <w:r w:rsidRPr="002413F8">
        <w:rPr>
          <w:highlight w:val="yellow"/>
        </w:rPr>
        <w:t>, Babylon.js,</w:t>
      </w:r>
      <w:r>
        <w:t xml:space="preserve"> </w:t>
      </w:r>
    </w:p>
    <w:p w14:paraId="248DE709" w14:textId="72E51869" w:rsidR="00DC2D7C" w:rsidRPr="00DC2D7C" w:rsidRDefault="00EF7E0B" w:rsidP="00DC2D7C">
      <w:pPr>
        <w:rPr>
          <w:b/>
          <w:bCs/>
        </w:rPr>
      </w:pPr>
      <w:r w:rsidRPr="00467A7E">
        <w:rPr>
          <w:b/>
          <w:bCs/>
        </w:rPr>
        <w:t xml:space="preserve">Babylon.js </w:t>
      </w:r>
    </w:p>
    <w:p w14:paraId="360CAA13" w14:textId="055D004B" w:rsidR="00EF7E0B" w:rsidRPr="00EF7E0B" w:rsidRDefault="00EF7E0B" w:rsidP="00EF7E0B">
      <w:pPr>
        <w:pStyle w:val="Normlnprvnodsazen"/>
        <w:ind w:firstLine="0"/>
        <w:rPr>
          <w:lang w:eastAsia="en-US"/>
        </w:rPr>
      </w:pPr>
      <w:proofErr w:type="spellStart"/>
      <w:r>
        <w:rPr>
          <w:lang w:eastAsia="en-US"/>
        </w:rPr>
        <w:t>Typescript</w:t>
      </w:r>
      <w:proofErr w:type="spellEnd"/>
      <w:r>
        <w:rPr>
          <w:lang w:eastAsia="en-US"/>
        </w:rPr>
        <w:t xml:space="preserve">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similar</w:t>
      </w:r>
      <w:proofErr w:type="spellEnd"/>
      <w:r>
        <w:rPr>
          <w:lang w:eastAsia="en-US"/>
        </w:rPr>
        <w:t xml:space="preserve"> to three.js.</w:t>
      </w:r>
    </w:p>
    <w:p w14:paraId="22438B77" w14:textId="77777777" w:rsidR="005B6BC8" w:rsidRDefault="005B6BC8" w:rsidP="005B6BC8">
      <w:pPr>
        <w:pStyle w:val="Heading3"/>
      </w:pPr>
      <w:r>
        <w:lastRenderedPageBreak/>
        <w:t xml:space="preserve">Herní </w:t>
      </w:r>
      <w:proofErr w:type="spellStart"/>
      <w:r>
        <w:t>enginy</w:t>
      </w:r>
      <w:proofErr w:type="spellEnd"/>
    </w:p>
    <w:p w14:paraId="144A10C7" w14:textId="77777777" w:rsidR="005B6BC8" w:rsidRDefault="005B6BC8" w:rsidP="005B6BC8">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r>
        <w:t xml:space="preserve"> </w:t>
      </w:r>
    </w:p>
    <w:p w14:paraId="213F1ADE" w14:textId="011163CB" w:rsidR="00EF7E0B" w:rsidRDefault="00EF7E0B" w:rsidP="00EF7E0B">
      <w:r w:rsidRPr="00EF7E0B">
        <w:rPr>
          <w:highlight w:val="yellow"/>
        </w:rPr>
        <w:t xml:space="preserve"># </w:t>
      </w:r>
      <w:proofErr w:type="spellStart"/>
      <w:r w:rsidRPr="00EF7E0B">
        <w:rPr>
          <w:highlight w:val="yellow"/>
        </w:rPr>
        <w:t>todo</w:t>
      </w:r>
      <w:proofErr w:type="spellEnd"/>
      <w:r w:rsidRPr="00EF7E0B">
        <w:rPr>
          <w:highlight w:val="yellow"/>
        </w:rPr>
        <w:t xml:space="preserve"> dopsat </w:t>
      </w:r>
      <w:proofErr w:type="spellStart"/>
      <w:r w:rsidRPr="00EF7E0B">
        <w:rPr>
          <w:highlight w:val="yellow"/>
        </w:rPr>
        <w:t>vysvěltení</w:t>
      </w:r>
      <w:proofErr w:type="spellEnd"/>
      <w:r w:rsidRPr="00EF7E0B">
        <w:rPr>
          <w:highlight w:val="yellow"/>
        </w:rPr>
        <w:t xml:space="preserve"> že se jedná o editory – přeházet kapitoly, dát </w:t>
      </w:r>
      <w:proofErr w:type="spellStart"/>
      <w:r w:rsidRPr="00EF7E0B">
        <w:rPr>
          <w:highlight w:val="yellow"/>
        </w:rPr>
        <w:t>rendering</w:t>
      </w:r>
      <w:proofErr w:type="spellEnd"/>
      <w:r w:rsidRPr="00EF7E0B">
        <w:rPr>
          <w:highlight w:val="yellow"/>
        </w:rPr>
        <w:t xml:space="preserve"> </w:t>
      </w:r>
      <w:proofErr w:type="spellStart"/>
      <w:r w:rsidRPr="00EF7E0B">
        <w:rPr>
          <w:highlight w:val="yellow"/>
        </w:rPr>
        <w:t>enginy</w:t>
      </w:r>
      <w:proofErr w:type="spellEnd"/>
      <w:r w:rsidRPr="00EF7E0B">
        <w:rPr>
          <w:highlight w:val="yellow"/>
        </w:rPr>
        <w:t xml:space="preserve"> navrch</w:t>
      </w:r>
    </w:p>
    <w:p w14:paraId="688F8E0C" w14:textId="66494B1B" w:rsidR="00173EE3" w:rsidRPr="00173EE3" w:rsidRDefault="00173EE3" w:rsidP="00173EE3">
      <w:pPr>
        <w:spacing w:after="160"/>
        <w:jc w:val="left"/>
      </w:pPr>
      <w:r>
        <w:br w:type="page"/>
      </w:r>
    </w:p>
    <w:p w14:paraId="106C0D34" w14:textId="5D8C5524" w:rsidR="00EF7E0B" w:rsidRDefault="00EF7E0B" w:rsidP="00EF7E0B">
      <w:pPr>
        <w:pStyle w:val="Caption"/>
        <w:keepNext/>
      </w:pPr>
      <w:r>
        <w:lastRenderedPageBreak/>
        <w:t xml:space="preserve">Tab. </w:t>
      </w:r>
      <w:r>
        <w:fldChar w:fldCharType="begin"/>
      </w:r>
      <w:r>
        <w:instrText xml:space="preserve"> SEQ Tab. \* ARABIC </w:instrText>
      </w:r>
      <w:r>
        <w:fldChar w:fldCharType="separate"/>
      </w:r>
      <w:r w:rsidR="00714A80">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w:t>
      </w:r>
      <w:proofErr w:type="gramStart"/>
      <w:r w:rsidR="004C4076">
        <w:t>importovaný .</w:t>
      </w:r>
      <w:proofErr w:type="spellStart"/>
      <w:r w:rsidR="004C4076">
        <w:t>glb</w:t>
      </w:r>
      <w:proofErr w:type="spellEnd"/>
      <w:proofErr w:type="gram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4E58FBBA" w14:textId="132E231D" w:rsidR="004C4076" w:rsidRDefault="00203FA6" w:rsidP="00AC4DE3">
      <w:pPr>
        <w:pStyle w:val="Normlnprvnodsazen"/>
        <w:ind w:firstLine="0"/>
      </w:pPr>
      <w:r>
        <w:br/>
      </w:r>
      <w:r w:rsidRPr="004C4076">
        <w:rPr>
          <w:highlight w:val="yellow"/>
          <w:lang w:val="en-US"/>
        </w:rPr>
        <w:t># TODO – p</w:t>
      </w:r>
      <w:proofErr w:type="spellStart"/>
      <w:r w:rsidRPr="004C4076">
        <w:rPr>
          <w:highlight w:val="yellow"/>
        </w:rPr>
        <w:t>řidat</w:t>
      </w:r>
      <w:proofErr w:type="spellEnd"/>
      <w:r w:rsidRPr="004C4076">
        <w:rPr>
          <w:highlight w:val="yellow"/>
        </w:rPr>
        <w:t xml:space="preserve"> </w:t>
      </w:r>
      <w:proofErr w:type="spellStart"/>
      <w:r w:rsidRPr="004C4076">
        <w:rPr>
          <w:highlight w:val="yellow"/>
        </w:rPr>
        <w:t>Wonderland</w:t>
      </w:r>
      <w:proofErr w:type="spellEnd"/>
      <w:r w:rsidRPr="004C4076">
        <w:rPr>
          <w:highlight w:val="yellow"/>
        </w:rPr>
        <w:t xml:space="preserve"> </w:t>
      </w:r>
      <w:proofErr w:type="spellStart"/>
      <w:r w:rsidRPr="004C4076">
        <w:rPr>
          <w:highlight w:val="yellow"/>
        </w:rPr>
        <w:t>engine</w:t>
      </w:r>
      <w:proofErr w:type="spellEnd"/>
      <w:r w:rsidRPr="004C4076">
        <w:rPr>
          <w:highlight w:val="yellow"/>
        </w:rPr>
        <w:t xml:space="preserve">, play </w:t>
      </w:r>
      <w:proofErr w:type="spellStart"/>
      <w:r w:rsidRPr="004C4076">
        <w:rPr>
          <w:highlight w:val="yellow"/>
        </w:rPr>
        <w:t>canvas</w:t>
      </w:r>
      <w:proofErr w:type="spellEnd"/>
      <w:r w:rsidRPr="004C4076">
        <w:rPr>
          <w:highlight w:val="yellow"/>
        </w:rPr>
        <w:t xml:space="preserve"> a </w:t>
      </w:r>
      <w:proofErr w:type="spellStart"/>
      <w:r w:rsidRPr="004C4076">
        <w:rPr>
          <w:highlight w:val="yellow"/>
        </w:rPr>
        <w:t>summerian</w:t>
      </w:r>
      <w:proofErr w:type="spellEnd"/>
      <w:r w:rsidRPr="004C4076">
        <w:rPr>
          <w:highlight w:val="yellow"/>
        </w:rPr>
        <w:t xml:space="preserve"> do tabulky</w:t>
      </w:r>
    </w:p>
    <w:p w14:paraId="06F5A841" w14:textId="77777777" w:rsidR="004C4076" w:rsidRDefault="004C4076" w:rsidP="004C4076">
      <w:pPr>
        <w:pStyle w:val="Normlnprvnodsazen"/>
        <w:ind w:firstLine="0"/>
        <w:rPr>
          <w:b/>
          <w:bCs/>
          <w:lang w:eastAsia="en-US"/>
        </w:rPr>
      </w:pPr>
      <w:proofErr w:type="spellStart"/>
      <w:r>
        <w:rPr>
          <w:b/>
          <w:bCs/>
          <w:lang w:eastAsia="en-US"/>
        </w:rPr>
        <w:t>PlayCanvas</w:t>
      </w:r>
      <w:proofErr w:type="spellEnd"/>
      <w:r>
        <w:rPr>
          <w:b/>
          <w:bCs/>
          <w:lang w:eastAsia="en-US"/>
        </w:rPr>
        <w:t xml:space="preserve"> </w:t>
      </w:r>
    </w:p>
    <w:p w14:paraId="7E225A78" w14:textId="74E5E201" w:rsidR="004C4076" w:rsidRPr="00203FA6" w:rsidRDefault="004C4076" w:rsidP="00AC4DE3">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rendering</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similar</w:t>
      </w:r>
      <w:proofErr w:type="spellEnd"/>
      <w:r>
        <w:rPr>
          <w:lang w:eastAsia="en-US"/>
        </w:rPr>
        <w:t xml:space="preserve"> </w:t>
      </w:r>
      <w:proofErr w:type="spellStart"/>
      <w:r>
        <w:rPr>
          <w:lang w:eastAsia="en-US"/>
        </w:rPr>
        <w:t>workflow</w:t>
      </w:r>
      <w:proofErr w:type="spellEnd"/>
      <w:r>
        <w:rPr>
          <w:lang w:eastAsia="en-US"/>
        </w:rPr>
        <w:t xml:space="preserve"> as desktop game </w:t>
      </w:r>
      <w:proofErr w:type="spellStart"/>
      <w:r>
        <w:rPr>
          <w:lang w:eastAsia="en-US"/>
        </w:rPr>
        <w:t>egnines</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w:t>
      </w:r>
      <w:r>
        <w:lastRenderedPageBreak/>
        <w:t xml:space="preserve">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lastRenderedPageBreak/>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046053">
      <w:pPr>
        <w:pStyle w:val="Normlnprvnodsazen"/>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3"/>
                    <a:stretch>
                      <a:fillRect/>
                    </a:stretch>
                  </pic:blipFill>
                  <pic:spPr>
                    <a:xfrm>
                      <a:off x="0" y="0"/>
                      <a:ext cx="5579745" cy="2852420"/>
                    </a:xfrm>
                    <a:prstGeom prst="rect">
                      <a:avLst/>
                    </a:prstGeom>
                  </pic:spPr>
                </pic:pic>
              </a:graphicData>
            </a:graphic>
          </wp:inline>
        </w:drawing>
      </w:r>
    </w:p>
    <w:p w14:paraId="6E019035" w14:textId="5787F599" w:rsidR="00B40019" w:rsidRDefault="00B40019" w:rsidP="00B40019">
      <w:pPr>
        <w:pStyle w:val="Caption"/>
      </w:pPr>
      <w:r>
        <w:t xml:space="preserve">Obr. </w:t>
      </w:r>
      <w:r>
        <w:fldChar w:fldCharType="begin"/>
      </w:r>
      <w:r>
        <w:instrText xml:space="preserve"> SEQ Obr. \* ARABIC </w:instrText>
      </w:r>
      <w:r>
        <w:fldChar w:fldCharType="separate"/>
      </w:r>
      <w:r w:rsidR="00746A41">
        <w:rPr>
          <w:noProof/>
        </w:rPr>
        <w:t>25</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4"/>
                    <a:stretch>
                      <a:fillRect/>
                    </a:stretch>
                  </pic:blipFill>
                  <pic:spPr>
                    <a:xfrm>
                      <a:off x="0" y="0"/>
                      <a:ext cx="5579745" cy="2602865"/>
                    </a:xfrm>
                    <a:prstGeom prst="rect">
                      <a:avLst/>
                    </a:prstGeom>
                  </pic:spPr>
                </pic:pic>
              </a:graphicData>
            </a:graphic>
          </wp:inline>
        </w:drawing>
      </w:r>
    </w:p>
    <w:p w14:paraId="4AFAB6CE" w14:textId="0FADB818" w:rsidR="003635FB" w:rsidRPr="003635FB" w:rsidRDefault="003635FB" w:rsidP="003635FB">
      <w:pPr>
        <w:pStyle w:val="Caption"/>
      </w:pPr>
      <w:r>
        <w:t xml:space="preserve">Obr. </w:t>
      </w:r>
      <w:r>
        <w:fldChar w:fldCharType="begin"/>
      </w:r>
      <w:r>
        <w:instrText xml:space="preserve"> SEQ Obr. \* ARABIC </w:instrText>
      </w:r>
      <w:r>
        <w:fldChar w:fldCharType="separate"/>
      </w:r>
      <w:r w:rsidR="00746A41">
        <w:rPr>
          <w:noProof/>
        </w:rPr>
        <w:t>26</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0A9D595B" w14:textId="637404F9" w:rsidR="00400092" w:rsidRDefault="00400092" w:rsidP="003D34B4">
      <w:pPr>
        <w:spacing w:after="160"/>
        <w:jc w:val="left"/>
      </w:pPr>
      <w:r>
        <w:t xml:space="preserve">Tab. </w:t>
      </w:r>
      <w:r>
        <w:fldChar w:fldCharType="begin"/>
      </w:r>
      <w:r>
        <w:instrText xml:space="preserve"> SEQ Tab. \* ARABIC </w:instrText>
      </w:r>
      <w:r>
        <w:fldChar w:fldCharType="separate"/>
      </w:r>
      <w:r w:rsidR="00714A80">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lastRenderedPageBreak/>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5"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2B8A966E" w14:textId="0BD76D7D" w:rsidR="00203FA6" w:rsidRPr="00203FA6" w:rsidRDefault="00203FA6" w:rsidP="00203FA6">
      <w:pPr>
        <w:pStyle w:val="Normlnprvnodsazen"/>
      </w:pPr>
      <w:r>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3646732C" w14:textId="5CDF1473"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004D37EB" w:rsidRPr="001F6849">
        <w:rPr>
          <w:b/>
          <w:bCs/>
        </w:rPr>
        <w:t xml:space="preserve"> </w:t>
      </w:r>
      <w:r w:rsidR="00125106">
        <w:rPr>
          <w:b/>
          <w:bCs/>
        </w:rPr>
        <w:t xml:space="preserve"> +</w:t>
      </w:r>
      <w:proofErr w:type="gramEnd"/>
      <w:r w:rsidR="00125106">
        <w:rPr>
          <w:b/>
          <w:bCs/>
        </w:rPr>
        <w:t xml:space="preserve">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DC2D7C">
        <w:rPr>
          <w:b/>
          <w:bCs/>
          <w:highlight w:val="yellow"/>
        </w:rPr>
        <w:t xml:space="preserve"> / </w:t>
      </w:r>
      <w:proofErr w:type="spellStart"/>
      <w:r w:rsidR="00DC2D7C">
        <w:rPr>
          <w:b/>
          <w:bCs/>
          <w:highlight w:val="yellow"/>
        </w:rPr>
        <w:t>bitECS</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56"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57"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lastRenderedPageBreak/>
        <w:t>Prototyp Petrov:</w:t>
      </w:r>
    </w:p>
    <w:p w14:paraId="72A846D3" w14:textId="77777777" w:rsidR="00125106" w:rsidRPr="007373F8" w:rsidRDefault="00125106" w:rsidP="00125106">
      <w:commentRangeStart w:id="108"/>
      <w:r>
        <w:t xml:space="preserve">Viz: </w:t>
      </w:r>
      <w:hyperlink r:id="rId58"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59"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3E6E876A" w14:textId="2BD0304C" w:rsidR="00A46F0E" w:rsidRDefault="00A46F0E" w:rsidP="00A46F0E">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3B1476E2" w14:textId="056C2AC4" w:rsidR="00A46F0E" w:rsidRDefault="00A46F0E" w:rsidP="00A46F0E">
      <w:pPr>
        <w:pStyle w:val="Normlnprvnodsazen"/>
        <w:ind w:firstLine="0"/>
      </w:pPr>
      <w:r w:rsidRPr="00A46F0E">
        <w:rPr>
          <w:noProof/>
        </w:rPr>
        <w:drawing>
          <wp:inline distT="0" distB="0" distL="0" distR="0" wp14:anchorId="7BBDB864" wp14:editId="6A293B13">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60"/>
                    <a:stretch>
                      <a:fillRect/>
                    </a:stretch>
                  </pic:blipFill>
                  <pic:spPr>
                    <a:xfrm>
                      <a:off x="0" y="0"/>
                      <a:ext cx="5579745" cy="2312035"/>
                    </a:xfrm>
                    <a:prstGeom prst="rect">
                      <a:avLst/>
                    </a:prstGeom>
                  </pic:spPr>
                </pic:pic>
              </a:graphicData>
            </a:graphic>
          </wp:inline>
        </w:drawing>
      </w:r>
    </w:p>
    <w:p w14:paraId="2CEA7349" w14:textId="01458DA2" w:rsidR="00A46F0E" w:rsidRPr="00A46F0E" w:rsidRDefault="00A46F0E" w:rsidP="00A46F0E">
      <w:pPr>
        <w:pStyle w:val="Normlnprvnodsazen"/>
        <w:ind w:firstLine="0"/>
      </w:pPr>
      <w:r>
        <w:lastRenderedPageBreak/>
        <w:t xml:space="preserve">Konfigurační instrukce pro </w:t>
      </w:r>
      <w:proofErr w:type="spellStart"/>
      <w:r>
        <w:t>gltf</w:t>
      </w:r>
      <w:proofErr w:type="spellEnd"/>
      <w:r>
        <w:t xml:space="preserve">. Jaké komprese udělat atd, co se bude dít s 3D modelem na webu. </w:t>
      </w:r>
    </w:p>
    <w:p w14:paraId="2C2E1757" w14:textId="1B7A0934" w:rsidR="00884FFF" w:rsidRDefault="00A46F0E" w:rsidP="007F7BCF">
      <w:pPr>
        <w:pStyle w:val="Normlnprvnodsazen"/>
        <w:ind w:firstLine="0"/>
        <w:rPr>
          <w:b/>
          <w:bCs/>
          <w:lang w:eastAsia="en-US"/>
        </w:rPr>
      </w:pPr>
      <w:r w:rsidRPr="00A46F0E">
        <w:rPr>
          <w:b/>
          <w:bCs/>
          <w:noProof/>
          <w:lang w:eastAsia="en-US"/>
        </w:rPr>
        <w:drawing>
          <wp:inline distT="0" distB="0" distL="0" distR="0" wp14:anchorId="33BFBFD9" wp14:editId="3AB61619">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61"/>
                    <a:stretch>
                      <a:fillRect/>
                    </a:stretch>
                  </pic:blipFill>
                  <pic:spPr>
                    <a:xfrm>
                      <a:off x="0" y="0"/>
                      <a:ext cx="5579745" cy="1722755"/>
                    </a:xfrm>
                    <a:prstGeom prst="rect">
                      <a:avLst/>
                    </a:prstGeom>
                  </pic:spPr>
                </pic:pic>
              </a:graphicData>
            </a:graphic>
          </wp:inline>
        </w:drawing>
      </w:r>
    </w:p>
    <w:p w14:paraId="097D2025" w14:textId="77777777" w:rsidR="00A46F0E" w:rsidRDefault="00A46F0E"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w:t>
      </w:r>
      <w:proofErr w:type="gramStart"/>
      <w:r>
        <w:t>, .</w:t>
      </w:r>
      <w:proofErr w:type="spellStart"/>
      <w:r>
        <w:t>basis</w:t>
      </w:r>
      <w:proofErr w:type="spellEnd"/>
      <w:proofErr w:type="gram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proofErr w:type="gramStart"/>
      <w:r>
        <w:rPr>
          <w:lang w:val="en-US"/>
        </w:rPr>
        <w:t>&gt; .</w:t>
      </w:r>
      <w:proofErr w:type="spellStart"/>
      <w:r>
        <w:rPr>
          <w:lang w:val="en-US"/>
        </w:rPr>
        <w:t>glb</w:t>
      </w:r>
      <w:proofErr w:type="spellEnd"/>
      <w:proofErr w:type="gram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7AD3D3A" w14:textId="0A57EED8" w:rsidR="00173EE3" w:rsidRDefault="00742FD9" w:rsidP="00173EE3">
      <w:proofErr w:type="spellStart"/>
      <w:r>
        <w:t>ZenCompress</w:t>
      </w:r>
      <w:proofErr w:type="spellEnd"/>
      <w:r>
        <w:t xml:space="preserve">, </w:t>
      </w:r>
      <w:proofErr w:type="spellStart"/>
      <w:r>
        <w:t>gltf-pack</w:t>
      </w:r>
      <w:proofErr w:type="spellEnd"/>
      <w:r>
        <w:t xml:space="preserve">, </w:t>
      </w:r>
      <w:proofErr w:type="spellStart"/>
      <w:r>
        <w:t>gltf-transform</w:t>
      </w:r>
      <w:proofErr w:type="spellEnd"/>
    </w:p>
    <w:p w14:paraId="34DD37A5" w14:textId="77777777" w:rsidR="00742FD9" w:rsidRDefault="00742FD9" w:rsidP="00742FD9">
      <w:pPr>
        <w:pStyle w:val="Normlnprvnodsazen"/>
        <w:ind w:firstLine="0"/>
        <w:rPr>
          <w:lang w:eastAsia="en-US"/>
        </w:rPr>
      </w:pPr>
    </w:p>
    <w:p w14:paraId="63AA1178" w14:textId="66C41837" w:rsidR="00742FD9" w:rsidRDefault="00742FD9" w:rsidP="00742FD9">
      <w:pPr>
        <w:pStyle w:val="Normlnprvnodsazen"/>
        <w:ind w:firstLine="0"/>
        <w:rPr>
          <w:b/>
          <w:bCs/>
          <w:lang w:eastAsia="en-US"/>
        </w:rPr>
      </w:pPr>
      <w:r>
        <w:rPr>
          <w:b/>
          <w:bCs/>
          <w:lang w:eastAsia="en-US"/>
        </w:rPr>
        <w:t>Podpora</w:t>
      </w:r>
    </w:p>
    <w:p w14:paraId="79965FB3" w14:textId="5E973099"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p>
    <w:p w14:paraId="765ABA60" w14:textId="5B5A4F1F" w:rsidR="00BC3D00" w:rsidRDefault="00BC3D00" w:rsidP="00BC3D00">
      <w:pPr>
        <w:pStyle w:val="Heading2"/>
        <w:rPr>
          <w:lang w:val="cs-CZ"/>
        </w:rPr>
      </w:pPr>
      <w:r w:rsidRPr="001F6849">
        <w:rPr>
          <w:lang w:val="cs-CZ"/>
        </w:rPr>
        <w:lastRenderedPageBreak/>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t>Výběr  technologie</w:t>
      </w:r>
      <w:proofErr w:type="gramEnd"/>
    </w:p>
    <w:p w14:paraId="03E0EDD2" w14:textId="25D5D05F" w:rsidR="00606C54" w:rsidRDefault="00606C54" w:rsidP="00606C54">
      <w:pPr>
        <w:pStyle w:val="Heading3"/>
        <w:rPr>
          <w:lang w:eastAsia="cs-CZ"/>
        </w:rPr>
      </w:pPr>
      <w:r>
        <w:rPr>
          <w:lang w:eastAsia="cs-CZ"/>
        </w:rPr>
        <w:t>Definice testovací scény</w:t>
      </w:r>
    </w:p>
    <w:p w14:paraId="3760CAFB" w14:textId="742DDF70" w:rsidR="00606C54" w:rsidRDefault="00606C54" w:rsidP="00606C54">
      <w:pPr>
        <w:rPr>
          <w:lang w:eastAsia="cs-CZ"/>
        </w:rPr>
      </w:pPr>
      <w:r>
        <w:rPr>
          <w:lang w:eastAsia="cs-CZ"/>
        </w:rPr>
        <w:t xml:space="preserve">VR prostředí – místnost se stoly, jeden topografický obsah, druhý </w:t>
      </w:r>
      <w:proofErr w:type="spellStart"/>
      <w:r>
        <w:rPr>
          <w:lang w:eastAsia="cs-CZ"/>
        </w:rPr>
        <w:t>tématicky</w:t>
      </w:r>
      <w:proofErr w:type="spellEnd"/>
      <w:r>
        <w:rPr>
          <w:lang w:eastAsia="cs-CZ"/>
        </w:rPr>
        <w:t xml:space="preserve">. </w:t>
      </w:r>
    </w:p>
    <w:p w14:paraId="2EAA23F6" w14:textId="4236BC01" w:rsidR="00606C54" w:rsidRDefault="00606C54" w:rsidP="00606C54">
      <w:pPr>
        <w:pStyle w:val="Normlnprvnodsazen"/>
        <w:ind w:firstLine="0"/>
      </w:pPr>
      <w:r>
        <w:t>Data:</w:t>
      </w:r>
    </w:p>
    <w:p w14:paraId="03997AD6" w14:textId="633F2A51" w:rsidR="00606C54" w:rsidRDefault="00606C54" w:rsidP="00606C54">
      <w:pPr>
        <w:pStyle w:val="Normlnprvnodsazen"/>
        <w:numPr>
          <w:ilvl w:val="0"/>
          <w:numId w:val="26"/>
        </w:numPr>
      </w:pPr>
      <w:r>
        <w:t>Texturovaný povrch</w:t>
      </w:r>
    </w:p>
    <w:p w14:paraId="108BE043" w14:textId="20C589F9" w:rsidR="00606C54" w:rsidRDefault="00606C54" w:rsidP="00606C54">
      <w:pPr>
        <w:pStyle w:val="Normlnprvnodsazen"/>
        <w:numPr>
          <w:ilvl w:val="0"/>
          <w:numId w:val="26"/>
        </w:numPr>
      </w:pPr>
      <w:r>
        <w:t>3D model budov</w:t>
      </w:r>
    </w:p>
    <w:p w14:paraId="35669852" w14:textId="2CC1D6B1" w:rsidR="00606C54" w:rsidRDefault="00606C54" w:rsidP="00606C54">
      <w:pPr>
        <w:pStyle w:val="Normlnprvnodsazen"/>
        <w:numPr>
          <w:ilvl w:val="0"/>
          <w:numId w:val="26"/>
        </w:numPr>
      </w:pPr>
      <w:r>
        <w:t>Tematická data</w:t>
      </w:r>
    </w:p>
    <w:p w14:paraId="7299229D" w14:textId="76E3B60B" w:rsidR="00606C54" w:rsidRPr="00606C54" w:rsidRDefault="00606C54" w:rsidP="00606C54">
      <w:pPr>
        <w:pStyle w:val="Normlnprvnodsazen"/>
        <w:numPr>
          <w:ilvl w:val="1"/>
          <w:numId w:val="26"/>
        </w:numPr>
      </w:pPr>
      <w:r>
        <w:t>Graf</w:t>
      </w:r>
      <w:r>
        <w:rPr>
          <w:lang w:val="en-US"/>
        </w:rPr>
        <w:t>?</w:t>
      </w:r>
    </w:p>
    <w:p w14:paraId="5A4CE034" w14:textId="1E70834C" w:rsidR="00606C54" w:rsidRDefault="00606C54" w:rsidP="00606C54">
      <w:pPr>
        <w:pStyle w:val="Normlnprvnodsazen"/>
        <w:numPr>
          <w:ilvl w:val="1"/>
          <w:numId w:val="26"/>
        </w:numPr>
      </w:pPr>
      <w:proofErr w:type="spellStart"/>
      <w:r>
        <w:rPr>
          <w:lang w:val="en-US"/>
        </w:rPr>
        <w:t>Tematick</w:t>
      </w:r>
      <w:proofErr w:type="spellEnd"/>
      <w:r>
        <w:t>á data v mapě</w:t>
      </w:r>
    </w:p>
    <w:p w14:paraId="3A0E59E8" w14:textId="496B2179" w:rsidR="00606C54" w:rsidRDefault="00606C54" w:rsidP="00606C54">
      <w:pPr>
        <w:pStyle w:val="Normlnprvnodsazen"/>
        <w:numPr>
          <w:ilvl w:val="0"/>
          <w:numId w:val="26"/>
        </w:numPr>
      </w:pPr>
      <w:r>
        <w:t>Tradiční mapa – jako textura</w:t>
      </w:r>
    </w:p>
    <w:p w14:paraId="62151E95" w14:textId="71246518" w:rsidR="00606C54" w:rsidRDefault="00606C54" w:rsidP="00877A92">
      <w:pPr>
        <w:pStyle w:val="Normlnprvnodsazen"/>
        <w:ind w:firstLine="0"/>
      </w:pPr>
      <w:r>
        <w:t>Interakce</w:t>
      </w:r>
      <w:r w:rsidR="00877A92">
        <w:t xml:space="preserve"> –</w:t>
      </w:r>
    </w:p>
    <w:p w14:paraId="752568DE" w14:textId="1867E942" w:rsidR="00877A92" w:rsidRDefault="00877A92" w:rsidP="00877A92">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048E9D5C" w14:textId="285F67D1" w:rsidR="00877A92" w:rsidRPr="00606C54" w:rsidRDefault="002C7D72" w:rsidP="00877A92">
      <w:pPr>
        <w:pStyle w:val="Normlnprvnodsazen"/>
        <w:numPr>
          <w:ilvl w:val="0"/>
          <w:numId w:val="26"/>
        </w:numPr>
      </w:pPr>
      <w:r>
        <w:t xml:space="preserve">Ostatní – pohyb, manipulace </w:t>
      </w:r>
    </w:p>
    <w:p w14:paraId="00FE3C94" w14:textId="77777777" w:rsidR="00B95DF6" w:rsidRPr="00B42B55" w:rsidRDefault="00B95DF6" w:rsidP="00B95DF6">
      <w:pPr>
        <w:rPr>
          <w:lang w:val="en-US"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3828CE4E" w:rsidR="00C37F6B" w:rsidRDefault="00F617A7" w:rsidP="00C37F6B">
      <w:pPr>
        <w:pStyle w:val="Normlnprvnodsazen"/>
        <w:ind w:firstLine="0"/>
      </w:pPr>
      <w:r w:rsidRPr="00F617A7">
        <w:rPr>
          <w:highlight w:val="yellow"/>
          <w:lang w:val="en-US"/>
        </w:rPr>
        <w:t xml:space="preserve"># TODO - </w:t>
      </w:r>
      <w:r w:rsidR="00C37F6B" w:rsidRPr="00F617A7">
        <w:rPr>
          <w:highlight w:val="yellow"/>
        </w:rPr>
        <w:t>Ve VR dává smysl ukazovat 3D data to je jasný. Dává ale smysl ukazovat i 2D data – jaká to jsou?</w:t>
      </w:r>
    </w:p>
    <w:p w14:paraId="7E047945" w14:textId="178E72F8" w:rsidR="00F617A7" w:rsidRPr="00F617A7" w:rsidRDefault="00F617A7" w:rsidP="00C37F6B">
      <w:pPr>
        <w:pStyle w:val="Normlnprvnodsazen"/>
        <w:ind w:firstLine="0"/>
        <w:rPr>
          <w:lang w:val="en-US"/>
        </w:rPr>
      </w:pPr>
      <w:r w:rsidRPr="00F617A7">
        <w:rPr>
          <w:highlight w:val="yellow"/>
        </w:rPr>
        <w:t>Jaká data dává smysl vizualizovat</w:t>
      </w:r>
      <w:r w:rsidRPr="00F617A7">
        <w:rPr>
          <w:highlight w:val="yellow"/>
          <w:lang w:val="en-US"/>
        </w:rPr>
        <w:t>?</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lastRenderedPageBreak/>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lastRenderedPageBreak/>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1E7C0AC2" w14:textId="70CB5BF5" w:rsidR="00F617A7" w:rsidRDefault="0063295F" w:rsidP="00B825BE">
      <w:pPr>
        <w:pStyle w:val="Normlnprvnodsazen"/>
        <w:numPr>
          <w:ilvl w:val="1"/>
          <w:numId w:val="7"/>
        </w:numPr>
      </w:pPr>
      <w:r w:rsidRPr="0063295F">
        <w:t>https://developers.google.com/maps/documentation/tile/use-renderer</w:t>
      </w:r>
    </w:p>
    <w:p w14:paraId="29332158" w14:textId="77777777" w:rsidR="00F617A7" w:rsidRDefault="00F617A7" w:rsidP="00F617A7">
      <w:pPr>
        <w:pStyle w:val="Normlnprvnodsazen"/>
        <w:ind w:firstLine="0"/>
      </w:pPr>
    </w:p>
    <w:p w14:paraId="58BF960E" w14:textId="77777777" w:rsidR="00F973CB" w:rsidRPr="006242FC" w:rsidRDefault="00F973CB" w:rsidP="00F973CB">
      <w:pPr>
        <w:pStyle w:val="Normlnprvnodsazen"/>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w:t>
      </w:r>
      <w:r w:rsidR="009F02D5" w:rsidRPr="00B825BE">
        <w:rPr>
          <w:highlight w:val="yellow"/>
        </w:rPr>
        <w:t>Aplikace by měla jasně sdělovat geografickou polohu</w:t>
      </w:r>
      <w:r w:rsidR="00EE71C8" w:rsidRPr="00B825BE">
        <w:rPr>
          <w:highlight w:val="yellow"/>
        </w:rPr>
        <w:t xml:space="preserve"> dat v geoprostorovém kontextu</w:t>
      </w:r>
      <w:r w:rsidR="009F02D5" w:rsidRPr="00B825BE">
        <w:rPr>
          <w:highlight w:val="yellow"/>
        </w:rPr>
        <w:t>.</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4CC56F41" w14:textId="71B443C2" w:rsidR="006242FC" w:rsidRPr="006242FC" w:rsidRDefault="00B91039" w:rsidP="00B825BE">
      <w: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lastRenderedPageBreak/>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347825F5" w14:textId="77777777" w:rsidR="00F973CB" w:rsidRDefault="00F973CB" w:rsidP="00F973CB">
      <w:pPr>
        <w:pStyle w:val="Normlnprvnodsazen"/>
        <w:rPr>
          <w:highlight w:val="yellow"/>
        </w:rPr>
      </w:pPr>
    </w:p>
    <w:p w14:paraId="55B0AA1C" w14:textId="77777777" w:rsidR="00F973CB" w:rsidRPr="00455C26" w:rsidRDefault="00F973CB" w:rsidP="00F973CB">
      <w:pPr>
        <w:pStyle w:val="Normlnprvnodsazen"/>
        <w:rPr>
          <w:highlight w:val="yellow"/>
        </w:rPr>
      </w:pP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 xml:space="preserve">Střední – Google Pixel </w:t>
      </w:r>
      <w:proofErr w:type="gramStart"/>
      <w:r>
        <w:t>6a</w:t>
      </w:r>
      <w:proofErr w:type="gramEnd"/>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22ACC3D9" w:rsidR="00054069" w:rsidRDefault="00054069" w:rsidP="00054069">
      <w:pPr>
        <w:pStyle w:val="Normlnprvnodsazen"/>
        <w:ind w:firstLine="0"/>
      </w:pPr>
      <w:r w:rsidRPr="001F6849">
        <w:fldChar w:fldCharType="begin"/>
      </w:r>
      <w:r w:rsidR="00BC7A8B">
        <w:instrText xml:space="preserve"> ADDIN ZOTERO_ITEM CSL_CITATION {"citationID":"cYRPxs8U","properties":{"formattedCitation":"(Coltekin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401882E9" w:rsidR="001D0D02" w:rsidRDefault="00DC2D7C" w:rsidP="00B825BE">
      <w:pPr>
        <w:pStyle w:val="Normlnprvnodsazen"/>
        <w:ind w:firstLine="0"/>
      </w:pPr>
      <w:r>
        <w:lastRenderedPageBreak/>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Pokud jsou cílovým zařízením 3DOF i 6DOF možnosti, je nutné prostředí navrhnout tak, aby všichni měli přístup k </w:t>
      </w:r>
      <w:r w:rsidR="00B825BE">
        <w:t>úplnému</w:t>
      </w:r>
      <w:r>
        <w:t xml:space="preserve"> obsahu. Je tedy nutné implementovat způsob pohybu a interakce pro 3DOF zařízení. </w:t>
      </w:r>
    </w:p>
    <w:p w14:paraId="6E12C76E" w14:textId="550B8007" w:rsidR="00DC2D7C" w:rsidRDefault="00DC2D7C" w:rsidP="00DC2D7C">
      <w:pPr>
        <w:pStyle w:val="Malnadpis"/>
      </w:pPr>
      <w:r>
        <w:t>Co zobrazit</w:t>
      </w:r>
    </w:p>
    <w:p w14:paraId="42101811" w14:textId="221A9529" w:rsidR="00DC2D7C" w:rsidRDefault="00DC2D7C" w:rsidP="00DC2D7C">
      <w:pPr>
        <w:pStyle w:val="Malnadpis"/>
      </w:pPr>
      <w:r>
        <w:t>Topografické mapy</w:t>
      </w:r>
    </w:p>
    <w:p w14:paraId="52B4D736" w14:textId="21134D54" w:rsidR="00DC2D7C" w:rsidRPr="00DC2D7C" w:rsidRDefault="00DC2D7C" w:rsidP="00DC2D7C">
      <w:pPr>
        <w:pStyle w:val="Malnadpis"/>
      </w:pPr>
      <w:r>
        <w:t>Tematické mapy</w:t>
      </w:r>
    </w:p>
    <w:p w14:paraId="51FC0030" w14:textId="4F644D5A"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P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63"/>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proofErr w:type="gramStart"/>
      <w:r w:rsidRPr="00466AC8">
        <w:rPr>
          <w:highlight w:val="yellow"/>
        </w:rPr>
        <w:t>Stacky</w:t>
      </w:r>
      <w:proofErr w:type="spellEnd"/>
      <w:r w:rsidRPr="00466AC8">
        <w:rPr>
          <w:highlight w:val="yellow"/>
        </w:rPr>
        <w:t xml:space="preserve">  se</w:t>
      </w:r>
      <w:proofErr w:type="gramEnd"/>
      <w:r w:rsidRPr="00466AC8">
        <w:rPr>
          <w:highlight w:val="yellow"/>
        </w:rPr>
        <w:t xml:space="preserv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6E4F64CE" w:rsidR="001A2401" w:rsidRDefault="00231D31" w:rsidP="00466AC8">
      <w:pPr>
        <w:pStyle w:val="Normlnprvnodsazen"/>
        <w:ind w:firstLine="0"/>
      </w:pPr>
      <w:r w:rsidRPr="00231D31">
        <w:t>https://developer.oculus.com/blog/art-direction-for-all-in-one-vr-performance/</w:t>
      </w:r>
    </w:p>
    <w:p w14:paraId="06B7022F" w14:textId="61180B77" w:rsidR="001A2401" w:rsidRDefault="00000000" w:rsidP="00466AC8">
      <w:pPr>
        <w:pStyle w:val="Normlnprvnodsazen"/>
        <w:ind w:firstLine="0"/>
      </w:pPr>
      <w:hyperlink r:id="rId64" w:history="1">
        <w:r w:rsidR="0001174E" w:rsidRPr="00D626DC">
          <w:rPr>
            <w:rStyle w:val="Hyperlink"/>
          </w:rPr>
          <w:t>https://developer.oculus.com/documentation/web/webxr-perf/?intern_source=devblog&amp;intern_content=project-flowerbed-a-webxr-case-study</w:t>
        </w:r>
      </w:hyperlink>
    </w:p>
    <w:p w14:paraId="034AD418" w14:textId="77777777" w:rsidR="0001174E" w:rsidRDefault="0001174E" w:rsidP="00466AC8">
      <w:pPr>
        <w:pStyle w:val="Normlnprvnodsazen"/>
        <w:ind w:firstLine="0"/>
      </w:pPr>
    </w:p>
    <w:p w14:paraId="1DF06EAB" w14:textId="68E54A19" w:rsidR="0001174E" w:rsidRPr="0001174E" w:rsidRDefault="0001174E" w:rsidP="00466AC8">
      <w:pPr>
        <w:pStyle w:val="Normlnprvnodsazen"/>
        <w:ind w:firstLine="0"/>
        <w:rPr>
          <w:b/>
          <w:bCs/>
        </w:rPr>
      </w:pPr>
      <w:proofErr w:type="spellStart"/>
      <w:r>
        <w:rPr>
          <w:b/>
          <w:bCs/>
        </w:rPr>
        <w:t>Mixed</w:t>
      </w:r>
      <w:proofErr w:type="spellEnd"/>
      <w:r>
        <w:rPr>
          <w:b/>
          <w:bCs/>
        </w:rPr>
        <w:t xml:space="preserve"> reality</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65"/>
          <w:footerReference w:type="default" r:id="rId66"/>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67"/>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452C2" w14:textId="77777777" w:rsidR="002614A6" w:rsidRDefault="002614A6" w:rsidP="0057088F">
      <w:pPr>
        <w:spacing w:after="0" w:line="240" w:lineRule="auto"/>
      </w:pPr>
      <w:r>
        <w:separator/>
      </w:r>
    </w:p>
  </w:endnote>
  <w:endnote w:type="continuationSeparator" w:id="0">
    <w:p w14:paraId="139FCE97" w14:textId="77777777" w:rsidR="002614A6" w:rsidRDefault="002614A6"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ABC1A" w14:textId="77777777" w:rsidR="002614A6" w:rsidRDefault="002614A6" w:rsidP="0057088F">
      <w:pPr>
        <w:spacing w:after="0" w:line="240" w:lineRule="auto"/>
      </w:pPr>
      <w:r>
        <w:separator/>
      </w:r>
    </w:p>
  </w:footnote>
  <w:footnote w:type="continuationSeparator" w:id="0">
    <w:p w14:paraId="7775C87D" w14:textId="77777777" w:rsidR="002614A6" w:rsidRDefault="002614A6"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1"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6"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797612A"/>
    <w:multiLevelType w:val="hybridMultilevel"/>
    <w:tmpl w:val="2C04F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5"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8"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7"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0"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1"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0"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1"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2"/>
  </w:num>
  <w:num w:numId="3" w16cid:durableId="1170680267">
    <w:abstractNumId w:val="16"/>
  </w:num>
  <w:num w:numId="4" w16cid:durableId="1796368114">
    <w:abstractNumId w:val="25"/>
  </w:num>
  <w:num w:numId="5" w16cid:durableId="300885919">
    <w:abstractNumId w:val="35"/>
  </w:num>
  <w:num w:numId="6" w16cid:durableId="521938209">
    <w:abstractNumId w:val="54"/>
  </w:num>
  <w:num w:numId="7" w16cid:durableId="619992562">
    <w:abstractNumId w:val="28"/>
  </w:num>
  <w:num w:numId="8" w16cid:durableId="208229350">
    <w:abstractNumId w:val="11"/>
  </w:num>
  <w:num w:numId="9" w16cid:durableId="2076317703">
    <w:abstractNumId w:val="20"/>
  </w:num>
  <w:num w:numId="10" w16cid:durableId="802234337">
    <w:abstractNumId w:val="33"/>
  </w:num>
  <w:num w:numId="11" w16cid:durableId="385684583">
    <w:abstractNumId w:val="24"/>
  </w:num>
  <w:num w:numId="12" w16cid:durableId="65956355">
    <w:abstractNumId w:val="50"/>
  </w:num>
  <w:num w:numId="13" w16cid:durableId="354035738">
    <w:abstractNumId w:val="60"/>
  </w:num>
  <w:num w:numId="14" w16cid:durableId="395475347">
    <w:abstractNumId w:val="1"/>
  </w:num>
  <w:num w:numId="15" w16cid:durableId="1336884254">
    <w:abstractNumId w:val="31"/>
  </w:num>
  <w:num w:numId="16" w16cid:durableId="757364363">
    <w:abstractNumId w:val="42"/>
  </w:num>
  <w:num w:numId="17" w16cid:durableId="2033720445">
    <w:abstractNumId w:val="61"/>
  </w:num>
  <w:num w:numId="18" w16cid:durableId="837696955">
    <w:abstractNumId w:val="52"/>
  </w:num>
  <w:num w:numId="19" w16cid:durableId="414474922">
    <w:abstractNumId w:val="30"/>
  </w:num>
  <w:num w:numId="20" w16cid:durableId="2059282820">
    <w:abstractNumId w:val="14"/>
  </w:num>
  <w:num w:numId="21" w16cid:durableId="1490631062">
    <w:abstractNumId w:val="29"/>
  </w:num>
  <w:num w:numId="22" w16cid:durableId="1901403376">
    <w:abstractNumId w:val="2"/>
  </w:num>
  <w:num w:numId="23" w16cid:durableId="901527545">
    <w:abstractNumId w:val="48"/>
  </w:num>
  <w:num w:numId="24" w16cid:durableId="13649980">
    <w:abstractNumId w:val="7"/>
  </w:num>
  <w:num w:numId="25" w16cid:durableId="1364744581">
    <w:abstractNumId w:val="15"/>
  </w:num>
  <w:num w:numId="26" w16cid:durableId="1671255231">
    <w:abstractNumId w:val="37"/>
  </w:num>
  <w:num w:numId="27" w16cid:durableId="1198667109">
    <w:abstractNumId w:val="53"/>
  </w:num>
  <w:num w:numId="28" w16cid:durableId="619802950">
    <w:abstractNumId w:val="4"/>
  </w:num>
  <w:num w:numId="29" w16cid:durableId="367877274">
    <w:abstractNumId w:val="36"/>
  </w:num>
  <w:num w:numId="30" w16cid:durableId="802776096">
    <w:abstractNumId w:val="6"/>
  </w:num>
  <w:num w:numId="31" w16cid:durableId="742023868">
    <w:abstractNumId w:val="23"/>
  </w:num>
  <w:num w:numId="32" w16cid:durableId="404689245">
    <w:abstractNumId w:val="46"/>
  </w:num>
  <w:num w:numId="33" w16cid:durableId="1361203164">
    <w:abstractNumId w:val="49"/>
  </w:num>
  <w:num w:numId="34" w16cid:durableId="2136636456">
    <w:abstractNumId w:val="34"/>
  </w:num>
  <w:num w:numId="35" w16cid:durableId="882057253">
    <w:abstractNumId w:val="13"/>
  </w:num>
  <w:num w:numId="36" w16cid:durableId="2002463788">
    <w:abstractNumId w:val="55"/>
  </w:num>
  <w:num w:numId="37" w16cid:durableId="1464738753">
    <w:abstractNumId w:val="21"/>
  </w:num>
  <w:num w:numId="38" w16cid:durableId="1462070677">
    <w:abstractNumId w:val="3"/>
  </w:num>
  <w:num w:numId="39" w16cid:durableId="1886866115">
    <w:abstractNumId w:val="40"/>
  </w:num>
  <w:num w:numId="40" w16cid:durableId="965311621">
    <w:abstractNumId w:val="45"/>
  </w:num>
  <w:num w:numId="41" w16cid:durableId="818768559">
    <w:abstractNumId w:val="51"/>
  </w:num>
  <w:num w:numId="42" w16cid:durableId="1967276253">
    <w:abstractNumId w:val="17"/>
  </w:num>
  <w:num w:numId="43" w16cid:durableId="1442647274">
    <w:abstractNumId w:val="12"/>
  </w:num>
  <w:num w:numId="44" w16cid:durableId="1146313284">
    <w:abstractNumId w:val="27"/>
  </w:num>
  <w:num w:numId="45" w16cid:durableId="1133062556">
    <w:abstractNumId w:val="9"/>
  </w:num>
  <w:num w:numId="46" w16cid:durableId="1318923120">
    <w:abstractNumId w:val="26"/>
  </w:num>
  <w:num w:numId="47" w16cid:durableId="976765939">
    <w:abstractNumId w:val="32"/>
  </w:num>
  <w:num w:numId="48" w16cid:durableId="1987278381">
    <w:abstractNumId w:val="58"/>
  </w:num>
  <w:num w:numId="49" w16cid:durableId="344286222">
    <w:abstractNumId w:val="44"/>
  </w:num>
  <w:num w:numId="50" w16cid:durableId="586889268">
    <w:abstractNumId w:val="57"/>
  </w:num>
  <w:num w:numId="51" w16cid:durableId="1214346142">
    <w:abstractNumId w:val="39"/>
  </w:num>
  <w:num w:numId="52" w16cid:durableId="1666350155">
    <w:abstractNumId w:val="8"/>
  </w:num>
  <w:num w:numId="53" w16cid:durableId="1936208616">
    <w:abstractNumId w:val="41"/>
  </w:num>
  <w:num w:numId="54" w16cid:durableId="1802922892">
    <w:abstractNumId w:val="18"/>
  </w:num>
  <w:num w:numId="55" w16cid:durableId="2044668093">
    <w:abstractNumId w:val="19"/>
  </w:num>
  <w:num w:numId="56" w16cid:durableId="1700474541">
    <w:abstractNumId w:val="47"/>
  </w:num>
  <w:num w:numId="57" w16cid:durableId="2082558311">
    <w:abstractNumId w:val="43"/>
  </w:num>
  <w:num w:numId="58" w16cid:durableId="1871141540">
    <w:abstractNumId w:val="59"/>
  </w:num>
  <w:num w:numId="59" w16cid:durableId="1538816812">
    <w:abstractNumId w:val="10"/>
  </w:num>
  <w:num w:numId="60" w16cid:durableId="747965305">
    <w:abstractNumId w:val="38"/>
  </w:num>
  <w:num w:numId="61" w16cid:durableId="2103643924">
    <w:abstractNumId w:val="5"/>
  </w:num>
  <w:num w:numId="62" w16cid:durableId="457264442">
    <w:abstractNumId w:val="56"/>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0D02"/>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24C"/>
    <w:rsid w:val="00293965"/>
    <w:rsid w:val="00293F00"/>
    <w:rsid w:val="0029427A"/>
    <w:rsid w:val="002942F8"/>
    <w:rsid w:val="00296C77"/>
    <w:rsid w:val="00296E59"/>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57F0"/>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1CF7"/>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1D02"/>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2FD9"/>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967"/>
    <w:rsid w:val="00B3696F"/>
    <w:rsid w:val="00B3746B"/>
    <w:rsid w:val="00B40019"/>
    <w:rsid w:val="00B405F2"/>
    <w:rsid w:val="00B4099E"/>
    <w:rsid w:val="00B41874"/>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119C"/>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36"/>
    <w:rsid w:val="00D0684C"/>
    <w:rsid w:val="00D06A9B"/>
    <w:rsid w:val="00D0768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691C"/>
    <w:rsid w:val="00DD6F79"/>
    <w:rsid w:val="00DD7256"/>
    <w:rsid w:val="00DD7747"/>
    <w:rsid w:val="00DE059F"/>
    <w:rsid w:val="00DE0A1B"/>
    <w:rsid w:val="00DE0E0C"/>
    <w:rsid w:val="00DE0FB0"/>
    <w:rsid w:val="00DE2EF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201"/>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AFD"/>
    <w:rsid w:val="00FD158C"/>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1.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hyperlink" Target="https://interesting-parallel-bit.glitch.me" TargetMode="External"/><Relationship Id="rId66"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hubs.mozilla.com/bBJ9sxc?hub_invite_id=Lr9efka" TargetMode="External"/><Relationship Id="rId64" Type="http://schemas.openxmlformats.org/officeDocument/2006/relationships/hyperlink" Target="https://developer.oculus.com/documentation/web/webxr-perf/?intern_source=devblog&amp;intern_content=project-flowerbed-a-webxr-case-study" TargetMode="External"/><Relationship Id="rId69"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hyperlink" Target="https://github.com/pka/awesome-3d-tiles" TargetMode="External"/><Relationship Id="rId38" Type="http://schemas.openxmlformats.org/officeDocument/2006/relationships/image" Target="media/image22.svg"/><Relationship Id="rId46" Type="http://schemas.openxmlformats.org/officeDocument/2006/relationships/image" Target="media/image30.png"/><Relationship Id="rId59" Type="http://schemas.openxmlformats.org/officeDocument/2006/relationships/hyperlink" Target="https://glitch.com/edit/" TargetMode="External"/><Relationship Id="rId67"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hubs.mozilla.com/jkemrr4"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svg"/><Relationship Id="rId60" Type="http://schemas.openxmlformats.org/officeDocument/2006/relationships/image" Target="media/image38.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akela.mendelu.cz/~xmitter/spatial_data_visualisation_in_metaverse.pdf" TargetMode="External"/><Relationship Id="rId55" Type="http://schemas.openxmlformats.org/officeDocument/2006/relationships/hyperlink" Target="https://foam-jumpy-dianella.glitch.me"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14103</TotalTime>
  <Pages>1</Pages>
  <Words>69686</Words>
  <Characters>397214</Characters>
  <Application>Microsoft Office Word</Application>
  <DocSecurity>0</DocSecurity>
  <Lines>3310</Lines>
  <Paragraphs>931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465969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147</cp:revision>
  <cp:lastPrinted>2023-11-02T09:14:00Z</cp:lastPrinted>
  <dcterms:created xsi:type="dcterms:W3CDTF">2023-08-27T13:40:00Z</dcterms:created>
  <dcterms:modified xsi:type="dcterms:W3CDTF">2023-11-12T10:49:00Z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id="DddkAsF4"/&gt;&lt;style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